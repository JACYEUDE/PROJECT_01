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D5CFBD" w14:textId="126CD202" w:rsidR="00F154FE" w:rsidRPr="00F00993" w:rsidRDefault="00F154FE" w:rsidP="005A7F5F">
      <w:pPr>
        <w:spacing w:after="0" w:line="360" w:lineRule="auto"/>
        <w:jc w:val="center"/>
        <w:rPr>
          <w:ins w:id="0" w:author="Jacyeude Araújo" w:date="2019-10-02T08:36:00Z"/>
          <w:rFonts w:ascii="Times New Roman" w:hAnsi="Times New Roman" w:cs="Times New Roman"/>
          <w:color w:val="000000" w:themeColor="text1"/>
          <w:sz w:val="24"/>
          <w:szCs w:val="24"/>
        </w:rPr>
      </w:pPr>
      <w:r w:rsidRPr="00F00993">
        <w:rPr>
          <w:rFonts w:ascii="Times New Roman" w:hAnsi="Times New Roman" w:cs="Times New Roman"/>
          <w:noProof/>
          <w:color w:val="000000" w:themeColor="text1"/>
          <w:sz w:val="24"/>
          <w:szCs w:val="24"/>
          <w:lang w:eastAsia="pt-BR"/>
        </w:rPr>
        <w:drawing>
          <wp:anchor distT="0" distB="0" distL="114300" distR="114300" simplePos="0" relativeHeight="251665408" behindDoc="0" locked="0" layoutInCell="1" allowOverlap="1" wp14:anchorId="17AA1B1E" wp14:editId="57B3AE55">
            <wp:simplePos x="0" y="0"/>
            <wp:positionH relativeFrom="margin">
              <wp:posOffset>4201795</wp:posOffset>
            </wp:positionH>
            <wp:positionV relativeFrom="paragraph">
              <wp:posOffset>-394335</wp:posOffset>
            </wp:positionV>
            <wp:extent cx="1928495" cy="574040"/>
            <wp:effectExtent l="0" t="0" r="0" b="0"/>
            <wp:wrapNone/>
            <wp:docPr id="143" name="Imagem 143" descr="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PEC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8495" cy="574040"/>
                    </a:xfrm>
                    <a:prstGeom prst="rect">
                      <a:avLst/>
                    </a:prstGeom>
                    <a:noFill/>
                  </pic:spPr>
                </pic:pic>
              </a:graphicData>
            </a:graphic>
            <wp14:sizeRelH relativeFrom="margin">
              <wp14:pctWidth>0</wp14:pctWidth>
            </wp14:sizeRelH>
            <wp14:sizeRelV relativeFrom="margin">
              <wp14:pctHeight>0</wp14:pctHeight>
            </wp14:sizeRelV>
          </wp:anchor>
        </w:drawing>
      </w:r>
      <w:r w:rsidRPr="00F00993">
        <w:rPr>
          <w:rFonts w:ascii="Times New Roman" w:hAnsi="Times New Roman" w:cs="Times New Roman"/>
          <w:noProof/>
          <w:color w:val="000000" w:themeColor="text1"/>
          <w:sz w:val="24"/>
          <w:szCs w:val="24"/>
          <w:lang w:eastAsia="pt-BR"/>
        </w:rPr>
        <w:drawing>
          <wp:anchor distT="0" distB="0" distL="114300" distR="114300" simplePos="0" relativeHeight="251664384" behindDoc="0" locked="0" layoutInCell="1" allowOverlap="1" wp14:anchorId="0556F5E9" wp14:editId="7AF43255">
            <wp:simplePos x="0" y="0"/>
            <wp:positionH relativeFrom="margin">
              <wp:posOffset>0</wp:posOffset>
            </wp:positionH>
            <wp:positionV relativeFrom="paragraph">
              <wp:posOffset>-455295</wp:posOffset>
            </wp:positionV>
            <wp:extent cx="1703070" cy="722630"/>
            <wp:effectExtent l="0" t="0" r="0" b="1270"/>
            <wp:wrapNone/>
            <wp:docPr id="66" name="Imagem 66" descr="uema-pecs-ita-300x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uema-pecs-ita-300x1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3070" cy="722630"/>
                    </a:xfrm>
                    <a:prstGeom prst="rect">
                      <a:avLst/>
                    </a:prstGeom>
                    <a:noFill/>
                  </pic:spPr>
                </pic:pic>
              </a:graphicData>
            </a:graphic>
            <wp14:sizeRelH relativeFrom="page">
              <wp14:pctWidth>0</wp14:pctWidth>
            </wp14:sizeRelH>
            <wp14:sizeRelV relativeFrom="page">
              <wp14:pctHeight>0</wp14:pctHeight>
            </wp14:sizeRelV>
          </wp:anchor>
        </w:drawing>
      </w:r>
    </w:p>
    <w:p w14:paraId="4B4905BB" w14:textId="1371DE60" w:rsidR="005A7F5F" w:rsidRPr="00F00993" w:rsidDel="00D914BF" w:rsidRDefault="00D914BF" w:rsidP="005A7F5F">
      <w:pPr>
        <w:spacing w:after="0" w:line="360" w:lineRule="auto"/>
        <w:jc w:val="center"/>
        <w:rPr>
          <w:del w:id="1" w:author="Jacyeude Araújo" w:date="2019-10-01T18:04:00Z"/>
          <w:rFonts w:ascii="Times New Roman" w:hAnsi="Times New Roman" w:cs="Times New Roman"/>
          <w:color w:val="000000" w:themeColor="text1"/>
          <w:sz w:val="24"/>
          <w:szCs w:val="24"/>
        </w:rPr>
      </w:pPr>
      <w:del w:id="2" w:author="Jacyeude Araújo" w:date="2019-10-01T18:04:00Z">
        <w:r w:rsidRPr="00F00993" w:rsidDel="00D914BF">
          <w:rPr>
            <w:rFonts w:ascii="Times New Roman" w:hAnsi="Times New Roman" w:cs="Times New Roman"/>
            <w:noProof/>
            <w:color w:val="000000" w:themeColor="text1"/>
            <w:sz w:val="24"/>
            <w:szCs w:val="24"/>
            <w:lang w:eastAsia="pt-BR"/>
            <w:rPrChange w:id="3"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663360" behindDoc="0" locked="0" layoutInCell="1" allowOverlap="1" wp14:anchorId="3CA5B22D" wp14:editId="4A078893">
              <wp:simplePos x="0" y="0"/>
              <wp:positionH relativeFrom="margin">
                <wp:align>left</wp:align>
              </wp:positionH>
              <wp:positionV relativeFrom="paragraph">
                <wp:posOffset>-472440</wp:posOffset>
              </wp:positionV>
              <wp:extent cx="480060" cy="182871"/>
              <wp:effectExtent l="0" t="0" r="0" b="8255"/>
              <wp:wrapNone/>
              <wp:docPr id="86" name="Imagem 86" descr="Brasao_ITA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Brasao_ITA_cmy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 cy="182871"/>
                      </a:xfrm>
                      <a:prstGeom prst="rect">
                        <a:avLst/>
                      </a:prstGeom>
                      <a:noFill/>
                    </pic:spPr>
                  </pic:pic>
                </a:graphicData>
              </a:graphic>
              <wp14:sizeRelH relativeFrom="page">
                <wp14:pctWidth>0</wp14:pctWidth>
              </wp14:sizeRelH>
              <wp14:sizeRelV relativeFrom="page">
                <wp14:pctHeight>0</wp14:pctHeight>
              </wp14:sizeRelV>
            </wp:anchor>
          </w:drawing>
        </w:r>
      </w:del>
    </w:p>
    <w:p w14:paraId="4B6DBB0A" w14:textId="778CE24A" w:rsidR="005A7F5F" w:rsidRPr="00F00993" w:rsidDel="00D914BF" w:rsidRDefault="005A7F5F" w:rsidP="005A7F5F">
      <w:pPr>
        <w:spacing w:after="0" w:line="360" w:lineRule="auto"/>
        <w:jc w:val="center"/>
        <w:rPr>
          <w:del w:id="4" w:author="Jacyeude Araújo" w:date="2019-10-01T18:04:00Z"/>
          <w:rFonts w:ascii="Times New Roman" w:hAnsi="Times New Roman" w:cs="Times New Roman"/>
          <w:color w:val="000000" w:themeColor="text1"/>
          <w:sz w:val="24"/>
          <w:szCs w:val="24"/>
        </w:rPr>
      </w:pPr>
      <w:bookmarkStart w:id="5" w:name="_Hlk20168333"/>
      <w:bookmarkEnd w:id="5"/>
    </w:p>
    <w:p w14:paraId="4BAD3BE2" w14:textId="79971AD7" w:rsidR="005A7F5F" w:rsidRPr="00F00993" w:rsidRDefault="005A7F5F" w:rsidP="005A7F5F">
      <w:pPr>
        <w:spacing w:after="0"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UNIVERSIDADE ESTADUAL DO MARANHÃO - UEMA</w:t>
      </w:r>
    </w:p>
    <w:p w14:paraId="4FDF315B" w14:textId="081C514D" w:rsidR="005A7F5F" w:rsidRPr="00F00993" w:rsidRDefault="005A7F5F" w:rsidP="005A7F5F">
      <w:pPr>
        <w:spacing w:after="0"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CENTRO DE CIÊNCIAS TECNOLÓGICAS - CCT</w:t>
      </w:r>
    </w:p>
    <w:p w14:paraId="40754B3F" w14:textId="1C0C466F" w:rsidR="005A7F5F" w:rsidRPr="00F00993" w:rsidRDefault="005A7F5F" w:rsidP="005A7F5F">
      <w:pPr>
        <w:spacing w:after="0" w:line="360" w:lineRule="auto"/>
        <w:ind w:right="-427"/>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PÓS GRADUAÇÃO EM ENGENHARIA DA COMPUTAÇÃO E SISTEMAS - PECS</w:t>
      </w:r>
    </w:p>
    <w:p w14:paraId="6ED48BE5" w14:textId="282D6D2E" w:rsidR="005A7F5F" w:rsidRPr="00F00993" w:rsidRDefault="005A7F5F" w:rsidP="005A7F5F">
      <w:pPr>
        <w:spacing w:line="360" w:lineRule="auto"/>
        <w:jc w:val="center"/>
        <w:rPr>
          <w:rFonts w:ascii="Times New Roman" w:hAnsi="Times New Roman" w:cs="Times New Roman"/>
          <w:color w:val="000000" w:themeColor="text1"/>
          <w:sz w:val="24"/>
          <w:szCs w:val="24"/>
        </w:rPr>
      </w:pPr>
    </w:p>
    <w:p w14:paraId="6B07D27D" w14:textId="60B94D92" w:rsidR="005A7F5F" w:rsidRPr="00F00993" w:rsidDel="003639A3" w:rsidRDefault="005A7F5F" w:rsidP="005A7F5F">
      <w:pPr>
        <w:spacing w:line="360" w:lineRule="auto"/>
        <w:jc w:val="center"/>
        <w:rPr>
          <w:del w:id="6" w:author="Jacyeude Araújo" w:date="2019-10-01T19:04:00Z"/>
          <w:rFonts w:ascii="Times New Roman" w:hAnsi="Times New Roman" w:cs="Times New Roman"/>
          <w:color w:val="000000" w:themeColor="text1"/>
          <w:sz w:val="24"/>
          <w:szCs w:val="24"/>
        </w:rPr>
      </w:pPr>
    </w:p>
    <w:p w14:paraId="262300D2" w14:textId="71DBEE67" w:rsidR="005A7F5F" w:rsidRPr="00F00993" w:rsidRDefault="005A7F5F">
      <w:pPr>
        <w:spacing w:line="360" w:lineRule="auto"/>
        <w:rPr>
          <w:rFonts w:ascii="Times New Roman" w:hAnsi="Times New Roman" w:cs="Times New Roman"/>
          <w:color w:val="000000" w:themeColor="text1"/>
          <w:sz w:val="24"/>
          <w:szCs w:val="24"/>
        </w:rPr>
        <w:pPrChange w:id="7" w:author="Jacyeude Araújo" w:date="2019-10-01T19:04:00Z">
          <w:pPr>
            <w:spacing w:line="360" w:lineRule="auto"/>
            <w:jc w:val="center"/>
          </w:pPr>
        </w:pPrChange>
      </w:pPr>
    </w:p>
    <w:p w14:paraId="689E70AF" w14:textId="77777777" w:rsidR="003639A3" w:rsidRPr="00F00993" w:rsidRDefault="003639A3" w:rsidP="003639A3">
      <w:pPr>
        <w:tabs>
          <w:tab w:val="left" w:pos="5670"/>
        </w:tabs>
        <w:spacing w:line="360" w:lineRule="auto"/>
        <w:jc w:val="center"/>
        <w:rPr>
          <w:moveTo w:id="8" w:author="Jacyeude Araújo" w:date="2019-10-01T19:05:00Z"/>
          <w:rFonts w:ascii="Times New Roman" w:hAnsi="Times New Roman" w:cs="Times New Roman"/>
          <w:color w:val="000000" w:themeColor="text1"/>
          <w:sz w:val="24"/>
          <w:szCs w:val="24"/>
        </w:rPr>
      </w:pPr>
      <w:moveToRangeStart w:id="9" w:author="Jacyeude Araújo" w:date="2019-10-01T19:05:00Z" w:name="move20849117"/>
    </w:p>
    <w:p w14:paraId="2155CD15" w14:textId="77777777" w:rsidR="003639A3" w:rsidRPr="00F00993" w:rsidRDefault="003639A3" w:rsidP="003639A3">
      <w:pPr>
        <w:tabs>
          <w:tab w:val="left" w:pos="5670"/>
        </w:tabs>
        <w:spacing w:line="360" w:lineRule="auto"/>
        <w:jc w:val="center"/>
        <w:rPr>
          <w:moveTo w:id="10" w:author="Jacyeude Araújo" w:date="2019-10-01T19:05:00Z"/>
          <w:rFonts w:ascii="Times New Roman" w:hAnsi="Times New Roman" w:cs="Times New Roman"/>
          <w:color w:val="000000" w:themeColor="text1"/>
          <w:sz w:val="24"/>
          <w:szCs w:val="24"/>
        </w:rPr>
      </w:pPr>
      <w:moveTo w:id="11" w:author="Jacyeude Araújo" w:date="2019-10-01T19:05:00Z">
        <w:r w:rsidRPr="00F00993">
          <w:rPr>
            <w:rFonts w:ascii="Times New Roman" w:hAnsi="Times New Roman" w:cs="Times New Roman"/>
            <w:color w:val="000000" w:themeColor="text1"/>
            <w:sz w:val="24"/>
            <w:szCs w:val="24"/>
          </w:rPr>
          <w:t>Jacyeude de Morais Passos Araújo Segundo</w:t>
        </w:r>
      </w:moveTo>
    </w:p>
    <w:moveToRangeEnd w:id="9"/>
    <w:p w14:paraId="08D85C95" w14:textId="748F958A" w:rsidR="005A7F5F" w:rsidRPr="00F00993" w:rsidRDefault="005A7F5F" w:rsidP="005A7F5F">
      <w:pPr>
        <w:spacing w:line="360" w:lineRule="auto"/>
        <w:jc w:val="center"/>
        <w:rPr>
          <w:rFonts w:ascii="Times New Roman" w:hAnsi="Times New Roman" w:cs="Times New Roman"/>
          <w:color w:val="000000" w:themeColor="text1"/>
          <w:sz w:val="24"/>
          <w:szCs w:val="24"/>
        </w:rPr>
      </w:pPr>
    </w:p>
    <w:p w14:paraId="31746EDC" w14:textId="26A9242A" w:rsidR="00DE389A" w:rsidRPr="00F00993" w:rsidRDefault="00DE389A" w:rsidP="005A7F5F">
      <w:pPr>
        <w:spacing w:line="360" w:lineRule="auto"/>
        <w:jc w:val="center"/>
        <w:rPr>
          <w:rFonts w:ascii="Times New Roman" w:hAnsi="Times New Roman" w:cs="Times New Roman"/>
          <w:color w:val="000000" w:themeColor="text1"/>
          <w:sz w:val="24"/>
          <w:szCs w:val="24"/>
        </w:rPr>
      </w:pPr>
    </w:p>
    <w:p w14:paraId="41DD1C66" w14:textId="77777777" w:rsidR="00DE389A" w:rsidRPr="00F00993" w:rsidRDefault="00DE389A" w:rsidP="005A7F5F">
      <w:pPr>
        <w:spacing w:line="360" w:lineRule="auto"/>
        <w:jc w:val="center"/>
        <w:rPr>
          <w:rFonts w:ascii="Times New Roman" w:hAnsi="Times New Roman" w:cs="Times New Roman"/>
          <w:color w:val="000000" w:themeColor="text1"/>
          <w:sz w:val="24"/>
          <w:szCs w:val="24"/>
        </w:rPr>
      </w:pPr>
    </w:p>
    <w:p w14:paraId="6F648775" w14:textId="77777777" w:rsidR="005A7F5F" w:rsidRPr="00F00993" w:rsidRDefault="005A7F5F" w:rsidP="005A7F5F">
      <w:pPr>
        <w:spacing w:line="360" w:lineRule="auto"/>
        <w:jc w:val="center"/>
        <w:rPr>
          <w:rFonts w:ascii="Times New Roman" w:hAnsi="Times New Roman" w:cs="Times New Roman"/>
          <w:b/>
          <w:bCs/>
          <w:color w:val="000000" w:themeColor="text1"/>
          <w:sz w:val="24"/>
          <w:szCs w:val="24"/>
        </w:rPr>
      </w:pPr>
    </w:p>
    <w:p w14:paraId="7EAD90B5" w14:textId="46FEB27B" w:rsidR="005A7F5F" w:rsidRPr="00F00993" w:rsidRDefault="007E74D0" w:rsidP="005A7F5F">
      <w:pPr>
        <w:spacing w:after="0" w:line="360" w:lineRule="auto"/>
        <w:jc w:val="center"/>
        <w:rPr>
          <w:rFonts w:ascii="Times New Roman" w:hAnsi="Times New Roman" w:cs="Times New Roman"/>
          <w:b/>
          <w:bCs/>
          <w:color w:val="000000" w:themeColor="text1"/>
          <w:sz w:val="24"/>
          <w:szCs w:val="24"/>
        </w:rPr>
      </w:pPr>
      <w:commentRangeStart w:id="12"/>
      <w:commentRangeStart w:id="13"/>
      <w:r w:rsidRPr="00F00993">
        <w:rPr>
          <w:rFonts w:ascii="Times New Roman" w:hAnsi="Times New Roman" w:cs="Times New Roman"/>
          <w:b/>
          <w:bCs/>
          <w:color w:val="000000" w:themeColor="text1"/>
          <w:sz w:val="24"/>
          <w:szCs w:val="24"/>
        </w:rPr>
        <w:t xml:space="preserve">DESENVOLVIMENTO DE UM IDENTIFICADOR DE </w:t>
      </w:r>
      <w:ins w:id="14" w:author="Mauro Sérgio Silva Pinto" w:date="2019-09-27T09:58:00Z">
        <w:r w:rsidRPr="00F00993">
          <w:rPr>
            <w:rFonts w:ascii="Times New Roman" w:hAnsi="Times New Roman" w:cs="Times New Roman"/>
            <w:b/>
            <w:bCs/>
            <w:color w:val="000000" w:themeColor="text1"/>
            <w:sz w:val="24"/>
            <w:szCs w:val="24"/>
          </w:rPr>
          <w:t xml:space="preserve">PADRÃO DE </w:t>
        </w:r>
      </w:ins>
      <w:r w:rsidRPr="00F00993">
        <w:rPr>
          <w:rFonts w:ascii="Times New Roman" w:hAnsi="Times New Roman" w:cs="Times New Roman"/>
          <w:b/>
          <w:bCs/>
          <w:color w:val="000000" w:themeColor="text1"/>
          <w:sz w:val="24"/>
          <w:szCs w:val="24"/>
        </w:rPr>
        <w:t xml:space="preserve">FALHAS EMBARCADO PARA MOTOR </w:t>
      </w:r>
      <w:ins w:id="15" w:author="Jacyeude Araújo" w:date="2019-10-02T10:01:00Z">
        <w:r w:rsidR="00DA6A84" w:rsidRPr="00F00993">
          <w:rPr>
            <w:rFonts w:ascii="Times New Roman" w:hAnsi="Times New Roman" w:cs="Times New Roman"/>
            <w:b/>
            <w:bCs/>
            <w:color w:val="000000" w:themeColor="text1"/>
            <w:sz w:val="24"/>
            <w:szCs w:val="24"/>
          </w:rPr>
          <w:t xml:space="preserve">TRIFÁSICO </w:t>
        </w:r>
      </w:ins>
      <w:r w:rsidRPr="00F00993">
        <w:rPr>
          <w:rFonts w:ascii="Times New Roman" w:hAnsi="Times New Roman" w:cs="Times New Roman"/>
          <w:b/>
          <w:bCs/>
          <w:color w:val="000000" w:themeColor="text1"/>
          <w:sz w:val="24"/>
          <w:szCs w:val="24"/>
        </w:rPr>
        <w:t>DE INDUÇÃO BASEADO EM MÁQUINAS DE VETORES DE SUPORTE IMPLEMENTADO EM CLOUD</w:t>
      </w:r>
      <w:commentRangeEnd w:id="12"/>
      <w:r w:rsidRPr="00F00993">
        <w:rPr>
          <w:rStyle w:val="Refdecomentrio"/>
          <w:color w:val="000000" w:themeColor="text1"/>
          <w:rPrChange w:id="16" w:author="Jacyeude Araújo" w:date="2019-10-02T13:03:00Z">
            <w:rPr>
              <w:rStyle w:val="Refdecomentrio"/>
            </w:rPr>
          </w:rPrChange>
        </w:rPr>
        <w:commentReference w:id="12"/>
      </w:r>
      <w:commentRangeEnd w:id="13"/>
      <w:r w:rsidR="00D914BF" w:rsidRPr="00F00993">
        <w:rPr>
          <w:rStyle w:val="Refdecomentrio"/>
          <w:color w:val="000000" w:themeColor="text1"/>
          <w:rPrChange w:id="17" w:author="Jacyeude Araújo" w:date="2019-10-02T13:03:00Z">
            <w:rPr>
              <w:rStyle w:val="Refdecomentrio"/>
            </w:rPr>
          </w:rPrChange>
        </w:rPr>
        <w:commentReference w:id="13"/>
      </w:r>
    </w:p>
    <w:p w14:paraId="63955DAC"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p>
    <w:p w14:paraId="74377B4E"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p>
    <w:p w14:paraId="0F8247CA" w14:textId="73A95A7E" w:rsidR="005A7F5F" w:rsidRPr="00F00993" w:rsidRDefault="005A7F5F" w:rsidP="005A7F5F">
      <w:pPr>
        <w:spacing w:line="360" w:lineRule="auto"/>
        <w:jc w:val="center"/>
        <w:rPr>
          <w:ins w:id="18" w:author="Jacyeude Araújo" w:date="2019-10-01T19:05:00Z"/>
          <w:rFonts w:ascii="Times New Roman" w:hAnsi="Times New Roman" w:cs="Times New Roman"/>
          <w:color w:val="000000" w:themeColor="text1"/>
          <w:sz w:val="24"/>
          <w:szCs w:val="24"/>
        </w:rPr>
      </w:pPr>
    </w:p>
    <w:p w14:paraId="430198FF" w14:textId="2F5746FB" w:rsidR="003639A3" w:rsidRPr="00F00993" w:rsidRDefault="003639A3" w:rsidP="005A7F5F">
      <w:pPr>
        <w:spacing w:line="360" w:lineRule="auto"/>
        <w:jc w:val="center"/>
        <w:rPr>
          <w:ins w:id="19" w:author="Jacyeude Araújo" w:date="2019-10-01T19:05:00Z"/>
          <w:rFonts w:ascii="Times New Roman" w:hAnsi="Times New Roman" w:cs="Times New Roman"/>
          <w:color w:val="000000" w:themeColor="text1"/>
          <w:sz w:val="24"/>
          <w:szCs w:val="24"/>
        </w:rPr>
      </w:pPr>
    </w:p>
    <w:p w14:paraId="5F526BD2" w14:textId="6A3E5531" w:rsidR="003639A3" w:rsidRPr="00F00993" w:rsidRDefault="003639A3">
      <w:pPr>
        <w:spacing w:line="360" w:lineRule="auto"/>
        <w:rPr>
          <w:ins w:id="20" w:author="Jacyeude Araújo" w:date="2019-10-01T19:05:00Z"/>
          <w:rFonts w:ascii="Times New Roman" w:hAnsi="Times New Roman" w:cs="Times New Roman"/>
          <w:color w:val="000000" w:themeColor="text1"/>
          <w:sz w:val="24"/>
          <w:szCs w:val="24"/>
        </w:rPr>
        <w:pPrChange w:id="21" w:author="Jacyeude Araújo" w:date="2019-10-02T14:44:00Z">
          <w:pPr>
            <w:spacing w:line="360" w:lineRule="auto"/>
            <w:jc w:val="center"/>
          </w:pPr>
        </w:pPrChange>
      </w:pPr>
    </w:p>
    <w:p w14:paraId="74572EBC" w14:textId="046914B7" w:rsidR="003639A3" w:rsidRPr="00F00993" w:rsidRDefault="003639A3" w:rsidP="005A7F5F">
      <w:pPr>
        <w:spacing w:line="360" w:lineRule="auto"/>
        <w:jc w:val="center"/>
        <w:rPr>
          <w:ins w:id="22" w:author="Jacyeude Araújo" w:date="2019-10-01T19:05:00Z"/>
          <w:rFonts w:ascii="Times New Roman" w:hAnsi="Times New Roman" w:cs="Times New Roman"/>
          <w:color w:val="000000" w:themeColor="text1"/>
          <w:sz w:val="24"/>
          <w:szCs w:val="24"/>
        </w:rPr>
      </w:pPr>
    </w:p>
    <w:p w14:paraId="4E4C67DA" w14:textId="77777777" w:rsidR="003639A3" w:rsidRPr="00F00993" w:rsidRDefault="003639A3" w:rsidP="005A7F5F">
      <w:pPr>
        <w:spacing w:line="360" w:lineRule="auto"/>
        <w:jc w:val="center"/>
        <w:rPr>
          <w:rFonts w:ascii="Times New Roman" w:hAnsi="Times New Roman" w:cs="Times New Roman"/>
          <w:color w:val="000000" w:themeColor="text1"/>
          <w:sz w:val="24"/>
          <w:szCs w:val="24"/>
        </w:rPr>
      </w:pPr>
    </w:p>
    <w:p w14:paraId="1408CBF4" w14:textId="3C335F93" w:rsidR="005A7F5F" w:rsidRPr="00F00993" w:rsidDel="003639A3" w:rsidRDefault="005A7F5F" w:rsidP="005A7F5F">
      <w:pPr>
        <w:tabs>
          <w:tab w:val="left" w:pos="5670"/>
        </w:tabs>
        <w:spacing w:line="360" w:lineRule="auto"/>
        <w:jc w:val="center"/>
        <w:rPr>
          <w:moveFrom w:id="23" w:author="Jacyeude Araújo" w:date="2019-10-01T19:05:00Z"/>
          <w:rFonts w:ascii="Times New Roman" w:hAnsi="Times New Roman" w:cs="Times New Roman"/>
          <w:color w:val="000000" w:themeColor="text1"/>
          <w:sz w:val="24"/>
          <w:szCs w:val="24"/>
        </w:rPr>
      </w:pPr>
      <w:moveFromRangeStart w:id="24" w:author="Jacyeude Araújo" w:date="2019-10-01T19:05:00Z" w:name="move20849117"/>
    </w:p>
    <w:p w14:paraId="308512A1" w14:textId="3863D2E5" w:rsidR="005A7F5F" w:rsidRPr="00F00993" w:rsidDel="003639A3" w:rsidRDefault="005A7F5F" w:rsidP="005A7F5F">
      <w:pPr>
        <w:tabs>
          <w:tab w:val="left" w:pos="5670"/>
        </w:tabs>
        <w:spacing w:line="360" w:lineRule="auto"/>
        <w:jc w:val="center"/>
        <w:rPr>
          <w:moveFrom w:id="25" w:author="Jacyeude Araújo" w:date="2019-10-01T19:05:00Z"/>
          <w:rFonts w:ascii="Times New Roman" w:hAnsi="Times New Roman" w:cs="Times New Roman"/>
          <w:color w:val="000000" w:themeColor="text1"/>
          <w:sz w:val="24"/>
          <w:szCs w:val="24"/>
        </w:rPr>
      </w:pPr>
      <w:moveFrom w:id="26" w:author="Jacyeude Araújo" w:date="2019-10-01T19:05:00Z">
        <w:r w:rsidRPr="00F00993" w:rsidDel="003639A3">
          <w:rPr>
            <w:rFonts w:ascii="Times New Roman" w:hAnsi="Times New Roman" w:cs="Times New Roman"/>
            <w:color w:val="000000" w:themeColor="text1"/>
            <w:sz w:val="24"/>
            <w:szCs w:val="24"/>
          </w:rPr>
          <w:t>Jacyeude de Morais Passos Araújo Segundo</w:t>
        </w:r>
      </w:moveFrom>
    </w:p>
    <w:moveFromRangeEnd w:id="24"/>
    <w:p w14:paraId="7C286CCC" w14:textId="77777777" w:rsidR="005A7F5F" w:rsidRPr="00F00993" w:rsidRDefault="005A7F5F" w:rsidP="005A7F5F">
      <w:pPr>
        <w:spacing w:after="0" w:line="360" w:lineRule="auto"/>
        <w:jc w:val="center"/>
        <w:rPr>
          <w:rFonts w:ascii="Times New Roman" w:hAnsi="Times New Roman" w:cs="Times New Roman"/>
          <w:color w:val="000000" w:themeColor="text1"/>
          <w:sz w:val="24"/>
          <w:szCs w:val="24"/>
        </w:rPr>
      </w:pPr>
    </w:p>
    <w:p w14:paraId="35E2C4CC" w14:textId="041F5143" w:rsidR="005A7F5F" w:rsidRPr="00F00993" w:rsidDel="00D914BF" w:rsidRDefault="005A7F5F" w:rsidP="005A7F5F">
      <w:pPr>
        <w:spacing w:line="360" w:lineRule="auto"/>
        <w:jc w:val="center"/>
        <w:rPr>
          <w:del w:id="27" w:author="Jacyeude Araújo" w:date="2019-10-01T18:04:00Z"/>
          <w:rFonts w:ascii="Times New Roman" w:hAnsi="Times New Roman" w:cs="Times New Roman"/>
          <w:color w:val="000000" w:themeColor="text1"/>
          <w:sz w:val="24"/>
          <w:szCs w:val="24"/>
        </w:rPr>
      </w:pPr>
    </w:p>
    <w:p w14:paraId="57A49528" w14:textId="72D22D43" w:rsidR="005A7F5F" w:rsidRPr="00F00993" w:rsidDel="00D914BF" w:rsidRDefault="005A7F5F" w:rsidP="005A7F5F">
      <w:pPr>
        <w:spacing w:line="360" w:lineRule="auto"/>
        <w:jc w:val="center"/>
        <w:rPr>
          <w:del w:id="28" w:author="Jacyeude Araújo" w:date="2019-10-01T18:04:00Z"/>
          <w:rFonts w:ascii="Times New Roman" w:hAnsi="Times New Roman" w:cs="Times New Roman"/>
          <w:color w:val="000000" w:themeColor="text1"/>
          <w:sz w:val="24"/>
          <w:szCs w:val="24"/>
        </w:rPr>
      </w:pPr>
    </w:p>
    <w:p w14:paraId="5FFB1192" w14:textId="5F27A604" w:rsidR="005A7F5F" w:rsidRPr="00F00993" w:rsidDel="007E74D0" w:rsidRDefault="005A7F5F" w:rsidP="005A7F5F">
      <w:pPr>
        <w:spacing w:line="360" w:lineRule="auto"/>
        <w:jc w:val="center"/>
        <w:rPr>
          <w:del w:id="29" w:author="Mauro Sérgio Silva Pinto" w:date="2019-09-27T09:59:00Z"/>
          <w:rFonts w:ascii="Times New Roman" w:hAnsi="Times New Roman" w:cs="Times New Roman"/>
          <w:color w:val="000000" w:themeColor="text1"/>
          <w:sz w:val="24"/>
          <w:szCs w:val="24"/>
        </w:rPr>
      </w:pPr>
    </w:p>
    <w:p w14:paraId="3DDDF969"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São Luís</w:t>
      </w:r>
    </w:p>
    <w:p w14:paraId="07B61627"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Setembro - 2019</w:t>
      </w:r>
    </w:p>
    <w:p w14:paraId="6F7C83F2" w14:textId="77777777" w:rsidR="005A7F5F" w:rsidRPr="00F00993" w:rsidRDefault="005A7F5F" w:rsidP="005A7F5F">
      <w:pPr>
        <w:spacing w:after="0" w:line="360" w:lineRule="auto"/>
        <w:jc w:val="center"/>
        <w:rPr>
          <w:rFonts w:ascii="Times New Roman" w:hAnsi="Times New Roman" w:cs="Times New Roman"/>
          <w:b/>
          <w:color w:val="000000" w:themeColor="text1"/>
          <w:sz w:val="24"/>
          <w:szCs w:val="24"/>
        </w:rPr>
      </w:pPr>
      <w:r w:rsidRPr="00F00993">
        <w:rPr>
          <w:rFonts w:ascii="Times New Roman" w:hAnsi="Times New Roman" w:cs="Times New Roman"/>
          <w:color w:val="000000" w:themeColor="text1"/>
          <w:sz w:val="24"/>
          <w:szCs w:val="24"/>
        </w:rPr>
        <w:lastRenderedPageBreak/>
        <w:t>Jacyeude de Morais Passos Araújo Segundo - 2017100669</w:t>
      </w:r>
    </w:p>
    <w:p w14:paraId="16DEDA72" w14:textId="1DCE2CF2" w:rsidR="005A7F5F" w:rsidRPr="00F00993" w:rsidDel="00D914BF" w:rsidRDefault="005A7F5F" w:rsidP="005A7F5F">
      <w:pPr>
        <w:spacing w:after="0" w:line="360" w:lineRule="auto"/>
        <w:jc w:val="center"/>
        <w:rPr>
          <w:del w:id="30" w:author="Jacyeude Araújo" w:date="2019-10-01T18:06:00Z"/>
          <w:rFonts w:ascii="Times New Roman" w:hAnsi="Times New Roman" w:cs="Times New Roman"/>
          <w:b/>
          <w:color w:val="000000" w:themeColor="text1"/>
          <w:sz w:val="24"/>
          <w:szCs w:val="24"/>
        </w:rPr>
      </w:pPr>
    </w:p>
    <w:p w14:paraId="7E6F00E1" w14:textId="77777777" w:rsidR="005A7F5F" w:rsidRPr="00F00993" w:rsidRDefault="005A7F5F" w:rsidP="005A7F5F">
      <w:pPr>
        <w:spacing w:after="0" w:line="360" w:lineRule="auto"/>
        <w:jc w:val="center"/>
        <w:rPr>
          <w:rFonts w:ascii="Times New Roman" w:hAnsi="Times New Roman" w:cs="Times New Roman"/>
          <w:b/>
          <w:color w:val="000000" w:themeColor="text1"/>
          <w:sz w:val="24"/>
          <w:szCs w:val="24"/>
        </w:rPr>
      </w:pPr>
    </w:p>
    <w:p w14:paraId="57D73C06" w14:textId="79BB3431" w:rsidR="00D914BF" w:rsidRPr="00F00993" w:rsidRDefault="00D914BF" w:rsidP="00D914BF">
      <w:pPr>
        <w:spacing w:after="0" w:line="360" w:lineRule="auto"/>
        <w:jc w:val="center"/>
        <w:rPr>
          <w:ins w:id="31" w:author="Jacyeude Araújo" w:date="2019-10-01T18:05:00Z"/>
          <w:rFonts w:ascii="Times New Roman" w:hAnsi="Times New Roman" w:cs="Times New Roman"/>
          <w:b/>
          <w:bCs/>
          <w:color w:val="000000" w:themeColor="text1"/>
          <w:sz w:val="24"/>
          <w:szCs w:val="24"/>
        </w:rPr>
      </w:pPr>
      <w:ins w:id="32" w:author="Jacyeude Araújo" w:date="2019-10-01T18:05:00Z">
        <w:r w:rsidRPr="00F00993">
          <w:rPr>
            <w:rFonts w:ascii="Times New Roman" w:hAnsi="Times New Roman" w:cs="Times New Roman"/>
            <w:b/>
            <w:bCs/>
            <w:color w:val="000000" w:themeColor="text1"/>
            <w:sz w:val="24"/>
            <w:szCs w:val="24"/>
          </w:rPr>
          <w:t>Desenvolvimento de um identificador de padrão de falhas embarcado para motor de indução baseado em máquinas de vetores de suporte implementado em cloud</w:t>
        </w:r>
        <w:commentRangeStart w:id="33"/>
        <w:commentRangeStart w:id="34"/>
        <w:commentRangeEnd w:id="33"/>
        <w:r w:rsidRPr="00F00993">
          <w:rPr>
            <w:rStyle w:val="Refdecomentrio"/>
            <w:color w:val="000000" w:themeColor="text1"/>
            <w:rPrChange w:id="35" w:author="Jacyeude Araújo" w:date="2019-10-02T13:03:00Z">
              <w:rPr>
                <w:rStyle w:val="Refdecomentrio"/>
              </w:rPr>
            </w:rPrChange>
          </w:rPr>
          <w:commentReference w:id="33"/>
        </w:r>
        <w:commentRangeEnd w:id="34"/>
        <w:r w:rsidRPr="00F00993">
          <w:rPr>
            <w:rStyle w:val="Refdecomentrio"/>
            <w:color w:val="000000" w:themeColor="text1"/>
            <w:rPrChange w:id="36" w:author="Jacyeude Araújo" w:date="2019-10-02T13:03:00Z">
              <w:rPr>
                <w:rStyle w:val="Refdecomentrio"/>
              </w:rPr>
            </w:rPrChange>
          </w:rPr>
          <w:commentReference w:id="34"/>
        </w:r>
      </w:ins>
    </w:p>
    <w:p w14:paraId="0381C428" w14:textId="2BC24B80" w:rsidR="005A7F5F" w:rsidRPr="00F00993" w:rsidDel="00D914BF" w:rsidRDefault="005A7F5F" w:rsidP="005A7F5F">
      <w:pPr>
        <w:spacing w:after="0" w:line="360" w:lineRule="auto"/>
        <w:jc w:val="center"/>
        <w:rPr>
          <w:del w:id="37" w:author="Jacyeude Araújo" w:date="2019-10-01T18:05:00Z"/>
          <w:rFonts w:ascii="Times New Roman" w:hAnsi="Times New Roman" w:cs="Times New Roman"/>
          <w:b/>
          <w:bCs/>
          <w:color w:val="000000" w:themeColor="text1"/>
          <w:sz w:val="24"/>
          <w:szCs w:val="24"/>
        </w:rPr>
      </w:pPr>
      <w:del w:id="38" w:author="Jacyeude Araújo" w:date="2019-10-01T18:05:00Z">
        <w:r w:rsidRPr="00F00993" w:rsidDel="00D914BF">
          <w:rPr>
            <w:rFonts w:ascii="Times New Roman" w:hAnsi="Times New Roman" w:cs="Times New Roman"/>
            <w:b/>
            <w:bCs/>
            <w:color w:val="000000" w:themeColor="text1"/>
            <w:sz w:val="24"/>
            <w:szCs w:val="24"/>
          </w:rPr>
          <w:delText>Desenvolvimento de um identificador de falhas embarcado para motor de indução baseado em máquinas de vetores de suporte implementado em cloud</w:delText>
        </w:r>
      </w:del>
    </w:p>
    <w:p w14:paraId="244EF54B" w14:textId="2A530057" w:rsidR="005A7F5F" w:rsidRPr="00F00993" w:rsidDel="003639A3" w:rsidRDefault="005A7F5F" w:rsidP="005A7F5F">
      <w:pPr>
        <w:spacing w:line="360" w:lineRule="auto"/>
        <w:jc w:val="center"/>
        <w:rPr>
          <w:del w:id="39" w:author="Jacyeude Araújo" w:date="2019-10-01T19:05:00Z"/>
          <w:rFonts w:ascii="Times New Roman" w:hAnsi="Times New Roman" w:cs="Times New Roman"/>
          <w:color w:val="000000" w:themeColor="text1"/>
          <w:sz w:val="24"/>
          <w:szCs w:val="24"/>
        </w:rPr>
      </w:pPr>
    </w:p>
    <w:p w14:paraId="04251205" w14:textId="4D40CD31" w:rsidR="005A7F5F" w:rsidRPr="00F00993" w:rsidDel="003639A3" w:rsidRDefault="005A7F5F" w:rsidP="005A7F5F">
      <w:pPr>
        <w:spacing w:line="360" w:lineRule="auto"/>
        <w:jc w:val="center"/>
        <w:rPr>
          <w:del w:id="40" w:author="Jacyeude Araújo" w:date="2019-10-01T19:05:00Z"/>
          <w:rFonts w:ascii="Times New Roman" w:hAnsi="Times New Roman" w:cs="Times New Roman"/>
          <w:color w:val="000000" w:themeColor="text1"/>
          <w:sz w:val="24"/>
          <w:szCs w:val="24"/>
        </w:rPr>
      </w:pPr>
    </w:p>
    <w:p w14:paraId="1D310024" w14:textId="77777777" w:rsidR="005A7F5F" w:rsidRPr="00F00993" w:rsidRDefault="005A7F5F" w:rsidP="005A7F5F">
      <w:pPr>
        <w:spacing w:after="0" w:line="360" w:lineRule="auto"/>
        <w:rPr>
          <w:rFonts w:ascii="Times New Roman" w:hAnsi="Times New Roman" w:cs="Times New Roman"/>
          <w:color w:val="000000" w:themeColor="text1"/>
          <w:sz w:val="24"/>
          <w:szCs w:val="24"/>
        </w:rPr>
      </w:pPr>
    </w:p>
    <w:p w14:paraId="7BDF3300" w14:textId="77777777" w:rsidR="005A7F5F" w:rsidRPr="00F00993" w:rsidRDefault="005A7F5F" w:rsidP="005A7F5F">
      <w:pPr>
        <w:spacing w:after="0" w:line="360" w:lineRule="auto"/>
        <w:ind w:left="5103" w:firstLine="426"/>
        <w:jc w:val="center"/>
        <w:rPr>
          <w:rFonts w:ascii="Times New Roman" w:hAnsi="Times New Roman" w:cs="Times New Roman"/>
          <w:color w:val="000000" w:themeColor="text1"/>
          <w:sz w:val="24"/>
          <w:szCs w:val="24"/>
        </w:rPr>
      </w:pPr>
    </w:p>
    <w:p w14:paraId="3CB4839B" w14:textId="4FBC1B81" w:rsidR="005A7F5F" w:rsidRPr="00F00993" w:rsidRDefault="00D914BF" w:rsidP="005A7F5F">
      <w:pPr>
        <w:ind w:left="4395" w:firstLine="708"/>
        <w:jc w:val="both"/>
        <w:rPr>
          <w:rFonts w:ascii="Times New Roman" w:hAnsi="Times New Roman" w:cs="Times New Roman"/>
          <w:color w:val="000000" w:themeColor="text1"/>
          <w:sz w:val="24"/>
          <w:szCs w:val="24"/>
        </w:rPr>
      </w:pPr>
      <w:ins w:id="41" w:author="Jacyeude Araújo" w:date="2019-10-01T18:04:00Z">
        <w:r w:rsidRPr="00F00993">
          <w:rPr>
            <w:rFonts w:ascii="Times New Roman" w:hAnsi="Times New Roman" w:cs="Times New Roman"/>
            <w:color w:val="000000" w:themeColor="text1"/>
            <w:sz w:val="24"/>
            <w:szCs w:val="24"/>
          </w:rPr>
          <w:t>Dissertação</w:t>
        </w:r>
      </w:ins>
      <w:del w:id="42" w:author="Jacyeude Araújo" w:date="2019-10-01T18:04:00Z">
        <w:r w:rsidR="005A7F5F" w:rsidRPr="00F00993" w:rsidDel="00D914BF">
          <w:rPr>
            <w:rFonts w:ascii="Times New Roman" w:hAnsi="Times New Roman" w:cs="Times New Roman"/>
            <w:color w:val="000000" w:themeColor="text1"/>
            <w:sz w:val="24"/>
            <w:szCs w:val="24"/>
          </w:rPr>
          <w:delText>Projeto de pesqui</w:delText>
        </w:r>
      </w:del>
      <w:del w:id="43" w:author="Jacyeude Araújo" w:date="2019-10-01T18:05:00Z">
        <w:r w:rsidR="005A7F5F" w:rsidRPr="00F00993" w:rsidDel="00D914BF">
          <w:rPr>
            <w:rFonts w:ascii="Times New Roman" w:hAnsi="Times New Roman" w:cs="Times New Roman"/>
            <w:color w:val="000000" w:themeColor="text1"/>
            <w:sz w:val="24"/>
            <w:szCs w:val="24"/>
          </w:rPr>
          <w:delText>sa</w:delText>
        </w:r>
      </w:del>
      <w:r w:rsidR="005A7F5F" w:rsidRPr="00F00993">
        <w:rPr>
          <w:rFonts w:ascii="Times New Roman" w:hAnsi="Times New Roman" w:cs="Times New Roman"/>
          <w:color w:val="000000" w:themeColor="text1"/>
          <w:sz w:val="24"/>
          <w:szCs w:val="24"/>
        </w:rPr>
        <w:t xml:space="preserve"> apresenta</w:t>
      </w:r>
      <w:ins w:id="44" w:author="Jacyeude Araújo" w:date="2019-10-01T19:05:00Z">
        <w:r w:rsidR="003639A3" w:rsidRPr="00F00993">
          <w:rPr>
            <w:rFonts w:ascii="Times New Roman" w:hAnsi="Times New Roman" w:cs="Times New Roman"/>
            <w:color w:val="000000" w:themeColor="text1"/>
            <w:sz w:val="24"/>
            <w:szCs w:val="24"/>
          </w:rPr>
          <w:t>d</w:t>
        </w:r>
      </w:ins>
      <w:ins w:id="45" w:author="Jacyeude Araújo" w:date="2019-10-01T18:05:00Z">
        <w:r w:rsidRPr="00F00993">
          <w:rPr>
            <w:rFonts w:ascii="Times New Roman" w:hAnsi="Times New Roman" w:cs="Times New Roman"/>
            <w:color w:val="000000" w:themeColor="text1"/>
            <w:sz w:val="24"/>
            <w:szCs w:val="24"/>
          </w:rPr>
          <w:t>a</w:t>
        </w:r>
      </w:ins>
      <w:del w:id="46" w:author="Jacyeude Araújo" w:date="2019-10-01T18:05:00Z">
        <w:r w:rsidR="005A7F5F" w:rsidRPr="00F00993" w:rsidDel="00D914BF">
          <w:rPr>
            <w:rFonts w:ascii="Times New Roman" w:hAnsi="Times New Roman" w:cs="Times New Roman"/>
            <w:color w:val="000000" w:themeColor="text1"/>
            <w:sz w:val="24"/>
            <w:szCs w:val="24"/>
          </w:rPr>
          <w:delText>do</w:delText>
        </w:r>
      </w:del>
      <w:r w:rsidR="005A7F5F" w:rsidRPr="00F00993">
        <w:rPr>
          <w:rFonts w:ascii="Times New Roman" w:hAnsi="Times New Roman" w:cs="Times New Roman"/>
          <w:color w:val="000000" w:themeColor="text1"/>
          <w:sz w:val="24"/>
          <w:szCs w:val="24"/>
        </w:rPr>
        <w:t xml:space="preserve"> ao Programa d</w:t>
      </w:r>
      <w:ins w:id="47" w:author="Jacyeude Araújo" w:date="2019-10-01T18:05:00Z">
        <w:r w:rsidRPr="00F00993">
          <w:rPr>
            <w:rFonts w:ascii="Times New Roman" w:hAnsi="Times New Roman" w:cs="Times New Roman"/>
            <w:color w:val="000000" w:themeColor="text1"/>
            <w:sz w:val="24"/>
            <w:szCs w:val="24"/>
          </w:rPr>
          <w:t>e</w:t>
        </w:r>
      </w:ins>
      <w:del w:id="48" w:author="Jacyeude Araújo" w:date="2019-10-01T18:05:00Z">
        <w:r w:rsidR="005A7F5F" w:rsidRPr="00F00993" w:rsidDel="00D914BF">
          <w:rPr>
            <w:rFonts w:ascii="Times New Roman" w:hAnsi="Times New Roman" w:cs="Times New Roman"/>
            <w:color w:val="000000" w:themeColor="text1"/>
            <w:sz w:val="24"/>
            <w:szCs w:val="24"/>
          </w:rPr>
          <w:delText>o</w:delText>
        </w:r>
      </w:del>
      <w:r w:rsidR="005A7F5F" w:rsidRPr="00F00993">
        <w:rPr>
          <w:rFonts w:ascii="Times New Roman" w:hAnsi="Times New Roman" w:cs="Times New Roman"/>
          <w:color w:val="000000" w:themeColor="text1"/>
          <w:sz w:val="24"/>
          <w:szCs w:val="24"/>
        </w:rPr>
        <w:t xml:space="preserve"> </w:t>
      </w:r>
      <w:ins w:id="49" w:author="Jacyeude Araújo" w:date="2019-10-01T18:05:00Z">
        <w:r w:rsidRPr="00F00993">
          <w:rPr>
            <w:rFonts w:ascii="Times New Roman" w:hAnsi="Times New Roman" w:cs="Times New Roman"/>
            <w:color w:val="000000" w:themeColor="text1"/>
            <w:sz w:val="24"/>
            <w:szCs w:val="24"/>
          </w:rPr>
          <w:t>Pós</w:t>
        </w:r>
      </w:ins>
      <w:ins w:id="50" w:author="Jacyeude Araújo" w:date="2019-10-01T19:05:00Z">
        <w:r w:rsidR="003639A3" w:rsidRPr="00F00993">
          <w:rPr>
            <w:rFonts w:ascii="Times New Roman" w:hAnsi="Times New Roman" w:cs="Times New Roman"/>
            <w:color w:val="000000" w:themeColor="text1"/>
            <w:sz w:val="24"/>
            <w:szCs w:val="24"/>
          </w:rPr>
          <w:t>-G</w:t>
        </w:r>
      </w:ins>
      <w:ins w:id="51" w:author="Jacyeude Araújo" w:date="2019-10-01T18:05:00Z">
        <w:r w:rsidRPr="00F00993">
          <w:rPr>
            <w:rFonts w:ascii="Times New Roman" w:hAnsi="Times New Roman" w:cs="Times New Roman"/>
            <w:color w:val="000000" w:themeColor="text1"/>
            <w:sz w:val="24"/>
            <w:szCs w:val="24"/>
          </w:rPr>
          <w:t>raduação</w:t>
        </w:r>
      </w:ins>
      <w:del w:id="52" w:author="Jacyeude Araújo" w:date="2019-10-01T18:05:00Z">
        <w:r w:rsidR="005C6ADB" w:rsidRPr="00F00993" w:rsidDel="00D914BF">
          <w:rPr>
            <w:rFonts w:ascii="Times New Roman" w:hAnsi="Times New Roman" w:cs="Times New Roman"/>
            <w:color w:val="000000" w:themeColor="text1"/>
            <w:sz w:val="24"/>
            <w:szCs w:val="24"/>
          </w:rPr>
          <w:delText>M</w:delText>
        </w:r>
        <w:r w:rsidR="005A7F5F" w:rsidRPr="00F00993" w:rsidDel="00D914BF">
          <w:rPr>
            <w:rFonts w:ascii="Times New Roman" w:hAnsi="Times New Roman" w:cs="Times New Roman"/>
            <w:color w:val="000000" w:themeColor="text1"/>
            <w:sz w:val="24"/>
            <w:szCs w:val="24"/>
          </w:rPr>
          <w:delText xml:space="preserve">estrado </w:delText>
        </w:r>
        <w:r w:rsidR="005C6ADB" w:rsidRPr="00F00993" w:rsidDel="00D914BF">
          <w:rPr>
            <w:rFonts w:ascii="Times New Roman" w:hAnsi="Times New Roman" w:cs="Times New Roman"/>
            <w:color w:val="000000" w:themeColor="text1"/>
            <w:sz w:val="24"/>
            <w:szCs w:val="24"/>
          </w:rPr>
          <w:delText>P</w:delText>
        </w:r>
        <w:r w:rsidR="005A7F5F" w:rsidRPr="00F00993" w:rsidDel="00D914BF">
          <w:rPr>
            <w:rFonts w:ascii="Times New Roman" w:hAnsi="Times New Roman" w:cs="Times New Roman"/>
            <w:color w:val="000000" w:themeColor="text1"/>
            <w:sz w:val="24"/>
            <w:szCs w:val="24"/>
          </w:rPr>
          <w:delText>rofissional de</w:delText>
        </w:r>
      </w:del>
      <w:ins w:id="53" w:author="Jacyeude Araújo" w:date="2019-10-01T18:05:00Z">
        <w:r w:rsidRPr="00F00993">
          <w:rPr>
            <w:rFonts w:ascii="Times New Roman" w:hAnsi="Times New Roman" w:cs="Times New Roman"/>
            <w:color w:val="000000" w:themeColor="text1"/>
            <w:sz w:val="24"/>
            <w:szCs w:val="24"/>
          </w:rPr>
          <w:t xml:space="preserve"> em</w:t>
        </w:r>
      </w:ins>
      <w:r w:rsidR="005A7F5F" w:rsidRPr="00F00993">
        <w:rPr>
          <w:rFonts w:ascii="Times New Roman" w:hAnsi="Times New Roman" w:cs="Times New Roman"/>
          <w:color w:val="000000" w:themeColor="text1"/>
          <w:sz w:val="24"/>
          <w:szCs w:val="24"/>
        </w:rPr>
        <w:t xml:space="preserve"> </w:t>
      </w:r>
      <w:r w:rsidR="005C6ADB" w:rsidRPr="00F00993">
        <w:rPr>
          <w:rFonts w:ascii="Times New Roman" w:hAnsi="Times New Roman" w:cs="Times New Roman"/>
          <w:color w:val="000000" w:themeColor="text1"/>
          <w:sz w:val="24"/>
          <w:szCs w:val="24"/>
        </w:rPr>
        <w:t>E</w:t>
      </w:r>
      <w:r w:rsidR="005A7F5F" w:rsidRPr="00F00993">
        <w:rPr>
          <w:rFonts w:ascii="Times New Roman" w:hAnsi="Times New Roman" w:cs="Times New Roman"/>
          <w:color w:val="000000" w:themeColor="text1"/>
          <w:sz w:val="24"/>
          <w:szCs w:val="24"/>
        </w:rPr>
        <w:t xml:space="preserve">ngenharia da </w:t>
      </w:r>
      <w:r w:rsidR="005C6ADB" w:rsidRPr="00F00993">
        <w:rPr>
          <w:rFonts w:ascii="Times New Roman" w:hAnsi="Times New Roman" w:cs="Times New Roman"/>
          <w:color w:val="000000" w:themeColor="text1"/>
          <w:sz w:val="24"/>
          <w:szCs w:val="24"/>
        </w:rPr>
        <w:t>C</w:t>
      </w:r>
      <w:r w:rsidR="005A7F5F" w:rsidRPr="00F00993">
        <w:rPr>
          <w:rFonts w:ascii="Times New Roman" w:hAnsi="Times New Roman" w:cs="Times New Roman"/>
          <w:color w:val="000000" w:themeColor="text1"/>
          <w:sz w:val="24"/>
          <w:szCs w:val="24"/>
        </w:rPr>
        <w:t xml:space="preserve">omputação e </w:t>
      </w:r>
      <w:r w:rsidR="005C6ADB" w:rsidRPr="00F00993">
        <w:rPr>
          <w:rFonts w:ascii="Times New Roman" w:hAnsi="Times New Roman" w:cs="Times New Roman"/>
          <w:color w:val="000000" w:themeColor="text1"/>
          <w:sz w:val="24"/>
          <w:szCs w:val="24"/>
        </w:rPr>
        <w:t>S</w:t>
      </w:r>
      <w:r w:rsidR="005A7F5F" w:rsidRPr="00F00993">
        <w:rPr>
          <w:rFonts w:ascii="Times New Roman" w:hAnsi="Times New Roman" w:cs="Times New Roman"/>
          <w:color w:val="000000" w:themeColor="text1"/>
          <w:sz w:val="24"/>
          <w:szCs w:val="24"/>
        </w:rPr>
        <w:t>istemas da Universidade Estadual do Maranhão como requisito para obtenção do título de mestre em engenharia da computação.</w:t>
      </w:r>
    </w:p>
    <w:p w14:paraId="7429ADD8" w14:textId="21273FE2" w:rsidR="005A7F5F" w:rsidRPr="00F00993" w:rsidDel="00F154FE" w:rsidRDefault="00F154FE" w:rsidP="00F154FE">
      <w:pPr>
        <w:spacing w:line="360" w:lineRule="auto"/>
        <w:rPr>
          <w:del w:id="54" w:author="Jacyeude Araújo" w:date="2019-10-01T19:05:00Z"/>
          <w:rFonts w:ascii="Times New Roman" w:hAnsi="Times New Roman" w:cs="Times New Roman"/>
          <w:color w:val="000000" w:themeColor="text1"/>
          <w:sz w:val="24"/>
          <w:szCs w:val="24"/>
        </w:rPr>
      </w:pPr>
      <w:ins w:id="55" w:author="Jacyeude Araújo" w:date="2019-10-02T08:36:00Z">
        <w:r w:rsidRPr="00F00993">
          <w:rPr>
            <w:rFonts w:ascii="Times New Roman" w:hAnsi="Times New Roman" w:cs="Times New Roman"/>
            <w:color w:val="000000" w:themeColor="text1"/>
            <w:sz w:val="24"/>
            <w:szCs w:val="24"/>
          </w:rPr>
          <w:t>Membros da banca examinadora:</w:t>
        </w:r>
      </w:ins>
    </w:p>
    <w:p w14:paraId="79CA7DB7" w14:textId="77777777" w:rsidR="00F154FE" w:rsidRPr="00F00993" w:rsidRDefault="00F154FE">
      <w:pPr>
        <w:spacing w:line="360" w:lineRule="auto"/>
        <w:rPr>
          <w:ins w:id="56" w:author="Jacyeude Araújo" w:date="2019-10-02T08:36:00Z"/>
          <w:rFonts w:ascii="Times New Roman" w:hAnsi="Times New Roman" w:cs="Times New Roman"/>
          <w:color w:val="000000" w:themeColor="text1"/>
          <w:sz w:val="24"/>
          <w:szCs w:val="24"/>
        </w:rPr>
      </w:pPr>
    </w:p>
    <w:p w14:paraId="7DFF1DD1" w14:textId="77777777" w:rsidR="005A7F5F" w:rsidRPr="00F00993" w:rsidRDefault="005A7F5F">
      <w:pPr>
        <w:spacing w:line="360" w:lineRule="auto"/>
        <w:rPr>
          <w:rFonts w:ascii="Times New Roman" w:hAnsi="Times New Roman" w:cs="Times New Roman"/>
          <w:color w:val="000000" w:themeColor="text1"/>
          <w:sz w:val="24"/>
          <w:szCs w:val="24"/>
        </w:rPr>
        <w:pPrChange w:id="57" w:author="Jacyeude Araújo" w:date="2019-10-02T08:36:00Z">
          <w:pPr>
            <w:spacing w:line="360" w:lineRule="auto"/>
            <w:jc w:val="center"/>
          </w:pPr>
        </w:pPrChange>
      </w:pPr>
    </w:p>
    <w:p w14:paraId="3F27DFED" w14:textId="77777777" w:rsidR="005A7F5F" w:rsidRPr="00F00993" w:rsidRDefault="005A7F5F">
      <w:pPr>
        <w:spacing w:after="0" w:line="360" w:lineRule="auto"/>
        <w:jc w:val="center"/>
        <w:rPr>
          <w:rFonts w:ascii="Times New Roman" w:hAnsi="Times New Roman" w:cs="Times New Roman"/>
          <w:color w:val="000000" w:themeColor="text1"/>
          <w:sz w:val="24"/>
          <w:szCs w:val="24"/>
        </w:rPr>
        <w:pPrChange w:id="58" w:author="Jacyeude Araújo" w:date="2019-10-01T19:07:00Z">
          <w:pPr>
            <w:spacing w:line="360" w:lineRule="auto"/>
            <w:jc w:val="center"/>
          </w:pPr>
        </w:pPrChange>
      </w:pPr>
      <w:r w:rsidRPr="00F00993">
        <w:rPr>
          <w:rFonts w:ascii="Times New Roman" w:hAnsi="Times New Roman" w:cs="Times New Roman"/>
          <w:color w:val="000000" w:themeColor="text1"/>
          <w:sz w:val="24"/>
          <w:szCs w:val="24"/>
        </w:rPr>
        <w:t>___________________________________________________________</w:t>
      </w:r>
    </w:p>
    <w:p w14:paraId="77C64A75" w14:textId="77777777" w:rsidR="005A7F5F" w:rsidRPr="00F00993" w:rsidRDefault="005A7F5F">
      <w:pPr>
        <w:spacing w:after="0" w:line="240" w:lineRule="auto"/>
        <w:jc w:val="center"/>
        <w:rPr>
          <w:rFonts w:ascii="Times New Roman" w:hAnsi="Times New Roman" w:cs="Times New Roman"/>
          <w:b/>
          <w:color w:val="000000" w:themeColor="text1"/>
          <w:sz w:val="24"/>
          <w:szCs w:val="24"/>
        </w:rPr>
      </w:pPr>
      <w:r w:rsidRPr="00F00993">
        <w:rPr>
          <w:rFonts w:ascii="Times New Roman" w:hAnsi="Times New Roman" w:cs="Times New Roman"/>
          <w:b/>
          <w:color w:val="000000" w:themeColor="text1"/>
          <w:sz w:val="24"/>
          <w:szCs w:val="24"/>
        </w:rPr>
        <w:t>Prof. Dr. Mauro Sérgio Silva Pinto</w:t>
      </w:r>
    </w:p>
    <w:p w14:paraId="0D234FA9" w14:textId="77777777" w:rsidR="005A7F5F" w:rsidRPr="00F00993" w:rsidRDefault="005A7F5F" w:rsidP="005A7F5F">
      <w:pPr>
        <w:spacing w:after="0" w:line="24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Universidade Estadual do Maranhão - UEMA </w:t>
      </w:r>
    </w:p>
    <w:p w14:paraId="1EB3C244" w14:textId="77777777" w:rsidR="005A7F5F" w:rsidRPr="00F00993" w:rsidRDefault="005A7F5F" w:rsidP="005A7F5F">
      <w:pPr>
        <w:spacing w:after="0" w:line="24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Orientador</w:t>
      </w:r>
    </w:p>
    <w:p w14:paraId="71306332" w14:textId="4AA7E597" w:rsidR="005A7F5F" w:rsidRPr="00F00993" w:rsidDel="003639A3" w:rsidRDefault="005A7F5F" w:rsidP="005A7F5F">
      <w:pPr>
        <w:spacing w:line="360" w:lineRule="auto"/>
        <w:jc w:val="center"/>
        <w:rPr>
          <w:del w:id="59" w:author="Jacyeude Araújo" w:date="2019-10-01T19:07:00Z"/>
          <w:rFonts w:ascii="Times New Roman" w:hAnsi="Times New Roman" w:cs="Times New Roman"/>
          <w:color w:val="000000" w:themeColor="text1"/>
          <w:sz w:val="24"/>
          <w:szCs w:val="24"/>
        </w:rPr>
      </w:pPr>
    </w:p>
    <w:p w14:paraId="685A73B7"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p>
    <w:p w14:paraId="71162BBD" w14:textId="77777777" w:rsidR="005A7F5F" w:rsidRPr="00F00993" w:rsidRDefault="005A7F5F">
      <w:pPr>
        <w:spacing w:after="0" w:line="360" w:lineRule="auto"/>
        <w:jc w:val="center"/>
        <w:rPr>
          <w:rFonts w:ascii="Times New Roman" w:hAnsi="Times New Roman" w:cs="Times New Roman"/>
          <w:color w:val="000000" w:themeColor="text1"/>
          <w:sz w:val="24"/>
          <w:szCs w:val="24"/>
        </w:rPr>
        <w:pPrChange w:id="60" w:author="Jacyeude Araújo" w:date="2019-10-01T19:07:00Z">
          <w:pPr>
            <w:spacing w:line="360" w:lineRule="auto"/>
            <w:jc w:val="center"/>
          </w:pPr>
        </w:pPrChange>
      </w:pPr>
      <w:r w:rsidRPr="00F00993">
        <w:rPr>
          <w:rFonts w:ascii="Times New Roman" w:hAnsi="Times New Roman" w:cs="Times New Roman"/>
          <w:color w:val="000000" w:themeColor="text1"/>
          <w:sz w:val="24"/>
          <w:szCs w:val="24"/>
        </w:rPr>
        <w:t>___________________________________________________________</w:t>
      </w:r>
    </w:p>
    <w:p w14:paraId="7A98DFF4" w14:textId="77777777" w:rsidR="005A7F5F" w:rsidRPr="00F00993" w:rsidRDefault="005A7F5F">
      <w:pPr>
        <w:spacing w:after="0" w:line="240" w:lineRule="auto"/>
        <w:jc w:val="center"/>
        <w:rPr>
          <w:rFonts w:ascii="Times New Roman" w:hAnsi="Times New Roman" w:cs="Times New Roman"/>
          <w:b/>
          <w:color w:val="000000" w:themeColor="text1"/>
          <w:sz w:val="24"/>
          <w:szCs w:val="24"/>
        </w:rPr>
      </w:pPr>
      <w:r w:rsidRPr="00F00993">
        <w:rPr>
          <w:rFonts w:ascii="Times New Roman" w:hAnsi="Times New Roman" w:cs="Times New Roman"/>
          <w:b/>
          <w:color w:val="000000" w:themeColor="text1"/>
          <w:sz w:val="24"/>
          <w:szCs w:val="24"/>
        </w:rPr>
        <w:t xml:space="preserve">Prof. Dr. Leonardo Ramos Rodrigues </w:t>
      </w:r>
    </w:p>
    <w:p w14:paraId="55D47BDD" w14:textId="77777777" w:rsidR="005A7F5F" w:rsidRPr="00F00993" w:rsidRDefault="005A7F5F" w:rsidP="005A7F5F">
      <w:pPr>
        <w:spacing w:after="0" w:line="24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Instituto de Aeronáutica e Espaço - IAE </w:t>
      </w:r>
    </w:p>
    <w:p w14:paraId="53A0C099" w14:textId="35AF88E5" w:rsidR="005A7F5F" w:rsidRPr="00F00993" w:rsidRDefault="005A7F5F" w:rsidP="005A7F5F">
      <w:pPr>
        <w:spacing w:after="0" w:line="240" w:lineRule="auto"/>
        <w:jc w:val="center"/>
        <w:rPr>
          <w:ins w:id="61" w:author="Jacyeude Araújo" w:date="2019-10-01T19:05: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Coorientador</w:t>
      </w:r>
    </w:p>
    <w:p w14:paraId="2A239581" w14:textId="77777777" w:rsidR="003639A3" w:rsidRPr="00F00993" w:rsidRDefault="003639A3" w:rsidP="005A7F5F">
      <w:pPr>
        <w:spacing w:after="0" w:line="240" w:lineRule="auto"/>
        <w:jc w:val="center"/>
        <w:rPr>
          <w:rFonts w:ascii="Times New Roman" w:hAnsi="Times New Roman" w:cs="Times New Roman"/>
          <w:color w:val="000000" w:themeColor="text1"/>
          <w:sz w:val="24"/>
          <w:szCs w:val="24"/>
        </w:rPr>
      </w:pPr>
    </w:p>
    <w:p w14:paraId="59099C53" w14:textId="620F71DA" w:rsidR="005A7F5F" w:rsidRPr="00F00993" w:rsidDel="003639A3" w:rsidRDefault="007E74D0">
      <w:pPr>
        <w:spacing w:after="0" w:line="360" w:lineRule="auto"/>
        <w:jc w:val="center"/>
        <w:rPr>
          <w:del w:id="62" w:author="Jacyeude Araújo" w:date="2019-10-01T18:06:00Z"/>
          <w:rFonts w:ascii="Times New Roman" w:hAnsi="Times New Roman" w:cs="Times New Roman"/>
          <w:color w:val="000000" w:themeColor="text1"/>
          <w:sz w:val="24"/>
          <w:szCs w:val="24"/>
        </w:rPr>
        <w:pPrChange w:id="63" w:author="Jacyeude Araújo" w:date="2019-10-01T19:07:00Z">
          <w:pPr>
            <w:spacing w:line="360" w:lineRule="auto"/>
            <w:jc w:val="center"/>
          </w:pPr>
        </w:pPrChange>
      </w:pPr>
      <w:ins w:id="64" w:author="Mauro Sérgio Silva Pinto" w:date="2019-09-27T09:59:00Z">
        <w:del w:id="65" w:author="Jacyeude Araújo" w:date="2019-10-01T18:06:00Z">
          <w:r w:rsidRPr="00F00993" w:rsidDel="00D914BF">
            <w:rPr>
              <w:rFonts w:ascii="Times New Roman" w:hAnsi="Times New Roman" w:cs="Times New Roman"/>
              <w:color w:val="000000" w:themeColor="text1"/>
              <w:sz w:val="24"/>
              <w:szCs w:val="24"/>
            </w:rPr>
            <w:delText xml:space="preserve">TEMOS QUE ADICIONAR MAIS PESSOAS </w:delText>
          </w:r>
        </w:del>
      </w:ins>
    </w:p>
    <w:p w14:paraId="7477002C" w14:textId="77777777" w:rsidR="003639A3" w:rsidRPr="00F00993" w:rsidRDefault="003639A3">
      <w:pPr>
        <w:spacing w:after="0" w:line="360" w:lineRule="auto"/>
        <w:jc w:val="center"/>
        <w:rPr>
          <w:ins w:id="66" w:author="Jacyeude Araújo" w:date="2019-10-01T19:05:00Z"/>
          <w:rFonts w:ascii="Times New Roman" w:hAnsi="Times New Roman" w:cs="Times New Roman"/>
          <w:color w:val="000000" w:themeColor="text1"/>
          <w:sz w:val="24"/>
          <w:szCs w:val="24"/>
        </w:rPr>
        <w:pPrChange w:id="67" w:author="Jacyeude Araújo" w:date="2019-10-01T19:07:00Z">
          <w:pPr>
            <w:spacing w:line="360" w:lineRule="auto"/>
            <w:jc w:val="center"/>
          </w:pPr>
        </w:pPrChange>
      </w:pPr>
      <w:ins w:id="68" w:author="Jacyeude Araújo" w:date="2019-10-01T19:05:00Z">
        <w:r w:rsidRPr="00F00993">
          <w:rPr>
            <w:rFonts w:ascii="Times New Roman" w:hAnsi="Times New Roman" w:cs="Times New Roman"/>
            <w:color w:val="000000" w:themeColor="text1"/>
            <w:sz w:val="24"/>
            <w:szCs w:val="24"/>
          </w:rPr>
          <w:t>___________________________________________________________</w:t>
        </w:r>
      </w:ins>
    </w:p>
    <w:p w14:paraId="144E9E55" w14:textId="761D5E34" w:rsidR="003639A3" w:rsidRPr="00F00993" w:rsidRDefault="003639A3">
      <w:pPr>
        <w:spacing w:after="0" w:line="240" w:lineRule="auto"/>
        <w:jc w:val="center"/>
        <w:rPr>
          <w:ins w:id="69" w:author="Jacyeude Araújo" w:date="2019-10-01T19:05:00Z"/>
          <w:rFonts w:ascii="Times New Roman" w:hAnsi="Times New Roman" w:cs="Times New Roman"/>
          <w:b/>
          <w:color w:val="000000" w:themeColor="text1"/>
          <w:sz w:val="24"/>
          <w:szCs w:val="24"/>
        </w:rPr>
      </w:pPr>
      <w:ins w:id="70" w:author="Jacyeude Araújo" w:date="2019-10-01T19:05:00Z">
        <w:r w:rsidRPr="00F00993">
          <w:rPr>
            <w:rFonts w:ascii="Times New Roman" w:hAnsi="Times New Roman" w:cs="Times New Roman"/>
            <w:b/>
            <w:color w:val="000000" w:themeColor="text1"/>
            <w:sz w:val="24"/>
            <w:szCs w:val="24"/>
          </w:rPr>
          <w:t xml:space="preserve">Prof. Dr. </w:t>
        </w:r>
      </w:ins>
      <w:proofErr w:type="spellStart"/>
      <w:ins w:id="71" w:author="Jacyeude Araújo" w:date="2019-10-01T19:06:00Z">
        <w:r w:rsidRPr="00F00993">
          <w:rPr>
            <w:rFonts w:ascii="Times New Roman" w:hAnsi="Times New Roman" w:cs="Times New Roman"/>
            <w:b/>
            <w:color w:val="000000" w:themeColor="text1"/>
            <w:sz w:val="24"/>
            <w:szCs w:val="24"/>
          </w:rPr>
          <w:t>Sh</w:t>
        </w:r>
      </w:ins>
      <w:ins w:id="72" w:author="Jacyeude Araújo" w:date="2019-10-02T08:36:00Z">
        <w:r w:rsidR="00F154FE" w:rsidRPr="00F00993">
          <w:rPr>
            <w:rFonts w:ascii="Times New Roman" w:hAnsi="Times New Roman" w:cs="Times New Roman"/>
            <w:b/>
            <w:color w:val="000000" w:themeColor="text1"/>
            <w:sz w:val="24"/>
            <w:szCs w:val="24"/>
          </w:rPr>
          <w:t>i</w:t>
        </w:r>
      </w:ins>
      <w:ins w:id="73" w:author="Jacyeude Araújo" w:date="2019-10-01T19:06:00Z">
        <w:r w:rsidRPr="00F00993">
          <w:rPr>
            <w:rFonts w:ascii="Times New Roman" w:hAnsi="Times New Roman" w:cs="Times New Roman"/>
            <w:b/>
            <w:color w:val="000000" w:themeColor="text1"/>
            <w:sz w:val="24"/>
            <w:szCs w:val="24"/>
          </w:rPr>
          <w:t>g</w:t>
        </w:r>
      </w:ins>
      <w:ins w:id="74" w:author="Jacyeude Araújo" w:date="2019-10-02T08:36:00Z">
        <w:r w:rsidR="00F154FE" w:rsidRPr="00F00993">
          <w:rPr>
            <w:rFonts w:ascii="Times New Roman" w:hAnsi="Times New Roman" w:cs="Times New Roman"/>
            <w:b/>
            <w:color w:val="000000" w:themeColor="text1"/>
            <w:sz w:val="24"/>
            <w:szCs w:val="24"/>
          </w:rPr>
          <w:t>e</w:t>
        </w:r>
      </w:ins>
      <w:ins w:id="75" w:author="Jacyeude Araújo" w:date="2019-10-01T19:06:00Z">
        <w:r w:rsidRPr="00F00993">
          <w:rPr>
            <w:rFonts w:ascii="Times New Roman" w:hAnsi="Times New Roman" w:cs="Times New Roman"/>
            <w:b/>
            <w:color w:val="000000" w:themeColor="text1"/>
            <w:sz w:val="24"/>
            <w:szCs w:val="24"/>
          </w:rPr>
          <w:t>aki</w:t>
        </w:r>
        <w:proofErr w:type="spellEnd"/>
        <w:r w:rsidRPr="00F00993">
          <w:rPr>
            <w:rFonts w:ascii="Times New Roman" w:hAnsi="Times New Roman" w:cs="Times New Roman"/>
            <w:b/>
            <w:color w:val="000000" w:themeColor="text1"/>
            <w:sz w:val="24"/>
            <w:szCs w:val="24"/>
          </w:rPr>
          <w:t xml:space="preserve"> Leite de Lima</w:t>
        </w:r>
      </w:ins>
      <w:ins w:id="76" w:author="Jacyeude Araújo" w:date="2019-10-01T19:05:00Z">
        <w:r w:rsidRPr="00F00993">
          <w:rPr>
            <w:rFonts w:ascii="Times New Roman" w:hAnsi="Times New Roman" w:cs="Times New Roman"/>
            <w:b/>
            <w:color w:val="000000" w:themeColor="text1"/>
            <w:sz w:val="24"/>
            <w:szCs w:val="24"/>
          </w:rPr>
          <w:t xml:space="preserve"> </w:t>
        </w:r>
      </w:ins>
    </w:p>
    <w:p w14:paraId="271CF095" w14:textId="00692279" w:rsidR="003639A3" w:rsidRPr="00F00993" w:rsidRDefault="003639A3" w:rsidP="003639A3">
      <w:pPr>
        <w:spacing w:after="0" w:line="240" w:lineRule="auto"/>
        <w:jc w:val="center"/>
        <w:rPr>
          <w:ins w:id="77" w:author="Jacyeude Araújo" w:date="2019-10-01T19:05:00Z"/>
          <w:rFonts w:ascii="Times New Roman" w:hAnsi="Times New Roman" w:cs="Times New Roman"/>
          <w:color w:val="000000" w:themeColor="text1"/>
          <w:sz w:val="24"/>
          <w:szCs w:val="24"/>
        </w:rPr>
      </w:pPr>
      <w:ins w:id="78" w:author="Jacyeude Araújo" w:date="2019-10-01T19:06:00Z">
        <w:r w:rsidRPr="00F00993">
          <w:rPr>
            <w:rFonts w:ascii="Times New Roman" w:hAnsi="Times New Roman" w:cs="Times New Roman"/>
            <w:color w:val="000000" w:themeColor="text1"/>
            <w:sz w:val="24"/>
            <w:szCs w:val="24"/>
          </w:rPr>
          <w:t xml:space="preserve">Universidade Federal Do Maranhão </w:t>
        </w:r>
        <w:proofErr w:type="gramStart"/>
        <w:r w:rsidRPr="00F00993">
          <w:rPr>
            <w:rFonts w:ascii="Times New Roman" w:hAnsi="Times New Roman" w:cs="Times New Roman"/>
            <w:color w:val="000000" w:themeColor="text1"/>
            <w:sz w:val="24"/>
            <w:szCs w:val="24"/>
          </w:rPr>
          <w:t>-  UFMA</w:t>
        </w:r>
      </w:ins>
      <w:proofErr w:type="gramEnd"/>
    </w:p>
    <w:p w14:paraId="1C464578" w14:textId="5EE375F9" w:rsidR="003639A3" w:rsidRPr="00F00993" w:rsidRDefault="003639A3" w:rsidP="003639A3">
      <w:pPr>
        <w:spacing w:after="0" w:line="240" w:lineRule="auto"/>
        <w:jc w:val="center"/>
        <w:rPr>
          <w:ins w:id="79" w:author="Jacyeude Araújo" w:date="2019-10-01T19:05:00Z"/>
          <w:rFonts w:ascii="Times New Roman" w:hAnsi="Times New Roman" w:cs="Times New Roman"/>
          <w:color w:val="000000" w:themeColor="text1"/>
          <w:sz w:val="24"/>
          <w:szCs w:val="24"/>
        </w:rPr>
      </w:pPr>
      <w:ins w:id="80" w:author="Jacyeude Araújo" w:date="2019-10-01T19:05:00Z">
        <w:r w:rsidRPr="00F00993">
          <w:rPr>
            <w:rFonts w:ascii="Times New Roman" w:hAnsi="Times New Roman" w:cs="Times New Roman"/>
            <w:color w:val="000000" w:themeColor="text1"/>
            <w:sz w:val="24"/>
            <w:szCs w:val="24"/>
          </w:rPr>
          <w:t>Externo à instituição</w:t>
        </w:r>
      </w:ins>
    </w:p>
    <w:p w14:paraId="058FB09C" w14:textId="4EE3CF0E" w:rsidR="003639A3" w:rsidRPr="00F00993" w:rsidRDefault="003639A3" w:rsidP="005A7F5F">
      <w:pPr>
        <w:spacing w:line="360" w:lineRule="auto"/>
        <w:jc w:val="center"/>
        <w:rPr>
          <w:ins w:id="81" w:author="Jacyeude Araújo" w:date="2019-10-01T19:05:00Z"/>
          <w:rFonts w:ascii="Times New Roman" w:hAnsi="Times New Roman" w:cs="Times New Roman"/>
          <w:color w:val="000000" w:themeColor="text1"/>
          <w:sz w:val="24"/>
          <w:szCs w:val="24"/>
        </w:rPr>
      </w:pPr>
    </w:p>
    <w:p w14:paraId="39E45F24" w14:textId="77777777" w:rsidR="003639A3" w:rsidRPr="00F00993" w:rsidRDefault="003639A3">
      <w:pPr>
        <w:spacing w:after="0" w:line="360" w:lineRule="auto"/>
        <w:jc w:val="center"/>
        <w:rPr>
          <w:ins w:id="82" w:author="Jacyeude Araújo" w:date="2019-10-01T19:05:00Z"/>
          <w:rFonts w:ascii="Times New Roman" w:hAnsi="Times New Roman" w:cs="Times New Roman"/>
          <w:color w:val="000000" w:themeColor="text1"/>
          <w:sz w:val="24"/>
          <w:szCs w:val="24"/>
        </w:rPr>
        <w:pPrChange w:id="83" w:author="Jacyeude Araújo" w:date="2019-10-01T19:07:00Z">
          <w:pPr>
            <w:spacing w:line="360" w:lineRule="auto"/>
            <w:jc w:val="center"/>
          </w:pPr>
        </w:pPrChange>
      </w:pPr>
      <w:ins w:id="84" w:author="Jacyeude Araújo" w:date="2019-10-01T19:05:00Z">
        <w:r w:rsidRPr="00F00993">
          <w:rPr>
            <w:rFonts w:ascii="Times New Roman" w:hAnsi="Times New Roman" w:cs="Times New Roman"/>
            <w:color w:val="000000" w:themeColor="text1"/>
            <w:sz w:val="24"/>
            <w:szCs w:val="24"/>
          </w:rPr>
          <w:t>___________________________________________________________</w:t>
        </w:r>
      </w:ins>
    </w:p>
    <w:p w14:paraId="0922B482" w14:textId="3BF07CBA" w:rsidR="003639A3" w:rsidRPr="00F00993" w:rsidRDefault="003639A3">
      <w:pPr>
        <w:spacing w:after="0" w:line="240" w:lineRule="auto"/>
        <w:jc w:val="center"/>
        <w:rPr>
          <w:ins w:id="85" w:author="Jacyeude Araújo" w:date="2019-10-01T19:05:00Z"/>
          <w:rFonts w:ascii="Times New Roman" w:hAnsi="Times New Roman" w:cs="Times New Roman"/>
          <w:b/>
          <w:color w:val="000000" w:themeColor="text1"/>
          <w:sz w:val="24"/>
          <w:szCs w:val="24"/>
        </w:rPr>
      </w:pPr>
      <w:ins w:id="86" w:author="Jacyeude Araújo" w:date="2019-10-01T19:05:00Z">
        <w:r w:rsidRPr="00F00993">
          <w:rPr>
            <w:rFonts w:ascii="Times New Roman" w:hAnsi="Times New Roman" w:cs="Times New Roman"/>
            <w:b/>
            <w:color w:val="000000" w:themeColor="text1"/>
            <w:sz w:val="24"/>
            <w:szCs w:val="24"/>
          </w:rPr>
          <w:t xml:space="preserve">Prof. Dr. </w:t>
        </w:r>
      </w:ins>
      <w:bookmarkStart w:id="87" w:name="_GoBack"/>
      <w:proofErr w:type="spellStart"/>
      <w:r w:rsidR="00F94BF2" w:rsidRPr="00F94BF2">
        <w:rPr>
          <w:rFonts w:ascii="Times New Roman" w:eastAsia="Times New Roman" w:hAnsi="Times New Roman" w:cs="Times New Roman"/>
          <w:b/>
          <w:bCs/>
          <w:sz w:val="24"/>
          <w:szCs w:val="24"/>
        </w:rPr>
        <w:t>Luis</w:t>
      </w:r>
      <w:proofErr w:type="spellEnd"/>
      <w:r w:rsidR="00F94BF2" w:rsidRPr="00F94BF2">
        <w:rPr>
          <w:rFonts w:ascii="Times New Roman" w:eastAsia="Times New Roman" w:hAnsi="Times New Roman" w:cs="Times New Roman"/>
          <w:b/>
          <w:bCs/>
          <w:sz w:val="24"/>
          <w:szCs w:val="24"/>
        </w:rPr>
        <w:t xml:space="preserve"> Carlos Costa Fonseca</w:t>
      </w:r>
      <w:bookmarkEnd w:id="87"/>
    </w:p>
    <w:p w14:paraId="0002C335" w14:textId="0CBD941E" w:rsidR="003639A3" w:rsidRPr="00F00993" w:rsidRDefault="003639A3" w:rsidP="003639A3">
      <w:pPr>
        <w:spacing w:after="0" w:line="240" w:lineRule="auto"/>
        <w:jc w:val="center"/>
        <w:rPr>
          <w:ins w:id="88" w:author="Jacyeude Araújo" w:date="2019-10-01T19:07:00Z"/>
          <w:rFonts w:ascii="Times New Roman" w:hAnsi="Times New Roman" w:cs="Times New Roman"/>
          <w:color w:val="000000" w:themeColor="text1"/>
          <w:sz w:val="24"/>
          <w:szCs w:val="24"/>
        </w:rPr>
      </w:pPr>
      <w:ins w:id="89" w:author="Jacyeude Araújo" w:date="2019-10-01T19:07:00Z">
        <w:r w:rsidRPr="00F00993">
          <w:rPr>
            <w:rFonts w:ascii="Times New Roman" w:hAnsi="Times New Roman" w:cs="Times New Roman"/>
            <w:color w:val="000000" w:themeColor="text1"/>
            <w:sz w:val="24"/>
            <w:szCs w:val="24"/>
          </w:rPr>
          <w:t>Universidade Estadual do Maranhão – UEMA</w:t>
        </w:r>
      </w:ins>
    </w:p>
    <w:p w14:paraId="60BF07D3" w14:textId="18FA3F94" w:rsidR="005A7F5F" w:rsidRPr="00F00993" w:rsidDel="003639A3" w:rsidRDefault="005A7F5F" w:rsidP="005A7F5F">
      <w:pPr>
        <w:spacing w:line="360" w:lineRule="auto"/>
        <w:jc w:val="center"/>
        <w:rPr>
          <w:del w:id="90" w:author="Jacyeude Araújo" w:date="2019-10-01T19:07:00Z"/>
          <w:rFonts w:ascii="Times New Roman" w:hAnsi="Times New Roman" w:cs="Times New Roman"/>
          <w:color w:val="000000" w:themeColor="text1"/>
          <w:sz w:val="24"/>
          <w:szCs w:val="24"/>
        </w:rPr>
      </w:pPr>
    </w:p>
    <w:p w14:paraId="5365DF24" w14:textId="77777777" w:rsidR="003639A3" w:rsidRPr="00F00993" w:rsidRDefault="003639A3" w:rsidP="005A7F5F">
      <w:pPr>
        <w:spacing w:line="360" w:lineRule="auto"/>
        <w:jc w:val="center"/>
        <w:rPr>
          <w:ins w:id="91" w:author="Jacyeude Araújo" w:date="2019-10-01T19:07:00Z"/>
          <w:rFonts w:ascii="Times New Roman" w:hAnsi="Times New Roman" w:cs="Times New Roman"/>
          <w:color w:val="000000" w:themeColor="text1"/>
          <w:sz w:val="24"/>
          <w:szCs w:val="24"/>
        </w:rPr>
      </w:pPr>
    </w:p>
    <w:p w14:paraId="1B9C042B"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São Luís</w:t>
      </w:r>
    </w:p>
    <w:p w14:paraId="4B58A948" w14:textId="77777777" w:rsidR="005A7F5F" w:rsidRPr="00F00993" w:rsidRDefault="005A7F5F" w:rsidP="005A7F5F">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Setembro - 2019</w:t>
      </w:r>
    </w:p>
    <w:p w14:paraId="61020873" w14:textId="0E534FB7" w:rsidR="006A161D" w:rsidRPr="00F00993" w:rsidRDefault="006A161D" w:rsidP="006A161D">
      <w:pPr>
        <w:spacing w:after="0" w:line="360" w:lineRule="auto"/>
        <w:jc w:val="center"/>
        <w:rPr>
          <w:ins w:id="92" w:author="Jacyeude Araújo" w:date="2019-10-02T14:42:00Z"/>
          <w:rFonts w:ascii="Times New Roman" w:hAnsi="Times New Roman" w:cs="Times New Roman"/>
          <w:b/>
          <w:bCs/>
          <w:color w:val="000000" w:themeColor="text1"/>
          <w:sz w:val="24"/>
          <w:szCs w:val="24"/>
        </w:rPr>
      </w:pPr>
      <w:ins w:id="93" w:author="Jacyeude Araújo" w:date="2019-10-02T14:42:00Z">
        <w:r w:rsidRPr="00F00993">
          <w:rPr>
            <w:rFonts w:ascii="Times New Roman" w:hAnsi="Times New Roman" w:cs="Times New Roman"/>
            <w:b/>
            <w:bCs/>
            <w:color w:val="000000" w:themeColor="text1"/>
            <w:sz w:val="24"/>
            <w:szCs w:val="24"/>
          </w:rPr>
          <w:lastRenderedPageBreak/>
          <w:t>Desenvolvimento de um identificador de padrão de falhas embarcado para motor trifásico de indução baseado em máquinas de vetores de suporte implementado em cloud</w:t>
        </w:r>
        <w:commentRangeStart w:id="94"/>
        <w:commentRangeStart w:id="95"/>
        <w:commentRangeEnd w:id="94"/>
        <w:r w:rsidRPr="00285330">
          <w:rPr>
            <w:rStyle w:val="Refdecomentrio"/>
            <w:color w:val="000000" w:themeColor="text1"/>
          </w:rPr>
          <w:commentReference w:id="94"/>
        </w:r>
        <w:commentRangeEnd w:id="95"/>
        <w:r w:rsidRPr="00285330">
          <w:rPr>
            <w:rStyle w:val="Refdecomentrio"/>
            <w:color w:val="000000" w:themeColor="text1"/>
          </w:rPr>
          <w:commentReference w:id="95"/>
        </w:r>
      </w:ins>
    </w:p>
    <w:p w14:paraId="236309D2" w14:textId="155E62D3" w:rsidR="005A7F5F" w:rsidRPr="00F00993" w:rsidDel="006A161D" w:rsidRDefault="005A7F5F" w:rsidP="005A7F5F">
      <w:pPr>
        <w:spacing w:after="0" w:line="360" w:lineRule="auto"/>
        <w:ind w:firstLine="1440"/>
        <w:jc w:val="both"/>
        <w:rPr>
          <w:del w:id="96" w:author="Jacyeude Araújo" w:date="2019-10-02T14:42:00Z"/>
          <w:rFonts w:ascii="Times New Roman" w:hAnsi="Times New Roman" w:cs="Times New Roman"/>
          <w:color w:val="000000" w:themeColor="text1"/>
          <w:sz w:val="24"/>
          <w:szCs w:val="24"/>
        </w:rPr>
      </w:pPr>
      <w:del w:id="97" w:author="Jacyeude Araújo" w:date="2019-10-02T14:42:00Z">
        <w:r w:rsidRPr="00F00993" w:rsidDel="006A161D">
          <w:rPr>
            <w:rFonts w:ascii="Times New Roman" w:hAnsi="Times New Roman" w:cs="Times New Roman"/>
            <w:color w:val="000000" w:themeColor="text1"/>
            <w:sz w:val="24"/>
            <w:szCs w:val="24"/>
          </w:rPr>
          <w:delText xml:space="preserve">Desenvolvimento de um identificador de falhas embarcado para motor de indução baseado em máquinas de vetores de suporte implementado em cloud </w:delText>
        </w:r>
      </w:del>
    </w:p>
    <w:p w14:paraId="297C8EE3"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2A826CE3"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RESUMO</w:t>
      </w:r>
    </w:p>
    <w:p w14:paraId="689812CF"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2D1680F1" w14:textId="2B6C66B5"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bookmarkStart w:id="98" w:name="_Hlk17103747"/>
      <w:r w:rsidRPr="00F00993">
        <w:rPr>
          <w:rFonts w:ascii="Times New Roman" w:hAnsi="Times New Roman" w:cs="Times New Roman"/>
          <w:color w:val="000000" w:themeColor="text1"/>
          <w:sz w:val="24"/>
          <w:szCs w:val="24"/>
        </w:rPr>
        <w:t xml:space="preserve">Ao passo que a Indústria 4.0 avança, o sensoriamento de motores de indução trifásicos torna-se remoto e conectado à Internet. A partir disso, um fluxo de dados é continuamente analisado através de computação na nuvem em centros de processamento de dados. A manutenção preventiva pode então utilizar esse grande volume de dados para aumentar sua capacidade de detecção de falhas em relação aos métodos clássicos de classificação. Este trabalho propõe o desenvolvimento de um identificador de falhas externas em motores de indução com base na análise de vibrações e correntes. Os dados dessas vibrações e correntes serão gerados utilizando um sistema para aquisição de dados que consiste em um </w:t>
      </w:r>
      <w:r w:rsidR="005C6ADB" w:rsidRPr="00F00993">
        <w:rPr>
          <w:rFonts w:ascii="Times New Roman" w:hAnsi="Times New Roman" w:cs="Times New Roman"/>
          <w:color w:val="000000" w:themeColor="text1"/>
          <w:sz w:val="24"/>
          <w:szCs w:val="24"/>
        </w:rPr>
        <w:t>acelerômetro</w:t>
      </w:r>
      <w:r w:rsidRPr="00F00993">
        <w:rPr>
          <w:rFonts w:ascii="Times New Roman" w:hAnsi="Times New Roman" w:cs="Times New Roman"/>
          <w:color w:val="000000" w:themeColor="text1"/>
          <w:sz w:val="24"/>
          <w:szCs w:val="24"/>
        </w:rPr>
        <w:t xml:space="preserve"> MEMS (</w:t>
      </w:r>
      <w:proofErr w:type="spellStart"/>
      <w:r w:rsidRPr="00F00993">
        <w:rPr>
          <w:rFonts w:ascii="Times New Roman" w:hAnsi="Times New Roman" w:cs="Times New Roman"/>
          <w:color w:val="000000" w:themeColor="text1"/>
          <w:sz w:val="24"/>
          <w:szCs w:val="24"/>
        </w:rPr>
        <w:t>Microelectromechanical</w:t>
      </w:r>
      <w:proofErr w:type="spellEnd"/>
      <w:r w:rsidRPr="00F00993">
        <w:rPr>
          <w:rFonts w:ascii="Times New Roman" w:hAnsi="Times New Roman" w:cs="Times New Roman"/>
          <w:color w:val="000000" w:themeColor="text1"/>
          <w:sz w:val="24"/>
          <w:szCs w:val="24"/>
        </w:rPr>
        <w:t xml:space="preserve"> Systems) controlado por um </w:t>
      </w:r>
      <w:proofErr w:type="spellStart"/>
      <w:r w:rsidRPr="00F00993">
        <w:rPr>
          <w:rFonts w:ascii="Times New Roman" w:hAnsi="Times New Roman" w:cs="Times New Roman"/>
          <w:color w:val="000000" w:themeColor="text1"/>
          <w:sz w:val="24"/>
          <w:szCs w:val="24"/>
        </w:rPr>
        <w:t>SoC</w:t>
      </w:r>
      <w:proofErr w:type="spellEnd"/>
      <w:r w:rsidRPr="00F00993">
        <w:rPr>
          <w:rFonts w:ascii="Times New Roman" w:hAnsi="Times New Roman" w:cs="Times New Roman"/>
          <w:color w:val="000000" w:themeColor="text1"/>
          <w:sz w:val="24"/>
          <w:szCs w:val="24"/>
        </w:rPr>
        <w:t xml:space="preserve"> (System </w:t>
      </w:r>
      <w:proofErr w:type="spellStart"/>
      <w:r w:rsidRPr="00F00993">
        <w:rPr>
          <w:rFonts w:ascii="Times New Roman" w:hAnsi="Times New Roman" w:cs="Times New Roman"/>
          <w:color w:val="000000" w:themeColor="text1"/>
          <w:sz w:val="24"/>
          <w:szCs w:val="24"/>
        </w:rPr>
        <w:t>on</w:t>
      </w:r>
      <w:proofErr w:type="spellEnd"/>
      <w:r w:rsidRPr="00F00993">
        <w:rPr>
          <w:rFonts w:ascii="Times New Roman" w:hAnsi="Times New Roman" w:cs="Times New Roman"/>
          <w:color w:val="000000" w:themeColor="text1"/>
          <w:sz w:val="24"/>
          <w:szCs w:val="24"/>
        </w:rPr>
        <w:t xml:space="preserve"> chip) e um transformador de corrente não invasivo SCT-013. A análise dos dados será implementada na IBM Cloud através de Watson Studio e</w:t>
      </w:r>
      <w:r w:rsidR="005C6ADB" w:rsidRPr="00F00993">
        <w:rPr>
          <w:rFonts w:ascii="Times New Roman" w:hAnsi="Times New Roman" w:cs="Times New Roman"/>
          <w:color w:val="000000" w:themeColor="text1"/>
          <w:sz w:val="24"/>
          <w:szCs w:val="24"/>
        </w:rPr>
        <w:t xml:space="preserve"> SPSS Modeler para aplicação</w:t>
      </w:r>
      <w:r w:rsidRPr="00F00993">
        <w:rPr>
          <w:rFonts w:ascii="Times New Roman" w:hAnsi="Times New Roman" w:cs="Times New Roman"/>
          <w:color w:val="000000" w:themeColor="text1"/>
          <w:sz w:val="24"/>
          <w:szCs w:val="24"/>
        </w:rPr>
        <w:t xml:space="preserve"> de um modelo </w:t>
      </w:r>
      <w:r w:rsidR="005C6ADB" w:rsidRPr="00F00993">
        <w:rPr>
          <w:rFonts w:ascii="Times New Roman" w:hAnsi="Times New Roman" w:cs="Times New Roman"/>
          <w:color w:val="000000" w:themeColor="text1"/>
          <w:sz w:val="24"/>
          <w:szCs w:val="24"/>
        </w:rPr>
        <w:t>estatístico MVS</w:t>
      </w:r>
      <w:r w:rsidRPr="00F00993">
        <w:rPr>
          <w:rFonts w:ascii="Times New Roman" w:hAnsi="Times New Roman" w:cs="Times New Roman"/>
          <w:color w:val="000000" w:themeColor="text1"/>
          <w:sz w:val="24"/>
          <w:szCs w:val="24"/>
        </w:rPr>
        <w:t xml:space="preserve"> que será treinado e testado </w:t>
      </w:r>
      <w:r w:rsidR="005C6ADB" w:rsidRPr="00F00993">
        <w:rPr>
          <w:rFonts w:ascii="Times New Roman" w:hAnsi="Times New Roman" w:cs="Times New Roman"/>
          <w:color w:val="000000" w:themeColor="text1"/>
          <w:sz w:val="24"/>
          <w:szCs w:val="24"/>
        </w:rPr>
        <w:t xml:space="preserve">usando diferentes funções </w:t>
      </w:r>
      <w:r w:rsidRPr="00F00993">
        <w:rPr>
          <w:rFonts w:ascii="Times New Roman" w:hAnsi="Times New Roman" w:cs="Times New Roman"/>
          <w:color w:val="000000" w:themeColor="text1"/>
          <w:sz w:val="24"/>
          <w:szCs w:val="24"/>
        </w:rPr>
        <w:t>kernel</w:t>
      </w:r>
      <w:r w:rsidR="005C6ADB"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utiliza</w:t>
      </w:r>
      <w:r w:rsidR="005C6ADB" w:rsidRPr="00F00993">
        <w:rPr>
          <w:rFonts w:ascii="Times New Roman" w:hAnsi="Times New Roman" w:cs="Times New Roman"/>
          <w:color w:val="000000" w:themeColor="text1"/>
          <w:sz w:val="24"/>
          <w:szCs w:val="24"/>
        </w:rPr>
        <w:t>ndo</w:t>
      </w:r>
      <w:r w:rsidRPr="00F00993">
        <w:rPr>
          <w:rFonts w:ascii="Times New Roman" w:hAnsi="Times New Roman" w:cs="Times New Roman"/>
          <w:color w:val="000000" w:themeColor="text1"/>
          <w:sz w:val="24"/>
          <w:szCs w:val="24"/>
        </w:rPr>
        <w:t xml:space="preserve"> a base de dados gerados pelo sistema embarcado de aquisição</w:t>
      </w:r>
      <w:r w:rsidR="00DE389A" w:rsidRPr="00F00993">
        <w:rPr>
          <w:rFonts w:ascii="Times New Roman" w:hAnsi="Times New Roman" w:cs="Times New Roman"/>
          <w:color w:val="000000" w:themeColor="text1"/>
          <w:sz w:val="24"/>
          <w:szCs w:val="24"/>
        </w:rPr>
        <w:t xml:space="preserve"> de dados</w:t>
      </w:r>
      <w:r w:rsidRPr="00F00993">
        <w:rPr>
          <w:rFonts w:ascii="Times New Roman" w:hAnsi="Times New Roman" w:cs="Times New Roman"/>
          <w:color w:val="000000" w:themeColor="text1"/>
          <w:sz w:val="24"/>
          <w:szCs w:val="24"/>
        </w:rPr>
        <w:t xml:space="preserve">. </w:t>
      </w:r>
      <w:bookmarkEnd w:id="98"/>
    </w:p>
    <w:p w14:paraId="535D6D0D"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422D5AD9"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6103097A"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4C8F7492"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3677EA6B"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3168DB7F"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1EB95BB3"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47FF9D38"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654855F7" w14:textId="3DCE1873" w:rsidR="005A7F5F" w:rsidRPr="00F00993" w:rsidRDefault="005A7F5F"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268CD5DC" w14:textId="03F529D9" w:rsidR="005C6ADB" w:rsidRPr="00F00993" w:rsidRDefault="005C6ADB"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6F5323E6" w14:textId="1DC4C211" w:rsidR="005C6ADB" w:rsidRDefault="005C6ADB" w:rsidP="005A7F5F">
      <w:pPr>
        <w:spacing w:after="0" w:line="360" w:lineRule="auto"/>
        <w:ind w:firstLine="1440"/>
        <w:jc w:val="both"/>
        <w:rPr>
          <w:ins w:id="99" w:author="Jacyeude Araújo" w:date="2019-10-02T14:44:00Z"/>
          <w:rFonts w:ascii="Times New Roman" w:hAnsi="Times New Roman" w:cs="Times New Roman"/>
          <w:color w:val="000000" w:themeColor="text1"/>
          <w:sz w:val="24"/>
          <w:szCs w:val="24"/>
        </w:rPr>
      </w:pPr>
    </w:p>
    <w:p w14:paraId="2055D740" w14:textId="77777777" w:rsidR="006A161D" w:rsidRPr="00F00993" w:rsidRDefault="006A161D" w:rsidP="005A7F5F">
      <w:pPr>
        <w:spacing w:after="0" w:line="360" w:lineRule="auto"/>
        <w:ind w:firstLine="1440"/>
        <w:jc w:val="both"/>
        <w:rPr>
          <w:rFonts w:ascii="Times New Roman" w:hAnsi="Times New Roman" w:cs="Times New Roman"/>
          <w:color w:val="000000" w:themeColor="text1"/>
          <w:sz w:val="24"/>
          <w:szCs w:val="24"/>
        </w:rPr>
      </w:pPr>
    </w:p>
    <w:p w14:paraId="2316DCB1"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rPr>
      </w:pPr>
    </w:p>
    <w:p w14:paraId="3F1D44B9" w14:textId="2D25CA0B" w:rsidR="005A7F5F" w:rsidRPr="00F00993" w:rsidDel="006A161D" w:rsidRDefault="005A7F5F" w:rsidP="005A7F5F">
      <w:pPr>
        <w:spacing w:after="0" w:line="360" w:lineRule="auto"/>
        <w:ind w:firstLine="1440"/>
        <w:jc w:val="both"/>
        <w:rPr>
          <w:del w:id="100" w:author="Jacyeude Araújo" w:date="2019-10-02T14:43:00Z"/>
          <w:rFonts w:ascii="Times New Roman" w:hAnsi="Times New Roman" w:cs="Times New Roman"/>
          <w:color w:val="000000" w:themeColor="text1"/>
          <w:sz w:val="24"/>
          <w:szCs w:val="24"/>
        </w:rPr>
      </w:pPr>
    </w:p>
    <w:p w14:paraId="60E23F8D" w14:textId="77777777"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lang w:val="en-US"/>
        </w:rPr>
      </w:pPr>
      <w:r w:rsidRPr="00F00993">
        <w:rPr>
          <w:rFonts w:ascii="Times New Roman" w:hAnsi="Times New Roman" w:cs="Times New Roman"/>
          <w:color w:val="000000" w:themeColor="text1"/>
          <w:sz w:val="24"/>
          <w:szCs w:val="24"/>
          <w:lang w:val="en-US"/>
        </w:rPr>
        <w:t>ABSTRACT</w:t>
      </w:r>
    </w:p>
    <w:p w14:paraId="62ACF5F6" w14:textId="5130E199" w:rsidR="005A7F5F" w:rsidRPr="00F00993" w:rsidRDefault="005A7F5F" w:rsidP="005A7F5F">
      <w:pPr>
        <w:spacing w:after="0" w:line="360" w:lineRule="auto"/>
        <w:ind w:firstLine="1440"/>
        <w:jc w:val="both"/>
        <w:rPr>
          <w:rFonts w:ascii="Times New Roman" w:hAnsi="Times New Roman" w:cs="Times New Roman"/>
          <w:color w:val="000000" w:themeColor="text1"/>
          <w:sz w:val="24"/>
          <w:szCs w:val="24"/>
          <w:lang w:val="en-US"/>
        </w:rPr>
      </w:pPr>
    </w:p>
    <w:p w14:paraId="5B4B7B21" w14:textId="5A33D5A4" w:rsidR="005C6ADB" w:rsidRPr="00F00993" w:rsidRDefault="005C6ADB" w:rsidP="005A7F5F">
      <w:pPr>
        <w:spacing w:after="0" w:line="360" w:lineRule="auto"/>
        <w:ind w:firstLine="1440"/>
        <w:jc w:val="both"/>
        <w:rPr>
          <w:rFonts w:ascii="Times New Roman" w:hAnsi="Times New Roman" w:cs="Times New Roman"/>
          <w:color w:val="000000" w:themeColor="text1"/>
          <w:sz w:val="24"/>
          <w:szCs w:val="24"/>
          <w:lang w:val="en-US"/>
        </w:rPr>
      </w:pPr>
      <w:r w:rsidRPr="00F00993">
        <w:rPr>
          <w:rFonts w:ascii="Times New Roman" w:hAnsi="Times New Roman" w:cs="Times New Roman"/>
          <w:color w:val="000000" w:themeColor="text1"/>
          <w:sz w:val="24"/>
          <w:szCs w:val="24"/>
          <w:lang w:val="en-US"/>
        </w:rPr>
        <w:t xml:space="preserve">As the Industry 4.0 advances, the induction motor </w:t>
      </w:r>
      <w:proofErr w:type="spellStart"/>
      <w:r w:rsidRPr="00F00993">
        <w:rPr>
          <w:rFonts w:ascii="Times New Roman" w:hAnsi="Times New Roman" w:cs="Times New Roman"/>
          <w:color w:val="000000" w:themeColor="text1"/>
          <w:sz w:val="24"/>
          <w:szCs w:val="24"/>
          <w:lang w:val="en-US"/>
        </w:rPr>
        <w:t>sensoring</w:t>
      </w:r>
      <w:proofErr w:type="spellEnd"/>
      <w:r w:rsidRPr="00F00993">
        <w:rPr>
          <w:rFonts w:ascii="Times New Roman" w:hAnsi="Times New Roman" w:cs="Times New Roman"/>
          <w:color w:val="000000" w:themeColor="text1"/>
          <w:sz w:val="24"/>
          <w:szCs w:val="24"/>
          <w:lang w:val="en-US"/>
        </w:rPr>
        <w:t xml:space="preserve"> becomes remote and connected to the Internet. With this, a data flow can be continuously analyzed through cloud computing in data centers. The predictive maintenance can then use this big data to increase your ability do detect faults when compared to the classical multi-signal approach. The purpose of this work is to develop a failure identifier for induction motors based on current and vibration analysis. The data from these currents and vibrations are generated utilizing an embedded system for data acquisition consisting in a MEMS (Microelectromechanical Systems) controlled by a SoC (System on a Chip) and a current transformer. The data analysis will be implemented in IBM Cloud through Watson Studio and SPSS Modeler to apply an MVS statistical model that will be trained and tested using different kernel functions, using the database generated by the embedded acquisition system.</w:t>
      </w:r>
    </w:p>
    <w:p w14:paraId="435BF73B" w14:textId="3A2858A4" w:rsidR="005C6ADB" w:rsidRPr="00F00993"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38DD6CFC" w14:textId="21AADE7C" w:rsidR="005C6ADB" w:rsidRPr="00F00993"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493A6878"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0C6A8F8"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04D2915"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B2DCF30"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77245FE"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5F40E4B"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ED5381A"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24D603A8"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56FF13"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845AD6"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D9DA2E8"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37F459E" w14:textId="77777777"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49EA619" w14:textId="2B834A80" w:rsidR="005A7F5F" w:rsidRPr="00F00993"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6CDDD00" w14:textId="02A4344D" w:rsidR="00B64B92" w:rsidRPr="008B0377"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US"/>
          <w:rPrChange w:id="101" w:author="Jacyeude Araújo" w:date="2019-10-02T13:03:00Z">
            <w:rPr>
              <w:rStyle w:val="tlid-translation"/>
              <w:rFonts w:ascii="Times New Roman" w:hAnsi="Times New Roman" w:cs="Times New Roman"/>
              <w:color w:val="000000" w:themeColor="text1"/>
              <w:sz w:val="24"/>
              <w:szCs w:val="24"/>
              <w:lang w:val="en"/>
            </w:rPr>
          </w:rPrChange>
        </w:rPr>
      </w:pPr>
    </w:p>
    <w:p w14:paraId="707725A4" w14:textId="0C7A4CF8" w:rsidR="00B64B92" w:rsidRPr="008B0377"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US"/>
          <w:rPrChange w:id="102" w:author="Jacyeude Araújo" w:date="2019-10-02T13:03:00Z">
            <w:rPr>
              <w:rStyle w:val="tlid-translation"/>
              <w:rFonts w:ascii="Times New Roman" w:hAnsi="Times New Roman" w:cs="Times New Roman"/>
              <w:color w:val="000000" w:themeColor="text1"/>
              <w:sz w:val="24"/>
              <w:szCs w:val="24"/>
              <w:lang w:val="en"/>
            </w:rPr>
          </w:rPrChange>
        </w:rPr>
      </w:pPr>
    </w:p>
    <w:p w14:paraId="6A43F81F" w14:textId="77777777" w:rsidR="00B64B92" w:rsidRPr="008B0377"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US"/>
          <w:rPrChange w:id="103" w:author="Jacyeude Araújo" w:date="2019-10-02T13:03:00Z">
            <w:rPr>
              <w:rStyle w:val="tlid-translation"/>
              <w:rFonts w:ascii="Times New Roman" w:hAnsi="Times New Roman" w:cs="Times New Roman"/>
              <w:color w:val="000000" w:themeColor="text1"/>
              <w:sz w:val="24"/>
              <w:szCs w:val="24"/>
              <w:lang w:val="en"/>
            </w:rPr>
          </w:rPrChange>
        </w:rPr>
      </w:pPr>
    </w:p>
    <w:p w14:paraId="3849BCA1" w14:textId="7FD6455A" w:rsidR="005A7F5F" w:rsidRPr="008B0377" w:rsidRDefault="005A7F5F" w:rsidP="005A7F5F">
      <w:pPr>
        <w:rPr>
          <w:rFonts w:ascii="Times New Roman" w:hAnsi="Times New Roman" w:cs="Times New Roman"/>
          <w:color w:val="000000" w:themeColor="text1"/>
          <w:lang w:val="en-US"/>
        </w:rPr>
      </w:pPr>
    </w:p>
    <w:p w14:paraId="5A2F77DE" w14:textId="1ABCF502" w:rsidR="005A7F5F" w:rsidRPr="00F00993" w:rsidRDefault="00B64B92" w:rsidP="00B64B92">
      <w:pPr>
        <w:jc w:val="center"/>
        <w:rPr>
          <w:rFonts w:ascii="Times New Roman" w:hAnsi="Times New Roman" w:cs="Times New Roman"/>
          <w:color w:val="000000" w:themeColor="text1"/>
          <w:rPrChange w:id="104" w:author="Jacyeude Araújo" w:date="2019-10-02T13:03:00Z">
            <w:rPr>
              <w:rFonts w:ascii="Times New Roman" w:hAnsi="Times New Roman" w:cs="Times New Roman"/>
              <w:color w:val="000000" w:themeColor="text1"/>
              <w:lang w:val="en-US"/>
            </w:rPr>
          </w:rPrChange>
        </w:rPr>
      </w:pPr>
      <w:r w:rsidRPr="00F00993">
        <w:rPr>
          <w:rFonts w:ascii="Times New Roman" w:hAnsi="Times New Roman" w:cs="Times New Roman"/>
          <w:color w:val="000000" w:themeColor="text1"/>
          <w:rPrChange w:id="105" w:author="Jacyeude Araújo" w:date="2019-10-02T13:03:00Z">
            <w:rPr>
              <w:rFonts w:ascii="Times New Roman" w:hAnsi="Times New Roman" w:cs="Times New Roman"/>
              <w:color w:val="000000" w:themeColor="text1"/>
              <w:lang w:val="en-US"/>
            </w:rPr>
          </w:rPrChange>
        </w:rPr>
        <w:lastRenderedPageBreak/>
        <w:t>ÍNDICE DE</w:t>
      </w:r>
      <w:r w:rsidRPr="00F00993">
        <w:rPr>
          <w:rFonts w:ascii="Times New Roman" w:hAnsi="Times New Roman" w:cs="Times New Roman"/>
          <w:color w:val="000000" w:themeColor="text1"/>
          <w:lang w:val="en-US"/>
        </w:rPr>
        <w:t xml:space="preserve"> FIGURAS</w:t>
      </w:r>
    </w:p>
    <w:p w14:paraId="0A297309" w14:textId="291C2DF5" w:rsidR="00952D93" w:rsidRPr="00F00993" w:rsidRDefault="00952D93">
      <w:pPr>
        <w:pStyle w:val="ndicedeilustraes"/>
        <w:tabs>
          <w:tab w:val="right" w:leader="dot" w:pos="9620"/>
        </w:tabs>
        <w:rPr>
          <w:ins w:id="106" w:author="Jacyeude Araújo" w:date="2019-10-01T19:11:00Z"/>
          <w:rFonts w:eastAsiaTheme="minorEastAsia"/>
          <w:noProof/>
          <w:color w:val="000000" w:themeColor="text1"/>
          <w:lang w:eastAsia="pt-BR"/>
          <w:rPrChange w:id="107" w:author="Jacyeude Araújo" w:date="2019-10-02T13:03:00Z">
            <w:rPr>
              <w:ins w:id="108" w:author="Jacyeude Araújo" w:date="2019-10-01T19:11:00Z"/>
              <w:rFonts w:eastAsiaTheme="minorEastAsia"/>
              <w:noProof/>
              <w:lang w:eastAsia="pt-BR"/>
            </w:rPr>
          </w:rPrChange>
        </w:rPr>
      </w:pPr>
      <w:ins w:id="109" w:author="Jacyeude Araújo" w:date="2019-10-01T19:11:00Z">
        <w:r w:rsidRPr="00F00993">
          <w:rPr>
            <w:rFonts w:ascii="Times New Roman" w:hAnsi="Times New Roman" w:cs="Times New Roman"/>
            <w:color w:val="000000" w:themeColor="text1"/>
            <w:lang w:val="en-US"/>
            <w:rPrChange w:id="110" w:author="Jacyeude Araújo" w:date="2019-10-02T13:03:00Z">
              <w:rPr>
                <w:rFonts w:ascii="Times New Roman" w:hAnsi="Times New Roman" w:cs="Times New Roman"/>
                <w:color w:val="000000" w:themeColor="text1"/>
                <w:lang w:val="en-US"/>
              </w:rPr>
            </w:rPrChange>
          </w:rPr>
          <w:fldChar w:fldCharType="begin"/>
        </w:r>
        <w:r w:rsidRPr="00F00993">
          <w:rPr>
            <w:rFonts w:ascii="Times New Roman" w:hAnsi="Times New Roman" w:cs="Times New Roman"/>
            <w:color w:val="000000" w:themeColor="text1"/>
            <w:lang w:val="en-US"/>
          </w:rPr>
          <w:instrText xml:space="preserve"> TOC \h \z \c "Figura" </w:instrText>
        </w:r>
      </w:ins>
      <w:r w:rsidRPr="00F00993">
        <w:rPr>
          <w:rFonts w:ascii="Times New Roman" w:hAnsi="Times New Roman" w:cs="Times New Roman"/>
          <w:color w:val="000000" w:themeColor="text1"/>
          <w:lang w:val="en-US"/>
          <w:rPrChange w:id="111" w:author="Jacyeude Araújo" w:date="2019-10-02T13:03:00Z">
            <w:rPr>
              <w:rFonts w:ascii="Times New Roman" w:hAnsi="Times New Roman" w:cs="Times New Roman"/>
              <w:color w:val="000000" w:themeColor="text1"/>
              <w:lang w:val="en-US"/>
            </w:rPr>
          </w:rPrChange>
        </w:rPr>
        <w:fldChar w:fldCharType="separate"/>
      </w:r>
      <w:ins w:id="112" w:author="Jacyeude Araújo" w:date="2019-10-01T19:11:00Z">
        <w:r w:rsidRPr="00F00993">
          <w:rPr>
            <w:rStyle w:val="Hyperlink"/>
            <w:noProof/>
            <w:color w:val="000000" w:themeColor="text1"/>
            <w:rPrChange w:id="113" w:author="Jacyeude Araújo" w:date="2019-10-02T13:03:00Z">
              <w:rPr>
                <w:rStyle w:val="Hyperlink"/>
                <w:noProof/>
              </w:rPr>
            </w:rPrChange>
          </w:rPr>
          <w:fldChar w:fldCharType="begin"/>
        </w:r>
        <w:r w:rsidRPr="00F00993">
          <w:rPr>
            <w:rStyle w:val="Hyperlink"/>
            <w:noProof/>
            <w:color w:val="000000" w:themeColor="text1"/>
            <w:rPrChange w:id="114" w:author="Jacyeude Araújo" w:date="2019-10-02T13:03:00Z">
              <w:rPr>
                <w:rStyle w:val="Hyperlink"/>
                <w:noProof/>
              </w:rPr>
            </w:rPrChange>
          </w:rPr>
          <w:instrText xml:space="preserve"> </w:instrText>
        </w:r>
        <w:r w:rsidRPr="00F00993">
          <w:rPr>
            <w:noProof/>
            <w:color w:val="000000" w:themeColor="text1"/>
            <w:rPrChange w:id="115" w:author="Jacyeude Araújo" w:date="2019-10-02T13:03:00Z">
              <w:rPr>
                <w:noProof/>
              </w:rPr>
            </w:rPrChange>
          </w:rPr>
          <w:instrText>HYPERLINK \l "_Toc20849489"</w:instrText>
        </w:r>
        <w:r w:rsidRPr="00F00993">
          <w:rPr>
            <w:rStyle w:val="Hyperlink"/>
            <w:noProof/>
            <w:color w:val="000000" w:themeColor="text1"/>
            <w:rPrChange w:id="116" w:author="Jacyeude Araújo" w:date="2019-10-02T13:03:00Z">
              <w:rPr>
                <w:rStyle w:val="Hyperlink"/>
                <w:noProof/>
              </w:rPr>
            </w:rPrChange>
          </w:rPr>
          <w:instrText xml:space="preserve"> </w:instrText>
        </w:r>
        <w:r w:rsidRPr="00F00993">
          <w:rPr>
            <w:rStyle w:val="Hyperlink"/>
            <w:noProof/>
            <w:color w:val="000000" w:themeColor="text1"/>
            <w:rPrChange w:id="11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18" w:author="Jacyeude Araújo" w:date="2019-10-02T13:03:00Z">
              <w:rPr>
                <w:rStyle w:val="Hyperlink"/>
                <w:rFonts w:ascii="Times New Roman" w:hAnsi="Times New Roman" w:cs="Times New Roman"/>
                <w:noProof/>
              </w:rPr>
            </w:rPrChange>
          </w:rPr>
          <w:t>Figura 1- Vista em corte de um motor de indução trifásico. Fonte [53]</w:t>
        </w:r>
        <w:r w:rsidRPr="00F00993">
          <w:rPr>
            <w:noProof/>
            <w:webHidden/>
            <w:color w:val="000000" w:themeColor="text1"/>
            <w:rPrChange w:id="119" w:author="Jacyeude Araújo" w:date="2019-10-02T13:03:00Z">
              <w:rPr>
                <w:noProof/>
                <w:webHidden/>
              </w:rPr>
            </w:rPrChange>
          </w:rPr>
          <w:tab/>
        </w:r>
        <w:r w:rsidRPr="00F00993">
          <w:rPr>
            <w:noProof/>
            <w:webHidden/>
            <w:color w:val="000000" w:themeColor="text1"/>
            <w:rPrChange w:id="120" w:author="Jacyeude Araújo" w:date="2019-10-02T13:03:00Z">
              <w:rPr>
                <w:noProof/>
                <w:webHidden/>
              </w:rPr>
            </w:rPrChange>
          </w:rPr>
          <w:fldChar w:fldCharType="begin"/>
        </w:r>
        <w:r w:rsidRPr="00F00993">
          <w:rPr>
            <w:noProof/>
            <w:webHidden/>
            <w:color w:val="000000" w:themeColor="text1"/>
            <w:rPrChange w:id="121" w:author="Jacyeude Araújo" w:date="2019-10-02T13:03:00Z">
              <w:rPr>
                <w:noProof/>
                <w:webHidden/>
              </w:rPr>
            </w:rPrChange>
          </w:rPr>
          <w:instrText xml:space="preserve"> PAGEREF _Toc20849489 \h </w:instrText>
        </w:r>
      </w:ins>
      <w:r w:rsidRPr="00F00993">
        <w:rPr>
          <w:noProof/>
          <w:webHidden/>
          <w:color w:val="000000" w:themeColor="text1"/>
          <w:rPrChange w:id="122" w:author="Jacyeude Araújo" w:date="2019-10-02T13:03:00Z">
            <w:rPr>
              <w:noProof/>
              <w:webHidden/>
              <w:color w:val="000000" w:themeColor="text1"/>
            </w:rPr>
          </w:rPrChange>
        </w:rPr>
      </w:r>
      <w:r w:rsidRPr="00F00993">
        <w:rPr>
          <w:noProof/>
          <w:webHidden/>
          <w:color w:val="000000" w:themeColor="text1"/>
          <w:rPrChange w:id="123" w:author="Jacyeude Araújo" w:date="2019-10-02T13:03:00Z">
            <w:rPr>
              <w:noProof/>
              <w:webHidden/>
            </w:rPr>
          </w:rPrChange>
        </w:rPr>
        <w:fldChar w:fldCharType="separate"/>
      </w:r>
      <w:r w:rsidR="0008128E">
        <w:rPr>
          <w:noProof/>
          <w:webHidden/>
          <w:color w:val="000000" w:themeColor="text1"/>
        </w:rPr>
        <w:t>14</w:t>
      </w:r>
      <w:ins w:id="124" w:author="Jacyeude Araújo" w:date="2019-10-01T19:11:00Z">
        <w:r w:rsidRPr="00F00993">
          <w:rPr>
            <w:noProof/>
            <w:webHidden/>
            <w:color w:val="000000" w:themeColor="text1"/>
            <w:rPrChange w:id="125" w:author="Jacyeude Araújo" w:date="2019-10-02T13:03:00Z">
              <w:rPr>
                <w:noProof/>
                <w:webHidden/>
              </w:rPr>
            </w:rPrChange>
          </w:rPr>
          <w:fldChar w:fldCharType="end"/>
        </w:r>
        <w:r w:rsidRPr="00F00993">
          <w:rPr>
            <w:rStyle w:val="Hyperlink"/>
            <w:noProof/>
            <w:color w:val="000000" w:themeColor="text1"/>
            <w:rPrChange w:id="126" w:author="Jacyeude Araújo" w:date="2019-10-02T13:03:00Z">
              <w:rPr>
                <w:rStyle w:val="Hyperlink"/>
                <w:noProof/>
              </w:rPr>
            </w:rPrChange>
          </w:rPr>
          <w:fldChar w:fldCharType="end"/>
        </w:r>
      </w:ins>
    </w:p>
    <w:p w14:paraId="732EC714" w14:textId="331AAAD6" w:rsidR="00952D93" w:rsidRPr="00F00993" w:rsidRDefault="00952D93">
      <w:pPr>
        <w:pStyle w:val="ndicedeilustraes"/>
        <w:tabs>
          <w:tab w:val="right" w:leader="dot" w:pos="9620"/>
        </w:tabs>
        <w:rPr>
          <w:ins w:id="127" w:author="Jacyeude Araújo" w:date="2019-10-01T19:11:00Z"/>
          <w:rFonts w:eastAsiaTheme="minorEastAsia"/>
          <w:noProof/>
          <w:color w:val="000000" w:themeColor="text1"/>
          <w:lang w:eastAsia="pt-BR"/>
          <w:rPrChange w:id="128" w:author="Jacyeude Araújo" w:date="2019-10-02T13:03:00Z">
            <w:rPr>
              <w:ins w:id="129" w:author="Jacyeude Araújo" w:date="2019-10-01T19:11:00Z"/>
              <w:rFonts w:eastAsiaTheme="minorEastAsia"/>
              <w:noProof/>
              <w:lang w:eastAsia="pt-BR"/>
            </w:rPr>
          </w:rPrChange>
        </w:rPr>
      </w:pPr>
      <w:ins w:id="130" w:author="Jacyeude Araújo" w:date="2019-10-01T19:11:00Z">
        <w:r w:rsidRPr="00F00993">
          <w:rPr>
            <w:rStyle w:val="Hyperlink"/>
            <w:noProof/>
            <w:color w:val="000000" w:themeColor="text1"/>
            <w:rPrChange w:id="131" w:author="Jacyeude Araújo" w:date="2019-10-02T13:03:00Z">
              <w:rPr>
                <w:rStyle w:val="Hyperlink"/>
                <w:noProof/>
              </w:rPr>
            </w:rPrChange>
          </w:rPr>
          <w:fldChar w:fldCharType="begin"/>
        </w:r>
        <w:r w:rsidRPr="00F00993">
          <w:rPr>
            <w:rStyle w:val="Hyperlink"/>
            <w:noProof/>
            <w:color w:val="000000" w:themeColor="text1"/>
            <w:rPrChange w:id="132" w:author="Jacyeude Araújo" w:date="2019-10-02T13:03:00Z">
              <w:rPr>
                <w:rStyle w:val="Hyperlink"/>
                <w:noProof/>
              </w:rPr>
            </w:rPrChange>
          </w:rPr>
          <w:instrText xml:space="preserve"> </w:instrText>
        </w:r>
        <w:r w:rsidRPr="00F00993">
          <w:rPr>
            <w:noProof/>
            <w:color w:val="000000" w:themeColor="text1"/>
            <w:rPrChange w:id="133" w:author="Jacyeude Araújo" w:date="2019-10-02T13:03:00Z">
              <w:rPr>
                <w:noProof/>
              </w:rPr>
            </w:rPrChange>
          </w:rPr>
          <w:instrText>HYPERLINK \l "_Toc20849490"</w:instrText>
        </w:r>
        <w:r w:rsidRPr="00F00993">
          <w:rPr>
            <w:rStyle w:val="Hyperlink"/>
            <w:noProof/>
            <w:color w:val="000000" w:themeColor="text1"/>
            <w:rPrChange w:id="134" w:author="Jacyeude Araújo" w:date="2019-10-02T13:03:00Z">
              <w:rPr>
                <w:rStyle w:val="Hyperlink"/>
                <w:noProof/>
              </w:rPr>
            </w:rPrChange>
          </w:rPr>
          <w:instrText xml:space="preserve"> </w:instrText>
        </w:r>
        <w:r w:rsidRPr="00F00993">
          <w:rPr>
            <w:rStyle w:val="Hyperlink"/>
            <w:noProof/>
            <w:color w:val="000000" w:themeColor="text1"/>
            <w:rPrChange w:id="13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36" w:author="Jacyeude Araújo" w:date="2019-10-02T13:03:00Z">
              <w:rPr>
                <w:rStyle w:val="Hyperlink"/>
                <w:rFonts w:ascii="Times New Roman" w:hAnsi="Times New Roman" w:cs="Times New Roman"/>
                <w:noProof/>
              </w:rPr>
            </w:rPrChange>
          </w:rPr>
          <w:t>Figura 2 - Enrolamento de campo de um motor de indução: (a) exeleo. Fonte: [10]</w:t>
        </w:r>
        <w:r w:rsidRPr="00F00993">
          <w:rPr>
            <w:noProof/>
            <w:webHidden/>
            <w:color w:val="000000" w:themeColor="text1"/>
            <w:rPrChange w:id="137" w:author="Jacyeude Araújo" w:date="2019-10-02T13:03:00Z">
              <w:rPr>
                <w:noProof/>
                <w:webHidden/>
              </w:rPr>
            </w:rPrChange>
          </w:rPr>
          <w:tab/>
        </w:r>
        <w:r w:rsidRPr="00F00993">
          <w:rPr>
            <w:noProof/>
            <w:webHidden/>
            <w:color w:val="000000" w:themeColor="text1"/>
            <w:rPrChange w:id="138" w:author="Jacyeude Araújo" w:date="2019-10-02T13:03:00Z">
              <w:rPr>
                <w:noProof/>
                <w:webHidden/>
              </w:rPr>
            </w:rPrChange>
          </w:rPr>
          <w:fldChar w:fldCharType="begin"/>
        </w:r>
        <w:r w:rsidRPr="00F00993">
          <w:rPr>
            <w:noProof/>
            <w:webHidden/>
            <w:color w:val="000000" w:themeColor="text1"/>
            <w:rPrChange w:id="139" w:author="Jacyeude Araújo" w:date="2019-10-02T13:03:00Z">
              <w:rPr>
                <w:noProof/>
                <w:webHidden/>
              </w:rPr>
            </w:rPrChange>
          </w:rPr>
          <w:instrText xml:space="preserve"> PAGEREF _Toc20849490 \h </w:instrText>
        </w:r>
      </w:ins>
      <w:r w:rsidRPr="00F00993">
        <w:rPr>
          <w:noProof/>
          <w:webHidden/>
          <w:color w:val="000000" w:themeColor="text1"/>
          <w:rPrChange w:id="140" w:author="Jacyeude Araújo" w:date="2019-10-02T13:03:00Z">
            <w:rPr>
              <w:noProof/>
              <w:webHidden/>
              <w:color w:val="000000" w:themeColor="text1"/>
            </w:rPr>
          </w:rPrChange>
        </w:rPr>
      </w:r>
      <w:r w:rsidRPr="00F00993">
        <w:rPr>
          <w:noProof/>
          <w:webHidden/>
          <w:color w:val="000000" w:themeColor="text1"/>
          <w:rPrChange w:id="141" w:author="Jacyeude Araújo" w:date="2019-10-02T13:03:00Z">
            <w:rPr>
              <w:noProof/>
              <w:webHidden/>
            </w:rPr>
          </w:rPrChange>
        </w:rPr>
        <w:fldChar w:fldCharType="separate"/>
      </w:r>
      <w:r w:rsidR="0008128E">
        <w:rPr>
          <w:noProof/>
          <w:webHidden/>
          <w:color w:val="000000" w:themeColor="text1"/>
        </w:rPr>
        <w:t>15</w:t>
      </w:r>
      <w:ins w:id="142" w:author="Jacyeude Araújo" w:date="2019-10-01T19:11:00Z">
        <w:r w:rsidRPr="00F00993">
          <w:rPr>
            <w:noProof/>
            <w:webHidden/>
            <w:color w:val="000000" w:themeColor="text1"/>
            <w:rPrChange w:id="143" w:author="Jacyeude Araújo" w:date="2019-10-02T13:03:00Z">
              <w:rPr>
                <w:noProof/>
                <w:webHidden/>
              </w:rPr>
            </w:rPrChange>
          </w:rPr>
          <w:fldChar w:fldCharType="end"/>
        </w:r>
        <w:r w:rsidRPr="00F00993">
          <w:rPr>
            <w:rStyle w:val="Hyperlink"/>
            <w:noProof/>
            <w:color w:val="000000" w:themeColor="text1"/>
            <w:rPrChange w:id="144" w:author="Jacyeude Araújo" w:date="2019-10-02T13:03:00Z">
              <w:rPr>
                <w:rStyle w:val="Hyperlink"/>
                <w:noProof/>
              </w:rPr>
            </w:rPrChange>
          </w:rPr>
          <w:fldChar w:fldCharType="end"/>
        </w:r>
      </w:ins>
    </w:p>
    <w:p w14:paraId="64984DEA" w14:textId="4738C7CC" w:rsidR="00952D93" w:rsidRPr="00F00993" w:rsidRDefault="00952D93">
      <w:pPr>
        <w:pStyle w:val="ndicedeilustraes"/>
        <w:tabs>
          <w:tab w:val="right" w:leader="dot" w:pos="9620"/>
        </w:tabs>
        <w:rPr>
          <w:ins w:id="145" w:author="Jacyeude Araújo" w:date="2019-10-01T19:11:00Z"/>
          <w:rFonts w:eastAsiaTheme="minorEastAsia"/>
          <w:noProof/>
          <w:color w:val="000000" w:themeColor="text1"/>
          <w:lang w:eastAsia="pt-BR"/>
          <w:rPrChange w:id="146" w:author="Jacyeude Araújo" w:date="2019-10-02T13:03:00Z">
            <w:rPr>
              <w:ins w:id="147" w:author="Jacyeude Araújo" w:date="2019-10-01T19:11:00Z"/>
              <w:rFonts w:eastAsiaTheme="minorEastAsia"/>
              <w:noProof/>
              <w:lang w:eastAsia="pt-BR"/>
            </w:rPr>
          </w:rPrChange>
        </w:rPr>
      </w:pPr>
      <w:ins w:id="148" w:author="Jacyeude Araújo" w:date="2019-10-01T19:11:00Z">
        <w:r w:rsidRPr="00F00993">
          <w:rPr>
            <w:rStyle w:val="Hyperlink"/>
            <w:noProof/>
            <w:color w:val="000000" w:themeColor="text1"/>
            <w:rPrChange w:id="149" w:author="Jacyeude Araújo" w:date="2019-10-02T13:03:00Z">
              <w:rPr>
                <w:rStyle w:val="Hyperlink"/>
                <w:noProof/>
              </w:rPr>
            </w:rPrChange>
          </w:rPr>
          <w:fldChar w:fldCharType="begin"/>
        </w:r>
        <w:r w:rsidRPr="00F00993">
          <w:rPr>
            <w:rStyle w:val="Hyperlink"/>
            <w:noProof/>
            <w:color w:val="000000" w:themeColor="text1"/>
            <w:rPrChange w:id="150" w:author="Jacyeude Araújo" w:date="2019-10-02T13:03:00Z">
              <w:rPr>
                <w:rStyle w:val="Hyperlink"/>
                <w:noProof/>
              </w:rPr>
            </w:rPrChange>
          </w:rPr>
          <w:instrText xml:space="preserve"> </w:instrText>
        </w:r>
        <w:r w:rsidRPr="00F00993">
          <w:rPr>
            <w:noProof/>
            <w:color w:val="000000" w:themeColor="text1"/>
            <w:rPrChange w:id="151" w:author="Jacyeude Araújo" w:date="2019-10-02T13:03:00Z">
              <w:rPr>
                <w:noProof/>
              </w:rPr>
            </w:rPrChange>
          </w:rPr>
          <w:instrText>HYPERLINK \l "_Toc20849491"</w:instrText>
        </w:r>
        <w:r w:rsidRPr="00F00993">
          <w:rPr>
            <w:rStyle w:val="Hyperlink"/>
            <w:noProof/>
            <w:color w:val="000000" w:themeColor="text1"/>
            <w:rPrChange w:id="152" w:author="Jacyeude Araújo" w:date="2019-10-02T13:03:00Z">
              <w:rPr>
                <w:rStyle w:val="Hyperlink"/>
                <w:noProof/>
              </w:rPr>
            </w:rPrChange>
          </w:rPr>
          <w:instrText xml:space="preserve"> </w:instrText>
        </w:r>
        <w:r w:rsidRPr="00F00993">
          <w:rPr>
            <w:rStyle w:val="Hyperlink"/>
            <w:noProof/>
            <w:color w:val="000000" w:themeColor="text1"/>
            <w:rPrChange w:id="15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54" w:author="Jacyeude Araújo" w:date="2019-10-02T13:03:00Z">
              <w:rPr>
                <w:rStyle w:val="Hyperlink"/>
                <w:rFonts w:ascii="Times New Roman" w:hAnsi="Times New Roman" w:cs="Times New Roman"/>
                <w:noProof/>
              </w:rPr>
            </w:rPrChange>
          </w:rPr>
          <w:t>Figura 3 – Estrutura de rotor tipo gaiola de esquilo. Fonte: [10]</w:t>
        </w:r>
        <w:r w:rsidRPr="00F00993">
          <w:rPr>
            <w:noProof/>
            <w:webHidden/>
            <w:color w:val="000000" w:themeColor="text1"/>
            <w:rPrChange w:id="155" w:author="Jacyeude Araújo" w:date="2019-10-02T13:03:00Z">
              <w:rPr>
                <w:noProof/>
                <w:webHidden/>
              </w:rPr>
            </w:rPrChange>
          </w:rPr>
          <w:tab/>
        </w:r>
        <w:r w:rsidRPr="00F00993">
          <w:rPr>
            <w:noProof/>
            <w:webHidden/>
            <w:color w:val="000000" w:themeColor="text1"/>
            <w:rPrChange w:id="156" w:author="Jacyeude Araújo" w:date="2019-10-02T13:03:00Z">
              <w:rPr>
                <w:noProof/>
                <w:webHidden/>
              </w:rPr>
            </w:rPrChange>
          </w:rPr>
          <w:fldChar w:fldCharType="begin"/>
        </w:r>
        <w:r w:rsidRPr="00F00993">
          <w:rPr>
            <w:noProof/>
            <w:webHidden/>
            <w:color w:val="000000" w:themeColor="text1"/>
            <w:rPrChange w:id="157" w:author="Jacyeude Araújo" w:date="2019-10-02T13:03:00Z">
              <w:rPr>
                <w:noProof/>
                <w:webHidden/>
              </w:rPr>
            </w:rPrChange>
          </w:rPr>
          <w:instrText xml:space="preserve"> PAGEREF _Toc20849491 \h </w:instrText>
        </w:r>
      </w:ins>
      <w:r w:rsidRPr="00F00993">
        <w:rPr>
          <w:noProof/>
          <w:webHidden/>
          <w:color w:val="000000" w:themeColor="text1"/>
          <w:rPrChange w:id="158" w:author="Jacyeude Araújo" w:date="2019-10-02T13:03:00Z">
            <w:rPr>
              <w:noProof/>
              <w:webHidden/>
              <w:color w:val="000000" w:themeColor="text1"/>
            </w:rPr>
          </w:rPrChange>
        </w:rPr>
      </w:r>
      <w:r w:rsidRPr="00F00993">
        <w:rPr>
          <w:noProof/>
          <w:webHidden/>
          <w:color w:val="000000" w:themeColor="text1"/>
          <w:rPrChange w:id="159" w:author="Jacyeude Araújo" w:date="2019-10-02T13:03:00Z">
            <w:rPr>
              <w:noProof/>
              <w:webHidden/>
            </w:rPr>
          </w:rPrChange>
        </w:rPr>
        <w:fldChar w:fldCharType="separate"/>
      </w:r>
      <w:r w:rsidR="0008128E">
        <w:rPr>
          <w:noProof/>
          <w:webHidden/>
          <w:color w:val="000000" w:themeColor="text1"/>
        </w:rPr>
        <w:t>15</w:t>
      </w:r>
      <w:ins w:id="160" w:author="Jacyeude Araújo" w:date="2019-10-01T19:11:00Z">
        <w:r w:rsidRPr="00F00993">
          <w:rPr>
            <w:noProof/>
            <w:webHidden/>
            <w:color w:val="000000" w:themeColor="text1"/>
            <w:rPrChange w:id="161" w:author="Jacyeude Araújo" w:date="2019-10-02T13:03:00Z">
              <w:rPr>
                <w:noProof/>
                <w:webHidden/>
              </w:rPr>
            </w:rPrChange>
          </w:rPr>
          <w:fldChar w:fldCharType="end"/>
        </w:r>
        <w:r w:rsidRPr="00F00993">
          <w:rPr>
            <w:rStyle w:val="Hyperlink"/>
            <w:noProof/>
            <w:color w:val="000000" w:themeColor="text1"/>
            <w:rPrChange w:id="162" w:author="Jacyeude Araújo" w:date="2019-10-02T13:03:00Z">
              <w:rPr>
                <w:rStyle w:val="Hyperlink"/>
                <w:noProof/>
              </w:rPr>
            </w:rPrChange>
          </w:rPr>
          <w:fldChar w:fldCharType="end"/>
        </w:r>
      </w:ins>
    </w:p>
    <w:p w14:paraId="41F1E964" w14:textId="3B94B73C" w:rsidR="00952D93" w:rsidRPr="00F00993" w:rsidRDefault="00952D93">
      <w:pPr>
        <w:pStyle w:val="ndicedeilustraes"/>
        <w:tabs>
          <w:tab w:val="right" w:leader="dot" w:pos="9620"/>
        </w:tabs>
        <w:rPr>
          <w:ins w:id="163" w:author="Jacyeude Araújo" w:date="2019-10-01T19:11:00Z"/>
          <w:rFonts w:eastAsiaTheme="minorEastAsia"/>
          <w:noProof/>
          <w:color w:val="000000" w:themeColor="text1"/>
          <w:lang w:eastAsia="pt-BR"/>
          <w:rPrChange w:id="164" w:author="Jacyeude Araújo" w:date="2019-10-02T13:03:00Z">
            <w:rPr>
              <w:ins w:id="165" w:author="Jacyeude Araújo" w:date="2019-10-01T19:11:00Z"/>
              <w:rFonts w:eastAsiaTheme="minorEastAsia"/>
              <w:noProof/>
              <w:lang w:eastAsia="pt-BR"/>
            </w:rPr>
          </w:rPrChange>
        </w:rPr>
      </w:pPr>
      <w:ins w:id="166" w:author="Jacyeude Araújo" w:date="2019-10-01T19:11:00Z">
        <w:r w:rsidRPr="00F00993">
          <w:rPr>
            <w:rStyle w:val="Hyperlink"/>
            <w:noProof/>
            <w:color w:val="000000" w:themeColor="text1"/>
            <w:rPrChange w:id="167" w:author="Jacyeude Araújo" w:date="2019-10-02T13:03:00Z">
              <w:rPr>
                <w:rStyle w:val="Hyperlink"/>
                <w:noProof/>
              </w:rPr>
            </w:rPrChange>
          </w:rPr>
          <w:fldChar w:fldCharType="begin"/>
        </w:r>
        <w:r w:rsidRPr="00F00993">
          <w:rPr>
            <w:rStyle w:val="Hyperlink"/>
            <w:noProof/>
            <w:color w:val="000000" w:themeColor="text1"/>
            <w:rPrChange w:id="168" w:author="Jacyeude Araújo" w:date="2019-10-02T13:03:00Z">
              <w:rPr>
                <w:rStyle w:val="Hyperlink"/>
                <w:noProof/>
              </w:rPr>
            </w:rPrChange>
          </w:rPr>
          <w:instrText xml:space="preserve"> </w:instrText>
        </w:r>
        <w:r w:rsidRPr="00F00993">
          <w:rPr>
            <w:noProof/>
            <w:color w:val="000000" w:themeColor="text1"/>
            <w:rPrChange w:id="169" w:author="Jacyeude Araújo" w:date="2019-10-02T13:03:00Z">
              <w:rPr>
                <w:noProof/>
              </w:rPr>
            </w:rPrChange>
          </w:rPr>
          <w:instrText>HYPERLINK \l "_Toc20849492"</w:instrText>
        </w:r>
        <w:r w:rsidRPr="00F00993">
          <w:rPr>
            <w:rStyle w:val="Hyperlink"/>
            <w:noProof/>
            <w:color w:val="000000" w:themeColor="text1"/>
            <w:rPrChange w:id="170" w:author="Jacyeude Araújo" w:date="2019-10-02T13:03:00Z">
              <w:rPr>
                <w:rStyle w:val="Hyperlink"/>
                <w:noProof/>
              </w:rPr>
            </w:rPrChange>
          </w:rPr>
          <w:instrText xml:space="preserve"> </w:instrText>
        </w:r>
        <w:r w:rsidRPr="00F00993">
          <w:rPr>
            <w:rStyle w:val="Hyperlink"/>
            <w:noProof/>
            <w:color w:val="000000" w:themeColor="text1"/>
            <w:rPrChange w:id="17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72" w:author="Jacyeude Araújo" w:date="2019-10-02T13:03:00Z">
              <w:rPr>
                <w:rStyle w:val="Hyperlink"/>
                <w:rFonts w:ascii="Times New Roman" w:hAnsi="Times New Roman" w:cs="Times New Roman"/>
                <w:noProof/>
              </w:rPr>
            </w:rPrChange>
          </w:rPr>
          <w:t>Figura 4 – Estrutura do rotor bobinado. [10]</w:t>
        </w:r>
        <w:r w:rsidRPr="00F00993">
          <w:rPr>
            <w:noProof/>
            <w:webHidden/>
            <w:color w:val="000000" w:themeColor="text1"/>
            <w:rPrChange w:id="173" w:author="Jacyeude Araújo" w:date="2019-10-02T13:03:00Z">
              <w:rPr>
                <w:noProof/>
                <w:webHidden/>
              </w:rPr>
            </w:rPrChange>
          </w:rPr>
          <w:tab/>
        </w:r>
        <w:r w:rsidRPr="00F00993">
          <w:rPr>
            <w:noProof/>
            <w:webHidden/>
            <w:color w:val="000000" w:themeColor="text1"/>
            <w:rPrChange w:id="174" w:author="Jacyeude Araújo" w:date="2019-10-02T13:03:00Z">
              <w:rPr>
                <w:noProof/>
                <w:webHidden/>
              </w:rPr>
            </w:rPrChange>
          </w:rPr>
          <w:fldChar w:fldCharType="begin"/>
        </w:r>
        <w:r w:rsidRPr="00F00993">
          <w:rPr>
            <w:noProof/>
            <w:webHidden/>
            <w:color w:val="000000" w:themeColor="text1"/>
            <w:rPrChange w:id="175" w:author="Jacyeude Araújo" w:date="2019-10-02T13:03:00Z">
              <w:rPr>
                <w:noProof/>
                <w:webHidden/>
              </w:rPr>
            </w:rPrChange>
          </w:rPr>
          <w:instrText xml:space="preserve"> PAGEREF _Toc20849492 \h </w:instrText>
        </w:r>
      </w:ins>
      <w:r w:rsidRPr="00F00993">
        <w:rPr>
          <w:noProof/>
          <w:webHidden/>
          <w:color w:val="000000" w:themeColor="text1"/>
          <w:rPrChange w:id="176" w:author="Jacyeude Araújo" w:date="2019-10-02T13:03:00Z">
            <w:rPr>
              <w:noProof/>
              <w:webHidden/>
              <w:color w:val="000000" w:themeColor="text1"/>
            </w:rPr>
          </w:rPrChange>
        </w:rPr>
      </w:r>
      <w:r w:rsidRPr="00F00993">
        <w:rPr>
          <w:noProof/>
          <w:webHidden/>
          <w:color w:val="000000" w:themeColor="text1"/>
          <w:rPrChange w:id="177" w:author="Jacyeude Araújo" w:date="2019-10-02T13:03:00Z">
            <w:rPr>
              <w:noProof/>
              <w:webHidden/>
            </w:rPr>
          </w:rPrChange>
        </w:rPr>
        <w:fldChar w:fldCharType="separate"/>
      </w:r>
      <w:r w:rsidR="0008128E">
        <w:rPr>
          <w:noProof/>
          <w:webHidden/>
          <w:color w:val="000000" w:themeColor="text1"/>
        </w:rPr>
        <w:t>16</w:t>
      </w:r>
      <w:ins w:id="178" w:author="Jacyeude Araújo" w:date="2019-10-01T19:11:00Z">
        <w:r w:rsidRPr="00F00993">
          <w:rPr>
            <w:noProof/>
            <w:webHidden/>
            <w:color w:val="000000" w:themeColor="text1"/>
            <w:rPrChange w:id="179" w:author="Jacyeude Araújo" w:date="2019-10-02T13:03:00Z">
              <w:rPr>
                <w:noProof/>
                <w:webHidden/>
              </w:rPr>
            </w:rPrChange>
          </w:rPr>
          <w:fldChar w:fldCharType="end"/>
        </w:r>
        <w:r w:rsidRPr="00F00993">
          <w:rPr>
            <w:rStyle w:val="Hyperlink"/>
            <w:noProof/>
            <w:color w:val="000000" w:themeColor="text1"/>
            <w:rPrChange w:id="180" w:author="Jacyeude Araújo" w:date="2019-10-02T13:03:00Z">
              <w:rPr>
                <w:rStyle w:val="Hyperlink"/>
                <w:noProof/>
              </w:rPr>
            </w:rPrChange>
          </w:rPr>
          <w:fldChar w:fldCharType="end"/>
        </w:r>
      </w:ins>
    </w:p>
    <w:p w14:paraId="789383EE" w14:textId="4A533A9B" w:rsidR="00952D93" w:rsidRPr="00F00993" w:rsidRDefault="00952D93">
      <w:pPr>
        <w:pStyle w:val="ndicedeilustraes"/>
        <w:tabs>
          <w:tab w:val="right" w:leader="dot" w:pos="9620"/>
        </w:tabs>
        <w:rPr>
          <w:ins w:id="181" w:author="Jacyeude Araújo" w:date="2019-10-01T19:11:00Z"/>
          <w:rFonts w:eastAsiaTheme="minorEastAsia"/>
          <w:noProof/>
          <w:color w:val="000000" w:themeColor="text1"/>
          <w:lang w:eastAsia="pt-BR"/>
          <w:rPrChange w:id="182" w:author="Jacyeude Araújo" w:date="2019-10-02T13:03:00Z">
            <w:rPr>
              <w:ins w:id="183" w:author="Jacyeude Araújo" w:date="2019-10-01T19:11:00Z"/>
              <w:rFonts w:eastAsiaTheme="minorEastAsia"/>
              <w:noProof/>
              <w:lang w:eastAsia="pt-BR"/>
            </w:rPr>
          </w:rPrChange>
        </w:rPr>
      </w:pPr>
      <w:ins w:id="184" w:author="Jacyeude Araújo" w:date="2019-10-01T19:11:00Z">
        <w:r w:rsidRPr="00F00993">
          <w:rPr>
            <w:rStyle w:val="Hyperlink"/>
            <w:noProof/>
            <w:color w:val="000000" w:themeColor="text1"/>
            <w:rPrChange w:id="185" w:author="Jacyeude Araújo" w:date="2019-10-02T13:03:00Z">
              <w:rPr>
                <w:rStyle w:val="Hyperlink"/>
                <w:noProof/>
              </w:rPr>
            </w:rPrChange>
          </w:rPr>
          <w:fldChar w:fldCharType="begin"/>
        </w:r>
        <w:r w:rsidRPr="00F00993">
          <w:rPr>
            <w:rStyle w:val="Hyperlink"/>
            <w:noProof/>
            <w:color w:val="000000" w:themeColor="text1"/>
            <w:rPrChange w:id="186" w:author="Jacyeude Araújo" w:date="2019-10-02T13:03:00Z">
              <w:rPr>
                <w:rStyle w:val="Hyperlink"/>
                <w:noProof/>
              </w:rPr>
            </w:rPrChange>
          </w:rPr>
          <w:instrText xml:space="preserve"> </w:instrText>
        </w:r>
        <w:r w:rsidRPr="00F00993">
          <w:rPr>
            <w:noProof/>
            <w:color w:val="000000" w:themeColor="text1"/>
            <w:rPrChange w:id="187" w:author="Jacyeude Araújo" w:date="2019-10-02T13:03:00Z">
              <w:rPr>
                <w:noProof/>
              </w:rPr>
            </w:rPrChange>
          </w:rPr>
          <w:instrText>HYPERLINK \l "_Toc20849493"</w:instrText>
        </w:r>
        <w:r w:rsidRPr="00F00993">
          <w:rPr>
            <w:rStyle w:val="Hyperlink"/>
            <w:noProof/>
            <w:color w:val="000000" w:themeColor="text1"/>
            <w:rPrChange w:id="188" w:author="Jacyeude Araújo" w:date="2019-10-02T13:03:00Z">
              <w:rPr>
                <w:rStyle w:val="Hyperlink"/>
                <w:noProof/>
              </w:rPr>
            </w:rPrChange>
          </w:rPr>
          <w:instrText xml:space="preserve"> </w:instrText>
        </w:r>
        <w:r w:rsidRPr="00F00993">
          <w:rPr>
            <w:rStyle w:val="Hyperlink"/>
            <w:noProof/>
            <w:color w:val="000000" w:themeColor="text1"/>
            <w:rPrChange w:id="189" w:author="Jacyeude Araújo" w:date="2019-10-02T13:03:00Z">
              <w:rPr>
                <w:rStyle w:val="Hyperlink"/>
                <w:noProof/>
              </w:rPr>
            </w:rPrChange>
          </w:rPr>
          <w:fldChar w:fldCharType="separate"/>
        </w:r>
        <w:r w:rsidRPr="00F00993">
          <w:rPr>
            <w:rStyle w:val="Hyperlink"/>
            <w:noProof/>
            <w:color w:val="000000" w:themeColor="text1"/>
            <w:rPrChange w:id="190" w:author="Jacyeude Araújo" w:date="2019-10-02T13:03:00Z">
              <w:rPr>
                <w:rStyle w:val="Hyperlink"/>
                <w:noProof/>
              </w:rPr>
            </w:rPrChange>
          </w:rPr>
          <w:t>Figura 5 - Gráfico de conjugado x velocidade. Fonte: [10]</w:t>
        </w:r>
        <w:r w:rsidRPr="00F00993">
          <w:rPr>
            <w:noProof/>
            <w:webHidden/>
            <w:color w:val="000000" w:themeColor="text1"/>
            <w:rPrChange w:id="191" w:author="Jacyeude Araújo" w:date="2019-10-02T13:03:00Z">
              <w:rPr>
                <w:noProof/>
                <w:webHidden/>
              </w:rPr>
            </w:rPrChange>
          </w:rPr>
          <w:tab/>
        </w:r>
        <w:r w:rsidRPr="00F00993">
          <w:rPr>
            <w:noProof/>
            <w:webHidden/>
            <w:color w:val="000000" w:themeColor="text1"/>
            <w:rPrChange w:id="192" w:author="Jacyeude Araújo" w:date="2019-10-02T13:03:00Z">
              <w:rPr>
                <w:noProof/>
                <w:webHidden/>
              </w:rPr>
            </w:rPrChange>
          </w:rPr>
          <w:fldChar w:fldCharType="begin"/>
        </w:r>
        <w:r w:rsidRPr="00F00993">
          <w:rPr>
            <w:noProof/>
            <w:webHidden/>
            <w:color w:val="000000" w:themeColor="text1"/>
            <w:rPrChange w:id="193" w:author="Jacyeude Araújo" w:date="2019-10-02T13:03:00Z">
              <w:rPr>
                <w:noProof/>
                <w:webHidden/>
              </w:rPr>
            </w:rPrChange>
          </w:rPr>
          <w:instrText xml:space="preserve"> PAGEREF _Toc20849493 \h </w:instrText>
        </w:r>
      </w:ins>
      <w:r w:rsidRPr="00F00993">
        <w:rPr>
          <w:noProof/>
          <w:webHidden/>
          <w:color w:val="000000" w:themeColor="text1"/>
          <w:rPrChange w:id="194" w:author="Jacyeude Araújo" w:date="2019-10-02T13:03:00Z">
            <w:rPr>
              <w:noProof/>
              <w:webHidden/>
              <w:color w:val="000000" w:themeColor="text1"/>
            </w:rPr>
          </w:rPrChange>
        </w:rPr>
      </w:r>
      <w:r w:rsidRPr="00F00993">
        <w:rPr>
          <w:noProof/>
          <w:webHidden/>
          <w:color w:val="000000" w:themeColor="text1"/>
          <w:rPrChange w:id="195" w:author="Jacyeude Araújo" w:date="2019-10-02T13:03:00Z">
            <w:rPr>
              <w:noProof/>
              <w:webHidden/>
            </w:rPr>
          </w:rPrChange>
        </w:rPr>
        <w:fldChar w:fldCharType="separate"/>
      </w:r>
      <w:r w:rsidR="0008128E">
        <w:rPr>
          <w:noProof/>
          <w:webHidden/>
          <w:color w:val="000000" w:themeColor="text1"/>
        </w:rPr>
        <w:t>17</w:t>
      </w:r>
      <w:ins w:id="196" w:author="Jacyeude Araújo" w:date="2019-10-01T19:11:00Z">
        <w:r w:rsidRPr="00F00993">
          <w:rPr>
            <w:noProof/>
            <w:webHidden/>
            <w:color w:val="000000" w:themeColor="text1"/>
            <w:rPrChange w:id="197" w:author="Jacyeude Araújo" w:date="2019-10-02T13:03:00Z">
              <w:rPr>
                <w:noProof/>
                <w:webHidden/>
              </w:rPr>
            </w:rPrChange>
          </w:rPr>
          <w:fldChar w:fldCharType="end"/>
        </w:r>
        <w:r w:rsidRPr="00F00993">
          <w:rPr>
            <w:rStyle w:val="Hyperlink"/>
            <w:noProof/>
            <w:color w:val="000000" w:themeColor="text1"/>
            <w:rPrChange w:id="198" w:author="Jacyeude Araújo" w:date="2019-10-02T13:03:00Z">
              <w:rPr>
                <w:rStyle w:val="Hyperlink"/>
                <w:noProof/>
              </w:rPr>
            </w:rPrChange>
          </w:rPr>
          <w:fldChar w:fldCharType="end"/>
        </w:r>
      </w:ins>
    </w:p>
    <w:p w14:paraId="4E394329" w14:textId="639E4501" w:rsidR="00952D93" w:rsidRPr="00F00993" w:rsidRDefault="00952D93">
      <w:pPr>
        <w:pStyle w:val="ndicedeilustraes"/>
        <w:tabs>
          <w:tab w:val="right" w:leader="dot" w:pos="9620"/>
        </w:tabs>
        <w:rPr>
          <w:ins w:id="199" w:author="Jacyeude Araújo" w:date="2019-10-01T19:11:00Z"/>
          <w:rFonts w:eastAsiaTheme="minorEastAsia"/>
          <w:noProof/>
          <w:color w:val="000000" w:themeColor="text1"/>
          <w:lang w:eastAsia="pt-BR"/>
          <w:rPrChange w:id="200" w:author="Jacyeude Araújo" w:date="2019-10-02T13:03:00Z">
            <w:rPr>
              <w:ins w:id="201" w:author="Jacyeude Araújo" w:date="2019-10-01T19:11:00Z"/>
              <w:rFonts w:eastAsiaTheme="minorEastAsia"/>
              <w:noProof/>
              <w:lang w:eastAsia="pt-BR"/>
            </w:rPr>
          </w:rPrChange>
        </w:rPr>
      </w:pPr>
      <w:ins w:id="202" w:author="Jacyeude Araújo" w:date="2019-10-01T19:11:00Z">
        <w:r w:rsidRPr="00F00993">
          <w:rPr>
            <w:rStyle w:val="Hyperlink"/>
            <w:noProof/>
            <w:color w:val="000000" w:themeColor="text1"/>
            <w:rPrChange w:id="203" w:author="Jacyeude Araújo" w:date="2019-10-02T13:03:00Z">
              <w:rPr>
                <w:rStyle w:val="Hyperlink"/>
                <w:noProof/>
              </w:rPr>
            </w:rPrChange>
          </w:rPr>
          <w:fldChar w:fldCharType="begin"/>
        </w:r>
        <w:r w:rsidRPr="00F00993">
          <w:rPr>
            <w:rStyle w:val="Hyperlink"/>
            <w:noProof/>
            <w:color w:val="000000" w:themeColor="text1"/>
            <w:rPrChange w:id="204" w:author="Jacyeude Araújo" w:date="2019-10-02T13:03:00Z">
              <w:rPr>
                <w:rStyle w:val="Hyperlink"/>
                <w:noProof/>
              </w:rPr>
            </w:rPrChange>
          </w:rPr>
          <w:instrText xml:space="preserve"> </w:instrText>
        </w:r>
        <w:r w:rsidRPr="00F00993">
          <w:rPr>
            <w:noProof/>
            <w:color w:val="000000" w:themeColor="text1"/>
            <w:rPrChange w:id="205" w:author="Jacyeude Araújo" w:date="2019-10-02T13:03:00Z">
              <w:rPr>
                <w:noProof/>
              </w:rPr>
            </w:rPrChange>
          </w:rPr>
          <w:instrText>HYPERLINK \l "_Toc20849494"</w:instrText>
        </w:r>
        <w:r w:rsidRPr="00F00993">
          <w:rPr>
            <w:rStyle w:val="Hyperlink"/>
            <w:noProof/>
            <w:color w:val="000000" w:themeColor="text1"/>
            <w:rPrChange w:id="206" w:author="Jacyeude Araújo" w:date="2019-10-02T13:03:00Z">
              <w:rPr>
                <w:rStyle w:val="Hyperlink"/>
                <w:noProof/>
              </w:rPr>
            </w:rPrChange>
          </w:rPr>
          <w:instrText xml:space="preserve"> </w:instrText>
        </w:r>
        <w:r w:rsidRPr="00F00993">
          <w:rPr>
            <w:rStyle w:val="Hyperlink"/>
            <w:noProof/>
            <w:color w:val="000000" w:themeColor="text1"/>
            <w:rPrChange w:id="20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08" w:author="Jacyeude Araújo" w:date="2019-10-02T13:03:00Z">
              <w:rPr>
                <w:rStyle w:val="Hyperlink"/>
                <w:rFonts w:ascii="Times New Roman" w:hAnsi="Times New Roman" w:cs="Times New Roman"/>
                <w:noProof/>
              </w:rPr>
            </w:rPrChange>
          </w:rPr>
          <w:t>Figura 7 – Processo de Aprendizado de Máquina. Fonte: [15]</w:t>
        </w:r>
        <w:r w:rsidRPr="00F00993">
          <w:rPr>
            <w:noProof/>
            <w:webHidden/>
            <w:color w:val="000000" w:themeColor="text1"/>
            <w:rPrChange w:id="209" w:author="Jacyeude Araújo" w:date="2019-10-02T13:03:00Z">
              <w:rPr>
                <w:noProof/>
                <w:webHidden/>
              </w:rPr>
            </w:rPrChange>
          </w:rPr>
          <w:tab/>
        </w:r>
        <w:r w:rsidRPr="00F00993">
          <w:rPr>
            <w:noProof/>
            <w:webHidden/>
            <w:color w:val="000000" w:themeColor="text1"/>
            <w:rPrChange w:id="210" w:author="Jacyeude Araújo" w:date="2019-10-02T13:03:00Z">
              <w:rPr>
                <w:noProof/>
                <w:webHidden/>
              </w:rPr>
            </w:rPrChange>
          </w:rPr>
          <w:fldChar w:fldCharType="begin"/>
        </w:r>
        <w:r w:rsidRPr="00F00993">
          <w:rPr>
            <w:noProof/>
            <w:webHidden/>
            <w:color w:val="000000" w:themeColor="text1"/>
            <w:rPrChange w:id="211" w:author="Jacyeude Araújo" w:date="2019-10-02T13:03:00Z">
              <w:rPr>
                <w:noProof/>
                <w:webHidden/>
              </w:rPr>
            </w:rPrChange>
          </w:rPr>
          <w:instrText xml:space="preserve"> PAGEREF _Toc20849494 \h </w:instrText>
        </w:r>
      </w:ins>
      <w:r w:rsidRPr="00F00993">
        <w:rPr>
          <w:noProof/>
          <w:webHidden/>
          <w:color w:val="000000" w:themeColor="text1"/>
          <w:rPrChange w:id="212" w:author="Jacyeude Araújo" w:date="2019-10-02T13:03:00Z">
            <w:rPr>
              <w:noProof/>
              <w:webHidden/>
              <w:color w:val="000000" w:themeColor="text1"/>
            </w:rPr>
          </w:rPrChange>
        </w:rPr>
      </w:r>
      <w:r w:rsidRPr="00F00993">
        <w:rPr>
          <w:noProof/>
          <w:webHidden/>
          <w:color w:val="000000" w:themeColor="text1"/>
          <w:rPrChange w:id="213" w:author="Jacyeude Araújo" w:date="2019-10-02T13:03:00Z">
            <w:rPr>
              <w:noProof/>
              <w:webHidden/>
            </w:rPr>
          </w:rPrChange>
        </w:rPr>
        <w:fldChar w:fldCharType="separate"/>
      </w:r>
      <w:r w:rsidR="0008128E">
        <w:rPr>
          <w:noProof/>
          <w:webHidden/>
          <w:color w:val="000000" w:themeColor="text1"/>
        </w:rPr>
        <w:t>22</w:t>
      </w:r>
      <w:ins w:id="214" w:author="Jacyeude Araújo" w:date="2019-10-01T19:11:00Z">
        <w:r w:rsidRPr="00F00993">
          <w:rPr>
            <w:noProof/>
            <w:webHidden/>
            <w:color w:val="000000" w:themeColor="text1"/>
            <w:rPrChange w:id="215" w:author="Jacyeude Araújo" w:date="2019-10-02T13:03:00Z">
              <w:rPr>
                <w:noProof/>
                <w:webHidden/>
              </w:rPr>
            </w:rPrChange>
          </w:rPr>
          <w:fldChar w:fldCharType="end"/>
        </w:r>
        <w:r w:rsidRPr="00F00993">
          <w:rPr>
            <w:rStyle w:val="Hyperlink"/>
            <w:noProof/>
            <w:color w:val="000000" w:themeColor="text1"/>
            <w:rPrChange w:id="216" w:author="Jacyeude Araújo" w:date="2019-10-02T13:03:00Z">
              <w:rPr>
                <w:rStyle w:val="Hyperlink"/>
                <w:noProof/>
              </w:rPr>
            </w:rPrChange>
          </w:rPr>
          <w:fldChar w:fldCharType="end"/>
        </w:r>
      </w:ins>
    </w:p>
    <w:p w14:paraId="05D265EC" w14:textId="69393B98" w:rsidR="00952D93" w:rsidRPr="00F00993" w:rsidRDefault="00952D93">
      <w:pPr>
        <w:pStyle w:val="ndicedeilustraes"/>
        <w:tabs>
          <w:tab w:val="right" w:leader="dot" w:pos="9620"/>
        </w:tabs>
        <w:rPr>
          <w:ins w:id="217" w:author="Jacyeude Araújo" w:date="2019-10-01T19:11:00Z"/>
          <w:rFonts w:eastAsiaTheme="minorEastAsia"/>
          <w:noProof/>
          <w:color w:val="000000" w:themeColor="text1"/>
          <w:lang w:eastAsia="pt-BR"/>
          <w:rPrChange w:id="218" w:author="Jacyeude Araújo" w:date="2019-10-02T13:03:00Z">
            <w:rPr>
              <w:ins w:id="219" w:author="Jacyeude Araújo" w:date="2019-10-01T19:11:00Z"/>
              <w:rFonts w:eastAsiaTheme="minorEastAsia"/>
              <w:noProof/>
              <w:lang w:eastAsia="pt-BR"/>
            </w:rPr>
          </w:rPrChange>
        </w:rPr>
      </w:pPr>
      <w:ins w:id="220" w:author="Jacyeude Araújo" w:date="2019-10-01T19:11:00Z">
        <w:r w:rsidRPr="00F00993">
          <w:rPr>
            <w:rStyle w:val="Hyperlink"/>
            <w:noProof/>
            <w:color w:val="000000" w:themeColor="text1"/>
            <w:rPrChange w:id="221" w:author="Jacyeude Araújo" w:date="2019-10-02T13:03:00Z">
              <w:rPr>
                <w:rStyle w:val="Hyperlink"/>
                <w:noProof/>
              </w:rPr>
            </w:rPrChange>
          </w:rPr>
          <w:fldChar w:fldCharType="begin"/>
        </w:r>
        <w:r w:rsidRPr="00F00993">
          <w:rPr>
            <w:rStyle w:val="Hyperlink"/>
            <w:noProof/>
            <w:color w:val="000000" w:themeColor="text1"/>
            <w:rPrChange w:id="222" w:author="Jacyeude Araújo" w:date="2019-10-02T13:03:00Z">
              <w:rPr>
                <w:rStyle w:val="Hyperlink"/>
                <w:noProof/>
              </w:rPr>
            </w:rPrChange>
          </w:rPr>
          <w:instrText xml:space="preserve"> </w:instrText>
        </w:r>
        <w:r w:rsidRPr="00F00993">
          <w:rPr>
            <w:noProof/>
            <w:color w:val="000000" w:themeColor="text1"/>
            <w:rPrChange w:id="223" w:author="Jacyeude Araújo" w:date="2019-10-02T13:03:00Z">
              <w:rPr>
                <w:noProof/>
              </w:rPr>
            </w:rPrChange>
          </w:rPr>
          <w:instrText>HYPERLINK \l "_Toc20849495"</w:instrText>
        </w:r>
        <w:r w:rsidRPr="00F00993">
          <w:rPr>
            <w:rStyle w:val="Hyperlink"/>
            <w:noProof/>
            <w:color w:val="000000" w:themeColor="text1"/>
            <w:rPrChange w:id="224" w:author="Jacyeude Araújo" w:date="2019-10-02T13:03:00Z">
              <w:rPr>
                <w:rStyle w:val="Hyperlink"/>
                <w:noProof/>
              </w:rPr>
            </w:rPrChange>
          </w:rPr>
          <w:instrText xml:space="preserve"> </w:instrText>
        </w:r>
        <w:r w:rsidRPr="00F00993">
          <w:rPr>
            <w:rStyle w:val="Hyperlink"/>
            <w:noProof/>
            <w:color w:val="000000" w:themeColor="text1"/>
            <w:rPrChange w:id="22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26" w:author="Jacyeude Araújo" w:date="2019-10-02T13:03:00Z">
              <w:rPr>
                <w:rStyle w:val="Hyperlink"/>
                <w:rFonts w:ascii="Times New Roman" w:hAnsi="Times New Roman" w:cs="Times New Roman"/>
                <w:noProof/>
              </w:rPr>
            </w:rPrChange>
          </w:rPr>
          <w:t>Figura 8  - Interpretação homem/máquina Fonte:[15]</w:t>
        </w:r>
        <w:r w:rsidRPr="00F00993">
          <w:rPr>
            <w:noProof/>
            <w:webHidden/>
            <w:color w:val="000000" w:themeColor="text1"/>
            <w:rPrChange w:id="227" w:author="Jacyeude Araújo" w:date="2019-10-02T13:03:00Z">
              <w:rPr>
                <w:noProof/>
                <w:webHidden/>
              </w:rPr>
            </w:rPrChange>
          </w:rPr>
          <w:tab/>
        </w:r>
        <w:r w:rsidRPr="00F00993">
          <w:rPr>
            <w:noProof/>
            <w:webHidden/>
            <w:color w:val="000000" w:themeColor="text1"/>
            <w:rPrChange w:id="228" w:author="Jacyeude Araújo" w:date="2019-10-02T13:03:00Z">
              <w:rPr>
                <w:noProof/>
                <w:webHidden/>
              </w:rPr>
            </w:rPrChange>
          </w:rPr>
          <w:fldChar w:fldCharType="begin"/>
        </w:r>
        <w:r w:rsidRPr="00F00993">
          <w:rPr>
            <w:noProof/>
            <w:webHidden/>
            <w:color w:val="000000" w:themeColor="text1"/>
            <w:rPrChange w:id="229" w:author="Jacyeude Araújo" w:date="2019-10-02T13:03:00Z">
              <w:rPr>
                <w:noProof/>
                <w:webHidden/>
              </w:rPr>
            </w:rPrChange>
          </w:rPr>
          <w:instrText xml:space="preserve"> PAGEREF _Toc20849495 \h </w:instrText>
        </w:r>
      </w:ins>
      <w:r w:rsidRPr="00F00993">
        <w:rPr>
          <w:noProof/>
          <w:webHidden/>
          <w:color w:val="000000" w:themeColor="text1"/>
          <w:rPrChange w:id="230" w:author="Jacyeude Araújo" w:date="2019-10-02T13:03:00Z">
            <w:rPr>
              <w:noProof/>
              <w:webHidden/>
              <w:color w:val="000000" w:themeColor="text1"/>
            </w:rPr>
          </w:rPrChange>
        </w:rPr>
      </w:r>
      <w:r w:rsidRPr="00F00993">
        <w:rPr>
          <w:noProof/>
          <w:webHidden/>
          <w:color w:val="000000" w:themeColor="text1"/>
          <w:rPrChange w:id="231" w:author="Jacyeude Araújo" w:date="2019-10-02T13:03:00Z">
            <w:rPr>
              <w:noProof/>
              <w:webHidden/>
            </w:rPr>
          </w:rPrChange>
        </w:rPr>
        <w:fldChar w:fldCharType="separate"/>
      </w:r>
      <w:r w:rsidR="0008128E">
        <w:rPr>
          <w:noProof/>
          <w:webHidden/>
          <w:color w:val="000000" w:themeColor="text1"/>
        </w:rPr>
        <w:t>23</w:t>
      </w:r>
      <w:ins w:id="232" w:author="Jacyeude Araújo" w:date="2019-10-01T19:11:00Z">
        <w:r w:rsidRPr="00F00993">
          <w:rPr>
            <w:noProof/>
            <w:webHidden/>
            <w:color w:val="000000" w:themeColor="text1"/>
            <w:rPrChange w:id="233" w:author="Jacyeude Araújo" w:date="2019-10-02T13:03:00Z">
              <w:rPr>
                <w:noProof/>
                <w:webHidden/>
              </w:rPr>
            </w:rPrChange>
          </w:rPr>
          <w:fldChar w:fldCharType="end"/>
        </w:r>
        <w:r w:rsidRPr="00F00993">
          <w:rPr>
            <w:rStyle w:val="Hyperlink"/>
            <w:noProof/>
            <w:color w:val="000000" w:themeColor="text1"/>
            <w:rPrChange w:id="234" w:author="Jacyeude Araújo" w:date="2019-10-02T13:03:00Z">
              <w:rPr>
                <w:rStyle w:val="Hyperlink"/>
                <w:noProof/>
              </w:rPr>
            </w:rPrChange>
          </w:rPr>
          <w:fldChar w:fldCharType="end"/>
        </w:r>
      </w:ins>
    </w:p>
    <w:p w14:paraId="739CC308" w14:textId="269E0784" w:rsidR="00952D93" w:rsidRPr="00F00993" w:rsidRDefault="00952D93">
      <w:pPr>
        <w:pStyle w:val="ndicedeilustraes"/>
        <w:tabs>
          <w:tab w:val="right" w:leader="dot" w:pos="9620"/>
        </w:tabs>
        <w:rPr>
          <w:ins w:id="235" w:author="Jacyeude Araújo" w:date="2019-10-01T19:11:00Z"/>
          <w:rFonts w:eastAsiaTheme="minorEastAsia"/>
          <w:noProof/>
          <w:color w:val="000000" w:themeColor="text1"/>
          <w:lang w:eastAsia="pt-BR"/>
          <w:rPrChange w:id="236" w:author="Jacyeude Araújo" w:date="2019-10-02T13:03:00Z">
            <w:rPr>
              <w:ins w:id="237" w:author="Jacyeude Araújo" w:date="2019-10-01T19:11:00Z"/>
              <w:rFonts w:eastAsiaTheme="minorEastAsia"/>
              <w:noProof/>
              <w:lang w:eastAsia="pt-BR"/>
            </w:rPr>
          </w:rPrChange>
        </w:rPr>
      </w:pPr>
      <w:ins w:id="238" w:author="Jacyeude Araújo" w:date="2019-10-01T19:11:00Z">
        <w:r w:rsidRPr="00F00993">
          <w:rPr>
            <w:rStyle w:val="Hyperlink"/>
            <w:noProof/>
            <w:color w:val="000000" w:themeColor="text1"/>
            <w:rPrChange w:id="239" w:author="Jacyeude Araújo" w:date="2019-10-02T13:03:00Z">
              <w:rPr>
                <w:rStyle w:val="Hyperlink"/>
                <w:noProof/>
              </w:rPr>
            </w:rPrChange>
          </w:rPr>
          <w:fldChar w:fldCharType="begin"/>
        </w:r>
        <w:r w:rsidRPr="00F00993">
          <w:rPr>
            <w:rStyle w:val="Hyperlink"/>
            <w:noProof/>
            <w:color w:val="000000" w:themeColor="text1"/>
            <w:rPrChange w:id="240" w:author="Jacyeude Araújo" w:date="2019-10-02T13:03:00Z">
              <w:rPr>
                <w:rStyle w:val="Hyperlink"/>
                <w:noProof/>
              </w:rPr>
            </w:rPrChange>
          </w:rPr>
          <w:instrText xml:space="preserve"> </w:instrText>
        </w:r>
        <w:r w:rsidRPr="00F00993">
          <w:rPr>
            <w:noProof/>
            <w:color w:val="000000" w:themeColor="text1"/>
            <w:rPrChange w:id="241" w:author="Jacyeude Araújo" w:date="2019-10-02T13:03:00Z">
              <w:rPr>
                <w:noProof/>
              </w:rPr>
            </w:rPrChange>
          </w:rPr>
          <w:instrText>HYPERLINK \l "_Toc20849496"</w:instrText>
        </w:r>
        <w:r w:rsidRPr="00F00993">
          <w:rPr>
            <w:rStyle w:val="Hyperlink"/>
            <w:noProof/>
            <w:color w:val="000000" w:themeColor="text1"/>
            <w:rPrChange w:id="242" w:author="Jacyeude Araújo" w:date="2019-10-02T13:03:00Z">
              <w:rPr>
                <w:rStyle w:val="Hyperlink"/>
                <w:noProof/>
              </w:rPr>
            </w:rPrChange>
          </w:rPr>
          <w:instrText xml:space="preserve"> </w:instrText>
        </w:r>
        <w:r w:rsidRPr="00F00993">
          <w:rPr>
            <w:rStyle w:val="Hyperlink"/>
            <w:noProof/>
            <w:color w:val="000000" w:themeColor="text1"/>
            <w:rPrChange w:id="24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44" w:author="Jacyeude Araújo" w:date="2019-10-02T13:03:00Z">
              <w:rPr>
                <w:rStyle w:val="Hyperlink"/>
                <w:rFonts w:ascii="Times New Roman" w:hAnsi="Times New Roman" w:cs="Times New Roman"/>
                <w:noProof/>
              </w:rPr>
            </w:rPrChange>
          </w:rPr>
          <w:t>Figura 9 - Premissas tradicionais de modelos de computação. Fonte:Adaptado de [24]</w:t>
        </w:r>
        <w:r w:rsidRPr="00F00993">
          <w:rPr>
            <w:noProof/>
            <w:webHidden/>
            <w:color w:val="000000" w:themeColor="text1"/>
            <w:rPrChange w:id="245" w:author="Jacyeude Araújo" w:date="2019-10-02T13:03:00Z">
              <w:rPr>
                <w:noProof/>
                <w:webHidden/>
              </w:rPr>
            </w:rPrChange>
          </w:rPr>
          <w:tab/>
        </w:r>
        <w:r w:rsidRPr="00F00993">
          <w:rPr>
            <w:noProof/>
            <w:webHidden/>
            <w:color w:val="000000" w:themeColor="text1"/>
            <w:rPrChange w:id="246" w:author="Jacyeude Araújo" w:date="2019-10-02T13:03:00Z">
              <w:rPr>
                <w:noProof/>
                <w:webHidden/>
              </w:rPr>
            </w:rPrChange>
          </w:rPr>
          <w:fldChar w:fldCharType="begin"/>
        </w:r>
        <w:r w:rsidRPr="00F00993">
          <w:rPr>
            <w:noProof/>
            <w:webHidden/>
            <w:color w:val="000000" w:themeColor="text1"/>
            <w:rPrChange w:id="247" w:author="Jacyeude Araújo" w:date="2019-10-02T13:03:00Z">
              <w:rPr>
                <w:noProof/>
                <w:webHidden/>
              </w:rPr>
            </w:rPrChange>
          </w:rPr>
          <w:instrText xml:space="preserve"> PAGEREF _Toc20849496 \h </w:instrText>
        </w:r>
      </w:ins>
      <w:r w:rsidRPr="00F00993">
        <w:rPr>
          <w:noProof/>
          <w:webHidden/>
          <w:color w:val="000000" w:themeColor="text1"/>
          <w:rPrChange w:id="248" w:author="Jacyeude Araújo" w:date="2019-10-02T13:03:00Z">
            <w:rPr>
              <w:noProof/>
              <w:webHidden/>
              <w:color w:val="000000" w:themeColor="text1"/>
            </w:rPr>
          </w:rPrChange>
        </w:rPr>
      </w:r>
      <w:r w:rsidRPr="00F00993">
        <w:rPr>
          <w:noProof/>
          <w:webHidden/>
          <w:color w:val="000000" w:themeColor="text1"/>
          <w:rPrChange w:id="249" w:author="Jacyeude Araújo" w:date="2019-10-02T13:03:00Z">
            <w:rPr>
              <w:noProof/>
              <w:webHidden/>
            </w:rPr>
          </w:rPrChange>
        </w:rPr>
        <w:fldChar w:fldCharType="separate"/>
      </w:r>
      <w:r w:rsidR="0008128E">
        <w:rPr>
          <w:noProof/>
          <w:webHidden/>
          <w:color w:val="000000" w:themeColor="text1"/>
        </w:rPr>
        <w:t>25</w:t>
      </w:r>
      <w:ins w:id="250" w:author="Jacyeude Araújo" w:date="2019-10-01T19:11:00Z">
        <w:r w:rsidRPr="00F00993">
          <w:rPr>
            <w:noProof/>
            <w:webHidden/>
            <w:color w:val="000000" w:themeColor="text1"/>
            <w:rPrChange w:id="251" w:author="Jacyeude Araújo" w:date="2019-10-02T13:03:00Z">
              <w:rPr>
                <w:noProof/>
                <w:webHidden/>
              </w:rPr>
            </w:rPrChange>
          </w:rPr>
          <w:fldChar w:fldCharType="end"/>
        </w:r>
        <w:r w:rsidRPr="00F00993">
          <w:rPr>
            <w:rStyle w:val="Hyperlink"/>
            <w:noProof/>
            <w:color w:val="000000" w:themeColor="text1"/>
            <w:rPrChange w:id="252" w:author="Jacyeude Araújo" w:date="2019-10-02T13:03:00Z">
              <w:rPr>
                <w:rStyle w:val="Hyperlink"/>
                <w:noProof/>
              </w:rPr>
            </w:rPrChange>
          </w:rPr>
          <w:fldChar w:fldCharType="end"/>
        </w:r>
      </w:ins>
    </w:p>
    <w:p w14:paraId="5FF301DD" w14:textId="028C4C0C" w:rsidR="00952D93" w:rsidRPr="00F00993" w:rsidRDefault="00952D93">
      <w:pPr>
        <w:pStyle w:val="ndicedeilustraes"/>
        <w:tabs>
          <w:tab w:val="right" w:leader="dot" w:pos="9620"/>
        </w:tabs>
        <w:rPr>
          <w:ins w:id="253" w:author="Jacyeude Araújo" w:date="2019-10-01T19:11:00Z"/>
          <w:rFonts w:eastAsiaTheme="minorEastAsia"/>
          <w:noProof/>
          <w:color w:val="000000" w:themeColor="text1"/>
          <w:lang w:eastAsia="pt-BR"/>
          <w:rPrChange w:id="254" w:author="Jacyeude Araújo" w:date="2019-10-02T13:03:00Z">
            <w:rPr>
              <w:ins w:id="255" w:author="Jacyeude Araújo" w:date="2019-10-01T19:11:00Z"/>
              <w:rFonts w:eastAsiaTheme="minorEastAsia"/>
              <w:noProof/>
              <w:lang w:eastAsia="pt-BR"/>
            </w:rPr>
          </w:rPrChange>
        </w:rPr>
      </w:pPr>
      <w:ins w:id="256" w:author="Jacyeude Araújo" w:date="2019-10-01T19:11:00Z">
        <w:r w:rsidRPr="00F00993">
          <w:rPr>
            <w:rStyle w:val="Hyperlink"/>
            <w:noProof/>
            <w:color w:val="000000" w:themeColor="text1"/>
            <w:rPrChange w:id="257" w:author="Jacyeude Araújo" w:date="2019-10-02T13:03:00Z">
              <w:rPr>
                <w:rStyle w:val="Hyperlink"/>
                <w:noProof/>
              </w:rPr>
            </w:rPrChange>
          </w:rPr>
          <w:fldChar w:fldCharType="begin"/>
        </w:r>
        <w:r w:rsidRPr="00F00993">
          <w:rPr>
            <w:rStyle w:val="Hyperlink"/>
            <w:noProof/>
            <w:color w:val="000000" w:themeColor="text1"/>
            <w:rPrChange w:id="258" w:author="Jacyeude Araújo" w:date="2019-10-02T13:03:00Z">
              <w:rPr>
                <w:rStyle w:val="Hyperlink"/>
                <w:noProof/>
              </w:rPr>
            </w:rPrChange>
          </w:rPr>
          <w:instrText xml:space="preserve"> </w:instrText>
        </w:r>
        <w:r w:rsidRPr="00F00993">
          <w:rPr>
            <w:noProof/>
            <w:color w:val="000000" w:themeColor="text1"/>
            <w:rPrChange w:id="259" w:author="Jacyeude Araújo" w:date="2019-10-02T13:03:00Z">
              <w:rPr>
                <w:noProof/>
              </w:rPr>
            </w:rPrChange>
          </w:rPr>
          <w:instrText>HYPERLINK \l "_Toc20849497"</w:instrText>
        </w:r>
        <w:r w:rsidRPr="00F00993">
          <w:rPr>
            <w:rStyle w:val="Hyperlink"/>
            <w:noProof/>
            <w:color w:val="000000" w:themeColor="text1"/>
            <w:rPrChange w:id="260" w:author="Jacyeude Araújo" w:date="2019-10-02T13:03:00Z">
              <w:rPr>
                <w:rStyle w:val="Hyperlink"/>
                <w:noProof/>
              </w:rPr>
            </w:rPrChange>
          </w:rPr>
          <w:instrText xml:space="preserve"> </w:instrText>
        </w:r>
        <w:r w:rsidRPr="00F00993">
          <w:rPr>
            <w:rStyle w:val="Hyperlink"/>
            <w:noProof/>
            <w:color w:val="000000" w:themeColor="text1"/>
            <w:rPrChange w:id="26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62" w:author="Jacyeude Araújo" w:date="2019-10-02T13:03:00Z">
              <w:rPr>
                <w:rStyle w:val="Hyperlink"/>
                <w:rFonts w:ascii="Times New Roman" w:hAnsi="Times New Roman" w:cs="Times New Roman"/>
                <w:noProof/>
              </w:rPr>
            </w:rPrChange>
          </w:rPr>
          <w:t>Figura 10 - Modelos de serviços na nuvem. Fonte: Adaptado de [24]</w:t>
        </w:r>
        <w:r w:rsidRPr="00F00993">
          <w:rPr>
            <w:noProof/>
            <w:webHidden/>
            <w:color w:val="000000" w:themeColor="text1"/>
            <w:rPrChange w:id="263" w:author="Jacyeude Araújo" w:date="2019-10-02T13:03:00Z">
              <w:rPr>
                <w:noProof/>
                <w:webHidden/>
              </w:rPr>
            </w:rPrChange>
          </w:rPr>
          <w:tab/>
        </w:r>
        <w:r w:rsidRPr="00F00993">
          <w:rPr>
            <w:noProof/>
            <w:webHidden/>
            <w:color w:val="000000" w:themeColor="text1"/>
            <w:rPrChange w:id="264" w:author="Jacyeude Araújo" w:date="2019-10-02T13:03:00Z">
              <w:rPr>
                <w:noProof/>
                <w:webHidden/>
              </w:rPr>
            </w:rPrChange>
          </w:rPr>
          <w:fldChar w:fldCharType="begin"/>
        </w:r>
        <w:r w:rsidRPr="00F00993">
          <w:rPr>
            <w:noProof/>
            <w:webHidden/>
            <w:color w:val="000000" w:themeColor="text1"/>
            <w:rPrChange w:id="265" w:author="Jacyeude Araújo" w:date="2019-10-02T13:03:00Z">
              <w:rPr>
                <w:noProof/>
                <w:webHidden/>
              </w:rPr>
            </w:rPrChange>
          </w:rPr>
          <w:instrText xml:space="preserve"> PAGEREF _Toc20849497 \h </w:instrText>
        </w:r>
      </w:ins>
      <w:r w:rsidRPr="00F00993">
        <w:rPr>
          <w:noProof/>
          <w:webHidden/>
          <w:color w:val="000000" w:themeColor="text1"/>
          <w:rPrChange w:id="266" w:author="Jacyeude Araújo" w:date="2019-10-02T13:03:00Z">
            <w:rPr>
              <w:noProof/>
              <w:webHidden/>
              <w:color w:val="000000" w:themeColor="text1"/>
            </w:rPr>
          </w:rPrChange>
        </w:rPr>
      </w:r>
      <w:r w:rsidRPr="00F00993">
        <w:rPr>
          <w:noProof/>
          <w:webHidden/>
          <w:color w:val="000000" w:themeColor="text1"/>
          <w:rPrChange w:id="267" w:author="Jacyeude Araújo" w:date="2019-10-02T13:03:00Z">
            <w:rPr>
              <w:noProof/>
              <w:webHidden/>
            </w:rPr>
          </w:rPrChange>
        </w:rPr>
        <w:fldChar w:fldCharType="separate"/>
      </w:r>
      <w:r w:rsidR="0008128E">
        <w:rPr>
          <w:noProof/>
          <w:webHidden/>
          <w:color w:val="000000" w:themeColor="text1"/>
        </w:rPr>
        <w:t>26</w:t>
      </w:r>
      <w:ins w:id="268" w:author="Jacyeude Araújo" w:date="2019-10-01T19:11:00Z">
        <w:r w:rsidRPr="00F00993">
          <w:rPr>
            <w:noProof/>
            <w:webHidden/>
            <w:color w:val="000000" w:themeColor="text1"/>
            <w:rPrChange w:id="269" w:author="Jacyeude Araújo" w:date="2019-10-02T13:03:00Z">
              <w:rPr>
                <w:noProof/>
                <w:webHidden/>
              </w:rPr>
            </w:rPrChange>
          </w:rPr>
          <w:fldChar w:fldCharType="end"/>
        </w:r>
        <w:r w:rsidRPr="00F00993">
          <w:rPr>
            <w:rStyle w:val="Hyperlink"/>
            <w:noProof/>
            <w:color w:val="000000" w:themeColor="text1"/>
            <w:rPrChange w:id="270" w:author="Jacyeude Araújo" w:date="2019-10-02T13:03:00Z">
              <w:rPr>
                <w:rStyle w:val="Hyperlink"/>
                <w:noProof/>
              </w:rPr>
            </w:rPrChange>
          </w:rPr>
          <w:fldChar w:fldCharType="end"/>
        </w:r>
      </w:ins>
    </w:p>
    <w:p w14:paraId="089B7426" w14:textId="5B6F965E" w:rsidR="00952D93" w:rsidRPr="00F00993" w:rsidRDefault="00952D93">
      <w:pPr>
        <w:pStyle w:val="ndicedeilustraes"/>
        <w:tabs>
          <w:tab w:val="right" w:leader="dot" w:pos="9620"/>
        </w:tabs>
        <w:rPr>
          <w:ins w:id="271" w:author="Jacyeude Araújo" w:date="2019-10-01T19:11:00Z"/>
          <w:rFonts w:eastAsiaTheme="minorEastAsia"/>
          <w:noProof/>
          <w:color w:val="000000" w:themeColor="text1"/>
          <w:lang w:eastAsia="pt-BR"/>
          <w:rPrChange w:id="272" w:author="Jacyeude Araújo" w:date="2019-10-02T13:03:00Z">
            <w:rPr>
              <w:ins w:id="273" w:author="Jacyeude Araújo" w:date="2019-10-01T19:11:00Z"/>
              <w:rFonts w:eastAsiaTheme="minorEastAsia"/>
              <w:noProof/>
              <w:lang w:eastAsia="pt-BR"/>
            </w:rPr>
          </w:rPrChange>
        </w:rPr>
      </w:pPr>
      <w:ins w:id="274" w:author="Jacyeude Araújo" w:date="2019-10-01T19:11:00Z">
        <w:r w:rsidRPr="00F00993">
          <w:rPr>
            <w:rStyle w:val="Hyperlink"/>
            <w:noProof/>
            <w:color w:val="000000" w:themeColor="text1"/>
            <w:rPrChange w:id="275" w:author="Jacyeude Araújo" w:date="2019-10-02T13:03:00Z">
              <w:rPr>
                <w:rStyle w:val="Hyperlink"/>
                <w:noProof/>
              </w:rPr>
            </w:rPrChange>
          </w:rPr>
          <w:fldChar w:fldCharType="begin"/>
        </w:r>
        <w:r w:rsidRPr="00F00993">
          <w:rPr>
            <w:rStyle w:val="Hyperlink"/>
            <w:noProof/>
            <w:color w:val="000000" w:themeColor="text1"/>
            <w:rPrChange w:id="276" w:author="Jacyeude Araújo" w:date="2019-10-02T13:03:00Z">
              <w:rPr>
                <w:rStyle w:val="Hyperlink"/>
                <w:noProof/>
              </w:rPr>
            </w:rPrChange>
          </w:rPr>
          <w:instrText xml:space="preserve"> </w:instrText>
        </w:r>
        <w:r w:rsidRPr="00F00993">
          <w:rPr>
            <w:noProof/>
            <w:color w:val="000000" w:themeColor="text1"/>
            <w:rPrChange w:id="277" w:author="Jacyeude Araújo" w:date="2019-10-02T13:03:00Z">
              <w:rPr>
                <w:noProof/>
              </w:rPr>
            </w:rPrChange>
          </w:rPr>
          <w:instrText>HYPERLINK \l "_Toc20849498"</w:instrText>
        </w:r>
        <w:r w:rsidRPr="00F00993">
          <w:rPr>
            <w:rStyle w:val="Hyperlink"/>
            <w:noProof/>
            <w:color w:val="000000" w:themeColor="text1"/>
            <w:rPrChange w:id="278" w:author="Jacyeude Araújo" w:date="2019-10-02T13:03:00Z">
              <w:rPr>
                <w:rStyle w:val="Hyperlink"/>
                <w:noProof/>
              </w:rPr>
            </w:rPrChange>
          </w:rPr>
          <w:instrText xml:space="preserve"> </w:instrText>
        </w:r>
        <w:r w:rsidRPr="00F00993">
          <w:rPr>
            <w:rStyle w:val="Hyperlink"/>
            <w:noProof/>
            <w:color w:val="000000" w:themeColor="text1"/>
            <w:rPrChange w:id="279"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80" w:author="Jacyeude Araújo" w:date="2019-10-02T13:03:00Z">
              <w:rPr>
                <w:rStyle w:val="Hyperlink"/>
                <w:rFonts w:ascii="Times New Roman" w:hAnsi="Times New Roman" w:cs="Times New Roman"/>
                <w:noProof/>
              </w:rPr>
            </w:rPrChange>
          </w:rPr>
          <w:t>Figura 11 - IBM cloud Services. Fonte: Adaptado de [24]</w:t>
        </w:r>
        <w:r w:rsidRPr="00F00993">
          <w:rPr>
            <w:noProof/>
            <w:webHidden/>
            <w:color w:val="000000" w:themeColor="text1"/>
            <w:rPrChange w:id="281" w:author="Jacyeude Araújo" w:date="2019-10-02T13:03:00Z">
              <w:rPr>
                <w:noProof/>
                <w:webHidden/>
              </w:rPr>
            </w:rPrChange>
          </w:rPr>
          <w:tab/>
        </w:r>
        <w:r w:rsidRPr="00F00993">
          <w:rPr>
            <w:noProof/>
            <w:webHidden/>
            <w:color w:val="000000" w:themeColor="text1"/>
            <w:rPrChange w:id="282" w:author="Jacyeude Araújo" w:date="2019-10-02T13:03:00Z">
              <w:rPr>
                <w:noProof/>
                <w:webHidden/>
              </w:rPr>
            </w:rPrChange>
          </w:rPr>
          <w:fldChar w:fldCharType="begin"/>
        </w:r>
        <w:r w:rsidRPr="00F00993">
          <w:rPr>
            <w:noProof/>
            <w:webHidden/>
            <w:color w:val="000000" w:themeColor="text1"/>
            <w:rPrChange w:id="283" w:author="Jacyeude Araújo" w:date="2019-10-02T13:03:00Z">
              <w:rPr>
                <w:noProof/>
                <w:webHidden/>
              </w:rPr>
            </w:rPrChange>
          </w:rPr>
          <w:instrText xml:space="preserve"> PAGEREF _Toc20849498 \h </w:instrText>
        </w:r>
      </w:ins>
      <w:r w:rsidRPr="00F00993">
        <w:rPr>
          <w:noProof/>
          <w:webHidden/>
          <w:color w:val="000000" w:themeColor="text1"/>
          <w:rPrChange w:id="284" w:author="Jacyeude Araújo" w:date="2019-10-02T13:03:00Z">
            <w:rPr>
              <w:noProof/>
              <w:webHidden/>
              <w:color w:val="000000" w:themeColor="text1"/>
            </w:rPr>
          </w:rPrChange>
        </w:rPr>
      </w:r>
      <w:r w:rsidRPr="00F00993">
        <w:rPr>
          <w:noProof/>
          <w:webHidden/>
          <w:color w:val="000000" w:themeColor="text1"/>
          <w:rPrChange w:id="285" w:author="Jacyeude Araújo" w:date="2019-10-02T13:03:00Z">
            <w:rPr>
              <w:noProof/>
              <w:webHidden/>
            </w:rPr>
          </w:rPrChange>
        </w:rPr>
        <w:fldChar w:fldCharType="separate"/>
      </w:r>
      <w:r w:rsidR="0008128E">
        <w:rPr>
          <w:noProof/>
          <w:webHidden/>
          <w:color w:val="000000" w:themeColor="text1"/>
        </w:rPr>
        <w:t>27</w:t>
      </w:r>
      <w:ins w:id="286" w:author="Jacyeude Araújo" w:date="2019-10-01T19:11:00Z">
        <w:r w:rsidRPr="00F00993">
          <w:rPr>
            <w:noProof/>
            <w:webHidden/>
            <w:color w:val="000000" w:themeColor="text1"/>
            <w:rPrChange w:id="287" w:author="Jacyeude Araújo" w:date="2019-10-02T13:03:00Z">
              <w:rPr>
                <w:noProof/>
                <w:webHidden/>
              </w:rPr>
            </w:rPrChange>
          </w:rPr>
          <w:fldChar w:fldCharType="end"/>
        </w:r>
        <w:r w:rsidRPr="00F00993">
          <w:rPr>
            <w:rStyle w:val="Hyperlink"/>
            <w:noProof/>
            <w:color w:val="000000" w:themeColor="text1"/>
            <w:rPrChange w:id="288" w:author="Jacyeude Araújo" w:date="2019-10-02T13:03:00Z">
              <w:rPr>
                <w:rStyle w:val="Hyperlink"/>
                <w:noProof/>
              </w:rPr>
            </w:rPrChange>
          </w:rPr>
          <w:fldChar w:fldCharType="end"/>
        </w:r>
      </w:ins>
    </w:p>
    <w:p w14:paraId="4EC388C1" w14:textId="0C6856B6" w:rsidR="00952D93" w:rsidRPr="00F00993" w:rsidRDefault="00952D93">
      <w:pPr>
        <w:pStyle w:val="ndicedeilustraes"/>
        <w:tabs>
          <w:tab w:val="right" w:leader="dot" w:pos="9620"/>
        </w:tabs>
        <w:rPr>
          <w:ins w:id="289" w:author="Jacyeude Araújo" w:date="2019-10-01T19:11:00Z"/>
          <w:rFonts w:eastAsiaTheme="minorEastAsia"/>
          <w:noProof/>
          <w:color w:val="000000" w:themeColor="text1"/>
          <w:lang w:eastAsia="pt-BR"/>
          <w:rPrChange w:id="290" w:author="Jacyeude Araújo" w:date="2019-10-02T13:03:00Z">
            <w:rPr>
              <w:ins w:id="291" w:author="Jacyeude Araújo" w:date="2019-10-01T19:11:00Z"/>
              <w:rFonts w:eastAsiaTheme="minorEastAsia"/>
              <w:noProof/>
              <w:lang w:eastAsia="pt-BR"/>
            </w:rPr>
          </w:rPrChange>
        </w:rPr>
      </w:pPr>
      <w:ins w:id="292" w:author="Jacyeude Araújo" w:date="2019-10-01T19:11:00Z">
        <w:r w:rsidRPr="00F00993">
          <w:rPr>
            <w:rStyle w:val="Hyperlink"/>
            <w:noProof/>
            <w:color w:val="000000" w:themeColor="text1"/>
            <w:rPrChange w:id="293" w:author="Jacyeude Araújo" w:date="2019-10-02T13:03:00Z">
              <w:rPr>
                <w:rStyle w:val="Hyperlink"/>
                <w:noProof/>
              </w:rPr>
            </w:rPrChange>
          </w:rPr>
          <w:fldChar w:fldCharType="begin"/>
        </w:r>
        <w:r w:rsidRPr="00F00993">
          <w:rPr>
            <w:rStyle w:val="Hyperlink"/>
            <w:noProof/>
            <w:color w:val="000000" w:themeColor="text1"/>
            <w:rPrChange w:id="294" w:author="Jacyeude Araújo" w:date="2019-10-02T13:03:00Z">
              <w:rPr>
                <w:rStyle w:val="Hyperlink"/>
                <w:noProof/>
              </w:rPr>
            </w:rPrChange>
          </w:rPr>
          <w:instrText xml:space="preserve"> </w:instrText>
        </w:r>
        <w:r w:rsidRPr="00F00993">
          <w:rPr>
            <w:noProof/>
            <w:color w:val="000000" w:themeColor="text1"/>
            <w:rPrChange w:id="295" w:author="Jacyeude Araújo" w:date="2019-10-02T13:03:00Z">
              <w:rPr>
                <w:noProof/>
              </w:rPr>
            </w:rPrChange>
          </w:rPr>
          <w:instrText>HYPERLINK \l "_Toc20849499"</w:instrText>
        </w:r>
        <w:r w:rsidRPr="00F00993">
          <w:rPr>
            <w:rStyle w:val="Hyperlink"/>
            <w:noProof/>
            <w:color w:val="000000" w:themeColor="text1"/>
            <w:rPrChange w:id="296" w:author="Jacyeude Araújo" w:date="2019-10-02T13:03:00Z">
              <w:rPr>
                <w:rStyle w:val="Hyperlink"/>
                <w:noProof/>
              </w:rPr>
            </w:rPrChange>
          </w:rPr>
          <w:instrText xml:space="preserve"> </w:instrText>
        </w:r>
        <w:r w:rsidRPr="00F00993">
          <w:rPr>
            <w:rStyle w:val="Hyperlink"/>
            <w:noProof/>
            <w:color w:val="000000" w:themeColor="text1"/>
            <w:rPrChange w:id="29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98" w:author="Jacyeude Araújo" w:date="2019-10-02T13:03:00Z">
              <w:rPr>
                <w:rStyle w:val="Hyperlink"/>
                <w:rFonts w:ascii="Times New Roman" w:hAnsi="Times New Roman" w:cs="Times New Roman"/>
                <w:noProof/>
              </w:rPr>
            </w:rPrChange>
          </w:rPr>
          <w:t>Figura 12 - Contexto da atualidade envolbendo aplicações. Fonte: IBM Cloud Private Docs</w:t>
        </w:r>
        <w:r w:rsidRPr="00F00993">
          <w:rPr>
            <w:noProof/>
            <w:webHidden/>
            <w:color w:val="000000" w:themeColor="text1"/>
            <w:rPrChange w:id="299" w:author="Jacyeude Araújo" w:date="2019-10-02T13:03:00Z">
              <w:rPr>
                <w:noProof/>
                <w:webHidden/>
              </w:rPr>
            </w:rPrChange>
          </w:rPr>
          <w:tab/>
        </w:r>
        <w:r w:rsidRPr="00F00993">
          <w:rPr>
            <w:noProof/>
            <w:webHidden/>
            <w:color w:val="000000" w:themeColor="text1"/>
            <w:rPrChange w:id="300" w:author="Jacyeude Araújo" w:date="2019-10-02T13:03:00Z">
              <w:rPr>
                <w:noProof/>
                <w:webHidden/>
              </w:rPr>
            </w:rPrChange>
          </w:rPr>
          <w:fldChar w:fldCharType="begin"/>
        </w:r>
        <w:r w:rsidRPr="00F00993">
          <w:rPr>
            <w:noProof/>
            <w:webHidden/>
            <w:color w:val="000000" w:themeColor="text1"/>
            <w:rPrChange w:id="301" w:author="Jacyeude Araújo" w:date="2019-10-02T13:03:00Z">
              <w:rPr>
                <w:noProof/>
                <w:webHidden/>
              </w:rPr>
            </w:rPrChange>
          </w:rPr>
          <w:instrText xml:space="preserve"> PAGEREF _Toc20849499 \h </w:instrText>
        </w:r>
      </w:ins>
      <w:r w:rsidRPr="00F00993">
        <w:rPr>
          <w:noProof/>
          <w:webHidden/>
          <w:color w:val="000000" w:themeColor="text1"/>
          <w:rPrChange w:id="302" w:author="Jacyeude Araújo" w:date="2019-10-02T13:03:00Z">
            <w:rPr>
              <w:noProof/>
              <w:webHidden/>
              <w:color w:val="000000" w:themeColor="text1"/>
            </w:rPr>
          </w:rPrChange>
        </w:rPr>
      </w:r>
      <w:r w:rsidRPr="00F00993">
        <w:rPr>
          <w:noProof/>
          <w:webHidden/>
          <w:color w:val="000000" w:themeColor="text1"/>
          <w:rPrChange w:id="303" w:author="Jacyeude Araújo" w:date="2019-10-02T13:03:00Z">
            <w:rPr>
              <w:noProof/>
              <w:webHidden/>
            </w:rPr>
          </w:rPrChange>
        </w:rPr>
        <w:fldChar w:fldCharType="separate"/>
      </w:r>
      <w:r w:rsidR="0008128E">
        <w:rPr>
          <w:noProof/>
          <w:webHidden/>
          <w:color w:val="000000" w:themeColor="text1"/>
        </w:rPr>
        <w:t>28</w:t>
      </w:r>
      <w:ins w:id="304" w:author="Jacyeude Araújo" w:date="2019-10-01T19:11:00Z">
        <w:r w:rsidRPr="00F00993">
          <w:rPr>
            <w:noProof/>
            <w:webHidden/>
            <w:color w:val="000000" w:themeColor="text1"/>
            <w:rPrChange w:id="305" w:author="Jacyeude Araújo" w:date="2019-10-02T13:03:00Z">
              <w:rPr>
                <w:noProof/>
                <w:webHidden/>
              </w:rPr>
            </w:rPrChange>
          </w:rPr>
          <w:fldChar w:fldCharType="end"/>
        </w:r>
        <w:r w:rsidRPr="00F00993">
          <w:rPr>
            <w:rStyle w:val="Hyperlink"/>
            <w:noProof/>
            <w:color w:val="000000" w:themeColor="text1"/>
            <w:rPrChange w:id="306" w:author="Jacyeude Araújo" w:date="2019-10-02T13:03:00Z">
              <w:rPr>
                <w:rStyle w:val="Hyperlink"/>
                <w:noProof/>
              </w:rPr>
            </w:rPrChange>
          </w:rPr>
          <w:fldChar w:fldCharType="end"/>
        </w:r>
      </w:ins>
    </w:p>
    <w:p w14:paraId="3E6241BC" w14:textId="58086861" w:rsidR="00952D93" w:rsidRPr="00F00993" w:rsidRDefault="00952D93">
      <w:pPr>
        <w:pStyle w:val="ndicedeilustraes"/>
        <w:tabs>
          <w:tab w:val="right" w:leader="dot" w:pos="9620"/>
        </w:tabs>
        <w:rPr>
          <w:ins w:id="307" w:author="Jacyeude Araújo" w:date="2019-10-01T19:11:00Z"/>
          <w:rFonts w:eastAsiaTheme="minorEastAsia"/>
          <w:noProof/>
          <w:color w:val="000000" w:themeColor="text1"/>
          <w:lang w:eastAsia="pt-BR"/>
          <w:rPrChange w:id="308" w:author="Jacyeude Araújo" w:date="2019-10-02T13:03:00Z">
            <w:rPr>
              <w:ins w:id="309" w:author="Jacyeude Araújo" w:date="2019-10-01T19:11:00Z"/>
              <w:rFonts w:eastAsiaTheme="minorEastAsia"/>
              <w:noProof/>
              <w:lang w:eastAsia="pt-BR"/>
            </w:rPr>
          </w:rPrChange>
        </w:rPr>
      </w:pPr>
      <w:ins w:id="310" w:author="Jacyeude Araújo" w:date="2019-10-01T19:11:00Z">
        <w:r w:rsidRPr="00F00993">
          <w:rPr>
            <w:rStyle w:val="Hyperlink"/>
            <w:noProof/>
            <w:color w:val="000000" w:themeColor="text1"/>
            <w:rPrChange w:id="311" w:author="Jacyeude Araújo" w:date="2019-10-02T13:03:00Z">
              <w:rPr>
                <w:rStyle w:val="Hyperlink"/>
                <w:noProof/>
              </w:rPr>
            </w:rPrChange>
          </w:rPr>
          <w:fldChar w:fldCharType="begin"/>
        </w:r>
        <w:r w:rsidRPr="00F00993">
          <w:rPr>
            <w:rStyle w:val="Hyperlink"/>
            <w:noProof/>
            <w:color w:val="000000" w:themeColor="text1"/>
            <w:rPrChange w:id="312" w:author="Jacyeude Araújo" w:date="2019-10-02T13:03:00Z">
              <w:rPr>
                <w:rStyle w:val="Hyperlink"/>
                <w:noProof/>
              </w:rPr>
            </w:rPrChange>
          </w:rPr>
          <w:instrText xml:space="preserve"> </w:instrText>
        </w:r>
        <w:r w:rsidRPr="00F00993">
          <w:rPr>
            <w:noProof/>
            <w:color w:val="000000" w:themeColor="text1"/>
            <w:rPrChange w:id="313" w:author="Jacyeude Araújo" w:date="2019-10-02T13:03:00Z">
              <w:rPr>
                <w:noProof/>
              </w:rPr>
            </w:rPrChange>
          </w:rPr>
          <w:instrText>HYPERLINK \l "_Toc20849500"</w:instrText>
        </w:r>
        <w:r w:rsidRPr="00F00993">
          <w:rPr>
            <w:rStyle w:val="Hyperlink"/>
            <w:noProof/>
            <w:color w:val="000000" w:themeColor="text1"/>
            <w:rPrChange w:id="314" w:author="Jacyeude Araújo" w:date="2019-10-02T13:03:00Z">
              <w:rPr>
                <w:rStyle w:val="Hyperlink"/>
                <w:noProof/>
              </w:rPr>
            </w:rPrChange>
          </w:rPr>
          <w:instrText xml:space="preserve"> </w:instrText>
        </w:r>
        <w:r w:rsidRPr="00F00993">
          <w:rPr>
            <w:rStyle w:val="Hyperlink"/>
            <w:noProof/>
            <w:color w:val="000000" w:themeColor="text1"/>
            <w:rPrChange w:id="31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316" w:author="Jacyeude Araújo" w:date="2019-10-02T13:03:00Z">
              <w:rPr>
                <w:rStyle w:val="Hyperlink"/>
                <w:rFonts w:ascii="Times New Roman" w:hAnsi="Times New Roman" w:cs="Times New Roman"/>
                <w:noProof/>
              </w:rPr>
            </w:rPrChange>
          </w:rPr>
          <w:t>Figura 13 - Lista de recursos provisionados. Fonte: O próprio autor.</w:t>
        </w:r>
        <w:r w:rsidRPr="00F00993">
          <w:rPr>
            <w:noProof/>
            <w:webHidden/>
            <w:color w:val="000000" w:themeColor="text1"/>
            <w:rPrChange w:id="317" w:author="Jacyeude Araújo" w:date="2019-10-02T13:03:00Z">
              <w:rPr>
                <w:noProof/>
                <w:webHidden/>
              </w:rPr>
            </w:rPrChange>
          </w:rPr>
          <w:tab/>
        </w:r>
        <w:r w:rsidRPr="00F00993">
          <w:rPr>
            <w:noProof/>
            <w:webHidden/>
            <w:color w:val="000000" w:themeColor="text1"/>
            <w:rPrChange w:id="318" w:author="Jacyeude Araújo" w:date="2019-10-02T13:03:00Z">
              <w:rPr>
                <w:noProof/>
                <w:webHidden/>
              </w:rPr>
            </w:rPrChange>
          </w:rPr>
          <w:fldChar w:fldCharType="begin"/>
        </w:r>
        <w:r w:rsidRPr="00F00993">
          <w:rPr>
            <w:noProof/>
            <w:webHidden/>
            <w:color w:val="000000" w:themeColor="text1"/>
            <w:rPrChange w:id="319" w:author="Jacyeude Araújo" w:date="2019-10-02T13:03:00Z">
              <w:rPr>
                <w:noProof/>
                <w:webHidden/>
              </w:rPr>
            </w:rPrChange>
          </w:rPr>
          <w:instrText xml:space="preserve"> PAGEREF _Toc20849500 \h </w:instrText>
        </w:r>
      </w:ins>
      <w:r w:rsidRPr="00F00993">
        <w:rPr>
          <w:noProof/>
          <w:webHidden/>
          <w:color w:val="000000" w:themeColor="text1"/>
          <w:rPrChange w:id="320" w:author="Jacyeude Araújo" w:date="2019-10-02T13:03:00Z">
            <w:rPr>
              <w:noProof/>
              <w:webHidden/>
              <w:color w:val="000000" w:themeColor="text1"/>
            </w:rPr>
          </w:rPrChange>
        </w:rPr>
      </w:r>
      <w:r w:rsidRPr="00F00993">
        <w:rPr>
          <w:noProof/>
          <w:webHidden/>
          <w:color w:val="000000" w:themeColor="text1"/>
          <w:rPrChange w:id="321" w:author="Jacyeude Araújo" w:date="2019-10-02T13:03:00Z">
            <w:rPr>
              <w:noProof/>
              <w:webHidden/>
            </w:rPr>
          </w:rPrChange>
        </w:rPr>
        <w:fldChar w:fldCharType="separate"/>
      </w:r>
      <w:r w:rsidR="0008128E">
        <w:rPr>
          <w:noProof/>
          <w:webHidden/>
          <w:color w:val="000000" w:themeColor="text1"/>
        </w:rPr>
        <w:t>29</w:t>
      </w:r>
      <w:ins w:id="322" w:author="Jacyeude Araújo" w:date="2019-10-01T19:11:00Z">
        <w:r w:rsidRPr="00F00993">
          <w:rPr>
            <w:noProof/>
            <w:webHidden/>
            <w:color w:val="000000" w:themeColor="text1"/>
            <w:rPrChange w:id="323" w:author="Jacyeude Araújo" w:date="2019-10-02T13:03:00Z">
              <w:rPr>
                <w:noProof/>
                <w:webHidden/>
              </w:rPr>
            </w:rPrChange>
          </w:rPr>
          <w:fldChar w:fldCharType="end"/>
        </w:r>
        <w:r w:rsidRPr="00F00993">
          <w:rPr>
            <w:rStyle w:val="Hyperlink"/>
            <w:noProof/>
            <w:color w:val="000000" w:themeColor="text1"/>
            <w:rPrChange w:id="324" w:author="Jacyeude Araújo" w:date="2019-10-02T13:03:00Z">
              <w:rPr>
                <w:rStyle w:val="Hyperlink"/>
                <w:noProof/>
              </w:rPr>
            </w:rPrChange>
          </w:rPr>
          <w:fldChar w:fldCharType="end"/>
        </w:r>
      </w:ins>
    </w:p>
    <w:p w14:paraId="5A80992B" w14:textId="728BF39D" w:rsidR="00952D93" w:rsidRPr="00F00993" w:rsidRDefault="00952D93">
      <w:pPr>
        <w:pStyle w:val="ndicedeilustraes"/>
        <w:tabs>
          <w:tab w:val="right" w:leader="dot" w:pos="9620"/>
        </w:tabs>
        <w:rPr>
          <w:ins w:id="325" w:author="Jacyeude Araújo" w:date="2019-10-01T19:11:00Z"/>
          <w:rFonts w:eastAsiaTheme="minorEastAsia"/>
          <w:noProof/>
          <w:color w:val="000000" w:themeColor="text1"/>
          <w:lang w:eastAsia="pt-BR"/>
          <w:rPrChange w:id="326" w:author="Jacyeude Araújo" w:date="2019-10-02T13:03:00Z">
            <w:rPr>
              <w:ins w:id="327" w:author="Jacyeude Araújo" w:date="2019-10-01T19:11:00Z"/>
              <w:rFonts w:eastAsiaTheme="minorEastAsia"/>
              <w:noProof/>
              <w:lang w:eastAsia="pt-BR"/>
            </w:rPr>
          </w:rPrChange>
        </w:rPr>
      </w:pPr>
      <w:ins w:id="328" w:author="Jacyeude Araújo" w:date="2019-10-01T19:11:00Z">
        <w:r w:rsidRPr="00F00993">
          <w:rPr>
            <w:rStyle w:val="Hyperlink"/>
            <w:noProof/>
            <w:color w:val="000000" w:themeColor="text1"/>
            <w:rPrChange w:id="329" w:author="Jacyeude Araújo" w:date="2019-10-02T13:03:00Z">
              <w:rPr>
                <w:rStyle w:val="Hyperlink"/>
                <w:noProof/>
              </w:rPr>
            </w:rPrChange>
          </w:rPr>
          <w:fldChar w:fldCharType="begin"/>
        </w:r>
        <w:r w:rsidRPr="00F00993">
          <w:rPr>
            <w:rStyle w:val="Hyperlink"/>
            <w:noProof/>
            <w:color w:val="000000" w:themeColor="text1"/>
            <w:rPrChange w:id="330" w:author="Jacyeude Araújo" w:date="2019-10-02T13:03:00Z">
              <w:rPr>
                <w:rStyle w:val="Hyperlink"/>
                <w:noProof/>
              </w:rPr>
            </w:rPrChange>
          </w:rPr>
          <w:instrText xml:space="preserve"> </w:instrText>
        </w:r>
        <w:r w:rsidRPr="00F00993">
          <w:rPr>
            <w:noProof/>
            <w:color w:val="000000" w:themeColor="text1"/>
            <w:rPrChange w:id="331" w:author="Jacyeude Araújo" w:date="2019-10-02T13:03:00Z">
              <w:rPr>
                <w:noProof/>
              </w:rPr>
            </w:rPrChange>
          </w:rPr>
          <w:instrText>HYPERLINK \l "_Toc20849501"</w:instrText>
        </w:r>
        <w:r w:rsidRPr="00F00993">
          <w:rPr>
            <w:rStyle w:val="Hyperlink"/>
            <w:noProof/>
            <w:color w:val="000000" w:themeColor="text1"/>
            <w:rPrChange w:id="332" w:author="Jacyeude Araújo" w:date="2019-10-02T13:03:00Z">
              <w:rPr>
                <w:rStyle w:val="Hyperlink"/>
                <w:noProof/>
              </w:rPr>
            </w:rPrChange>
          </w:rPr>
          <w:instrText xml:space="preserve"> </w:instrText>
        </w:r>
        <w:r w:rsidRPr="00F00993">
          <w:rPr>
            <w:rStyle w:val="Hyperlink"/>
            <w:noProof/>
            <w:color w:val="000000" w:themeColor="text1"/>
            <w:rPrChange w:id="33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334" w:author="Jacyeude Araújo" w:date="2019-10-02T13:03:00Z">
              <w:rPr>
                <w:rStyle w:val="Hyperlink"/>
                <w:rFonts w:ascii="Times New Roman" w:hAnsi="Times New Roman" w:cs="Times New Roman"/>
                <w:noProof/>
              </w:rPr>
            </w:rPrChange>
          </w:rPr>
          <w:t>Figura 14 - Ferramentas e atribuições em IBM Cloud®. Fonte: Adaptado de [23].</w:t>
        </w:r>
        <w:r w:rsidRPr="00F00993">
          <w:rPr>
            <w:noProof/>
            <w:webHidden/>
            <w:color w:val="000000" w:themeColor="text1"/>
            <w:rPrChange w:id="335" w:author="Jacyeude Araújo" w:date="2019-10-02T13:03:00Z">
              <w:rPr>
                <w:noProof/>
                <w:webHidden/>
              </w:rPr>
            </w:rPrChange>
          </w:rPr>
          <w:tab/>
        </w:r>
        <w:r w:rsidRPr="00F00993">
          <w:rPr>
            <w:noProof/>
            <w:webHidden/>
            <w:color w:val="000000" w:themeColor="text1"/>
            <w:rPrChange w:id="336" w:author="Jacyeude Araújo" w:date="2019-10-02T13:03:00Z">
              <w:rPr>
                <w:noProof/>
                <w:webHidden/>
              </w:rPr>
            </w:rPrChange>
          </w:rPr>
          <w:fldChar w:fldCharType="begin"/>
        </w:r>
        <w:r w:rsidRPr="00F00993">
          <w:rPr>
            <w:noProof/>
            <w:webHidden/>
            <w:color w:val="000000" w:themeColor="text1"/>
            <w:rPrChange w:id="337" w:author="Jacyeude Araújo" w:date="2019-10-02T13:03:00Z">
              <w:rPr>
                <w:noProof/>
                <w:webHidden/>
              </w:rPr>
            </w:rPrChange>
          </w:rPr>
          <w:instrText xml:space="preserve"> PAGEREF _Toc20849501 \h </w:instrText>
        </w:r>
      </w:ins>
      <w:r w:rsidRPr="00F00993">
        <w:rPr>
          <w:noProof/>
          <w:webHidden/>
          <w:color w:val="000000" w:themeColor="text1"/>
          <w:rPrChange w:id="338" w:author="Jacyeude Araújo" w:date="2019-10-02T13:03:00Z">
            <w:rPr>
              <w:noProof/>
              <w:webHidden/>
              <w:color w:val="000000" w:themeColor="text1"/>
            </w:rPr>
          </w:rPrChange>
        </w:rPr>
      </w:r>
      <w:r w:rsidRPr="00F00993">
        <w:rPr>
          <w:noProof/>
          <w:webHidden/>
          <w:color w:val="000000" w:themeColor="text1"/>
          <w:rPrChange w:id="339" w:author="Jacyeude Araújo" w:date="2019-10-02T13:03:00Z">
            <w:rPr>
              <w:noProof/>
              <w:webHidden/>
            </w:rPr>
          </w:rPrChange>
        </w:rPr>
        <w:fldChar w:fldCharType="separate"/>
      </w:r>
      <w:r w:rsidR="0008128E">
        <w:rPr>
          <w:noProof/>
          <w:webHidden/>
          <w:color w:val="000000" w:themeColor="text1"/>
        </w:rPr>
        <w:t>32</w:t>
      </w:r>
      <w:ins w:id="340" w:author="Jacyeude Araújo" w:date="2019-10-01T19:11:00Z">
        <w:r w:rsidRPr="00F00993">
          <w:rPr>
            <w:noProof/>
            <w:webHidden/>
            <w:color w:val="000000" w:themeColor="text1"/>
            <w:rPrChange w:id="341" w:author="Jacyeude Araújo" w:date="2019-10-02T13:03:00Z">
              <w:rPr>
                <w:noProof/>
                <w:webHidden/>
              </w:rPr>
            </w:rPrChange>
          </w:rPr>
          <w:fldChar w:fldCharType="end"/>
        </w:r>
        <w:r w:rsidRPr="00F00993">
          <w:rPr>
            <w:rStyle w:val="Hyperlink"/>
            <w:noProof/>
            <w:color w:val="000000" w:themeColor="text1"/>
            <w:rPrChange w:id="342" w:author="Jacyeude Araújo" w:date="2019-10-02T13:03:00Z">
              <w:rPr>
                <w:rStyle w:val="Hyperlink"/>
                <w:noProof/>
              </w:rPr>
            </w:rPrChange>
          </w:rPr>
          <w:fldChar w:fldCharType="end"/>
        </w:r>
      </w:ins>
    </w:p>
    <w:p w14:paraId="1280F897" w14:textId="6F974F65" w:rsidR="00952D93" w:rsidRPr="00F00993" w:rsidRDefault="00952D93">
      <w:pPr>
        <w:pStyle w:val="ndicedeilustraes"/>
        <w:tabs>
          <w:tab w:val="right" w:leader="dot" w:pos="9620"/>
        </w:tabs>
        <w:rPr>
          <w:ins w:id="343" w:author="Jacyeude Araújo" w:date="2019-10-01T19:11:00Z"/>
          <w:rFonts w:eastAsiaTheme="minorEastAsia"/>
          <w:noProof/>
          <w:color w:val="000000" w:themeColor="text1"/>
          <w:lang w:eastAsia="pt-BR"/>
          <w:rPrChange w:id="344" w:author="Jacyeude Araújo" w:date="2019-10-02T13:03:00Z">
            <w:rPr>
              <w:ins w:id="345" w:author="Jacyeude Araújo" w:date="2019-10-01T19:11:00Z"/>
              <w:rFonts w:eastAsiaTheme="minorEastAsia"/>
              <w:noProof/>
              <w:lang w:eastAsia="pt-BR"/>
            </w:rPr>
          </w:rPrChange>
        </w:rPr>
      </w:pPr>
      <w:ins w:id="346" w:author="Jacyeude Araújo" w:date="2019-10-01T19:11:00Z">
        <w:r w:rsidRPr="00F00993">
          <w:rPr>
            <w:rStyle w:val="Hyperlink"/>
            <w:noProof/>
            <w:color w:val="000000" w:themeColor="text1"/>
            <w:rPrChange w:id="347" w:author="Jacyeude Araújo" w:date="2019-10-02T13:03:00Z">
              <w:rPr>
                <w:rStyle w:val="Hyperlink"/>
                <w:noProof/>
              </w:rPr>
            </w:rPrChange>
          </w:rPr>
          <w:fldChar w:fldCharType="begin"/>
        </w:r>
        <w:r w:rsidRPr="00F00993">
          <w:rPr>
            <w:rStyle w:val="Hyperlink"/>
            <w:noProof/>
            <w:color w:val="000000" w:themeColor="text1"/>
            <w:rPrChange w:id="348" w:author="Jacyeude Araújo" w:date="2019-10-02T13:03:00Z">
              <w:rPr>
                <w:rStyle w:val="Hyperlink"/>
                <w:noProof/>
              </w:rPr>
            </w:rPrChange>
          </w:rPr>
          <w:instrText xml:space="preserve"> </w:instrText>
        </w:r>
        <w:r w:rsidRPr="00F00993">
          <w:rPr>
            <w:noProof/>
            <w:color w:val="000000" w:themeColor="text1"/>
            <w:rPrChange w:id="349" w:author="Jacyeude Araújo" w:date="2019-10-02T13:03:00Z">
              <w:rPr>
                <w:noProof/>
              </w:rPr>
            </w:rPrChange>
          </w:rPr>
          <w:instrText>HYPERLINK \l "_Toc20849502"</w:instrText>
        </w:r>
        <w:r w:rsidRPr="00F00993">
          <w:rPr>
            <w:rStyle w:val="Hyperlink"/>
            <w:noProof/>
            <w:color w:val="000000" w:themeColor="text1"/>
            <w:rPrChange w:id="350" w:author="Jacyeude Araújo" w:date="2019-10-02T13:03:00Z">
              <w:rPr>
                <w:rStyle w:val="Hyperlink"/>
                <w:noProof/>
              </w:rPr>
            </w:rPrChange>
          </w:rPr>
          <w:instrText xml:space="preserve"> </w:instrText>
        </w:r>
        <w:r w:rsidRPr="00F00993">
          <w:rPr>
            <w:rStyle w:val="Hyperlink"/>
            <w:noProof/>
            <w:color w:val="000000" w:themeColor="text1"/>
            <w:rPrChange w:id="35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352" w:author="Jacyeude Araújo" w:date="2019-10-02T13:03:00Z">
              <w:rPr>
                <w:rStyle w:val="Hyperlink"/>
                <w:rFonts w:ascii="Times New Roman" w:hAnsi="Times New Roman" w:cs="Times New Roman"/>
                <w:noProof/>
              </w:rPr>
            </w:rPrChange>
          </w:rPr>
          <w:t>Figura 15 – Ativos para desenvolvimento de aplicações em Watson Studio. Fonte: O próprio autor.</w:t>
        </w:r>
        <w:r w:rsidRPr="00F00993">
          <w:rPr>
            <w:noProof/>
            <w:webHidden/>
            <w:color w:val="000000" w:themeColor="text1"/>
            <w:rPrChange w:id="353" w:author="Jacyeude Araújo" w:date="2019-10-02T13:03:00Z">
              <w:rPr>
                <w:noProof/>
                <w:webHidden/>
              </w:rPr>
            </w:rPrChange>
          </w:rPr>
          <w:tab/>
        </w:r>
        <w:r w:rsidRPr="00F00993">
          <w:rPr>
            <w:noProof/>
            <w:webHidden/>
            <w:color w:val="000000" w:themeColor="text1"/>
            <w:rPrChange w:id="354" w:author="Jacyeude Araújo" w:date="2019-10-02T13:03:00Z">
              <w:rPr>
                <w:noProof/>
                <w:webHidden/>
              </w:rPr>
            </w:rPrChange>
          </w:rPr>
          <w:fldChar w:fldCharType="begin"/>
        </w:r>
        <w:r w:rsidRPr="00F00993">
          <w:rPr>
            <w:noProof/>
            <w:webHidden/>
            <w:color w:val="000000" w:themeColor="text1"/>
            <w:rPrChange w:id="355" w:author="Jacyeude Araújo" w:date="2019-10-02T13:03:00Z">
              <w:rPr>
                <w:noProof/>
                <w:webHidden/>
              </w:rPr>
            </w:rPrChange>
          </w:rPr>
          <w:instrText xml:space="preserve"> PAGEREF _Toc20849502 \h </w:instrText>
        </w:r>
      </w:ins>
      <w:r w:rsidRPr="00F00993">
        <w:rPr>
          <w:noProof/>
          <w:webHidden/>
          <w:color w:val="000000" w:themeColor="text1"/>
          <w:rPrChange w:id="356" w:author="Jacyeude Araújo" w:date="2019-10-02T13:03:00Z">
            <w:rPr>
              <w:noProof/>
              <w:webHidden/>
              <w:color w:val="000000" w:themeColor="text1"/>
            </w:rPr>
          </w:rPrChange>
        </w:rPr>
      </w:r>
      <w:r w:rsidRPr="00F00993">
        <w:rPr>
          <w:noProof/>
          <w:webHidden/>
          <w:color w:val="000000" w:themeColor="text1"/>
          <w:rPrChange w:id="357" w:author="Jacyeude Araújo" w:date="2019-10-02T13:03:00Z">
            <w:rPr>
              <w:noProof/>
              <w:webHidden/>
            </w:rPr>
          </w:rPrChange>
        </w:rPr>
        <w:fldChar w:fldCharType="separate"/>
      </w:r>
      <w:r w:rsidR="0008128E">
        <w:rPr>
          <w:noProof/>
          <w:webHidden/>
          <w:color w:val="000000" w:themeColor="text1"/>
        </w:rPr>
        <w:t>33</w:t>
      </w:r>
      <w:ins w:id="358" w:author="Jacyeude Araújo" w:date="2019-10-01T19:11:00Z">
        <w:r w:rsidRPr="00F00993">
          <w:rPr>
            <w:noProof/>
            <w:webHidden/>
            <w:color w:val="000000" w:themeColor="text1"/>
            <w:rPrChange w:id="359" w:author="Jacyeude Araújo" w:date="2019-10-02T13:03:00Z">
              <w:rPr>
                <w:noProof/>
                <w:webHidden/>
              </w:rPr>
            </w:rPrChange>
          </w:rPr>
          <w:fldChar w:fldCharType="end"/>
        </w:r>
        <w:r w:rsidRPr="00F00993">
          <w:rPr>
            <w:rStyle w:val="Hyperlink"/>
            <w:noProof/>
            <w:color w:val="000000" w:themeColor="text1"/>
            <w:rPrChange w:id="360" w:author="Jacyeude Araújo" w:date="2019-10-02T13:03:00Z">
              <w:rPr>
                <w:rStyle w:val="Hyperlink"/>
                <w:noProof/>
              </w:rPr>
            </w:rPrChange>
          </w:rPr>
          <w:fldChar w:fldCharType="end"/>
        </w:r>
      </w:ins>
    </w:p>
    <w:p w14:paraId="78CD76E5" w14:textId="62E1A2F9" w:rsidR="00952D93" w:rsidRPr="00F00993" w:rsidRDefault="00952D93">
      <w:pPr>
        <w:pStyle w:val="ndicedeilustraes"/>
        <w:tabs>
          <w:tab w:val="right" w:leader="dot" w:pos="9620"/>
        </w:tabs>
        <w:rPr>
          <w:ins w:id="361" w:author="Jacyeude Araújo" w:date="2019-10-01T19:11:00Z"/>
          <w:rFonts w:eastAsiaTheme="minorEastAsia"/>
          <w:noProof/>
          <w:color w:val="000000" w:themeColor="text1"/>
          <w:lang w:eastAsia="pt-BR"/>
          <w:rPrChange w:id="362" w:author="Jacyeude Araújo" w:date="2019-10-02T13:03:00Z">
            <w:rPr>
              <w:ins w:id="363" w:author="Jacyeude Araújo" w:date="2019-10-01T19:11:00Z"/>
              <w:rFonts w:eastAsiaTheme="minorEastAsia"/>
              <w:noProof/>
              <w:lang w:eastAsia="pt-BR"/>
            </w:rPr>
          </w:rPrChange>
        </w:rPr>
      </w:pPr>
      <w:ins w:id="364" w:author="Jacyeude Araújo" w:date="2019-10-01T19:11:00Z">
        <w:r w:rsidRPr="00F00993">
          <w:rPr>
            <w:rStyle w:val="Hyperlink"/>
            <w:noProof/>
            <w:color w:val="000000" w:themeColor="text1"/>
            <w:rPrChange w:id="365" w:author="Jacyeude Araújo" w:date="2019-10-02T13:03:00Z">
              <w:rPr>
                <w:rStyle w:val="Hyperlink"/>
                <w:noProof/>
              </w:rPr>
            </w:rPrChange>
          </w:rPr>
          <w:fldChar w:fldCharType="begin"/>
        </w:r>
        <w:r w:rsidRPr="00F00993">
          <w:rPr>
            <w:rStyle w:val="Hyperlink"/>
            <w:noProof/>
            <w:color w:val="000000" w:themeColor="text1"/>
            <w:rPrChange w:id="366" w:author="Jacyeude Araújo" w:date="2019-10-02T13:03:00Z">
              <w:rPr>
                <w:rStyle w:val="Hyperlink"/>
                <w:noProof/>
              </w:rPr>
            </w:rPrChange>
          </w:rPr>
          <w:instrText xml:space="preserve"> </w:instrText>
        </w:r>
        <w:r w:rsidRPr="00F00993">
          <w:rPr>
            <w:noProof/>
            <w:color w:val="000000" w:themeColor="text1"/>
            <w:rPrChange w:id="367" w:author="Jacyeude Araújo" w:date="2019-10-02T13:03:00Z">
              <w:rPr>
                <w:noProof/>
              </w:rPr>
            </w:rPrChange>
          </w:rPr>
          <w:instrText>HYPERLINK \l "_Toc20849503"</w:instrText>
        </w:r>
        <w:r w:rsidRPr="00F00993">
          <w:rPr>
            <w:rStyle w:val="Hyperlink"/>
            <w:noProof/>
            <w:color w:val="000000" w:themeColor="text1"/>
            <w:rPrChange w:id="368" w:author="Jacyeude Araújo" w:date="2019-10-02T13:03:00Z">
              <w:rPr>
                <w:rStyle w:val="Hyperlink"/>
                <w:noProof/>
              </w:rPr>
            </w:rPrChange>
          </w:rPr>
          <w:instrText xml:space="preserve"> </w:instrText>
        </w:r>
        <w:r w:rsidRPr="00F00993">
          <w:rPr>
            <w:rStyle w:val="Hyperlink"/>
            <w:noProof/>
            <w:color w:val="000000" w:themeColor="text1"/>
            <w:rPrChange w:id="369"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370" w:author="Jacyeude Araújo" w:date="2019-10-02T13:03:00Z">
              <w:rPr>
                <w:rStyle w:val="Hyperlink"/>
                <w:rFonts w:ascii="Times New Roman" w:hAnsi="Times New Roman" w:cs="Times New Roman"/>
                <w:noProof/>
              </w:rPr>
            </w:rPrChange>
          </w:rPr>
          <w:t>Figura 16 - Desenvolvimento de aplicação. Fonte: Adaptado de [23]</w:t>
        </w:r>
        <w:r w:rsidRPr="00F00993">
          <w:rPr>
            <w:noProof/>
            <w:webHidden/>
            <w:color w:val="000000" w:themeColor="text1"/>
            <w:rPrChange w:id="371" w:author="Jacyeude Araújo" w:date="2019-10-02T13:03:00Z">
              <w:rPr>
                <w:noProof/>
                <w:webHidden/>
              </w:rPr>
            </w:rPrChange>
          </w:rPr>
          <w:tab/>
        </w:r>
        <w:r w:rsidRPr="00F00993">
          <w:rPr>
            <w:noProof/>
            <w:webHidden/>
            <w:color w:val="000000" w:themeColor="text1"/>
            <w:rPrChange w:id="372" w:author="Jacyeude Araújo" w:date="2019-10-02T13:03:00Z">
              <w:rPr>
                <w:noProof/>
                <w:webHidden/>
              </w:rPr>
            </w:rPrChange>
          </w:rPr>
          <w:fldChar w:fldCharType="begin"/>
        </w:r>
        <w:r w:rsidRPr="00F00993">
          <w:rPr>
            <w:noProof/>
            <w:webHidden/>
            <w:color w:val="000000" w:themeColor="text1"/>
            <w:rPrChange w:id="373" w:author="Jacyeude Araújo" w:date="2019-10-02T13:03:00Z">
              <w:rPr>
                <w:noProof/>
                <w:webHidden/>
              </w:rPr>
            </w:rPrChange>
          </w:rPr>
          <w:instrText xml:space="preserve"> PAGEREF _Toc20849503 \h </w:instrText>
        </w:r>
      </w:ins>
      <w:r w:rsidRPr="00F00993">
        <w:rPr>
          <w:noProof/>
          <w:webHidden/>
          <w:color w:val="000000" w:themeColor="text1"/>
          <w:rPrChange w:id="374" w:author="Jacyeude Araújo" w:date="2019-10-02T13:03:00Z">
            <w:rPr>
              <w:noProof/>
              <w:webHidden/>
              <w:color w:val="000000" w:themeColor="text1"/>
            </w:rPr>
          </w:rPrChange>
        </w:rPr>
      </w:r>
      <w:r w:rsidRPr="00F00993">
        <w:rPr>
          <w:noProof/>
          <w:webHidden/>
          <w:color w:val="000000" w:themeColor="text1"/>
          <w:rPrChange w:id="375" w:author="Jacyeude Araújo" w:date="2019-10-02T13:03:00Z">
            <w:rPr>
              <w:noProof/>
              <w:webHidden/>
            </w:rPr>
          </w:rPrChange>
        </w:rPr>
        <w:fldChar w:fldCharType="separate"/>
      </w:r>
      <w:r w:rsidR="0008128E">
        <w:rPr>
          <w:noProof/>
          <w:webHidden/>
          <w:color w:val="000000" w:themeColor="text1"/>
        </w:rPr>
        <w:t>33</w:t>
      </w:r>
      <w:ins w:id="376" w:author="Jacyeude Araújo" w:date="2019-10-01T19:11:00Z">
        <w:r w:rsidRPr="00F00993">
          <w:rPr>
            <w:noProof/>
            <w:webHidden/>
            <w:color w:val="000000" w:themeColor="text1"/>
            <w:rPrChange w:id="377" w:author="Jacyeude Araújo" w:date="2019-10-02T13:03:00Z">
              <w:rPr>
                <w:noProof/>
                <w:webHidden/>
              </w:rPr>
            </w:rPrChange>
          </w:rPr>
          <w:fldChar w:fldCharType="end"/>
        </w:r>
        <w:r w:rsidRPr="00F00993">
          <w:rPr>
            <w:rStyle w:val="Hyperlink"/>
            <w:noProof/>
            <w:color w:val="000000" w:themeColor="text1"/>
            <w:rPrChange w:id="378" w:author="Jacyeude Araújo" w:date="2019-10-02T13:03:00Z">
              <w:rPr>
                <w:rStyle w:val="Hyperlink"/>
                <w:noProof/>
              </w:rPr>
            </w:rPrChange>
          </w:rPr>
          <w:fldChar w:fldCharType="end"/>
        </w:r>
      </w:ins>
    </w:p>
    <w:p w14:paraId="7D571850" w14:textId="09C78A4E" w:rsidR="00952D93" w:rsidRPr="00F00993" w:rsidRDefault="00952D93">
      <w:pPr>
        <w:pStyle w:val="ndicedeilustraes"/>
        <w:tabs>
          <w:tab w:val="right" w:leader="dot" w:pos="9620"/>
        </w:tabs>
        <w:rPr>
          <w:ins w:id="379" w:author="Jacyeude Araújo" w:date="2019-10-01T19:11:00Z"/>
          <w:rFonts w:eastAsiaTheme="minorEastAsia"/>
          <w:noProof/>
          <w:color w:val="000000" w:themeColor="text1"/>
          <w:lang w:eastAsia="pt-BR"/>
          <w:rPrChange w:id="380" w:author="Jacyeude Araújo" w:date="2019-10-02T13:03:00Z">
            <w:rPr>
              <w:ins w:id="381" w:author="Jacyeude Araújo" w:date="2019-10-01T19:11:00Z"/>
              <w:rFonts w:eastAsiaTheme="minorEastAsia"/>
              <w:noProof/>
              <w:lang w:eastAsia="pt-BR"/>
            </w:rPr>
          </w:rPrChange>
        </w:rPr>
      </w:pPr>
      <w:ins w:id="382" w:author="Jacyeude Araújo" w:date="2019-10-01T19:11:00Z">
        <w:r w:rsidRPr="00F00993">
          <w:rPr>
            <w:rStyle w:val="Hyperlink"/>
            <w:noProof/>
            <w:color w:val="000000" w:themeColor="text1"/>
            <w:rPrChange w:id="383" w:author="Jacyeude Araújo" w:date="2019-10-02T13:03:00Z">
              <w:rPr>
                <w:rStyle w:val="Hyperlink"/>
                <w:noProof/>
              </w:rPr>
            </w:rPrChange>
          </w:rPr>
          <w:fldChar w:fldCharType="begin"/>
        </w:r>
        <w:r w:rsidRPr="00F00993">
          <w:rPr>
            <w:rStyle w:val="Hyperlink"/>
            <w:noProof/>
            <w:color w:val="000000" w:themeColor="text1"/>
            <w:rPrChange w:id="384" w:author="Jacyeude Araújo" w:date="2019-10-02T13:03:00Z">
              <w:rPr>
                <w:rStyle w:val="Hyperlink"/>
                <w:noProof/>
              </w:rPr>
            </w:rPrChange>
          </w:rPr>
          <w:instrText xml:space="preserve"> </w:instrText>
        </w:r>
        <w:r w:rsidRPr="00F00993">
          <w:rPr>
            <w:noProof/>
            <w:color w:val="000000" w:themeColor="text1"/>
            <w:rPrChange w:id="385" w:author="Jacyeude Araújo" w:date="2019-10-02T13:03:00Z">
              <w:rPr>
                <w:noProof/>
              </w:rPr>
            </w:rPrChange>
          </w:rPr>
          <w:instrText>HYPERLINK \l "_Toc20849504"</w:instrText>
        </w:r>
        <w:r w:rsidRPr="00F00993">
          <w:rPr>
            <w:rStyle w:val="Hyperlink"/>
            <w:noProof/>
            <w:color w:val="000000" w:themeColor="text1"/>
            <w:rPrChange w:id="386" w:author="Jacyeude Araújo" w:date="2019-10-02T13:03:00Z">
              <w:rPr>
                <w:rStyle w:val="Hyperlink"/>
                <w:noProof/>
              </w:rPr>
            </w:rPrChange>
          </w:rPr>
          <w:instrText xml:space="preserve"> </w:instrText>
        </w:r>
        <w:r w:rsidRPr="00F00993">
          <w:rPr>
            <w:rStyle w:val="Hyperlink"/>
            <w:noProof/>
            <w:color w:val="000000" w:themeColor="text1"/>
            <w:rPrChange w:id="38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388" w:author="Jacyeude Araújo" w:date="2019-10-02T13:03:00Z">
              <w:rPr>
                <w:rStyle w:val="Hyperlink"/>
                <w:rFonts w:ascii="Times New Roman" w:hAnsi="Times New Roman" w:cs="Times New Roman"/>
                <w:noProof/>
              </w:rPr>
            </w:rPrChange>
          </w:rPr>
          <w:t>Figura 17 - Ilustração CRISP data mining em</w:t>
        </w:r>
        <w:r w:rsidRPr="00F00993">
          <w:rPr>
            <w:rStyle w:val="Hyperlink"/>
            <w:rFonts w:ascii="Times New Roman" w:hAnsi="Times New Roman" w:cs="Times New Roman"/>
            <w:noProof/>
            <w:color w:val="000000" w:themeColor="text1"/>
            <w:lang w:val="pt-PT"/>
            <w:rPrChange w:id="389" w:author="Jacyeude Araújo" w:date="2019-10-02T13:03:00Z">
              <w:rPr>
                <w:rStyle w:val="Hyperlink"/>
                <w:rFonts w:ascii="Times New Roman" w:hAnsi="Times New Roman" w:cs="Times New Roman"/>
                <w:noProof/>
                <w:lang w:val="pt-PT"/>
              </w:rPr>
            </w:rPrChange>
          </w:rPr>
          <w:t>s seis etapas e como elas estão relacionadas</w:t>
        </w:r>
        <w:r w:rsidRPr="00F00993">
          <w:rPr>
            <w:noProof/>
            <w:webHidden/>
            <w:color w:val="000000" w:themeColor="text1"/>
            <w:rPrChange w:id="390" w:author="Jacyeude Araújo" w:date="2019-10-02T13:03:00Z">
              <w:rPr>
                <w:noProof/>
                <w:webHidden/>
              </w:rPr>
            </w:rPrChange>
          </w:rPr>
          <w:tab/>
        </w:r>
        <w:r w:rsidRPr="00F00993">
          <w:rPr>
            <w:noProof/>
            <w:webHidden/>
            <w:color w:val="000000" w:themeColor="text1"/>
            <w:rPrChange w:id="391" w:author="Jacyeude Araújo" w:date="2019-10-02T13:03:00Z">
              <w:rPr>
                <w:noProof/>
                <w:webHidden/>
              </w:rPr>
            </w:rPrChange>
          </w:rPr>
          <w:fldChar w:fldCharType="begin"/>
        </w:r>
        <w:r w:rsidRPr="00F00993">
          <w:rPr>
            <w:noProof/>
            <w:webHidden/>
            <w:color w:val="000000" w:themeColor="text1"/>
            <w:rPrChange w:id="392" w:author="Jacyeude Araújo" w:date="2019-10-02T13:03:00Z">
              <w:rPr>
                <w:noProof/>
                <w:webHidden/>
              </w:rPr>
            </w:rPrChange>
          </w:rPr>
          <w:instrText xml:space="preserve"> PAGEREF _Toc20849504 \h </w:instrText>
        </w:r>
      </w:ins>
      <w:r w:rsidRPr="00F00993">
        <w:rPr>
          <w:noProof/>
          <w:webHidden/>
          <w:color w:val="000000" w:themeColor="text1"/>
          <w:rPrChange w:id="393" w:author="Jacyeude Araújo" w:date="2019-10-02T13:03:00Z">
            <w:rPr>
              <w:noProof/>
              <w:webHidden/>
              <w:color w:val="000000" w:themeColor="text1"/>
            </w:rPr>
          </w:rPrChange>
        </w:rPr>
      </w:r>
      <w:r w:rsidRPr="00F00993">
        <w:rPr>
          <w:noProof/>
          <w:webHidden/>
          <w:color w:val="000000" w:themeColor="text1"/>
          <w:rPrChange w:id="394" w:author="Jacyeude Araújo" w:date="2019-10-02T13:03:00Z">
            <w:rPr>
              <w:noProof/>
              <w:webHidden/>
            </w:rPr>
          </w:rPrChange>
        </w:rPr>
        <w:fldChar w:fldCharType="separate"/>
      </w:r>
      <w:r w:rsidR="0008128E">
        <w:rPr>
          <w:noProof/>
          <w:webHidden/>
          <w:color w:val="000000" w:themeColor="text1"/>
        </w:rPr>
        <w:t>34</w:t>
      </w:r>
      <w:ins w:id="395" w:author="Jacyeude Araújo" w:date="2019-10-01T19:11:00Z">
        <w:r w:rsidRPr="00F00993">
          <w:rPr>
            <w:noProof/>
            <w:webHidden/>
            <w:color w:val="000000" w:themeColor="text1"/>
            <w:rPrChange w:id="396" w:author="Jacyeude Araújo" w:date="2019-10-02T13:03:00Z">
              <w:rPr>
                <w:noProof/>
                <w:webHidden/>
              </w:rPr>
            </w:rPrChange>
          </w:rPr>
          <w:fldChar w:fldCharType="end"/>
        </w:r>
        <w:r w:rsidRPr="00F00993">
          <w:rPr>
            <w:rStyle w:val="Hyperlink"/>
            <w:noProof/>
            <w:color w:val="000000" w:themeColor="text1"/>
            <w:rPrChange w:id="397" w:author="Jacyeude Araújo" w:date="2019-10-02T13:03:00Z">
              <w:rPr>
                <w:rStyle w:val="Hyperlink"/>
                <w:noProof/>
              </w:rPr>
            </w:rPrChange>
          </w:rPr>
          <w:fldChar w:fldCharType="end"/>
        </w:r>
      </w:ins>
    </w:p>
    <w:p w14:paraId="114CAF46" w14:textId="046743D6" w:rsidR="00952D93" w:rsidRPr="00F00993" w:rsidRDefault="00952D93">
      <w:pPr>
        <w:pStyle w:val="ndicedeilustraes"/>
        <w:tabs>
          <w:tab w:val="right" w:leader="dot" w:pos="9620"/>
        </w:tabs>
        <w:rPr>
          <w:ins w:id="398" w:author="Jacyeude Araújo" w:date="2019-10-01T19:11:00Z"/>
          <w:rFonts w:eastAsiaTheme="minorEastAsia"/>
          <w:noProof/>
          <w:color w:val="000000" w:themeColor="text1"/>
          <w:lang w:eastAsia="pt-BR"/>
          <w:rPrChange w:id="399" w:author="Jacyeude Araújo" w:date="2019-10-02T13:03:00Z">
            <w:rPr>
              <w:ins w:id="400" w:author="Jacyeude Araújo" w:date="2019-10-01T19:11:00Z"/>
              <w:rFonts w:eastAsiaTheme="minorEastAsia"/>
              <w:noProof/>
              <w:lang w:eastAsia="pt-BR"/>
            </w:rPr>
          </w:rPrChange>
        </w:rPr>
      </w:pPr>
      <w:ins w:id="401" w:author="Jacyeude Araújo" w:date="2019-10-01T19:11:00Z">
        <w:r w:rsidRPr="00F00993">
          <w:rPr>
            <w:rStyle w:val="Hyperlink"/>
            <w:noProof/>
            <w:color w:val="000000" w:themeColor="text1"/>
            <w:rPrChange w:id="402" w:author="Jacyeude Araújo" w:date="2019-10-02T13:03:00Z">
              <w:rPr>
                <w:rStyle w:val="Hyperlink"/>
                <w:noProof/>
              </w:rPr>
            </w:rPrChange>
          </w:rPr>
          <w:fldChar w:fldCharType="begin"/>
        </w:r>
        <w:r w:rsidRPr="00F00993">
          <w:rPr>
            <w:rStyle w:val="Hyperlink"/>
            <w:noProof/>
            <w:color w:val="000000" w:themeColor="text1"/>
            <w:rPrChange w:id="403" w:author="Jacyeude Araújo" w:date="2019-10-02T13:03:00Z">
              <w:rPr>
                <w:rStyle w:val="Hyperlink"/>
                <w:noProof/>
              </w:rPr>
            </w:rPrChange>
          </w:rPr>
          <w:instrText xml:space="preserve"> </w:instrText>
        </w:r>
        <w:r w:rsidRPr="00F00993">
          <w:rPr>
            <w:noProof/>
            <w:color w:val="000000" w:themeColor="text1"/>
            <w:rPrChange w:id="404" w:author="Jacyeude Araújo" w:date="2019-10-02T13:03:00Z">
              <w:rPr>
                <w:noProof/>
              </w:rPr>
            </w:rPrChange>
          </w:rPr>
          <w:instrText>HYPERLINK \l "_Toc20849505"</w:instrText>
        </w:r>
        <w:r w:rsidRPr="00F00993">
          <w:rPr>
            <w:rStyle w:val="Hyperlink"/>
            <w:noProof/>
            <w:color w:val="000000" w:themeColor="text1"/>
            <w:rPrChange w:id="405" w:author="Jacyeude Araújo" w:date="2019-10-02T13:03:00Z">
              <w:rPr>
                <w:rStyle w:val="Hyperlink"/>
                <w:noProof/>
              </w:rPr>
            </w:rPrChange>
          </w:rPr>
          <w:instrText xml:space="preserve"> </w:instrText>
        </w:r>
        <w:r w:rsidRPr="00F00993">
          <w:rPr>
            <w:rStyle w:val="Hyperlink"/>
            <w:noProof/>
            <w:color w:val="000000" w:themeColor="text1"/>
            <w:rPrChange w:id="406"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07" w:author="Jacyeude Araújo" w:date="2019-10-02T13:03:00Z">
              <w:rPr>
                <w:rStyle w:val="Hyperlink"/>
                <w:rFonts w:ascii="Times New Roman" w:hAnsi="Times New Roman" w:cs="Times New Roman"/>
                <w:noProof/>
              </w:rPr>
            </w:rPrChange>
          </w:rPr>
          <w:t>Figura 18 - Interface SPSS Modeler. Fonte: O próprio autor.</w:t>
        </w:r>
        <w:r w:rsidRPr="00F00993">
          <w:rPr>
            <w:noProof/>
            <w:webHidden/>
            <w:color w:val="000000" w:themeColor="text1"/>
            <w:rPrChange w:id="408" w:author="Jacyeude Araújo" w:date="2019-10-02T13:03:00Z">
              <w:rPr>
                <w:noProof/>
                <w:webHidden/>
              </w:rPr>
            </w:rPrChange>
          </w:rPr>
          <w:tab/>
        </w:r>
        <w:r w:rsidRPr="00F00993">
          <w:rPr>
            <w:noProof/>
            <w:webHidden/>
            <w:color w:val="000000" w:themeColor="text1"/>
            <w:rPrChange w:id="409" w:author="Jacyeude Araújo" w:date="2019-10-02T13:03:00Z">
              <w:rPr>
                <w:noProof/>
                <w:webHidden/>
              </w:rPr>
            </w:rPrChange>
          </w:rPr>
          <w:fldChar w:fldCharType="begin"/>
        </w:r>
        <w:r w:rsidRPr="00F00993">
          <w:rPr>
            <w:noProof/>
            <w:webHidden/>
            <w:color w:val="000000" w:themeColor="text1"/>
            <w:rPrChange w:id="410" w:author="Jacyeude Araújo" w:date="2019-10-02T13:03:00Z">
              <w:rPr>
                <w:noProof/>
                <w:webHidden/>
              </w:rPr>
            </w:rPrChange>
          </w:rPr>
          <w:instrText xml:space="preserve"> PAGEREF _Toc20849505 \h </w:instrText>
        </w:r>
      </w:ins>
      <w:r w:rsidRPr="00F00993">
        <w:rPr>
          <w:noProof/>
          <w:webHidden/>
          <w:color w:val="000000" w:themeColor="text1"/>
          <w:rPrChange w:id="411" w:author="Jacyeude Araújo" w:date="2019-10-02T13:03:00Z">
            <w:rPr>
              <w:noProof/>
              <w:webHidden/>
              <w:color w:val="000000" w:themeColor="text1"/>
            </w:rPr>
          </w:rPrChange>
        </w:rPr>
      </w:r>
      <w:r w:rsidRPr="00F00993">
        <w:rPr>
          <w:noProof/>
          <w:webHidden/>
          <w:color w:val="000000" w:themeColor="text1"/>
          <w:rPrChange w:id="412" w:author="Jacyeude Araújo" w:date="2019-10-02T13:03:00Z">
            <w:rPr>
              <w:noProof/>
              <w:webHidden/>
            </w:rPr>
          </w:rPrChange>
        </w:rPr>
        <w:fldChar w:fldCharType="separate"/>
      </w:r>
      <w:r w:rsidR="0008128E">
        <w:rPr>
          <w:noProof/>
          <w:webHidden/>
          <w:color w:val="000000" w:themeColor="text1"/>
        </w:rPr>
        <w:t>35</w:t>
      </w:r>
      <w:ins w:id="413" w:author="Jacyeude Araújo" w:date="2019-10-01T19:11:00Z">
        <w:r w:rsidRPr="00F00993">
          <w:rPr>
            <w:noProof/>
            <w:webHidden/>
            <w:color w:val="000000" w:themeColor="text1"/>
            <w:rPrChange w:id="414" w:author="Jacyeude Araújo" w:date="2019-10-02T13:03:00Z">
              <w:rPr>
                <w:noProof/>
                <w:webHidden/>
              </w:rPr>
            </w:rPrChange>
          </w:rPr>
          <w:fldChar w:fldCharType="end"/>
        </w:r>
        <w:r w:rsidRPr="00F00993">
          <w:rPr>
            <w:rStyle w:val="Hyperlink"/>
            <w:noProof/>
            <w:color w:val="000000" w:themeColor="text1"/>
            <w:rPrChange w:id="415" w:author="Jacyeude Araújo" w:date="2019-10-02T13:03:00Z">
              <w:rPr>
                <w:rStyle w:val="Hyperlink"/>
                <w:noProof/>
              </w:rPr>
            </w:rPrChange>
          </w:rPr>
          <w:fldChar w:fldCharType="end"/>
        </w:r>
      </w:ins>
    </w:p>
    <w:p w14:paraId="45ECCDCC" w14:textId="4DB706CD" w:rsidR="00952D93" w:rsidRPr="00F00993" w:rsidRDefault="00952D93">
      <w:pPr>
        <w:pStyle w:val="ndicedeilustraes"/>
        <w:tabs>
          <w:tab w:val="right" w:leader="dot" w:pos="9620"/>
        </w:tabs>
        <w:rPr>
          <w:ins w:id="416" w:author="Jacyeude Araújo" w:date="2019-10-01T19:11:00Z"/>
          <w:rFonts w:eastAsiaTheme="minorEastAsia"/>
          <w:noProof/>
          <w:color w:val="000000" w:themeColor="text1"/>
          <w:lang w:eastAsia="pt-BR"/>
          <w:rPrChange w:id="417" w:author="Jacyeude Araújo" w:date="2019-10-02T13:03:00Z">
            <w:rPr>
              <w:ins w:id="418" w:author="Jacyeude Araújo" w:date="2019-10-01T19:11:00Z"/>
              <w:rFonts w:eastAsiaTheme="minorEastAsia"/>
              <w:noProof/>
              <w:lang w:eastAsia="pt-BR"/>
            </w:rPr>
          </w:rPrChange>
        </w:rPr>
      </w:pPr>
      <w:ins w:id="419" w:author="Jacyeude Araújo" w:date="2019-10-01T19:11:00Z">
        <w:r w:rsidRPr="00F00993">
          <w:rPr>
            <w:rStyle w:val="Hyperlink"/>
            <w:noProof/>
            <w:color w:val="000000" w:themeColor="text1"/>
            <w:rPrChange w:id="420" w:author="Jacyeude Araújo" w:date="2019-10-02T13:03:00Z">
              <w:rPr>
                <w:rStyle w:val="Hyperlink"/>
                <w:noProof/>
              </w:rPr>
            </w:rPrChange>
          </w:rPr>
          <w:fldChar w:fldCharType="begin"/>
        </w:r>
        <w:r w:rsidRPr="00F00993">
          <w:rPr>
            <w:rStyle w:val="Hyperlink"/>
            <w:noProof/>
            <w:color w:val="000000" w:themeColor="text1"/>
            <w:rPrChange w:id="421" w:author="Jacyeude Araújo" w:date="2019-10-02T13:03:00Z">
              <w:rPr>
                <w:rStyle w:val="Hyperlink"/>
                <w:noProof/>
              </w:rPr>
            </w:rPrChange>
          </w:rPr>
          <w:instrText xml:space="preserve"> </w:instrText>
        </w:r>
        <w:r w:rsidRPr="00F00993">
          <w:rPr>
            <w:noProof/>
            <w:color w:val="000000" w:themeColor="text1"/>
            <w:rPrChange w:id="422" w:author="Jacyeude Araújo" w:date="2019-10-02T13:03:00Z">
              <w:rPr>
                <w:noProof/>
              </w:rPr>
            </w:rPrChange>
          </w:rPr>
          <w:instrText>HYPERLINK \l "_Toc20849506"</w:instrText>
        </w:r>
        <w:r w:rsidRPr="00F00993">
          <w:rPr>
            <w:rStyle w:val="Hyperlink"/>
            <w:noProof/>
            <w:color w:val="000000" w:themeColor="text1"/>
            <w:rPrChange w:id="423" w:author="Jacyeude Araújo" w:date="2019-10-02T13:03:00Z">
              <w:rPr>
                <w:rStyle w:val="Hyperlink"/>
                <w:noProof/>
              </w:rPr>
            </w:rPrChange>
          </w:rPr>
          <w:instrText xml:space="preserve"> </w:instrText>
        </w:r>
        <w:r w:rsidRPr="00F00993">
          <w:rPr>
            <w:rStyle w:val="Hyperlink"/>
            <w:noProof/>
            <w:color w:val="000000" w:themeColor="text1"/>
            <w:rPrChange w:id="424"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25" w:author="Jacyeude Araújo" w:date="2019-10-02T13:03:00Z">
              <w:rPr>
                <w:rStyle w:val="Hyperlink"/>
                <w:rFonts w:ascii="Times New Roman" w:hAnsi="Times New Roman" w:cs="Times New Roman"/>
                <w:noProof/>
              </w:rPr>
            </w:rPrChange>
          </w:rPr>
          <w:t>Figura 19 - Saídas obtidas através de Analysis. Fonte: O próprio autor.</w:t>
        </w:r>
        <w:r w:rsidRPr="00F00993">
          <w:rPr>
            <w:noProof/>
            <w:webHidden/>
            <w:color w:val="000000" w:themeColor="text1"/>
            <w:rPrChange w:id="426" w:author="Jacyeude Araújo" w:date="2019-10-02T13:03:00Z">
              <w:rPr>
                <w:noProof/>
                <w:webHidden/>
              </w:rPr>
            </w:rPrChange>
          </w:rPr>
          <w:tab/>
        </w:r>
        <w:r w:rsidRPr="00F00993">
          <w:rPr>
            <w:noProof/>
            <w:webHidden/>
            <w:color w:val="000000" w:themeColor="text1"/>
            <w:rPrChange w:id="427" w:author="Jacyeude Araújo" w:date="2019-10-02T13:03:00Z">
              <w:rPr>
                <w:noProof/>
                <w:webHidden/>
              </w:rPr>
            </w:rPrChange>
          </w:rPr>
          <w:fldChar w:fldCharType="begin"/>
        </w:r>
        <w:r w:rsidRPr="00F00993">
          <w:rPr>
            <w:noProof/>
            <w:webHidden/>
            <w:color w:val="000000" w:themeColor="text1"/>
            <w:rPrChange w:id="428" w:author="Jacyeude Araújo" w:date="2019-10-02T13:03:00Z">
              <w:rPr>
                <w:noProof/>
                <w:webHidden/>
              </w:rPr>
            </w:rPrChange>
          </w:rPr>
          <w:instrText xml:space="preserve"> PAGEREF _Toc20849506 \h </w:instrText>
        </w:r>
      </w:ins>
      <w:r w:rsidRPr="00F00993">
        <w:rPr>
          <w:noProof/>
          <w:webHidden/>
          <w:color w:val="000000" w:themeColor="text1"/>
          <w:rPrChange w:id="429" w:author="Jacyeude Araújo" w:date="2019-10-02T13:03:00Z">
            <w:rPr>
              <w:noProof/>
              <w:webHidden/>
              <w:color w:val="000000" w:themeColor="text1"/>
            </w:rPr>
          </w:rPrChange>
        </w:rPr>
      </w:r>
      <w:r w:rsidRPr="00F00993">
        <w:rPr>
          <w:noProof/>
          <w:webHidden/>
          <w:color w:val="000000" w:themeColor="text1"/>
          <w:rPrChange w:id="430" w:author="Jacyeude Araújo" w:date="2019-10-02T13:03:00Z">
            <w:rPr>
              <w:noProof/>
              <w:webHidden/>
            </w:rPr>
          </w:rPrChange>
        </w:rPr>
        <w:fldChar w:fldCharType="separate"/>
      </w:r>
      <w:r w:rsidR="0008128E">
        <w:rPr>
          <w:noProof/>
          <w:webHidden/>
          <w:color w:val="000000" w:themeColor="text1"/>
        </w:rPr>
        <w:t>38</w:t>
      </w:r>
      <w:ins w:id="431" w:author="Jacyeude Araújo" w:date="2019-10-01T19:11:00Z">
        <w:r w:rsidRPr="00F00993">
          <w:rPr>
            <w:noProof/>
            <w:webHidden/>
            <w:color w:val="000000" w:themeColor="text1"/>
            <w:rPrChange w:id="432" w:author="Jacyeude Araújo" w:date="2019-10-02T13:03:00Z">
              <w:rPr>
                <w:noProof/>
                <w:webHidden/>
              </w:rPr>
            </w:rPrChange>
          </w:rPr>
          <w:fldChar w:fldCharType="end"/>
        </w:r>
        <w:r w:rsidRPr="00F00993">
          <w:rPr>
            <w:rStyle w:val="Hyperlink"/>
            <w:noProof/>
            <w:color w:val="000000" w:themeColor="text1"/>
            <w:rPrChange w:id="433" w:author="Jacyeude Araújo" w:date="2019-10-02T13:03:00Z">
              <w:rPr>
                <w:rStyle w:val="Hyperlink"/>
                <w:noProof/>
              </w:rPr>
            </w:rPrChange>
          </w:rPr>
          <w:fldChar w:fldCharType="end"/>
        </w:r>
      </w:ins>
    </w:p>
    <w:p w14:paraId="289FDBE2" w14:textId="0F83F132" w:rsidR="00952D93" w:rsidRPr="00F00993" w:rsidRDefault="00952D93">
      <w:pPr>
        <w:pStyle w:val="ndicedeilustraes"/>
        <w:tabs>
          <w:tab w:val="right" w:leader="dot" w:pos="9620"/>
        </w:tabs>
        <w:rPr>
          <w:ins w:id="434" w:author="Jacyeude Araújo" w:date="2019-10-01T19:11:00Z"/>
          <w:rFonts w:eastAsiaTheme="minorEastAsia"/>
          <w:noProof/>
          <w:color w:val="000000" w:themeColor="text1"/>
          <w:lang w:eastAsia="pt-BR"/>
          <w:rPrChange w:id="435" w:author="Jacyeude Araújo" w:date="2019-10-02T13:03:00Z">
            <w:rPr>
              <w:ins w:id="436" w:author="Jacyeude Araújo" w:date="2019-10-01T19:11:00Z"/>
              <w:rFonts w:eastAsiaTheme="minorEastAsia"/>
              <w:noProof/>
              <w:lang w:eastAsia="pt-BR"/>
            </w:rPr>
          </w:rPrChange>
        </w:rPr>
      </w:pPr>
      <w:ins w:id="437" w:author="Jacyeude Araújo" w:date="2019-10-01T19:11:00Z">
        <w:r w:rsidRPr="00F00993">
          <w:rPr>
            <w:rStyle w:val="Hyperlink"/>
            <w:noProof/>
            <w:color w:val="000000" w:themeColor="text1"/>
            <w:rPrChange w:id="438" w:author="Jacyeude Araújo" w:date="2019-10-02T13:03:00Z">
              <w:rPr>
                <w:rStyle w:val="Hyperlink"/>
                <w:noProof/>
              </w:rPr>
            </w:rPrChange>
          </w:rPr>
          <w:fldChar w:fldCharType="begin"/>
        </w:r>
        <w:r w:rsidRPr="00F00993">
          <w:rPr>
            <w:rStyle w:val="Hyperlink"/>
            <w:noProof/>
            <w:color w:val="000000" w:themeColor="text1"/>
            <w:rPrChange w:id="439" w:author="Jacyeude Araújo" w:date="2019-10-02T13:03:00Z">
              <w:rPr>
                <w:rStyle w:val="Hyperlink"/>
                <w:noProof/>
              </w:rPr>
            </w:rPrChange>
          </w:rPr>
          <w:instrText xml:space="preserve"> </w:instrText>
        </w:r>
        <w:r w:rsidRPr="00F00993">
          <w:rPr>
            <w:noProof/>
            <w:color w:val="000000" w:themeColor="text1"/>
            <w:rPrChange w:id="440" w:author="Jacyeude Araújo" w:date="2019-10-02T13:03:00Z">
              <w:rPr>
                <w:noProof/>
              </w:rPr>
            </w:rPrChange>
          </w:rPr>
          <w:instrText>HYPERLINK \l "_Toc20849507"</w:instrText>
        </w:r>
        <w:r w:rsidRPr="00F00993">
          <w:rPr>
            <w:rStyle w:val="Hyperlink"/>
            <w:noProof/>
            <w:color w:val="000000" w:themeColor="text1"/>
            <w:rPrChange w:id="441" w:author="Jacyeude Araújo" w:date="2019-10-02T13:03:00Z">
              <w:rPr>
                <w:rStyle w:val="Hyperlink"/>
                <w:noProof/>
              </w:rPr>
            </w:rPrChange>
          </w:rPr>
          <w:instrText xml:space="preserve"> </w:instrText>
        </w:r>
        <w:r w:rsidRPr="00F00993">
          <w:rPr>
            <w:rStyle w:val="Hyperlink"/>
            <w:noProof/>
            <w:color w:val="000000" w:themeColor="text1"/>
            <w:rPrChange w:id="442"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43" w:author="Jacyeude Araújo" w:date="2019-10-02T13:03:00Z">
              <w:rPr>
                <w:rStyle w:val="Hyperlink"/>
                <w:rFonts w:ascii="Times New Roman" w:hAnsi="Times New Roman" w:cs="Times New Roman"/>
                <w:noProof/>
              </w:rPr>
            </w:rPrChange>
          </w:rPr>
          <w:t>Figura 20 - Conjunto de treinamento binário em três hipóteses diferentes. Fonte: [33]</w:t>
        </w:r>
        <w:r w:rsidRPr="00F00993">
          <w:rPr>
            <w:noProof/>
            <w:webHidden/>
            <w:color w:val="000000" w:themeColor="text1"/>
            <w:rPrChange w:id="444" w:author="Jacyeude Araújo" w:date="2019-10-02T13:03:00Z">
              <w:rPr>
                <w:noProof/>
                <w:webHidden/>
              </w:rPr>
            </w:rPrChange>
          </w:rPr>
          <w:tab/>
        </w:r>
        <w:r w:rsidRPr="00F00993">
          <w:rPr>
            <w:noProof/>
            <w:webHidden/>
            <w:color w:val="000000" w:themeColor="text1"/>
            <w:rPrChange w:id="445" w:author="Jacyeude Araújo" w:date="2019-10-02T13:03:00Z">
              <w:rPr>
                <w:noProof/>
                <w:webHidden/>
              </w:rPr>
            </w:rPrChange>
          </w:rPr>
          <w:fldChar w:fldCharType="begin"/>
        </w:r>
        <w:r w:rsidRPr="00F00993">
          <w:rPr>
            <w:noProof/>
            <w:webHidden/>
            <w:color w:val="000000" w:themeColor="text1"/>
            <w:rPrChange w:id="446" w:author="Jacyeude Araújo" w:date="2019-10-02T13:03:00Z">
              <w:rPr>
                <w:noProof/>
                <w:webHidden/>
              </w:rPr>
            </w:rPrChange>
          </w:rPr>
          <w:instrText xml:space="preserve"> PAGEREF _Toc20849507 \h </w:instrText>
        </w:r>
      </w:ins>
      <w:r w:rsidRPr="00F00993">
        <w:rPr>
          <w:noProof/>
          <w:webHidden/>
          <w:color w:val="000000" w:themeColor="text1"/>
          <w:rPrChange w:id="447" w:author="Jacyeude Araújo" w:date="2019-10-02T13:03:00Z">
            <w:rPr>
              <w:noProof/>
              <w:webHidden/>
              <w:color w:val="000000" w:themeColor="text1"/>
            </w:rPr>
          </w:rPrChange>
        </w:rPr>
      </w:r>
      <w:r w:rsidRPr="00F00993">
        <w:rPr>
          <w:noProof/>
          <w:webHidden/>
          <w:color w:val="000000" w:themeColor="text1"/>
          <w:rPrChange w:id="448" w:author="Jacyeude Araújo" w:date="2019-10-02T13:03:00Z">
            <w:rPr>
              <w:noProof/>
              <w:webHidden/>
            </w:rPr>
          </w:rPrChange>
        </w:rPr>
        <w:fldChar w:fldCharType="separate"/>
      </w:r>
      <w:r w:rsidR="0008128E">
        <w:rPr>
          <w:noProof/>
          <w:webHidden/>
          <w:color w:val="000000" w:themeColor="text1"/>
        </w:rPr>
        <w:t>40</w:t>
      </w:r>
      <w:ins w:id="449" w:author="Jacyeude Araújo" w:date="2019-10-01T19:11:00Z">
        <w:r w:rsidRPr="00F00993">
          <w:rPr>
            <w:noProof/>
            <w:webHidden/>
            <w:color w:val="000000" w:themeColor="text1"/>
            <w:rPrChange w:id="450" w:author="Jacyeude Araújo" w:date="2019-10-02T13:03:00Z">
              <w:rPr>
                <w:noProof/>
                <w:webHidden/>
              </w:rPr>
            </w:rPrChange>
          </w:rPr>
          <w:fldChar w:fldCharType="end"/>
        </w:r>
        <w:r w:rsidRPr="00F00993">
          <w:rPr>
            <w:rStyle w:val="Hyperlink"/>
            <w:noProof/>
            <w:color w:val="000000" w:themeColor="text1"/>
            <w:rPrChange w:id="451" w:author="Jacyeude Araújo" w:date="2019-10-02T13:03:00Z">
              <w:rPr>
                <w:rStyle w:val="Hyperlink"/>
                <w:noProof/>
              </w:rPr>
            </w:rPrChange>
          </w:rPr>
          <w:fldChar w:fldCharType="end"/>
        </w:r>
      </w:ins>
    </w:p>
    <w:p w14:paraId="17C33F9A" w14:textId="577194CF" w:rsidR="00952D93" w:rsidRPr="00F00993" w:rsidRDefault="00952D93">
      <w:pPr>
        <w:pStyle w:val="ndicedeilustraes"/>
        <w:tabs>
          <w:tab w:val="right" w:leader="dot" w:pos="9620"/>
        </w:tabs>
        <w:rPr>
          <w:ins w:id="452" w:author="Jacyeude Araújo" w:date="2019-10-01T19:11:00Z"/>
          <w:rFonts w:eastAsiaTheme="minorEastAsia"/>
          <w:noProof/>
          <w:color w:val="000000" w:themeColor="text1"/>
          <w:lang w:eastAsia="pt-BR"/>
          <w:rPrChange w:id="453" w:author="Jacyeude Araújo" w:date="2019-10-02T13:03:00Z">
            <w:rPr>
              <w:ins w:id="454" w:author="Jacyeude Araújo" w:date="2019-10-01T19:11:00Z"/>
              <w:rFonts w:eastAsiaTheme="minorEastAsia"/>
              <w:noProof/>
              <w:lang w:eastAsia="pt-BR"/>
            </w:rPr>
          </w:rPrChange>
        </w:rPr>
      </w:pPr>
      <w:ins w:id="455" w:author="Jacyeude Araújo" w:date="2019-10-01T19:11:00Z">
        <w:r w:rsidRPr="00F00993">
          <w:rPr>
            <w:rStyle w:val="Hyperlink"/>
            <w:noProof/>
            <w:color w:val="000000" w:themeColor="text1"/>
            <w:rPrChange w:id="456" w:author="Jacyeude Araújo" w:date="2019-10-02T13:03:00Z">
              <w:rPr>
                <w:rStyle w:val="Hyperlink"/>
                <w:noProof/>
              </w:rPr>
            </w:rPrChange>
          </w:rPr>
          <w:fldChar w:fldCharType="begin"/>
        </w:r>
        <w:r w:rsidRPr="00F00993">
          <w:rPr>
            <w:rStyle w:val="Hyperlink"/>
            <w:noProof/>
            <w:color w:val="000000" w:themeColor="text1"/>
            <w:rPrChange w:id="457" w:author="Jacyeude Araújo" w:date="2019-10-02T13:03:00Z">
              <w:rPr>
                <w:rStyle w:val="Hyperlink"/>
                <w:noProof/>
              </w:rPr>
            </w:rPrChange>
          </w:rPr>
          <w:instrText xml:space="preserve"> </w:instrText>
        </w:r>
        <w:r w:rsidRPr="00F00993">
          <w:rPr>
            <w:noProof/>
            <w:color w:val="000000" w:themeColor="text1"/>
            <w:rPrChange w:id="458" w:author="Jacyeude Araújo" w:date="2019-10-02T13:03:00Z">
              <w:rPr>
                <w:noProof/>
              </w:rPr>
            </w:rPrChange>
          </w:rPr>
          <w:instrText>HYPERLINK \l "_Toc20849508"</w:instrText>
        </w:r>
        <w:r w:rsidRPr="00F00993">
          <w:rPr>
            <w:rStyle w:val="Hyperlink"/>
            <w:noProof/>
            <w:color w:val="000000" w:themeColor="text1"/>
            <w:rPrChange w:id="459" w:author="Jacyeude Araújo" w:date="2019-10-02T13:03:00Z">
              <w:rPr>
                <w:rStyle w:val="Hyperlink"/>
                <w:noProof/>
              </w:rPr>
            </w:rPrChange>
          </w:rPr>
          <w:instrText xml:space="preserve"> </w:instrText>
        </w:r>
        <w:r w:rsidRPr="00F00993">
          <w:rPr>
            <w:rStyle w:val="Hyperlink"/>
            <w:noProof/>
            <w:color w:val="000000" w:themeColor="text1"/>
            <w:rPrChange w:id="460"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61" w:author="Jacyeude Araújo" w:date="2019-10-02T13:03:00Z">
              <w:rPr>
                <w:rStyle w:val="Hyperlink"/>
                <w:rFonts w:ascii="Times New Roman" w:hAnsi="Times New Roman" w:cs="Times New Roman"/>
                <w:noProof/>
              </w:rPr>
            </w:rPrChange>
          </w:rPr>
          <w:t>Figura 21 – Separação de dados por meio de retas. Fonte: Adaptado de [33]</w:t>
        </w:r>
        <w:r w:rsidRPr="00F00993">
          <w:rPr>
            <w:noProof/>
            <w:webHidden/>
            <w:color w:val="000000" w:themeColor="text1"/>
            <w:rPrChange w:id="462" w:author="Jacyeude Araújo" w:date="2019-10-02T13:03:00Z">
              <w:rPr>
                <w:noProof/>
                <w:webHidden/>
              </w:rPr>
            </w:rPrChange>
          </w:rPr>
          <w:tab/>
        </w:r>
        <w:r w:rsidRPr="00F00993">
          <w:rPr>
            <w:noProof/>
            <w:webHidden/>
            <w:color w:val="000000" w:themeColor="text1"/>
            <w:rPrChange w:id="463" w:author="Jacyeude Araújo" w:date="2019-10-02T13:03:00Z">
              <w:rPr>
                <w:noProof/>
                <w:webHidden/>
              </w:rPr>
            </w:rPrChange>
          </w:rPr>
          <w:fldChar w:fldCharType="begin"/>
        </w:r>
        <w:r w:rsidRPr="00F00993">
          <w:rPr>
            <w:noProof/>
            <w:webHidden/>
            <w:color w:val="000000" w:themeColor="text1"/>
            <w:rPrChange w:id="464" w:author="Jacyeude Araújo" w:date="2019-10-02T13:03:00Z">
              <w:rPr>
                <w:noProof/>
                <w:webHidden/>
              </w:rPr>
            </w:rPrChange>
          </w:rPr>
          <w:instrText xml:space="preserve"> PAGEREF _Toc20849508 \h </w:instrText>
        </w:r>
      </w:ins>
      <w:r w:rsidRPr="00F00993">
        <w:rPr>
          <w:noProof/>
          <w:webHidden/>
          <w:color w:val="000000" w:themeColor="text1"/>
          <w:rPrChange w:id="465" w:author="Jacyeude Araújo" w:date="2019-10-02T13:03:00Z">
            <w:rPr>
              <w:noProof/>
              <w:webHidden/>
              <w:color w:val="000000" w:themeColor="text1"/>
            </w:rPr>
          </w:rPrChange>
        </w:rPr>
      </w:r>
      <w:r w:rsidRPr="00F00993">
        <w:rPr>
          <w:noProof/>
          <w:webHidden/>
          <w:color w:val="000000" w:themeColor="text1"/>
          <w:rPrChange w:id="466" w:author="Jacyeude Araújo" w:date="2019-10-02T13:03:00Z">
            <w:rPr>
              <w:noProof/>
              <w:webHidden/>
            </w:rPr>
          </w:rPrChange>
        </w:rPr>
        <w:fldChar w:fldCharType="separate"/>
      </w:r>
      <w:r w:rsidR="0008128E">
        <w:rPr>
          <w:noProof/>
          <w:webHidden/>
          <w:color w:val="000000" w:themeColor="text1"/>
        </w:rPr>
        <w:t>43</w:t>
      </w:r>
      <w:ins w:id="467" w:author="Jacyeude Araújo" w:date="2019-10-01T19:11:00Z">
        <w:r w:rsidRPr="00F00993">
          <w:rPr>
            <w:noProof/>
            <w:webHidden/>
            <w:color w:val="000000" w:themeColor="text1"/>
            <w:rPrChange w:id="468" w:author="Jacyeude Araújo" w:date="2019-10-02T13:03:00Z">
              <w:rPr>
                <w:noProof/>
                <w:webHidden/>
              </w:rPr>
            </w:rPrChange>
          </w:rPr>
          <w:fldChar w:fldCharType="end"/>
        </w:r>
        <w:r w:rsidRPr="00F00993">
          <w:rPr>
            <w:rStyle w:val="Hyperlink"/>
            <w:noProof/>
            <w:color w:val="000000" w:themeColor="text1"/>
            <w:rPrChange w:id="469" w:author="Jacyeude Araújo" w:date="2019-10-02T13:03:00Z">
              <w:rPr>
                <w:rStyle w:val="Hyperlink"/>
                <w:noProof/>
              </w:rPr>
            </w:rPrChange>
          </w:rPr>
          <w:fldChar w:fldCharType="end"/>
        </w:r>
      </w:ins>
    </w:p>
    <w:p w14:paraId="386BA9E6" w14:textId="6FE7B5FF" w:rsidR="00952D93" w:rsidRPr="00F00993" w:rsidRDefault="00952D93">
      <w:pPr>
        <w:pStyle w:val="ndicedeilustraes"/>
        <w:tabs>
          <w:tab w:val="right" w:leader="dot" w:pos="9620"/>
        </w:tabs>
        <w:rPr>
          <w:ins w:id="470" w:author="Jacyeude Araújo" w:date="2019-10-01T19:11:00Z"/>
          <w:rFonts w:eastAsiaTheme="minorEastAsia"/>
          <w:noProof/>
          <w:color w:val="000000" w:themeColor="text1"/>
          <w:lang w:eastAsia="pt-BR"/>
          <w:rPrChange w:id="471" w:author="Jacyeude Araújo" w:date="2019-10-02T13:03:00Z">
            <w:rPr>
              <w:ins w:id="472" w:author="Jacyeude Araújo" w:date="2019-10-01T19:11:00Z"/>
              <w:rFonts w:eastAsiaTheme="minorEastAsia"/>
              <w:noProof/>
              <w:lang w:eastAsia="pt-BR"/>
            </w:rPr>
          </w:rPrChange>
        </w:rPr>
      </w:pPr>
      <w:ins w:id="473" w:author="Jacyeude Araújo" w:date="2019-10-01T19:11:00Z">
        <w:r w:rsidRPr="00F00993">
          <w:rPr>
            <w:rStyle w:val="Hyperlink"/>
            <w:noProof/>
            <w:color w:val="000000" w:themeColor="text1"/>
            <w:rPrChange w:id="474" w:author="Jacyeude Araújo" w:date="2019-10-02T13:03:00Z">
              <w:rPr>
                <w:rStyle w:val="Hyperlink"/>
                <w:noProof/>
              </w:rPr>
            </w:rPrChange>
          </w:rPr>
          <w:fldChar w:fldCharType="begin"/>
        </w:r>
        <w:r w:rsidRPr="00F00993">
          <w:rPr>
            <w:rStyle w:val="Hyperlink"/>
            <w:noProof/>
            <w:color w:val="000000" w:themeColor="text1"/>
            <w:rPrChange w:id="475" w:author="Jacyeude Araújo" w:date="2019-10-02T13:03:00Z">
              <w:rPr>
                <w:rStyle w:val="Hyperlink"/>
                <w:noProof/>
              </w:rPr>
            </w:rPrChange>
          </w:rPr>
          <w:instrText xml:space="preserve"> </w:instrText>
        </w:r>
        <w:r w:rsidRPr="00F00993">
          <w:rPr>
            <w:noProof/>
            <w:color w:val="000000" w:themeColor="text1"/>
            <w:rPrChange w:id="476" w:author="Jacyeude Araújo" w:date="2019-10-02T13:03:00Z">
              <w:rPr>
                <w:noProof/>
              </w:rPr>
            </w:rPrChange>
          </w:rPr>
          <w:instrText>HYPERLINK \l "_Toc20849509"</w:instrText>
        </w:r>
        <w:r w:rsidRPr="00F00993">
          <w:rPr>
            <w:rStyle w:val="Hyperlink"/>
            <w:noProof/>
            <w:color w:val="000000" w:themeColor="text1"/>
            <w:rPrChange w:id="477" w:author="Jacyeude Araújo" w:date="2019-10-02T13:03:00Z">
              <w:rPr>
                <w:rStyle w:val="Hyperlink"/>
                <w:noProof/>
              </w:rPr>
            </w:rPrChange>
          </w:rPr>
          <w:instrText xml:space="preserve"> </w:instrText>
        </w:r>
        <w:r w:rsidRPr="00F00993">
          <w:rPr>
            <w:rStyle w:val="Hyperlink"/>
            <w:noProof/>
            <w:color w:val="000000" w:themeColor="text1"/>
            <w:rPrChange w:id="478"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79" w:author="Jacyeude Araújo" w:date="2019-10-02T13:03:00Z">
              <w:rPr>
                <w:rStyle w:val="Hyperlink"/>
                <w:rFonts w:ascii="Times New Roman" w:hAnsi="Times New Roman" w:cs="Times New Roman"/>
                <w:noProof/>
              </w:rPr>
            </w:rPrChange>
          </w:rPr>
          <w:t>Figura 22- Separação de quatro dados por meio de retas. Fonte: Adaptado de [33]</w:t>
        </w:r>
        <w:r w:rsidRPr="00F00993">
          <w:rPr>
            <w:noProof/>
            <w:webHidden/>
            <w:color w:val="000000" w:themeColor="text1"/>
            <w:rPrChange w:id="480" w:author="Jacyeude Araújo" w:date="2019-10-02T13:03:00Z">
              <w:rPr>
                <w:noProof/>
                <w:webHidden/>
              </w:rPr>
            </w:rPrChange>
          </w:rPr>
          <w:tab/>
        </w:r>
        <w:r w:rsidRPr="00F00993">
          <w:rPr>
            <w:noProof/>
            <w:webHidden/>
            <w:color w:val="000000" w:themeColor="text1"/>
            <w:rPrChange w:id="481" w:author="Jacyeude Araújo" w:date="2019-10-02T13:03:00Z">
              <w:rPr>
                <w:noProof/>
                <w:webHidden/>
              </w:rPr>
            </w:rPrChange>
          </w:rPr>
          <w:fldChar w:fldCharType="begin"/>
        </w:r>
        <w:r w:rsidRPr="00F00993">
          <w:rPr>
            <w:noProof/>
            <w:webHidden/>
            <w:color w:val="000000" w:themeColor="text1"/>
            <w:rPrChange w:id="482" w:author="Jacyeude Araújo" w:date="2019-10-02T13:03:00Z">
              <w:rPr>
                <w:noProof/>
                <w:webHidden/>
              </w:rPr>
            </w:rPrChange>
          </w:rPr>
          <w:instrText xml:space="preserve"> PAGEREF _Toc20849509 \h </w:instrText>
        </w:r>
      </w:ins>
      <w:r w:rsidRPr="00F00993">
        <w:rPr>
          <w:noProof/>
          <w:webHidden/>
          <w:color w:val="000000" w:themeColor="text1"/>
          <w:rPrChange w:id="483" w:author="Jacyeude Araújo" w:date="2019-10-02T13:03:00Z">
            <w:rPr>
              <w:noProof/>
              <w:webHidden/>
              <w:color w:val="000000" w:themeColor="text1"/>
            </w:rPr>
          </w:rPrChange>
        </w:rPr>
      </w:r>
      <w:r w:rsidRPr="00F00993">
        <w:rPr>
          <w:noProof/>
          <w:webHidden/>
          <w:color w:val="000000" w:themeColor="text1"/>
          <w:rPrChange w:id="484" w:author="Jacyeude Araújo" w:date="2019-10-02T13:03:00Z">
            <w:rPr>
              <w:noProof/>
              <w:webHidden/>
            </w:rPr>
          </w:rPrChange>
        </w:rPr>
        <w:fldChar w:fldCharType="separate"/>
      </w:r>
      <w:r w:rsidR="0008128E">
        <w:rPr>
          <w:noProof/>
          <w:webHidden/>
          <w:color w:val="000000" w:themeColor="text1"/>
        </w:rPr>
        <w:t>44</w:t>
      </w:r>
      <w:ins w:id="485" w:author="Jacyeude Araújo" w:date="2019-10-01T19:11:00Z">
        <w:r w:rsidRPr="00F00993">
          <w:rPr>
            <w:noProof/>
            <w:webHidden/>
            <w:color w:val="000000" w:themeColor="text1"/>
            <w:rPrChange w:id="486" w:author="Jacyeude Araújo" w:date="2019-10-02T13:03:00Z">
              <w:rPr>
                <w:noProof/>
                <w:webHidden/>
              </w:rPr>
            </w:rPrChange>
          </w:rPr>
          <w:fldChar w:fldCharType="end"/>
        </w:r>
        <w:r w:rsidRPr="00F00993">
          <w:rPr>
            <w:rStyle w:val="Hyperlink"/>
            <w:noProof/>
            <w:color w:val="000000" w:themeColor="text1"/>
            <w:rPrChange w:id="487" w:author="Jacyeude Araújo" w:date="2019-10-02T13:03:00Z">
              <w:rPr>
                <w:rStyle w:val="Hyperlink"/>
                <w:noProof/>
              </w:rPr>
            </w:rPrChange>
          </w:rPr>
          <w:fldChar w:fldCharType="end"/>
        </w:r>
      </w:ins>
    </w:p>
    <w:p w14:paraId="1561A3D0" w14:textId="0AC219D3" w:rsidR="00952D93" w:rsidRPr="00F00993" w:rsidRDefault="00952D93">
      <w:pPr>
        <w:pStyle w:val="ndicedeilustraes"/>
        <w:tabs>
          <w:tab w:val="right" w:leader="dot" w:pos="9620"/>
        </w:tabs>
        <w:rPr>
          <w:ins w:id="488" w:author="Jacyeude Araújo" w:date="2019-10-01T19:11:00Z"/>
          <w:rFonts w:eastAsiaTheme="minorEastAsia"/>
          <w:noProof/>
          <w:color w:val="000000" w:themeColor="text1"/>
          <w:lang w:eastAsia="pt-BR"/>
          <w:rPrChange w:id="489" w:author="Jacyeude Araújo" w:date="2019-10-02T13:03:00Z">
            <w:rPr>
              <w:ins w:id="490" w:author="Jacyeude Araújo" w:date="2019-10-01T19:11:00Z"/>
              <w:rFonts w:eastAsiaTheme="minorEastAsia"/>
              <w:noProof/>
              <w:lang w:eastAsia="pt-BR"/>
            </w:rPr>
          </w:rPrChange>
        </w:rPr>
      </w:pPr>
      <w:ins w:id="491" w:author="Jacyeude Araújo" w:date="2019-10-01T19:11:00Z">
        <w:r w:rsidRPr="00F00993">
          <w:rPr>
            <w:rStyle w:val="Hyperlink"/>
            <w:noProof/>
            <w:color w:val="000000" w:themeColor="text1"/>
            <w:rPrChange w:id="492" w:author="Jacyeude Araújo" w:date="2019-10-02T13:03:00Z">
              <w:rPr>
                <w:rStyle w:val="Hyperlink"/>
                <w:noProof/>
              </w:rPr>
            </w:rPrChange>
          </w:rPr>
          <w:fldChar w:fldCharType="begin"/>
        </w:r>
        <w:r w:rsidRPr="00F00993">
          <w:rPr>
            <w:rStyle w:val="Hyperlink"/>
            <w:noProof/>
            <w:color w:val="000000" w:themeColor="text1"/>
            <w:rPrChange w:id="493" w:author="Jacyeude Araújo" w:date="2019-10-02T13:03:00Z">
              <w:rPr>
                <w:rStyle w:val="Hyperlink"/>
                <w:noProof/>
              </w:rPr>
            </w:rPrChange>
          </w:rPr>
          <w:instrText xml:space="preserve"> </w:instrText>
        </w:r>
        <w:r w:rsidRPr="00F00993">
          <w:rPr>
            <w:noProof/>
            <w:color w:val="000000" w:themeColor="text1"/>
            <w:rPrChange w:id="494" w:author="Jacyeude Araújo" w:date="2019-10-02T13:03:00Z">
              <w:rPr>
                <w:noProof/>
              </w:rPr>
            </w:rPrChange>
          </w:rPr>
          <w:instrText>HYPERLINK \l "_Toc20849510"</w:instrText>
        </w:r>
        <w:r w:rsidRPr="00F00993">
          <w:rPr>
            <w:rStyle w:val="Hyperlink"/>
            <w:noProof/>
            <w:color w:val="000000" w:themeColor="text1"/>
            <w:rPrChange w:id="495" w:author="Jacyeude Araújo" w:date="2019-10-02T13:03:00Z">
              <w:rPr>
                <w:rStyle w:val="Hyperlink"/>
                <w:noProof/>
              </w:rPr>
            </w:rPrChange>
          </w:rPr>
          <w:instrText xml:space="preserve"> </w:instrText>
        </w:r>
        <w:r w:rsidRPr="00F00993">
          <w:rPr>
            <w:rStyle w:val="Hyperlink"/>
            <w:noProof/>
            <w:color w:val="000000" w:themeColor="text1"/>
            <w:rPrChange w:id="496"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497" w:author="Jacyeude Araújo" w:date="2019-10-02T13:03:00Z">
              <w:rPr>
                <w:rStyle w:val="Hyperlink"/>
                <w:rFonts w:ascii="Times New Roman" w:hAnsi="Times New Roman" w:cs="Times New Roman"/>
                <w:noProof/>
              </w:rPr>
            </w:rPrChange>
          </w:rPr>
          <w:t>Figura 23 - Princípio de minimização do risco estrutural. Fonte: Adaptado de [33]</w:t>
        </w:r>
        <w:r w:rsidRPr="00F00993">
          <w:rPr>
            <w:noProof/>
            <w:webHidden/>
            <w:color w:val="000000" w:themeColor="text1"/>
            <w:rPrChange w:id="498" w:author="Jacyeude Araújo" w:date="2019-10-02T13:03:00Z">
              <w:rPr>
                <w:noProof/>
                <w:webHidden/>
              </w:rPr>
            </w:rPrChange>
          </w:rPr>
          <w:tab/>
        </w:r>
        <w:r w:rsidRPr="00F00993">
          <w:rPr>
            <w:noProof/>
            <w:webHidden/>
            <w:color w:val="000000" w:themeColor="text1"/>
            <w:rPrChange w:id="499" w:author="Jacyeude Araújo" w:date="2019-10-02T13:03:00Z">
              <w:rPr>
                <w:noProof/>
                <w:webHidden/>
              </w:rPr>
            </w:rPrChange>
          </w:rPr>
          <w:fldChar w:fldCharType="begin"/>
        </w:r>
        <w:r w:rsidRPr="00F00993">
          <w:rPr>
            <w:noProof/>
            <w:webHidden/>
            <w:color w:val="000000" w:themeColor="text1"/>
            <w:rPrChange w:id="500" w:author="Jacyeude Araújo" w:date="2019-10-02T13:03:00Z">
              <w:rPr>
                <w:noProof/>
                <w:webHidden/>
              </w:rPr>
            </w:rPrChange>
          </w:rPr>
          <w:instrText xml:space="preserve"> PAGEREF _Toc20849510 \h </w:instrText>
        </w:r>
      </w:ins>
      <w:r w:rsidRPr="00F00993">
        <w:rPr>
          <w:noProof/>
          <w:webHidden/>
          <w:color w:val="000000" w:themeColor="text1"/>
          <w:rPrChange w:id="501" w:author="Jacyeude Araújo" w:date="2019-10-02T13:03:00Z">
            <w:rPr>
              <w:noProof/>
              <w:webHidden/>
              <w:color w:val="000000" w:themeColor="text1"/>
            </w:rPr>
          </w:rPrChange>
        </w:rPr>
      </w:r>
      <w:r w:rsidRPr="00F00993">
        <w:rPr>
          <w:noProof/>
          <w:webHidden/>
          <w:color w:val="000000" w:themeColor="text1"/>
          <w:rPrChange w:id="502" w:author="Jacyeude Araújo" w:date="2019-10-02T13:03:00Z">
            <w:rPr>
              <w:noProof/>
              <w:webHidden/>
            </w:rPr>
          </w:rPrChange>
        </w:rPr>
        <w:fldChar w:fldCharType="separate"/>
      </w:r>
      <w:r w:rsidR="0008128E">
        <w:rPr>
          <w:noProof/>
          <w:webHidden/>
          <w:color w:val="000000" w:themeColor="text1"/>
        </w:rPr>
        <w:t>45</w:t>
      </w:r>
      <w:ins w:id="503" w:author="Jacyeude Araújo" w:date="2019-10-01T19:11:00Z">
        <w:r w:rsidRPr="00F00993">
          <w:rPr>
            <w:noProof/>
            <w:webHidden/>
            <w:color w:val="000000" w:themeColor="text1"/>
            <w:rPrChange w:id="504" w:author="Jacyeude Araújo" w:date="2019-10-02T13:03:00Z">
              <w:rPr>
                <w:noProof/>
                <w:webHidden/>
              </w:rPr>
            </w:rPrChange>
          </w:rPr>
          <w:fldChar w:fldCharType="end"/>
        </w:r>
        <w:r w:rsidRPr="00F00993">
          <w:rPr>
            <w:rStyle w:val="Hyperlink"/>
            <w:noProof/>
            <w:color w:val="000000" w:themeColor="text1"/>
            <w:rPrChange w:id="505" w:author="Jacyeude Araújo" w:date="2019-10-02T13:03:00Z">
              <w:rPr>
                <w:rStyle w:val="Hyperlink"/>
                <w:noProof/>
              </w:rPr>
            </w:rPrChange>
          </w:rPr>
          <w:fldChar w:fldCharType="end"/>
        </w:r>
      </w:ins>
    </w:p>
    <w:p w14:paraId="5DD6326F" w14:textId="75D8BBA5" w:rsidR="00952D93" w:rsidRPr="00F00993" w:rsidRDefault="00952D93">
      <w:pPr>
        <w:pStyle w:val="ndicedeilustraes"/>
        <w:tabs>
          <w:tab w:val="right" w:leader="dot" w:pos="9620"/>
        </w:tabs>
        <w:rPr>
          <w:ins w:id="506" w:author="Jacyeude Araújo" w:date="2019-10-01T19:11:00Z"/>
          <w:rFonts w:eastAsiaTheme="minorEastAsia"/>
          <w:noProof/>
          <w:color w:val="000000" w:themeColor="text1"/>
          <w:lang w:eastAsia="pt-BR"/>
          <w:rPrChange w:id="507" w:author="Jacyeude Araújo" w:date="2019-10-02T13:03:00Z">
            <w:rPr>
              <w:ins w:id="508" w:author="Jacyeude Araújo" w:date="2019-10-01T19:11:00Z"/>
              <w:rFonts w:eastAsiaTheme="minorEastAsia"/>
              <w:noProof/>
              <w:lang w:eastAsia="pt-BR"/>
            </w:rPr>
          </w:rPrChange>
        </w:rPr>
      </w:pPr>
      <w:ins w:id="509" w:author="Jacyeude Araújo" w:date="2019-10-01T19:11:00Z">
        <w:r w:rsidRPr="00F00993">
          <w:rPr>
            <w:rStyle w:val="Hyperlink"/>
            <w:noProof/>
            <w:color w:val="000000" w:themeColor="text1"/>
            <w:rPrChange w:id="510" w:author="Jacyeude Araújo" w:date="2019-10-02T13:03:00Z">
              <w:rPr>
                <w:rStyle w:val="Hyperlink"/>
                <w:noProof/>
              </w:rPr>
            </w:rPrChange>
          </w:rPr>
          <w:fldChar w:fldCharType="begin"/>
        </w:r>
        <w:r w:rsidRPr="00F00993">
          <w:rPr>
            <w:rStyle w:val="Hyperlink"/>
            <w:noProof/>
            <w:color w:val="000000" w:themeColor="text1"/>
            <w:rPrChange w:id="511" w:author="Jacyeude Araújo" w:date="2019-10-02T13:03:00Z">
              <w:rPr>
                <w:rStyle w:val="Hyperlink"/>
                <w:noProof/>
              </w:rPr>
            </w:rPrChange>
          </w:rPr>
          <w:instrText xml:space="preserve"> </w:instrText>
        </w:r>
        <w:r w:rsidRPr="00F00993">
          <w:rPr>
            <w:noProof/>
            <w:color w:val="000000" w:themeColor="text1"/>
            <w:rPrChange w:id="512" w:author="Jacyeude Araújo" w:date="2019-10-02T13:03:00Z">
              <w:rPr>
                <w:noProof/>
              </w:rPr>
            </w:rPrChange>
          </w:rPr>
          <w:instrText>HYPERLINK \l "_Toc20849511"</w:instrText>
        </w:r>
        <w:r w:rsidRPr="00F00993">
          <w:rPr>
            <w:rStyle w:val="Hyperlink"/>
            <w:noProof/>
            <w:color w:val="000000" w:themeColor="text1"/>
            <w:rPrChange w:id="513" w:author="Jacyeude Araújo" w:date="2019-10-02T13:03:00Z">
              <w:rPr>
                <w:rStyle w:val="Hyperlink"/>
                <w:noProof/>
              </w:rPr>
            </w:rPrChange>
          </w:rPr>
          <w:instrText xml:space="preserve"> </w:instrText>
        </w:r>
        <w:r w:rsidRPr="00F00993">
          <w:rPr>
            <w:rStyle w:val="Hyperlink"/>
            <w:noProof/>
            <w:color w:val="000000" w:themeColor="text1"/>
            <w:rPrChange w:id="514"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515" w:author="Jacyeude Araújo" w:date="2019-10-02T13:03:00Z">
              <w:rPr>
                <w:rStyle w:val="Hyperlink"/>
                <w:rFonts w:ascii="Times New Roman" w:hAnsi="Times New Roman" w:cs="Times New Roman"/>
                <w:noProof/>
              </w:rPr>
            </w:rPrChange>
          </w:rPr>
          <w:t>Figura 24 - Aplicação de MVS. Adaptado de [42]</w:t>
        </w:r>
        <w:r w:rsidRPr="00F00993">
          <w:rPr>
            <w:noProof/>
            <w:webHidden/>
            <w:color w:val="000000" w:themeColor="text1"/>
            <w:rPrChange w:id="516" w:author="Jacyeude Araújo" w:date="2019-10-02T13:03:00Z">
              <w:rPr>
                <w:noProof/>
                <w:webHidden/>
              </w:rPr>
            </w:rPrChange>
          </w:rPr>
          <w:tab/>
        </w:r>
        <w:r w:rsidRPr="00F00993">
          <w:rPr>
            <w:noProof/>
            <w:webHidden/>
            <w:color w:val="000000" w:themeColor="text1"/>
            <w:rPrChange w:id="517" w:author="Jacyeude Araújo" w:date="2019-10-02T13:03:00Z">
              <w:rPr>
                <w:noProof/>
                <w:webHidden/>
              </w:rPr>
            </w:rPrChange>
          </w:rPr>
          <w:fldChar w:fldCharType="begin"/>
        </w:r>
        <w:r w:rsidRPr="00F00993">
          <w:rPr>
            <w:noProof/>
            <w:webHidden/>
            <w:color w:val="000000" w:themeColor="text1"/>
            <w:rPrChange w:id="518" w:author="Jacyeude Araújo" w:date="2019-10-02T13:03:00Z">
              <w:rPr>
                <w:noProof/>
                <w:webHidden/>
              </w:rPr>
            </w:rPrChange>
          </w:rPr>
          <w:instrText xml:space="preserve"> PAGEREF _Toc20849511 \h </w:instrText>
        </w:r>
      </w:ins>
      <w:r w:rsidRPr="00F00993">
        <w:rPr>
          <w:noProof/>
          <w:webHidden/>
          <w:color w:val="000000" w:themeColor="text1"/>
          <w:rPrChange w:id="519" w:author="Jacyeude Araújo" w:date="2019-10-02T13:03:00Z">
            <w:rPr>
              <w:noProof/>
              <w:webHidden/>
              <w:color w:val="000000" w:themeColor="text1"/>
            </w:rPr>
          </w:rPrChange>
        </w:rPr>
      </w:r>
      <w:r w:rsidRPr="00F00993">
        <w:rPr>
          <w:noProof/>
          <w:webHidden/>
          <w:color w:val="000000" w:themeColor="text1"/>
          <w:rPrChange w:id="520" w:author="Jacyeude Araújo" w:date="2019-10-02T13:03:00Z">
            <w:rPr>
              <w:noProof/>
              <w:webHidden/>
            </w:rPr>
          </w:rPrChange>
        </w:rPr>
        <w:fldChar w:fldCharType="separate"/>
      </w:r>
      <w:r w:rsidR="0008128E">
        <w:rPr>
          <w:noProof/>
          <w:webHidden/>
          <w:color w:val="000000" w:themeColor="text1"/>
        </w:rPr>
        <w:t>47</w:t>
      </w:r>
      <w:ins w:id="521" w:author="Jacyeude Araújo" w:date="2019-10-01T19:11:00Z">
        <w:r w:rsidRPr="00F00993">
          <w:rPr>
            <w:noProof/>
            <w:webHidden/>
            <w:color w:val="000000" w:themeColor="text1"/>
            <w:rPrChange w:id="522" w:author="Jacyeude Araújo" w:date="2019-10-02T13:03:00Z">
              <w:rPr>
                <w:noProof/>
                <w:webHidden/>
              </w:rPr>
            </w:rPrChange>
          </w:rPr>
          <w:fldChar w:fldCharType="end"/>
        </w:r>
        <w:r w:rsidRPr="00F00993">
          <w:rPr>
            <w:rStyle w:val="Hyperlink"/>
            <w:noProof/>
            <w:color w:val="000000" w:themeColor="text1"/>
            <w:rPrChange w:id="523" w:author="Jacyeude Araújo" w:date="2019-10-02T13:03:00Z">
              <w:rPr>
                <w:rStyle w:val="Hyperlink"/>
                <w:noProof/>
              </w:rPr>
            </w:rPrChange>
          </w:rPr>
          <w:fldChar w:fldCharType="end"/>
        </w:r>
      </w:ins>
    </w:p>
    <w:p w14:paraId="7D59BE49" w14:textId="20BF150E" w:rsidR="00952D93" w:rsidRPr="00F00993" w:rsidRDefault="00952D93">
      <w:pPr>
        <w:pStyle w:val="ndicedeilustraes"/>
        <w:tabs>
          <w:tab w:val="right" w:leader="dot" w:pos="9620"/>
        </w:tabs>
        <w:rPr>
          <w:ins w:id="524" w:author="Jacyeude Araújo" w:date="2019-10-01T19:11:00Z"/>
          <w:rFonts w:eastAsiaTheme="minorEastAsia"/>
          <w:noProof/>
          <w:color w:val="000000" w:themeColor="text1"/>
          <w:lang w:eastAsia="pt-BR"/>
          <w:rPrChange w:id="525" w:author="Jacyeude Araújo" w:date="2019-10-02T13:03:00Z">
            <w:rPr>
              <w:ins w:id="526" w:author="Jacyeude Araújo" w:date="2019-10-01T19:11:00Z"/>
              <w:rFonts w:eastAsiaTheme="minorEastAsia"/>
              <w:noProof/>
              <w:lang w:eastAsia="pt-BR"/>
            </w:rPr>
          </w:rPrChange>
        </w:rPr>
      </w:pPr>
      <w:ins w:id="527" w:author="Jacyeude Araújo" w:date="2019-10-01T19:11:00Z">
        <w:r w:rsidRPr="00F00993">
          <w:rPr>
            <w:rStyle w:val="Hyperlink"/>
            <w:noProof/>
            <w:color w:val="000000" w:themeColor="text1"/>
            <w:rPrChange w:id="528" w:author="Jacyeude Araújo" w:date="2019-10-02T13:03:00Z">
              <w:rPr>
                <w:rStyle w:val="Hyperlink"/>
                <w:noProof/>
              </w:rPr>
            </w:rPrChange>
          </w:rPr>
          <w:fldChar w:fldCharType="begin"/>
        </w:r>
        <w:r w:rsidRPr="00F00993">
          <w:rPr>
            <w:rStyle w:val="Hyperlink"/>
            <w:noProof/>
            <w:color w:val="000000" w:themeColor="text1"/>
            <w:rPrChange w:id="529" w:author="Jacyeude Araújo" w:date="2019-10-02T13:03:00Z">
              <w:rPr>
                <w:rStyle w:val="Hyperlink"/>
                <w:noProof/>
              </w:rPr>
            </w:rPrChange>
          </w:rPr>
          <w:instrText xml:space="preserve"> </w:instrText>
        </w:r>
        <w:r w:rsidRPr="00F00993">
          <w:rPr>
            <w:noProof/>
            <w:color w:val="000000" w:themeColor="text1"/>
            <w:rPrChange w:id="530" w:author="Jacyeude Araújo" w:date="2019-10-02T13:03:00Z">
              <w:rPr>
                <w:noProof/>
              </w:rPr>
            </w:rPrChange>
          </w:rPr>
          <w:instrText>HYPERLINK \l "_Toc20849512"</w:instrText>
        </w:r>
        <w:r w:rsidRPr="00F00993">
          <w:rPr>
            <w:rStyle w:val="Hyperlink"/>
            <w:noProof/>
            <w:color w:val="000000" w:themeColor="text1"/>
            <w:rPrChange w:id="531" w:author="Jacyeude Araújo" w:date="2019-10-02T13:03:00Z">
              <w:rPr>
                <w:rStyle w:val="Hyperlink"/>
                <w:noProof/>
              </w:rPr>
            </w:rPrChange>
          </w:rPr>
          <w:instrText xml:space="preserve"> </w:instrText>
        </w:r>
        <w:r w:rsidRPr="00F00993">
          <w:rPr>
            <w:rStyle w:val="Hyperlink"/>
            <w:noProof/>
            <w:color w:val="000000" w:themeColor="text1"/>
            <w:rPrChange w:id="532"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533" w:author="Jacyeude Araújo" w:date="2019-10-02T13:03:00Z">
              <w:rPr>
                <w:rStyle w:val="Hyperlink"/>
                <w:rFonts w:ascii="Times New Roman" w:hAnsi="Times New Roman" w:cs="Times New Roman"/>
                <w:noProof/>
              </w:rPr>
            </w:rPrChange>
          </w:rPr>
          <w:t>Figura 25- Cálculo da distância d entre os hiperplanos H1 e H2. fonte:adaptado de [15][33]</w:t>
        </w:r>
        <w:r w:rsidRPr="00F00993">
          <w:rPr>
            <w:noProof/>
            <w:webHidden/>
            <w:color w:val="000000" w:themeColor="text1"/>
            <w:rPrChange w:id="534" w:author="Jacyeude Araújo" w:date="2019-10-02T13:03:00Z">
              <w:rPr>
                <w:noProof/>
                <w:webHidden/>
              </w:rPr>
            </w:rPrChange>
          </w:rPr>
          <w:tab/>
        </w:r>
        <w:r w:rsidRPr="00F00993">
          <w:rPr>
            <w:noProof/>
            <w:webHidden/>
            <w:color w:val="000000" w:themeColor="text1"/>
            <w:rPrChange w:id="535" w:author="Jacyeude Araújo" w:date="2019-10-02T13:03:00Z">
              <w:rPr>
                <w:noProof/>
                <w:webHidden/>
              </w:rPr>
            </w:rPrChange>
          </w:rPr>
          <w:fldChar w:fldCharType="begin"/>
        </w:r>
        <w:r w:rsidRPr="00F00993">
          <w:rPr>
            <w:noProof/>
            <w:webHidden/>
            <w:color w:val="000000" w:themeColor="text1"/>
            <w:rPrChange w:id="536" w:author="Jacyeude Araújo" w:date="2019-10-02T13:03:00Z">
              <w:rPr>
                <w:noProof/>
                <w:webHidden/>
              </w:rPr>
            </w:rPrChange>
          </w:rPr>
          <w:instrText xml:space="preserve"> PAGEREF _Toc20849512 \h </w:instrText>
        </w:r>
      </w:ins>
      <w:r w:rsidRPr="00F00993">
        <w:rPr>
          <w:noProof/>
          <w:webHidden/>
          <w:color w:val="000000" w:themeColor="text1"/>
          <w:rPrChange w:id="537" w:author="Jacyeude Araújo" w:date="2019-10-02T13:03:00Z">
            <w:rPr>
              <w:noProof/>
              <w:webHidden/>
              <w:color w:val="000000" w:themeColor="text1"/>
            </w:rPr>
          </w:rPrChange>
        </w:rPr>
      </w:r>
      <w:r w:rsidRPr="00F00993">
        <w:rPr>
          <w:noProof/>
          <w:webHidden/>
          <w:color w:val="000000" w:themeColor="text1"/>
          <w:rPrChange w:id="538" w:author="Jacyeude Araújo" w:date="2019-10-02T13:03:00Z">
            <w:rPr>
              <w:noProof/>
              <w:webHidden/>
            </w:rPr>
          </w:rPrChange>
        </w:rPr>
        <w:fldChar w:fldCharType="separate"/>
      </w:r>
      <w:r w:rsidR="0008128E">
        <w:rPr>
          <w:noProof/>
          <w:webHidden/>
          <w:color w:val="000000" w:themeColor="text1"/>
        </w:rPr>
        <w:t>49</w:t>
      </w:r>
      <w:ins w:id="539" w:author="Jacyeude Araújo" w:date="2019-10-01T19:11:00Z">
        <w:r w:rsidRPr="00F00993">
          <w:rPr>
            <w:noProof/>
            <w:webHidden/>
            <w:color w:val="000000" w:themeColor="text1"/>
            <w:rPrChange w:id="540" w:author="Jacyeude Araújo" w:date="2019-10-02T13:03:00Z">
              <w:rPr>
                <w:noProof/>
                <w:webHidden/>
              </w:rPr>
            </w:rPrChange>
          </w:rPr>
          <w:fldChar w:fldCharType="end"/>
        </w:r>
        <w:r w:rsidRPr="00F00993">
          <w:rPr>
            <w:rStyle w:val="Hyperlink"/>
            <w:noProof/>
            <w:color w:val="000000" w:themeColor="text1"/>
            <w:rPrChange w:id="541" w:author="Jacyeude Araújo" w:date="2019-10-02T13:03:00Z">
              <w:rPr>
                <w:rStyle w:val="Hyperlink"/>
                <w:noProof/>
              </w:rPr>
            </w:rPrChange>
          </w:rPr>
          <w:fldChar w:fldCharType="end"/>
        </w:r>
      </w:ins>
    </w:p>
    <w:p w14:paraId="76E60149" w14:textId="161F15CE" w:rsidR="00952D93" w:rsidRPr="00F00993" w:rsidRDefault="00952D93">
      <w:pPr>
        <w:pStyle w:val="ndicedeilustraes"/>
        <w:tabs>
          <w:tab w:val="right" w:leader="dot" w:pos="9620"/>
        </w:tabs>
        <w:rPr>
          <w:ins w:id="542" w:author="Jacyeude Araújo" w:date="2019-10-01T19:11:00Z"/>
          <w:rFonts w:eastAsiaTheme="minorEastAsia"/>
          <w:noProof/>
          <w:color w:val="000000" w:themeColor="text1"/>
          <w:lang w:eastAsia="pt-BR"/>
          <w:rPrChange w:id="543" w:author="Jacyeude Araújo" w:date="2019-10-02T13:03:00Z">
            <w:rPr>
              <w:ins w:id="544" w:author="Jacyeude Araújo" w:date="2019-10-01T19:11:00Z"/>
              <w:rFonts w:eastAsiaTheme="minorEastAsia"/>
              <w:noProof/>
              <w:lang w:eastAsia="pt-BR"/>
            </w:rPr>
          </w:rPrChange>
        </w:rPr>
      </w:pPr>
      <w:ins w:id="545" w:author="Jacyeude Araújo" w:date="2019-10-01T19:11:00Z">
        <w:r w:rsidRPr="00F00993">
          <w:rPr>
            <w:rStyle w:val="Hyperlink"/>
            <w:noProof/>
            <w:color w:val="000000" w:themeColor="text1"/>
            <w:rPrChange w:id="546" w:author="Jacyeude Araújo" w:date="2019-10-02T13:03:00Z">
              <w:rPr>
                <w:rStyle w:val="Hyperlink"/>
                <w:noProof/>
              </w:rPr>
            </w:rPrChange>
          </w:rPr>
          <w:fldChar w:fldCharType="begin"/>
        </w:r>
        <w:r w:rsidRPr="00F00993">
          <w:rPr>
            <w:rStyle w:val="Hyperlink"/>
            <w:noProof/>
            <w:color w:val="000000" w:themeColor="text1"/>
            <w:rPrChange w:id="547" w:author="Jacyeude Araújo" w:date="2019-10-02T13:03:00Z">
              <w:rPr>
                <w:rStyle w:val="Hyperlink"/>
                <w:noProof/>
              </w:rPr>
            </w:rPrChange>
          </w:rPr>
          <w:instrText xml:space="preserve"> </w:instrText>
        </w:r>
        <w:r w:rsidRPr="00F00993">
          <w:rPr>
            <w:noProof/>
            <w:color w:val="000000" w:themeColor="text1"/>
            <w:rPrChange w:id="548" w:author="Jacyeude Araújo" w:date="2019-10-02T13:03:00Z">
              <w:rPr>
                <w:noProof/>
              </w:rPr>
            </w:rPrChange>
          </w:rPr>
          <w:instrText>HYPERLINK \l "_Toc20849513"</w:instrText>
        </w:r>
        <w:r w:rsidRPr="00F00993">
          <w:rPr>
            <w:rStyle w:val="Hyperlink"/>
            <w:noProof/>
            <w:color w:val="000000" w:themeColor="text1"/>
            <w:rPrChange w:id="549" w:author="Jacyeude Araújo" w:date="2019-10-02T13:03:00Z">
              <w:rPr>
                <w:rStyle w:val="Hyperlink"/>
                <w:noProof/>
              </w:rPr>
            </w:rPrChange>
          </w:rPr>
          <w:instrText xml:space="preserve"> </w:instrText>
        </w:r>
        <w:r w:rsidRPr="00F00993">
          <w:rPr>
            <w:rStyle w:val="Hyperlink"/>
            <w:noProof/>
            <w:color w:val="000000" w:themeColor="text1"/>
            <w:rPrChange w:id="550"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551" w:author="Jacyeude Araújo" w:date="2019-10-02T13:03:00Z">
              <w:rPr>
                <w:rStyle w:val="Hyperlink"/>
                <w:rFonts w:ascii="Times New Roman" w:hAnsi="Times New Roman" w:cs="Times New Roman"/>
                <w:noProof/>
              </w:rPr>
            </w:rPrChange>
          </w:rPr>
          <w:t>Figura 26 -Tipos de SVs: livres (cor cinza) e limitados (cor preta). Fonte : Adaptado de [33]</w:t>
        </w:r>
        <w:r w:rsidRPr="00F00993">
          <w:rPr>
            <w:noProof/>
            <w:webHidden/>
            <w:color w:val="000000" w:themeColor="text1"/>
            <w:rPrChange w:id="552" w:author="Jacyeude Araújo" w:date="2019-10-02T13:03:00Z">
              <w:rPr>
                <w:noProof/>
                <w:webHidden/>
              </w:rPr>
            </w:rPrChange>
          </w:rPr>
          <w:tab/>
        </w:r>
        <w:r w:rsidRPr="00F00993">
          <w:rPr>
            <w:noProof/>
            <w:webHidden/>
            <w:color w:val="000000" w:themeColor="text1"/>
            <w:rPrChange w:id="553" w:author="Jacyeude Araújo" w:date="2019-10-02T13:03:00Z">
              <w:rPr>
                <w:noProof/>
                <w:webHidden/>
              </w:rPr>
            </w:rPrChange>
          </w:rPr>
          <w:fldChar w:fldCharType="begin"/>
        </w:r>
        <w:r w:rsidRPr="00F00993">
          <w:rPr>
            <w:noProof/>
            <w:webHidden/>
            <w:color w:val="000000" w:themeColor="text1"/>
            <w:rPrChange w:id="554" w:author="Jacyeude Araújo" w:date="2019-10-02T13:03:00Z">
              <w:rPr>
                <w:noProof/>
                <w:webHidden/>
              </w:rPr>
            </w:rPrChange>
          </w:rPr>
          <w:instrText xml:space="preserve"> PAGEREF _Toc20849513 \h </w:instrText>
        </w:r>
      </w:ins>
      <w:r w:rsidRPr="00F00993">
        <w:rPr>
          <w:noProof/>
          <w:webHidden/>
          <w:color w:val="000000" w:themeColor="text1"/>
          <w:rPrChange w:id="555" w:author="Jacyeude Araújo" w:date="2019-10-02T13:03:00Z">
            <w:rPr>
              <w:noProof/>
              <w:webHidden/>
              <w:color w:val="000000" w:themeColor="text1"/>
            </w:rPr>
          </w:rPrChange>
        </w:rPr>
      </w:r>
      <w:r w:rsidRPr="00F00993">
        <w:rPr>
          <w:noProof/>
          <w:webHidden/>
          <w:color w:val="000000" w:themeColor="text1"/>
          <w:rPrChange w:id="556" w:author="Jacyeude Araújo" w:date="2019-10-02T13:03:00Z">
            <w:rPr>
              <w:noProof/>
              <w:webHidden/>
            </w:rPr>
          </w:rPrChange>
        </w:rPr>
        <w:fldChar w:fldCharType="separate"/>
      </w:r>
      <w:r w:rsidR="0008128E">
        <w:rPr>
          <w:noProof/>
          <w:webHidden/>
          <w:color w:val="000000" w:themeColor="text1"/>
        </w:rPr>
        <w:t>55</w:t>
      </w:r>
      <w:ins w:id="557" w:author="Jacyeude Araújo" w:date="2019-10-01T19:11:00Z">
        <w:r w:rsidRPr="00F00993">
          <w:rPr>
            <w:noProof/>
            <w:webHidden/>
            <w:color w:val="000000" w:themeColor="text1"/>
            <w:rPrChange w:id="558" w:author="Jacyeude Araújo" w:date="2019-10-02T13:03:00Z">
              <w:rPr>
                <w:noProof/>
                <w:webHidden/>
              </w:rPr>
            </w:rPrChange>
          </w:rPr>
          <w:fldChar w:fldCharType="end"/>
        </w:r>
        <w:r w:rsidRPr="00F00993">
          <w:rPr>
            <w:rStyle w:val="Hyperlink"/>
            <w:noProof/>
            <w:color w:val="000000" w:themeColor="text1"/>
            <w:rPrChange w:id="559" w:author="Jacyeude Araújo" w:date="2019-10-02T13:03:00Z">
              <w:rPr>
                <w:rStyle w:val="Hyperlink"/>
                <w:noProof/>
              </w:rPr>
            </w:rPrChange>
          </w:rPr>
          <w:fldChar w:fldCharType="end"/>
        </w:r>
      </w:ins>
    </w:p>
    <w:p w14:paraId="70CC36A4" w14:textId="6F951DCE" w:rsidR="00952D93" w:rsidRPr="00F00993" w:rsidRDefault="00952D93">
      <w:pPr>
        <w:pStyle w:val="ndicedeilustraes"/>
        <w:tabs>
          <w:tab w:val="right" w:leader="dot" w:pos="9620"/>
        </w:tabs>
        <w:rPr>
          <w:ins w:id="560" w:author="Jacyeude Araújo" w:date="2019-10-01T19:11:00Z"/>
          <w:rFonts w:eastAsiaTheme="minorEastAsia"/>
          <w:noProof/>
          <w:color w:val="000000" w:themeColor="text1"/>
          <w:lang w:eastAsia="pt-BR"/>
          <w:rPrChange w:id="561" w:author="Jacyeude Araújo" w:date="2019-10-02T13:03:00Z">
            <w:rPr>
              <w:ins w:id="562" w:author="Jacyeude Araújo" w:date="2019-10-01T19:11:00Z"/>
              <w:rFonts w:eastAsiaTheme="minorEastAsia"/>
              <w:noProof/>
              <w:lang w:eastAsia="pt-BR"/>
            </w:rPr>
          </w:rPrChange>
        </w:rPr>
      </w:pPr>
      <w:ins w:id="563" w:author="Jacyeude Araújo" w:date="2019-10-01T19:11:00Z">
        <w:r w:rsidRPr="00F00993">
          <w:rPr>
            <w:rStyle w:val="Hyperlink"/>
            <w:noProof/>
            <w:color w:val="000000" w:themeColor="text1"/>
            <w:rPrChange w:id="564" w:author="Jacyeude Araújo" w:date="2019-10-02T13:03:00Z">
              <w:rPr>
                <w:rStyle w:val="Hyperlink"/>
                <w:noProof/>
              </w:rPr>
            </w:rPrChange>
          </w:rPr>
          <w:fldChar w:fldCharType="begin"/>
        </w:r>
        <w:r w:rsidRPr="00F00993">
          <w:rPr>
            <w:rStyle w:val="Hyperlink"/>
            <w:noProof/>
            <w:color w:val="000000" w:themeColor="text1"/>
            <w:rPrChange w:id="565" w:author="Jacyeude Araújo" w:date="2019-10-02T13:03:00Z">
              <w:rPr>
                <w:rStyle w:val="Hyperlink"/>
                <w:noProof/>
              </w:rPr>
            </w:rPrChange>
          </w:rPr>
          <w:instrText xml:space="preserve"> </w:instrText>
        </w:r>
        <w:r w:rsidRPr="00F00993">
          <w:rPr>
            <w:noProof/>
            <w:color w:val="000000" w:themeColor="text1"/>
            <w:rPrChange w:id="566" w:author="Jacyeude Araújo" w:date="2019-10-02T13:03:00Z">
              <w:rPr>
                <w:noProof/>
              </w:rPr>
            </w:rPrChange>
          </w:rPr>
          <w:instrText>HYPERLINK \l "_Toc20849514"</w:instrText>
        </w:r>
        <w:r w:rsidRPr="00F00993">
          <w:rPr>
            <w:rStyle w:val="Hyperlink"/>
            <w:noProof/>
            <w:color w:val="000000" w:themeColor="text1"/>
            <w:rPrChange w:id="567" w:author="Jacyeude Araújo" w:date="2019-10-02T13:03:00Z">
              <w:rPr>
                <w:rStyle w:val="Hyperlink"/>
                <w:noProof/>
              </w:rPr>
            </w:rPrChange>
          </w:rPr>
          <w:instrText xml:space="preserve"> </w:instrText>
        </w:r>
        <w:r w:rsidRPr="00F00993">
          <w:rPr>
            <w:rStyle w:val="Hyperlink"/>
            <w:noProof/>
            <w:color w:val="000000" w:themeColor="text1"/>
            <w:rPrChange w:id="568"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569" w:author="Jacyeude Araújo" w:date="2019-10-02T13:03:00Z">
              <w:rPr>
                <w:rStyle w:val="Hyperlink"/>
                <w:rFonts w:ascii="Times New Roman" w:hAnsi="Times New Roman" w:cs="Times New Roman"/>
                <w:noProof/>
              </w:rPr>
            </w:rPrChange>
          </w:rPr>
          <w:t>Figura 27 -(a) Conjunto de dados não linear; (b) Fronteço de entradas; (c). Fonte: Adaptado de [33][35]</w:t>
        </w:r>
        <w:r w:rsidRPr="00F00993">
          <w:rPr>
            <w:noProof/>
            <w:webHidden/>
            <w:color w:val="000000" w:themeColor="text1"/>
            <w:rPrChange w:id="570" w:author="Jacyeude Araújo" w:date="2019-10-02T13:03:00Z">
              <w:rPr>
                <w:noProof/>
                <w:webHidden/>
              </w:rPr>
            </w:rPrChange>
          </w:rPr>
          <w:tab/>
        </w:r>
        <w:r w:rsidRPr="00F00993">
          <w:rPr>
            <w:noProof/>
            <w:webHidden/>
            <w:color w:val="000000" w:themeColor="text1"/>
            <w:rPrChange w:id="571" w:author="Jacyeude Araújo" w:date="2019-10-02T13:03:00Z">
              <w:rPr>
                <w:noProof/>
                <w:webHidden/>
              </w:rPr>
            </w:rPrChange>
          </w:rPr>
          <w:fldChar w:fldCharType="begin"/>
        </w:r>
        <w:r w:rsidRPr="00F00993">
          <w:rPr>
            <w:noProof/>
            <w:webHidden/>
            <w:color w:val="000000" w:themeColor="text1"/>
            <w:rPrChange w:id="572" w:author="Jacyeude Araújo" w:date="2019-10-02T13:03:00Z">
              <w:rPr>
                <w:noProof/>
                <w:webHidden/>
              </w:rPr>
            </w:rPrChange>
          </w:rPr>
          <w:instrText xml:space="preserve"> PAGEREF _Toc20849514 \h </w:instrText>
        </w:r>
      </w:ins>
      <w:r w:rsidRPr="00F00993">
        <w:rPr>
          <w:noProof/>
          <w:webHidden/>
          <w:color w:val="000000" w:themeColor="text1"/>
          <w:rPrChange w:id="573" w:author="Jacyeude Araújo" w:date="2019-10-02T13:03:00Z">
            <w:rPr>
              <w:noProof/>
              <w:webHidden/>
              <w:color w:val="000000" w:themeColor="text1"/>
            </w:rPr>
          </w:rPrChange>
        </w:rPr>
      </w:r>
      <w:r w:rsidRPr="00F00993">
        <w:rPr>
          <w:noProof/>
          <w:webHidden/>
          <w:color w:val="000000" w:themeColor="text1"/>
          <w:rPrChange w:id="574" w:author="Jacyeude Araújo" w:date="2019-10-02T13:03:00Z">
            <w:rPr>
              <w:noProof/>
              <w:webHidden/>
            </w:rPr>
          </w:rPrChange>
        </w:rPr>
        <w:fldChar w:fldCharType="separate"/>
      </w:r>
      <w:r w:rsidR="0008128E">
        <w:rPr>
          <w:noProof/>
          <w:webHidden/>
          <w:color w:val="000000" w:themeColor="text1"/>
        </w:rPr>
        <w:t>56</w:t>
      </w:r>
      <w:ins w:id="575" w:author="Jacyeude Araújo" w:date="2019-10-01T19:11:00Z">
        <w:r w:rsidRPr="00F00993">
          <w:rPr>
            <w:noProof/>
            <w:webHidden/>
            <w:color w:val="000000" w:themeColor="text1"/>
            <w:rPrChange w:id="576" w:author="Jacyeude Araújo" w:date="2019-10-02T13:03:00Z">
              <w:rPr>
                <w:noProof/>
                <w:webHidden/>
              </w:rPr>
            </w:rPrChange>
          </w:rPr>
          <w:fldChar w:fldCharType="end"/>
        </w:r>
        <w:r w:rsidRPr="00F00993">
          <w:rPr>
            <w:rStyle w:val="Hyperlink"/>
            <w:noProof/>
            <w:color w:val="000000" w:themeColor="text1"/>
            <w:rPrChange w:id="577" w:author="Jacyeude Araújo" w:date="2019-10-02T13:03:00Z">
              <w:rPr>
                <w:rStyle w:val="Hyperlink"/>
                <w:noProof/>
              </w:rPr>
            </w:rPrChange>
          </w:rPr>
          <w:fldChar w:fldCharType="end"/>
        </w:r>
      </w:ins>
    </w:p>
    <w:p w14:paraId="65592BC9" w14:textId="533EB1D3" w:rsidR="00952D93" w:rsidRPr="00F00993" w:rsidRDefault="00952D93">
      <w:pPr>
        <w:pStyle w:val="ndicedeilustraes"/>
        <w:tabs>
          <w:tab w:val="right" w:leader="dot" w:pos="9620"/>
        </w:tabs>
        <w:rPr>
          <w:ins w:id="578" w:author="Jacyeude Araújo" w:date="2019-10-01T19:11:00Z"/>
          <w:rFonts w:eastAsiaTheme="minorEastAsia"/>
          <w:noProof/>
          <w:color w:val="000000" w:themeColor="text1"/>
          <w:lang w:eastAsia="pt-BR"/>
          <w:rPrChange w:id="579" w:author="Jacyeude Araújo" w:date="2019-10-02T13:03:00Z">
            <w:rPr>
              <w:ins w:id="580" w:author="Jacyeude Araújo" w:date="2019-10-01T19:11:00Z"/>
              <w:rFonts w:eastAsiaTheme="minorEastAsia"/>
              <w:noProof/>
              <w:lang w:eastAsia="pt-BR"/>
            </w:rPr>
          </w:rPrChange>
        </w:rPr>
      </w:pPr>
      <w:ins w:id="581" w:author="Jacyeude Araújo" w:date="2019-10-01T19:11:00Z">
        <w:r w:rsidRPr="00F00993">
          <w:rPr>
            <w:rStyle w:val="Hyperlink"/>
            <w:noProof/>
            <w:color w:val="000000" w:themeColor="text1"/>
            <w:rPrChange w:id="582" w:author="Jacyeude Araújo" w:date="2019-10-02T13:03:00Z">
              <w:rPr>
                <w:rStyle w:val="Hyperlink"/>
                <w:noProof/>
              </w:rPr>
            </w:rPrChange>
          </w:rPr>
          <w:fldChar w:fldCharType="begin"/>
        </w:r>
        <w:r w:rsidRPr="00F00993">
          <w:rPr>
            <w:rStyle w:val="Hyperlink"/>
            <w:noProof/>
            <w:color w:val="000000" w:themeColor="text1"/>
            <w:rPrChange w:id="583" w:author="Jacyeude Araújo" w:date="2019-10-02T13:03:00Z">
              <w:rPr>
                <w:rStyle w:val="Hyperlink"/>
                <w:noProof/>
              </w:rPr>
            </w:rPrChange>
          </w:rPr>
          <w:instrText xml:space="preserve"> </w:instrText>
        </w:r>
        <w:r w:rsidRPr="00F00993">
          <w:rPr>
            <w:noProof/>
            <w:color w:val="000000" w:themeColor="text1"/>
            <w:rPrChange w:id="584" w:author="Jacyeude Araújo" w:date="2019-10-02T13:03:00Z">
              <w:rPr>
                <w:noProof/>
              </w:rPr>
            </w:rPrChange>
          </w:rPr>
          <w:instrText>HYPERLINK \l "_Toc20849515"</w:instrText>
        </w:r>
        <w:r w:rsidRPr="00F00993">
          <w:rPr>
            <w:rStyle w:val="Hyperlink"/>
            <w:noProof/>
            <w:color w:val="000000" w:themeColor="text1"/>
            <w:rPrChange w:id="585" w:author="Jacyeude Araújo" w:date="2019-10-02T13:03:00Z">
              <w:rPr>
                <w:rStyle w:val="Hyperlink"/>
                <w:noProof/>
              </w:rPr>
            </w:rPrChange>
          </w:rPr>
          <w:instrText xml:space="preserve"> </w:instrText>
        </w:r>
        <w:r w:rsidRPr="00F00993">
          <w:rPr>
            <w:rStyle w:val="Hyperlink"/>
            <w:noProof/>
            <w:color w:val="000000" w:themeColor="text1"/>
            <w:rPrChange w:id="586"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587" w:author="Jacyeude Araújo" w:date="2019-10-02T13:03:00Z">
              <w:rPr>
                <w:rStyle w:val="Hyperlink"/>
                <w:rFonts w:ascii="Times New Roman" w:hAnsi="Times New Roman" w:cs="Times New Roman"/>
                <w:noProof/>
              </w:rPr>
            </w:rPrChange>
          </w:rPr>
          <w:t>Figura 28 - Funções kernel mais comuns. Fonte: Adaptado de [8][33]</w:t>
        </w:r>
        <w:r w:rsidRPr="00F00993">
          <w:rPr>
            <w:noProof/>
            <w:webHidden/>
            <w:color w:val="000000" w:themeColor="text1"/>
            <w:rPrChange w:id="588" w:author="Jacyeude Araújo" w:date="2019-10-02T13:03:00Z">
              <w:rPr>
                <w:noProof/>
                <w:webHidden/>
              </w:rPr>
            </w:rPrChange>
          </w:rPr>
          <w:tab/>
        </w:r>
        <w:r w:rsidRPr="00F00993">
          <w:rPr>
            <w:noProof/>
            <w:webHidden/>
            <w:color w:val="000000" w:themeColor="text1"/>
            <w:rPrChange w:id="589" w:author="Jacyeude Araújo" w:date="2019-10-02T13:03:00Z">
              <w:rPr>
                <w:noProof/>
                <w:webHidden/>
              </w:rPr>
            </w:rPrChange>
          </w:rPr>
          <w:fldChar w:fldCharType="begin"/>
        </w:r>
        <w:r w:rsidRPr="00F00993">
          <w:rPr>
            <w:noProof/>
            <w:webHidden/>
            <w:color w:val="000000" w:themeColor="text1"/>
            <w:rPrChange w:id="590" w:author="Jacyeude Araújo" w:date="2019-10-02T13:03:00Z">
              <w:rPr>
                <w:noProof/>
                <w:webHidden/>
              </w:rPr>
            </w:rPrChange>
          </w:rPr>
          <w:instrText xml:space="preserve"> PAGEREF _Toc20849515 \h </w:instrText>
        </w:r>
      </w:ins>
      <w:r w:rsidRPr="00F00993">
        <w:rPr>
          <w:noProof/>
          <w:webHidden/>
          <w:color w:val="000000" w:themeColor="text1"/>
          <w:rPrChange w:id="591" w:author="Jacyeude Araújo" w:date="2019-10-02T13:03:00Z">
            <w:rPr>
              <w:noProof/>
              <w:webHidden/>
              <w:color w:val="000000" w:themeColor="text1"/>
            </w:rPr>
          </w:rPrChange>
        </w:rPr>
      </w:r>
      <w:r w:rsidRPr="00F00993">
        <w:rPr>
          <w:noProof/>
          <w:webHidden/>
          <w:color w:val="000000" w:themeColor="text1"/>
          <w:rPrChange w:id="592" w:author="Jacyeude Araújo" w:date="2019-10-02T13:03:00Z">
            <w:rPr>
              <w:noProof/>
              <w:webHidden/>
            </w:rPr>
          </w:rPrChange>
        </w:rPr>
        <w:fldChar w:fldCharType="separate"/>
      </w:r>
      <w:r w:rsidR="0008128E">
        <w:rPr>
          <w:noProof/>
          <w:webHidden/>
          <w:color w:val="000000" w:themeColor="text1"/>
        </w:rPr>
        <w:t>58</w:t>
      </w:r>
      <w:ins w:id="593" w:author="Jacyeude Araújo" w:date="2019-10-01T19:11:00Z">
        <w:r w:rsidRPr="00F00993">
          <w:rPr>
            <w:noProof/>
            <w:webHidden/>
            <w:color w:val="000000" w:themeColor="text1"/>
            <w:rPrChange w:id="594" w:author="Jacyeude Araújo" w:date="2019-10-02T13:03:00Z">
              <w:rPr>
                <w:noProof/>
                <w:webHidden/>
              </w:rPr>
            </w:rPrChange>
          </w:rPr>
          <w:fldChar w:fldCharType="end"/>
        </w:r>
        <w:r w:rsidRPr="00F00993">
          <w:rPr>
            <w:rStyle w:val="Hyperlink"/>
            <w:noProof/>
            <w:color w:val="000000" w:themeColor="text1"/>
            <w:rPrChange w:id="595" w:author="Jacyeude Araújo" w:date="2019-10-02T13:03:00Z">
              <w:rPr>
                <w:rStyle w:val="Hyperlink"/>
                <w:noProof/>
              </w:rPr>
            </w:rPrChange>
          </w:rPr>
          <w:fldChar w:fldCharType="end"/>
        </w:r>
      </w:ins>
    </w:p>
    <w:p w14:paraId="28F1A1C0" w14:textId="4811638A" w:rsidR="00952D93" w:rsidRPr="00F00993" w:rsidRDefault="00952D93">
      <w:pPr>
        <w:pStyle w:val="ndicedeilustraes"/>
        <w:tabs>
          <w:tab w:val="right" w:leader="dot" w:pos="9620"/>
        </w:tabs>
        <w:rPr>
          <w:ins w:id="596" w:author="Jacyeude Araújo" w:date="2019-10-01T19:11:00Z"/>
          <w:rFonts w:eastAsiaTheme="minorEastAsia"/>
          <w:noProof/>
          <w:color w:val="000000" w:themeColor="text1"/>
          <w:lang w:eastAsia="pt-BR"/>
          <w:rPrChange w:id="597" w:author="Jacyeude Araújo" w:date="2019-10-02T13:03:00Z">
            <w:rPr>
              <w:ins w:id="598" w:author="Jacyeude Araújo" w:date="2019-10-01T19:11:00Z"/>
              <w:rFonts w:eastAsiaTheme="minorEastAsia"/>
              <w:noProof/>
              <w:lang w:eastAsia="pt-BR"/>
            </w:rPr>
          </w:rPrChange>
        </w:rPr>
      </w:pPr>
      <w:ins w:id="599" w:author="Jacyeude Araújo" w:date="2019-10-01T19:11:00Z">
        <w:r w:rsidRPr="00F00993">
          <w:rPr>
            <w:rStyle w:val="Hyperlink"/>
            <w:noProof/>
            <w:color w:val="000000" w:themeColor="text1"/>
            <w:rPrChange w:id="600" w:author="Jacyeude Araújo" w:date="2019-10-02T13:03:00Z">
              <w:rPr>
                <w:rStyle w:val="Hyperlink"/>
                <w:noProof/>
              </w:rPr>
            </w:rPrChange>
          </w:rPr>
          <w:fldChar w:fldCharType="begin"/>
        </w:r>
        <w:r w:rsidRPr="00F00993">
          <w:rPr>
            <w:rStyle w:val="Hyperlink"/>
            <w:noProof/>
            <w:color w:val="000000" w:themeColor="text1"/>
            <w:rPrChange w:id="601" w:author="Jacyeude Araújo" w:date="2019-10-02T13:03:00Z">
              <w:rPr>
                <w:rStyle w:val="Hyperlink"/>
                <w:noProof/>
              </w:rPr>
            </w:rPrChange>
          </w:rPr>
          <w:instrText xml:space="preserve"> </w:instrText>
        </w:r>
        <w:r w:rsidRPr="00F00993">
          <w:rPr>
            <w:noProof/>
            <w:color w:val="000000" w:themeColor="text1"/>
            <w:rPrChange w:id="602" w:author="Jacyeude Araújo" w:date="2019-10-02T13:03:00Z">
              <w:rPr>
                <w:noProof/>
              </w:rPr>
            </w:rPrChange>
          </w:rPr>
          <w:instrText>HYPERLINK \l "_Toc20849516"</w:instrText>
        </w:r>
        <w:r w:rsidRPr="00F00993">
          <w:rPr>
            <w:rStyle w:val="Hyperlink"/>
            <w:noProof/>
            <w:color w:val="000000" w:themeColor="text1"/>
            <w:rPrChange w:id="603" w:author="Jacyeude Araújo" w:date="2019-10-02T13:03:00Z">
              <w:rPr>
                <w:rStyle w:val="Hyperlink"/>
                <w:noProof/>
              </w:rPr>
            </w:rPrChange>
          </w:rPr>
          <w:instrText xml:space="preserve"> </w:instrText>
        </w:r>
        <w:r w:rsidRPr="00F00993">
          <w:rPr>
            <w:rStyle w:val="Hyperlink"/>
            <w:noProof/>
            <w:color w:val="000000" w:themeColor="text1"/>
            <w:rPrChange w:id="604"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05" w:author="Jacyeude Araújo" w:date="2019-10-02T13:03:00Z">
              <w:rPr>
                <w:rStyle w:val="Hyperlink"/>
                <w:rFonts w:ascii="Times New Roman" w:hAnsi="Times New Roman" w:cs="Times New Roman"/>
                <w:noProof/>
              </w:rPr>
            </w:rPrChange>
          </w:rPr>
          <w:t>Figura 29 - Mapeamento de um espaço de entrada via função kernel.Fonte: adaptado de [42]</w:t>
        </w:r>
        <w:r w:rsidRPr="00F00993">
          <w:rPr>
            <w:noProof/>
            <w:webHidden/>
            <w:color w:val="000000" w:themeColor="text1"/>
            <w:rPrChange w:id="606" w:author="Jacyeude Araújo" w:date="2019-10-02T13:03:00Z">
              <w:rPr>
                <w:noProof/>
                <w:webHidden/>
              </w:rPr>
            </w:rPrChange>
          </w:rPr>
          <w:tab/>
        </w:r>
        <w:r w:rsidRPr="00F00993">
          <w:rPr>
            <w:noProof/>
            <w:webHidden/>
            <w:color w:val="000000" w:themeColor="text1"/>
            <w:rPrChange w:id="607" w:author="Jacyeude Araújo" w:date="2019-10-02T13:03:00Z">
              <w:rPr>
                <w:noProof/>
                <w:webHidden/>
              </w:rPr>
            </w:rPrChange>
          </w:rPr>
          <w:fldChar w:fldCharType="begin"/>
        </w:r>
        <w:r w:rsidRPr="00F00993">
          <w:rPr>
            <w:noProof/>
            <w:webHidden/>
            <w:color w:val="000000" w:themeColor="text1"/>
            <w:rPrChange w:id="608" w:author="Jacyeude Araújo" w:date="2019-10-02T13:03:00Z">
              <w:rPr>
                <w:noProof/>
                <w:webHidden/>
              </w:rPr>
            </w:rPrChange>
          </w:rPr>
          <w:instrText xml:space="preserve"> PAGEREF _Toc20849516 \h </w:instrText>
        </w:r>
      </w:ins>
      <w:r w:rsidRPr="00F00993">
        <w:rPr>
          <w:noProof/>
          <w:webHidden/>
          <w:color w:val="000000" w:themeColor="text1"/>
          <w:rPrChange w:id="609" w:author="Jacyeude Araújo" w:date="2019-10-02T13:03:00Z">
            <w:rPr>
              <w:noProof/>
              <w:webHidden/>
              <w:color w:val="000000" w:themeColor="text1"/>
            </w:rPr>
          </w:rPrChange>
        </w:rPr>
      </w:r>
      <w:r w:rsidRPr="00F00993">
        <w:rPr>
          <w:noProof/>
          <w:webHidden/>
          <w:color w:val="000000" w:themeColor="text1"/>
          <w:rPrChange w:id="610" w:author="Jacyeude Araújo" w:date="2019-10-02T13:03:00Z">
            <w:rPr>
              <w:noProof/>
              <w:webHidden/>
            </w:rPr>
          </w:rPrChange>
        </w:rPr>
        <w:fldChar w:fldCharType="separate"/>
      </w:r>
      <w:r w:rsidR="0008128E">
        <w:rPr>
          <w:noProof/>
          <w:webHidden/>
          <w:color w:val="000000" w:themeColor="text1"/>
        </w:rPr>
        <w:t>59</w:t>
      </w:r>
      <w:ins w:id="611" w:author="Jacyeude Araújo" w:date="2019-10-01T19:11:00Z">
        <w:r w:rsidRPr="00F00993">
          <w:rPr>
            <w:noProof/>
            <w:webHidden/>
            <w:color w:val="000000" w:themeColor="text1"/>
            <w:rPrChange w:id="612" w:author="Jacyeude Araújo" w:date="2019-10-02T13:03:00Z">
              <w:rPr>
                <w:noProof/>
                <w:webHidden/>
              </w:rPr>
            </w:rPrChange>
          </w:rPr>
          <w:fldChar w:fldCharType="end"/>
        </w:r>
        <w:r w:rsidRPr="00F00993">
          <w:rPr>
            <w:rStyle w:val="Hyperlink"/>
            <w:noProof/>
            <w:color w:val="000000" w:themeColor="text1"/>
            <w:rPrChange w:id="613" w:author="Jacyeude Araújo" w:date="2019-10-02T13:03:00Z">
              <w:rPr>
                <w:rStyle w:val="Hyperlink"/>
                <w:noProof/>
              </w:rPr>
            </w:rPrChange>
          </w:rPr>
          <w:fldChar w:fldCharType="end"/>
        </w:r>
      </w:ins>
    </w:p>
    <w:p w14:paraId="58D71386" w14:textId="3A83B87B" w:rsidR="00952D93" w:rsidRPr="00F00993" w:rsidRDefault="00952D93">
      <w:pPr>
        <w:pStyle w:val="ndicedeilustraes"/>
        <w:tabs>
          <w:tab w:val="right" w:leader="dot" w:pos="9620"/>
        </w:tabs>
        <w:rPr>
          <w:ins w:id="614" w:author="Jacyeude Araújo" w:date="2019-10-01T19:11:00Z"/>
          <w:rFonts w:eastAsiaTheme="minorEastAsia"/>
          <w:noProof/>
          <w:color w:val="000000" w:themeColor="text1"/>
          <w:lang w:eastAsia="pt-BR"/>
          <w:rPrChange w:id="615" w:author="Jacyeude Araújo" w:date="2019-10-02T13:03:00Z">
            <w:rPr>
              <w:ins w:id="616" w:author="Jacyeude Araújo" w:date="2019-10-01T19:11:00Z"/>
              <w:rFonts w:eastAsiaTheme="minorEastAsia"/>
              <w:noProof/>
              <w:lang w:eastAsia="pt-BR"/>
            </w:rPr>
          </w:rPrChange>
        </w:rPr>
      </w:pPr>
      <w:ins w:id="617" w:author="Jacyeude Araújo" w:date="2019-10-01T19:11:00Z">
        <w:r w:rsidRPr="00F00993">
          <w:rPr>
            <w:rStyle w:val="Hyperlink"/>
            <w:noProof/>
            <w:color w:val="000000" w:themeColor="text1"/>
            <w:rPrChange w:id="618" w:author="Jacyeude Araújo" w:date="2019-10-02T13:03:00Z">
              <w:rPr>
                <w:rStyle w:val="Hyperlink"/>
                <w:noProof/>
              </w:rPr>
            </w:rPrChange>
          </w:rPr>
          <w:fldChar w:fldCharType="begin"/>
        </w:r>
        <w:r w:rsidRPr="00F00993">
          <w:rPr>
            <w:rStyle w:val="Hyperlink"/>
            <w:noProof/>
            <w:color w:val="000000" w:themeColor="text1"/>
            <w:rPrChange w:id="619" w:author="Jacyeude Araújo" w:date="2019-10-02T13:03:00Z">
              <w:rPr>
                <w:rStyle w:val="Hyperlink"/>
                <w:noProof/>
              </w:rPr>
            </w:rPrChange>
          </w:rPr>
          <w:instrText xml:space="preserve"> </w:instrText>
        </w:r>
        <w:r w:rsidRPr="00F00993">
          <w:rPr>
            <w:noProof/>
            <w:color w:val="000000" w:themeColor="text1"/>
            <w:rPrChange w:id="620" w:author="Jacyeude Araújo" w:date="2019-10-02T13:03:00Z">
              <w:rPr>
                <w:noProof/>
              </w:rPr>
            </w:rPrChange>
          </w:rPr>
          <w:instrText>HYPERLINK \l "_Toc20849517"</w:instrText>
        </w:r>
        <w:r w:rsidRPr="00F00993">
          <w:rPr>
            <w:rStyle w:val="Hyperlink"/>
            <w:noProof/>
            <w:color w:val="000000" w:themeColor="text1"/>
            <w:rPrChange w:id="621" w:author="Jacyeude Araújo" w:date="2019-10-02T13:03:00Z">
              <w:rPr>
                <w:rStyle w:val="Hyperlink"/>
                <w:noProof/>
              </w:rPr>
            </w:rPrChange>
          </w:rPr>
          <w:instrText xml:space="preserve"> </w:instrText>
        </w:r>
        <w:r w:rsidRPr="00F00993">
          <w:rPr>
            <w:rStyle w:val="Hyperlink"/>
            <w:noProof/>
            <w:color w:val="000000" w:themeColor="text1"/>
            <w:rPrChange w:id="622"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23" w:author="Jacyeude Araújo" w:date="2019-10-02T13:03:00Z">
              <w:rPr>
                <w:rStyle w:val="Hyperlink"/>
                <w:rFonts w:ascii="Times New Roman" w:hAnsi="Times New Roman" w:cs="Times New Roman"/>
                <w:noProof/>
              </w:rPr>
            </w:rPrChange>
          </w:rPr>
          <w:t>Figura 300- Parâmetros do kernel rbf</w:t>
        </w:r>
        <w:r w:rsidRPr="00F00993">
          <w:rPr>
            <w:noProof/>
            <w:webHidden/>
            <w:color w:val="000000" w:themeColor="text1"/>
            <w:rPrChange w:id="624" w:author="Jacyeude Araújo" w:date="2019-10-02T13:03:00Z">
              <w:rPr>
                <w:noProof/>
                <w:webHidden/>
              </w:rPr>
            </w:rPrChange>
          </w:rPr>
          <w:tab/>
        </w:r>
        <w:r w:rsidRPr="00F00993">
          <w:rPr>
            <w:noProof/>
            <w:webHidden/>
            <w:color w:val="000000" w:themeColor="text1"/>
            <w:rPrChange w:id="625" w:author="Jacyeude Araújo" w:date="2019-10-02T13:03:00Z">
              <w:rPr>
                <w:noProof/>
                <w:webHidden/>
              </w:rPr>
            </w:rPrChange>
          </w:rPr>
          <w:fldChar w:fldCharType="begin"/>
        </w:r>
        <w:r w:rsidRPr="00F00993">
          <w:rPr>
            <w:noProof/>
            <w:webHidden/>
            <w:color w:val="000000" w:themeColor="text1"/>
            <w:rPrChange w:id="626" w:author="Jacyeude Araújo" w:date="2019-10-02T13:03:00Z">
              <w:rPr>
                <w:noProof/>
                <w:webHidden/>
              </w:rPr>
            </w:rPrChange>
          </w:rPr>
          <w:instrText xml:space="preserve"> PAGEREF _Toc20849517 \h </w:instrText>
        </w:r>
      </w:ins>
      <w:r w:rsidRPr="00F00993">
        <w:rPr>
          <w:noProof/>
          <w:webHidden/>
          <w:color w:val="000000" w:themeColor="text1"/>
          <w:rPrChange w:id="627" w:author="Jacyeude Araújo" w:date="2019-10-02T13:03:00Z">
            <w:rPr>
              <w:noProof/>
              <w:webHidden/>
              <w:color w:val="000000" w:themeColor="text1"/>
            </w:rPr>
          </w:rPrChange>
        </w:rPr>
      </w:r>
      <w:r w:rsidRPr="00F00993">
        <w:rPr>
          <w:noProof/>
          <w:webHidden/>
          <w:color w:val="000000" w:themeColor="text1"/>
          <w:rPrChange w:id="628" w:author="Jacyeude Araújo" w:date="2019-10-02T13:03:00Z">
            <w:rPr>
              <w:noProof/>
              <w:webHidden/>
            </w:rPr>
          </w:rPrChange>
        </w:rPr>
        <w:fldChar w:fldCharType="separate"/>
      </w:r>
      <w:r w:rsidR="0008128E">
        <w:rPr>
          <w:noProof/>
          <w:webHidden/>
          <w:color w:val="000000" w:themeColor="text1"/>
        </w:rPr>
        <w:t>59</w:t>
      </w:r>
      <w:ins w:id="629" w:author="Jacyeude Araújo" w:date="2019-10-01T19:11:00Z">
        <w:r w:rsidRPr="00F00993">
          <w:rPr>
            <w:noProof/>
            <w:webHidden/>
            <w:color w:val="000000" w:themeColor="text1"/>
            <w:rPrChange w:id="630" w:author="Jacyeude Araújo" w:date="2019-10-02T13:03:00Z">
              <w:rPr>
                <w:noProof/>
                <w:webHidden/>
              </w:rPr>
            </w:rPrChange>
          </w:rPr>
          <w:fldChar w:fldCharType="end"/>
        </w:r>
        <w:r w:rsidRPr="00F00993">
          <w:rPr>
            <w:rStyle w:val="Hyperlink"/>
            <w:noProof/>
            <w:color w:val="000000" w:themeColor="text1"/>
            <w:rPrChange w:id="631" w:author="Jacyeude Araújo" w:date="2019-10-02T13:03:00Z">
              <w:rPr>
                <w:rStyle w:val="Hyperlink"/>
                <w:noProof/>
              </w:rPr>
            </w:rPrChange>
          </w:rPr>
          <w:fldChar w:fldCharType="end"/>
        </w:r>
      </w:ins>
    </w:p>
    <w:p w14:paraId="4E14CE2D" w14:textId="12632700" w:rsidR="00952D93" w:rsidRPr="00F00993" w:rsidRDefault="00952D93">
      <w:pPr>
        <w:pStyle w:val="ndicedeilustraes"/>
        <w:tabs>
          <w:tab w:val="right" w:leader="dot" w:pos="9620"/>
        </w:tabs>
        <w:rPr>
          <w:ins w:id="632" w:author="Jacyeude Araújo" w:date="2019-10-01T19:11:00Z"/>
          <w:rFonts w:eastAsiaTheme="minorEastAsia"/>
          <w:noProof/>
          <w:color w:val="000000" w:themeColor="text1"/>
          <w:lang w:eastAsia="pt-BR"/>
          <w:rPrChange w:id="633" w:author="Jacyeude Araújo" w:date="2019-10-02T13:03:00Z">
            <w:rPr>
              <w:ins w:id="634" w:author="Jacyeude Araújo" w:date="2019-10-01T19:11:00Z"/>
              <w:rFonts w:eastAsiaTheme="minorEastAsia"/>
              <w:noProof/>
              <w:lang w:eastAsia="pt-BR"/>
            </w:rPr>
          </w:rPrChange>
        </w:rPr>
      </w:pPr>
      <w:ins w:id="635" w:author="Jacyeude Araújo" w:date="2019-10-01T19:11:00Z">
        <w:r w:rsidRPr="00F00993">
          <w:rPr>
            <w:rStyle w:val="Hyperlink"/>
            <w:noProof/>
            <w:color w:val="000000" w:themeColor="text1"/>
            <w:rPrChange w:id="636" w:author="Jacyeude Araújo" w:date="2019-10-02T13:03:00Z">
              <w:rPr>
                <w:rStyle w:val="Hyperlink"/>
                <w:noProof/>
              </w:rPr>
            </w:rPrChange>
          </w:rPr>
          <w:fldChar w:fldCharType="begin"/>
        </w:r>
        <w:r w:rsidRPr="00F00993">
          <w:rPr>
            <w:rStyle w:val="Hyperlink"/>
            <w:noProof/>
            <w:color w:val="000000" w:themeColor="text1"/>
            <w:rPrChange w:id="637" w:author="Jacyeude Araújo" w:date="2019-10-02T13:03:00Z">
              <w:rPr>
                <w:rStyle w:val="Hyperlink"/>
                <w:noProof/>
              </w:rPr>
            </w:rPrChange>
          </w:rPr>
          <w:instrText xml:space="preserve"> </w:instrText>
        </w:r>
        <w:r w:rsidRPr="00F00993">
          <w:rPr>
            <w:noProof/>
            <w:color w:val="000000" w:themeColor="text1"/>
            <w:rPrChange w:id="638" w:author="Jacyeude Araújo" w:date="2019-10-02T13:03:00Z">
              <w:rPr>
                <w:noProof/>
              </w:rPr>
            </w:rPrChange>
          </w:rPr>
          <w:instrText>HYPERLINK \l "_Toc20849518"</w:instrText>
        </w:r>
        <w:r w:rsidRPr="00F00993">
          <w:rPr>
            <w:rStyle w:val="Hyperlink"/>
            <w:noProof/>
            <w:color w:val="000000" w:themeColor="text1"/>
            <w:rPrChange w:id="639" w:author="Jacyeude Araújo" w:date="2019-10-02T13:03:00Z">
              <w:rPr>
                <w:rStyle w:val="Hyperlink"/>
                <w:noProof/>
              </w:rPr>
            </w:rPrChange>
          </w:rPr>
          <w:instrText xml:space="preserve"> </w:instrText>
        </w:r>
        <w:r w:rsidRPr="00F00993">
          <w:rPr>
            <w:rStyle w:val="Hyperlink"/>
            <w:noProof/>
            <w:color w:val="000000" w:themeColor="text1"/>
            <w:rPrChange w:id="640"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41" w:author="Jacyeude Araújo" w:date="2019-10-02T13:03:00Z">
              <w:rPr>
                <w:rStyle w:val="Hyperlink"/>
                <w:rFonts w:ascii="Times New Roman" w:hAnsi="Times New Roman" w:cs="Times New Roman"/>
                <w:noProof/>
              </w:rPr>
            </w:rPrChange>
          </w:rPr>
          <w:t>Figura 31- ESP 8266 . Fonte: O próprio autor.</w:t>
        </w:r>
        <w:r w:rsidRPr="00F00993">
          <w:rPr>
            <w:noProof/>
            <w:webHidden/>
            <w:color w:val="000000" w:themeColor="text1"/>
            <w:rPrChange w:id="642" w:author="Jacyeude Araújo" w:date="2019-10-02T13:03:00Z">
              <w:rPr>
                <w:noProof/>
                <w:webHidden/>
              </w:rPr>
            </w:rPrChange>
          </w:rPr>
          <w:tab/>
        </w:r>
        <w:r w:rsidRPr="00F00993">
          <w:rPr>
            <w:noProof/>
            <w:webHidden/>
            <w:color w:val="000000" w:themeColor="text1"/>
            <w:rPrChange w:id="643" w:author="Jacyeude Araújo" w:date="2019-10-02T13:03:00Z">
              <w:rPr>
                <w:noProof/>
                <w:webHidden/>
              </w:rPr>
            </w:rPrChange>
          </w:rPr>
          <w:fldChar w:fldCharType="begin"/>
        </w:r>
        <w:r w:rsidRPr="00F00993">
          <w:rPr>
            <w:noProof/>
            <w:webHidden/>
            <w:color w:val="000000" w:themeColor="text1"/>
            <w:rPrChange w:id="644" w:author="Jacyeude Araújo" w:date="2019-10-02T13:03:00Z">
              <w:rPr>
                <w:noProof/>
                <w:webHidden/>
              </w:rPr>
            </w:rPrChange>
          </w:rPr>
          <w:instrText xml:space="preserve"> PAGEREF _Toc20849518 \h </w:instrText>
        </w:r>
      </w:ins>
      <w:r w:rsidRPr="00F00993">
        <w:rPr>
          <w:noProof/>
          <w:webHidden/>
          <w:color w:val="000000" w:themeColor="text1"/>
          <w:rPrChange w:id="645" w:author="Jacyeude Araújo" w:date="2019-10-02T13:03:00Z">
            <w:rPr>
              <w:noProof/>
              <w:webHidden/>
              <w:color w:val="000000" w:themeColor="text1"/>
            </w:rPr>
          </w:rPrChange>
        </w:rPr>
      </w:r>
      <w:r w:rsidRPr="00F00993">
        <w:rPr>
          <w:noProof/>
          <w:webHidden/>
          <w:color w:val="000000" w:themeColor="text1"/>
          <w:rPrChange w:id="646" w:author="Jacyeude Araújo" w:date="2019-10-02T13:03:00Z">
            <w:rPr>
              <w:noProof/>
              <w:webHidden/>
            </w:rPr>
          </w:rPrChange>
        </w:rPr>
        <w:fldChar w:fldCharType="separate"/>
      </w:r>
      <w:r w:rsidR="0008128E">
        <w:rPr>
          <w:noProof/>
          <w:webHidden/>
          <w:color w:val="000000" w:themeColor="text1"/>
        </w:rPr>
        <w:t>61</w:t>
      </w:r>
      <w:ins w:id="647" w:author="Jacyeude Araújo" w:date="2019-10-01T19:11:00Z">
        <w:r w:rsidRPr="00F00993">
          <w:rPr>
            <w:noProof/>
            <w:webHidden/>
            <w:color w:val="000000" w:themeColor="text1"/>
            <w:rPrChange w:id="648" w:author="Jacyeude Araújo" w:date="2019-10-02T13:03:00Z">
              <w:rPr>
                <w:noProof/>
                <w:webHidden/>
              </w:rPr>
            </w:rPrChange>
          </w:rPr>
          <w:fldChar w:fldCharType="end"/>
        </w:r>
        <w:r w:rsidRPr="00F00993">
          <w:rPr>
            <w:rStyle w:val="Hyperlink"/>
            <w:noProof/>
            <w:color w:val="000000" w:themeColor="text1"/>
            <w:rPrChange w:id="649" w:author="Jacyeude Araújo" w:date="2019-10-02T13:03:00Z">
              <w:rPr>
                <w:rStyle w:val="Hyperlink"/>
                <w:noProof/>
              </w:rPr>
            </w:rPrChange>
          </w:rPr>
          <w:fldChar w:fldCharType="end"/>
        </w:r>
      </w:ins>
    </w:p>
    <w:p w14:paraId="0F366DAA" w14:textId="10F7FD35" w:rsidR="00952D93" w:rsidRPr="00F00993" w:rsidRDefault="00952D93">
      <w:pPr>
        <w:pStyle w:val="ndicedeilustraes"/>
        <w:tabs>
          <w:tab w:val="right" w:leader="dot" w:pos="9620"/>
        </w:tabs>
        <w:rPr>
          <w:ins w:id="650" w:author="Jacyeude Araújo" w:date="2019-10-01T19:11:00Z"/>
          <w:rFonts w:eastAsiaTheme="minorEastAsia"/>
          <w:noProof/>
          <w:color w:val="000000" w:themeColor="text1"/>
          <w:lang w:eastAsia="pt-BR"/>
          <w:rPrChange w:id="651" w:author="Jacyeude Araújo" w:date="2019-10-02T13:03:00Z">
            <w:rPr>
              <w:ins w:id="652" w:author="Jacyeude Araújo" w:date="2019-10-01T19:11:00Z"/>
              <w:rFonts w:eastAsiaTheme="minorEastAsia"/>
              <w:noProof/>
              <w:lang w:eastAsia="pt-BR"/>
            </w:rPr>
          </w:rPrChange>
        </w:rPr>
      </w:pPr>
      <w:ins w:id="653" w:author="Jacyeude Araújo" w:date="2019-10-01T19:11:00Z">
        <w:r w:rsidRPr="00F00993">
          <w:rPr>
            <w:rStyle w:val="Hyperlink"/>
            <w:noProof/>
            <w:color w:val="000000" w:themeColor="text1"/>
            <w:rPrChange w:id="654" w:author="Jacyeude Araújo" w:date="2019-10-02T13:03:00Z">
              <w:rPr>
                <w:rStyle w:val="Hyperlink"/>
                <w:noProof/>
              </w:rPr>
            </w:rPrChange>
          </w:rPr>
          <w:fldChar w:fldCharType="begin"/>
        </w:r>
        <w:r w:rsidRPr="00F00993">
          <w:rPr>
            <w:rStyle w:val="Hyperlink"/>
            <w:noProof/>
            <w:color w:val="000000" w:themeColor="text1"/>
            <w:rPrChange w:id="655" w:author="Jacyeude Araújo" w:date="2019-10-02T13:03:00Z">
              <w:rPr>
                <w:rStyle w:val="Hyperlink"/>
                <w:noProof/>
              </w:rPr>
            </w:rPrChange>
          </w:rPr>
          <w:instrText xml:space="preserve"> </w:instrText>
        </w:r>
        <w:r w:rsidRPr="00F00993">
          <w:rPr>
            <w:noProof/>
            <w:color w:val="000000" w:themeColor="text1"/>
            <w:rPrChange w:id="656" w:author="Jacyeude Araújo" w:date="2019-10-02T13:03:00Z">
              <w:rPr>
                <w:noProof/>
              </w:rPr>
            </w:rPrChange>
          </w:rPr>
          <w:instrText>HYPERLINK \l "_Toc20849519"</w:instrText>
        </w:r>
        <w:r w:rsidRPr="00F00993">
          <w:rPr>
            <w:rStyle w:val="Hyperlink"/>
            <w:noProof/>
            <w:color w:val="000000" w:themeColor="text1"/>
            <w:rPrChange w:id="657" w:author="Jacyeude Araújo" w:date="2019-10-02T13:03:00Z">
              <w:rPr>
                <w:rStyle w:val="Hyperlink"/>
                <w:noProof/>
              </w:rPr>
            </w:rPrChange>
          </w:rPr>
          <w:instrText xml:space="preserve"> </w:instrText>
        </w:r>
        <w:r w:rsidRPr="00F00993">
          <w:rPr>
            <w:rStyle w:val="Hyperlink"/>
            <w:noProof/>
            <w:color w:val="000000" w:themeColor="text1"/>
            <w:rPrChange w:id="658"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59" w:author="Jacyeude Araújo" w:date="2019-10-02T13:03:00Z">
              <w:rPr>
                <w:rStyle w:val="Hyperlink"/>
                <w:rFonts w:ascii="Times New Roman" w:hAnsi="Times New Roman" w:cs="Times New Roman"/>
                <w:noProof/>
              </w:rPr>
            </w:rPrChange>
          </w:rPr>
          <w:t>Figura 32 - Diagrama de Blocos ESP8266; Fonte: Espressif systems</w:t>
        </w:r>
        <w:r w:rsidRPr="00F00993">
          <w:rPr>
            <w:noProof/>
            <w:webHidden/>
            <w:color w:val="000000" w:themeColor="text1"/>
            <w:rPrChange w:id="660" w:author="Jacyeude Araújo" w:date="2019-10-02T13:03:00Z">
              <w:rPr>
                <w:noProof/>
                <w:webHidden/>
              </w:rPr>
            </w:rPrChange>
          </w:rPr>
          <w:tab/>
        </w:r>
        <w:r w:rsidRPr="00F00993">
          <w:rPr>
            <w:noProof/>
            <w:webHidden/>
            <w:color w:val="000000" w:themeColor="text1"/>
            <w:rPrChange w:id="661" w:author="Jacyeude Araújo" w:date="2019-10-02T13:03:00Z">
              <w:rPr>
                <w:noProof/>
                <w:webHidden/>
              </w:rPr>
            </w:rPrChange>
          </w:rPr>
          <w:fldChar w:fldCharType="begin"/>
        </w:r>
        <w:r w:rsidRPr="00F00993">
          <w:rPr>
            <w:noProof/>
            <w:webHidden/>
            <w:color w:val="000000" w:themeColor="text1"/>
            <w:rPrChange w:id="662" w:author="Jacyeude Araújo" w:date="2019-10-02T13:03:00Z">
              <w:rPr>
                <w:noProof/>
                <w:webHidden/>
              </w:rPr>
            </w:rPrChange>
          </w:rPr>
          <w:instrText xml:space="preserve"> PAGEREF _Toc20849519 \h </w:instrText>
        </w:r>
      </w:ins>
      <w:r w:rsidRPr="00F00993">
        <w:rPr>
          <w:noProof/>
          <w:webHidden/>
          <w:color w:val="000000" w:themeColor="text1"/>
          <w:rPrChange w:id="663" w:author="Jacyeude Araújo" w:date="2019-10-02T13:03:00Z">
            <w:rPr>
              <w:noProof/>
              <w:webHidden/>
              <w:color w:val="000000" w:themeColor="text1"/>
            </w:rPr>
          </w:rPrChange>
        </w:rPr>
      </w:r>
      <w:r w:rsidRPr="00F00993">
        <w:rPr>
          <w:noProof/>
          <w:webHidden/>
          <w:color w:val="000000" w:themeColor="text1"/>
          <w:rPrChange w:id="664" w:author="Jacyeude Araújo" w:date="2019-10-02T13:03:00Z">
            <w:rPr>
              <w:noProof/>
              <w:webHidden/>
            </w:rPr>
          </w:rPrChange>
        </w:rPr>
        <w:fldChar w:fldCharType="separate"/>
      </w:r>
      <w:r w:rsidR="0008128E">
        <w:rPr>
          <w:noProof/>
          <w:webHidden/>
          <w:color w:val="000000" w:themeColor="text1"/>
        </w:rPr>
        <w:t>62</w:t>
      </w:r>
      <w:ins w:id="665" w:author="Jacyeude Araújo" w:date="2019-10-01T19:11:00Z">
        <w:r w:rsidRPr="00F00993">
          <w:rPr>
            <w:noProof/>
            <w:webHidden/>
            <w:color w:val="000000" w:themeColor="text1"/>
            <w:rPrChange w:id="666" w:author="Jacyeude Araújo" w:date="2019-10-02T13:03:00Z">
              <w:rPr>
                <w:noProof/>
                <w:webHidden/>
              </w:rPr>
            </w:rPrChange>
          </w:rPr>
          <w:fldChar w:fldCharType="end"/>
        </w:r>
        <w:r w:rsidRPr="00F00993">
          <w:rPr>
            <w:rStyle w:val="Hyperlink"/>
            <w:noProof/>
            <w:color w:val="000000" w:themeColor="text1"/>
            <w:rPrChange w:id="667" w:author="Jacyeude Araújo" w:date="2019-10-02T13:03:00Z">
              <w:rPr>
                <w:rStyle w:val="Hyperlink"/>
                <w:noProof/>
              </w:rPr>
            </w:rPrChange>
          </w:rPr>
          <w:fldChar w:fldCharType="end"/>
        </w:r>
      </w:ins>
    </w:p>
    <w:p w14:paraId="3619DA04" w14:textId="2E063608" w:rsidR="00952D93" w:rsidRPr="00F00993" w:rsidRDefault="00952D93">
      <w:pPr>
        <w:pStyle w:val="ndicedeilustraes"/>
        <w:tabs>
          <w:tab w:val="right" w:leader="dot" w:pos="9620"/>
        </w:tabs>
        <w:rPr>
          <w:ins w:id="668" w:author="Jacyeude Araújo" w:date="2019-10-01T19:11:00Z"/>
          <w:rFonts w:eastAsiaTheme="minorEastAsia"/>
          <w:noProof/>
          <w:color w:val="000000" w:themeColor="text1"/>
          <w:lang w:eastAsia="pt-BR"/>
          <w:rPrChange w:id="669" w:author="Jacyeude Araújo" w:date="2019-10-02T13:03:00Z">
            <w:rPr>
              <w:ins w:id="670" w:author="Jacyeude Araújo" w:date="2019-10-01T19:11:00Z"/>
              <w:rFonts w:eastAsiaTheme="minorEastAsia"/>
              <w:noProof/>
              <w:lang w:eastAsia="pt-BR"/>
            </w:rPr>
          </w:rPrChange>
        </w:rPr>
      </w:pPr>
      <w:ins w:id="671" w:author="Jacyeude Araújo" w:date="2019-10-01T19:11:00Z">
        <w:r w:rsidRPr="00F00993">
          <w:rPr>
            <w:rStyle w:val="Hyperlink"/>
            <w:noProof/>
            <w:color w:val="000000" w:themeColor="text1"/>
            <w:rPrChange w:id="672" w:author="Jacyeude Araújo" w:date="2019-10-02T13:03:00Z">
              <w:rPr>
                <w:rStyle w:val="Hyperlink"/>
                <w:noProof/>
              </w:rPr>
            </w:rPrChange>
          </w:rPr>
          <w:fldChar w:fldCharType="begin"/>
        </w:r>
        <w:r w:rsidRPr="00F00993">
          <w:rPr>
            <w:rStyle w:val="Hyperlink"/>
            <w:noProof/>
            <w:color w:val="000000" w:themeColor="text1"/>
            <w:rPrChange w:id="673" w:author="Jacyeude Araújo" w:date="2019-10-02T13:03:00Z">
              <w:rPr>
                <w:rStyle w:val="Hyperlink"/>
                <w:noProof/>
              </w:rPr>
            </w:rPrChange>
          </w:rPr>
          <w:instrText xml:space="preserve"> </w:instrText>
        </w:r>
        <w:r w:rsidRPr="00F00993">
          <w:rPr>
            <w:noProof/>
            <w:color w:val="000000" w:themeColor="text1"/>
            <w:rPrChange w:id="674" w:author="Jacyeude Araújo" w:date="2019-10-02T13:03:00Z">
              <w:rPr>
                <w:noProof/>
              </w:rPr>
            </w:rPrChange>
          </w:rPr>
          <w:instrText>HYPERLINK \l "_Toc20849520"</w:instrText>
        </w:r>
        <w:r w:rsidRPr="00F00993">
          <w:rPr>
            <w:rStyle w:val="Hyperlink"/>
            <w:noProof/>
            <w:color w:val="000000" w:themeColor="text1"/>
            <w:rPrChange w:id="675" w:author="Jacyeude Araújo" w:date="2019-10-02T13:03:00Z">
              <w:rPr>
                <w:rStyle w:val="Hyperlink"/>
                <w:noProof/>
              </w:rPr>
            </w:rPrChange>
          </w:rPr>
          <w:instrText xml:space="preserve"> </w:instrText>
        </w:r>
        <w:r w:rsidRPr="00F00993">
          <w:rPr>
            <w:rStyle w:val="Hyperlink"/>
            <w:noProof/>
            <w:color w:val="000000" w:themeColor="text1"/>
            <w:rPrChange w:id="676"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77" w:author="Jacyeude Araújo" w:date="2019-10-02T13:03:00Z">
              <w:rPr>
                <w:rStyle w:val="Hyperlink"/>
                <w:rFonts w:ascii="Times New Roman" w:hAnsi="Times New Roman" w:cs="Times New Roman"/>
                <w:noProof/>
              </w:rPr>
            </w:rPrChange>
          </w:rPr>
          <w:t>Figura 33 - Comunicação SPI. Fonte:</w:t>
        </w:r>
        <w:r w:rsidRPr="00F00993">
          <w:rPr>
            <w:noProof/>
            <w:webHidden/>
            <w:color w:val="000000" w:themeColor="text1"/>
            <w:rPrChange w:id="678" w:author="Jacyeude Araújo" w:date="2019-10-02T13:03:00Z">
              <w:rPr>
                <w:noProof/>
                <w:webHidden/>
              </w:rPr>
            </w:rPrChange>
          </w:rPr>
          <w:tab/>
        </w:r>
        <w:r w:rsidRPr="00F00993">
          <w:rPr>
            <w:noProof/>
            <w:webHidden/>
            <w:color w:val="000000" w:themeColor="text1"/>
            <w:rPrChange w:id="679" w:author="Jacyeude Araújo" w:date="2019-10-02T13:03:00Z">
              <w:rPr>
                <w:noProof/>
                <w:webHidden/>
              </w:rPr>
            </w:rPrChange>
          </w:rPr>
          <w:fldChar w:fldCharType="begin"/>
        </w:r>
        <w:r w:rsidRPr="00F00993">
          <w:rPr>
            <w:noProof/>
            <w:webHidden/>
            <w:color w:val="000000" w:themeColor="text1"/>
            <w:rPrChange w:id="680" w:author="Jacyeude Araújo" w:date="2019-10-02T13:03:00Z">
              <w:rPr>
                <w:noProof/>
                <w:webHidden/>
              </w:rPr>
            </w:rPrChange>
          </w:rPr>
          <w:instrText xml:space="preserve"> PAGEREF _Toc20849520 \h </w:instrText>
        </w:r>
      </w:ins>
      <w:r w:rsidRPr="00F00993">
        <w:rPr>
          <w:noProof/>
          <w:webHidden/>
          <w:color w:val="000000" w:themeColor="text1"/>
          <w:rPrChange w:id="681" w:author="Jacyeude Araújo" w:date="2019-10-02T13:03:00Z">
            <w:rPr>
              <w:noProof/>
              <w:webHidden/>
              <w:color w:val="000000" w:themeColor="text1"/>
            </w:rPr>
          </w:rPrChange>
        </w:rPr>
      </w:r>
      <w:r w:rsidRPr="00F00993">
        <w:rPr>
          <w:noProof/>
          <w:webHidden/>
          <w:color w:val="000000" w:themeColor="text1"/>
          <w:rPrChange w:id="682" w:author="Jacyeude Araújo" w:date="2019-10-02T13:03:00Z">
            <w:rPr>
              <w:noProof/>
              <w:webHidden/>
            </w:rPr>
          </w:rPrChange>
        </w:rPr>
        <w:fldChar w:fldCharType="separate"/>
      </w:r>
      <w:r w:rsidR="0008128E">
        <w:rPr>
          <w:noProof/>
          <w:webHidden/>
          <w:color w:val="000000" w:themeColor="text1"/>
        </w:rPr>
        <w:t>63</w:t>
      </w:r>
      <w:ins w:id="683" w:author="Jacyeude Araújo" w:date="2019-10-01T19:11:00Z">
        <w:r w:rsidRPr="00F00993">
          <w:rPr>
            <w:noProof/>
            <w:webHidden/>
            <w:color w:val="000000" w:themeColor="text1"/>
            <w:rPrChange w:id="684" w:author="Jacyeude Araújo" w:date="2019-10-02T13:03:00Z">
              <w:rPr>
                <w:noProof/>
                <w:webHidden/>
              </w:rPr>
            </w:rPrChange>
          </w:rPr>
          <w:fldChar w:fldCharType="end"/>
        </w:r>
        <w:r w:rsidRPr="00F00993">
          <w:rPr>
            <w:rStyle w:val="Hyperlink"/>
            <w:noProof/>
            <w:color w:val="000000" w:themeColor="text1"/>
            <w:rPrChange w:id="685" w:author="Jacyeude Araújo" w:date="2019-10-02T13:03:00Z">
              <w:rPr>
                <w:rStyle w:val="Hyperlink"/>
                <w:noProof/>
              </w:rPr>
            </w:rPrChange>
          </w:rPr>
          <w:fldChar w:fldCharType="end"/>
        </w:r>
      </w:ins>
    </w:p>
    <w:p w14:paraId="18CD9B54" w14:textId="03E35001" w:rsidR="00952D93" w:rsidRPr="00F00993" w:rsidRDefault="00952D93">
      <w:pPr>
        <w:pStyle w:val="ndicedeilustraes"/>
        <w:tabs>
          <w:tab w:val="right" w:leader="dot" w:pos="9620"/>
        </w:tabs>
        <w:rPr>
          <w:ins w:id="686" w:author="Jacyeude Araújo" w:date="2019-10-01T19:11:00Z"/>
          <w:rFonts w:eastAsiaTheme="minorEastAsia"/>
          <w:noProof/>
          <w:color w:val="000000" w:themeColor="text1"/>
          <w:lang w:eastAsia="pt-BR"/>
          <w:rPrChange w:id="687" w:author="Jacyeude Araújo" w:date="2019-10-02T13:03:00Z">
            <w:rPr>
              <w:ins w:id="688" w:author="Jacyeude Araújo" w:date="2019-10-01T19:11:00Z"/>
              <w:rFonts w:eastAsiaTheme="minorEastAsia"/>
              <w:noProof/>
              <w:lang w:eastAsia="pt-BR"/>
            </w:rPr>
          </w:rPrChange>
        </w:rPr>
      </w:pPr>
      <w:ins w:id="689" w:author="Jacyeude Araújo" w:date="2019-10-01T19:11:00Z">
        <w:r w:rsidRPr="00F00993">
          <w:rPr>
            <w:rStyle w:val="Hyperlink"/>
            <w:noProof/>
            <w:color w:val="000000" w:themeColor="text1"/>
            <w:rPrChange w:id="690" w:author="Jacyeude Araújo" w:date="2019-10-02T13:03:00Z">
              <w:rPr>
                <w:rStyle w:val="Hyperlink"/>
                <w:noProof/>
              </w:rPr>
            </w:rPrChange>
          </w:rPr>
          <w:fldChar w:fldCharType="begin"/>
        </w:r>
        <w:r w:rsidRPr="00F00993">
          <w:rPr>
            <w:rStyle w:val="Hyperlink"/>
            <w:noProof/>
            <w:color w:val="000000" w:themeColor="text1"/>
            <w:rPrChange w:id="691" w:author="Jacyeude Araújo" w:date="2019-10-02T13:03:00Z">
              <w:rPr>
                <w:rStyle w:val="Hyperlink"/>
                <w:noProof/>
              </w:rPr>
            </w:rPrChange>
          </w:rPr>
          <w:instrText xml:space="preserve"> </w:instrText>
        </w:r>
        <w:r w:rsidRPr="00F00993">
          <w:rPr>
            <w:noProof/>
            <w:color w:val="000000" w:themeColor="text1"/>
            <w:rPrChange w:id="692" w:author="Jacyeude Araújo" w:date="2019-10-02T13:03:00Z">
              <w:rPr>
                <w:noProof/>
              </w:rPr>
            </w:rPrChange>
          </w:rPr>
          <w:instrText>HYPERLINK \l "_Toc20849521"</w:instrText>
        </w:r>
        <w:r w:rsidRPr="00F00993">
          <w:rPr>
            <w:rStyle w:val="Hyperlink"/>
            <w:noProof/>
            <w:color w:val="000000" w:themeColor="text1"/>
            <w:rPrChange w:id="693" w:author="Jacyeude Araújo" w:date="2019-10-02T13:03:00Z">
              <w:rPr>
                <w:rStyle w:val="Hyperlink"/>
                <w:noProof/>
              </w:rPr>
            </w:rPrChange>
          </w:rPr>
          <w:instrText xml:space="preserve"> </w:instrText>
        </w:r>
        <w:r w:rsidRPr="00F00993">
          <w:rPr>
            <w:rStyle w:val="Hyperlink"/>
            <w:noProof/>
            <w:color w:val="000000" w:themeColor="text1"/>
            <w:rPrChange w:id="694"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695" w:author="Jacyeude Araújo" w:date="2019-10-02T13:03:00Z">
              <w:rPr>
                <w:rStyle w:val="Hyperlink"/>
                <w:rFonts w:ascii="Times New Roman" w:hAnsi="Times New Roman" w:cs="Times New Roman"/>
                <w:noProof/>
              </w:rPr>
            </w:rPrChange>
          </w:rPr>
          <w:t>Figura 34 - Clock SPI. Fonte:</w:t>
        </w:r>
        <w:r w:rsidRPr="00F00993">
          <w:rPr>
            <w:noProof/>
            <w:webHidden/>
            <w:color w:val="000000" w:themeColor="text1"/>
            <w:rPrChange w:id="696" w:author="Jacyeude Araújo" w:date="2019-10-02T13:03:00Z">
              <w:rPr>
                <w:noProof/>
                <w:webHidden/>
              </w:rPr>
            </w:rPrChange>
          </w:rPr>
          <w:tab/>
        </w:r>
        <w:r w:rsidRPr="00F00993">
          <w:rPr>
            <w:noProof/>
            <w:webHidden/>
            <w:color w:val="000000" w:themeColor="text1"/>
            <w:rPrChange w:id="697" w:author="Jacyeude Araújo" w:date="2019-10-02T13:03:00Z">
              <w:rPr>
                <w:noProof/>
                <w:webHidden/>
              </w:rPr>
            </w:rPrChange>
          </w:rPr>
          <w:fldChar w:fldCharType="begin"/>
        </w:r>
        <w:r w:rsidRPr="00F00993">
          <w:rPr>
            <w:noProof/>
            <w:webHidden/>
            <w:color w:val="000000" w:themeColor="text1"/>
            <w:rPrChange w:id="698" w:author="Jacyeude Araújo" w:date="2019-10-02T13:03:00Z">
              <w:rPr>
                <w:noProof/>
                <w:webHidden/>
              </w:rPr>
            </w:rPrChange>
          </w:rPr>
          <w:instrText xml:space="preserve"> PAGEREF _Toc20849521 \h </w:instrText>
        </w:r>
      </w:ins>
      <w:r w:rsidRPr="00F00993">
        <w:rPr>
          <w:noProof/>
          <w:webHidden/>
          <w:color w:val="000000" w:themeColor="text1"/>
          <w:rPrChange w:id="699" w:author="Jacyeude Araújo" w:date="2019-10-02T13:03:00Z">
            <w:rPr>
              <w:noProof/>
              <w:webHidden/>
              <w:color w:val="000000" w:themeColor="text1"/>
            </w:rPr>
          </w:rPrChange>
        </w:rPr>
      </w:r>
      <w:r w:rsidRPr="00F00993">
        <w:rPr>
          <w:noProof/>
          <w:webHidden/>
          <w:color w:val="000000" w:themeColor="text1"/>
          <w:rPrChange w:id="700" w:author="Jacyeude Araújo" w:date="2019-10-02T13:03:00Z">
            <w:rPr>
              <w:noProof/>
              <w:webHidden/>
            </w:rPr>
          </w:rPrChange>
        </w:rPr>
        <w:fldChar w:fldCharType="separate"/>
      </w:r>
      <w:r w:rsidR="0008128E">
        <w:rPr>
          <w:noProof/>
          <w:webHidden/>
          <w:color w:val="000000" w:themeColor="text1"/>
        </w:rPr>
        <w:t>64</w:t>
      </w:r>
      <w:ins w:id="701" w:author="Jacyeude Araújo" w:date="2019-10-01T19:11:00Z">
        <w:r w:rsidRPr="00F00993">
          <w:rPr>
            <w:noProof/>
            <w:webHidden/>
            <w:color w:val="000000" w:themeColor="text1"/>
            <w:rPrChange w:id="702" w:author="Jacyeude Araújo" w:date="2019-10-02T13:03:00Z">
              <w:rPr>
                <w:noProof/>
                <w:webHidden/>
              </w:rPr>
            </w:rPrChange>
          </w:rPr>
          <w:fldChar w:fldCharType="end"/>
        </w:r>
        <w:r w:rsidRPr="00F00993">
          <w:rPr>
            <w:rStyle w:val="Hyperlink"/>
            <w:noProof/>
            <w:color w:val="000000" w:themeColor="text1"/>
            <w:rPrChange w:id="703" w:author="Jacyeude Araújo" w:date="2019-10-02T13:03:00Z">
              <w:rPr>
                <w:rStyle w:val="Hyperlink"/>
                <w:noProof/>
              </w:rPr>
            </w:rPrChange>
          </w:rPr>
          <w:fldChar w:fldCharType="end"/>
        </w:r>
      </w:ins>
    </w:p>
    <w:p w14:paraId="22CCB11F" w14:textId="658C5ACD" w:rsidR="00952D93" w:rsidRPr="00F00993" w:rsidRDefault="00952D93">
      <w:pPr>
        <w:pStyle w:val="ndicedeilustraes"/>
        <w:tabs>
          <w:tab w:val="right" w:leader="dot" w:pos="9620"/>
        </w:tabs>
        <w:rPr>
          <w:ins w:id="704" w:author="Jacyeude Araújo" w:date="2019-10-01T19:11:00Z"/>
          <w:rFonts w:eastAsiaTheme="minorEastAsia"/>
          <w:noProof/>
          <w:color w:val="000000" w:themeColor="text1"/>
          <w:lang w:eastAsia="pt-BR"/>
          <w:rPrChange w:id="705" w:author="Jacyeude Araújo" w:date="2019-10-02T13:03:00Z">
            <w:rPr>
              <w:ins w:id="706" w:author="Jacyeude Araújo" w:date="2019-10-01T19:11:00Z"/>
              <w:rFonts w:eastAsiaTheme="minorEastAsia"/>
              <w:noProof/>
              <w:lang w:eastAsia="pt-BR"/>
            </w:rPr>
          </w:rPrChange>
        </w:rPr>
      </w:pPr>
      <w:ins w:id="707" w:author="Jacyeude Araújo" w:date="2019-10-01T19:11:00Z">
        <w:r w:rsidRPr="00F00993">
          <w:rPr>
            <w:rStyle w:val="Hyperlink"/>
            <w:noProof/>
            <w:color w:val="000000" w:themeColor="text1"/>
            <w:rPrChange w:id="708" w:author="Jacyeude Araújo" w:date="2019-10-02T13:03:00Z">
              <w:rPr>
                <w:rStyle w:val="Hyperlink"/>
                <w:noProof/>
              </w:rPr>
            </w:rPrChange>
          </w:rPr>
          <w:fldChar w:fldCharType="begin"/>
        </w:r>
        <w:r w:rsidRPr="00F00993">
          <w:rPr>
            <w:rStyle w:val="Hyperlink"/>
            <w:noProof/>
            <w:color w:val="000000" w:themeColor="text1"/>
            <w:rPrChange w:id="709" w:author="Jacyeude Araújo" w:date="2019-10-02T13:03:00Z">
              <w:rPr>
                <w:rStyle w:val="Hyperlink"/>
                <w:noProof/>
              </w:rPr>
            </w:rPrChange>
          </w:rPr>
          <w:instrText xml:space="preserve"> </w:instrText>
        </w:r>
        <w:r w:rsidRPr="00F00993">
          <w:rPr>
            <w:noProof/>
            <w:color w:val="000000" w:themeColor="text1"/>
            <w:rPrChange w:id="710" w:author="Jacyeude Araújo" w:date="2019-10-02T13:03:00Z">
              <w:rPr>
                <w:noProof/>
              </w:rPr>
            </w:rPrChange>
          </w:rPr>
          <w:instrText>HYPERLINK \l "_Toc20849522"</w:instrText>
        </w:r>
        <w:r w:rsidRPr="00F00993">
          <w:rPr>
            <w:rStyle w:val="Hyperlink"/>
            <w:noProof/>
            <w:color w:val="000000" w:themeColor="text1"/>
            <w:rPrChange w:id="711" w:author="Jacyeude Araújo" w:date="2019-10-02T13:03:00Z">
              <w:rPr>
                <w:rStyle w:val="Hyperlink"/>
                <w:noProof/>
              </w:rPr>
            </w:rPrChange>
          </w:rPr>
          <w:instrText xml:space="preserve"> </w:instrText>
        </w:r>
        <w:r w:rsidRPr="00F00993">
          <w:rPr>
            <w:rStyle w:val="Hyperlink"/>
            <w:noProof/>
            <w:color w:val="000000" w:themeColor="text1"/>
            <w:rPrChange w:id="712"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713" w:author="Jacyeude Araújo" w:date="2019-10-02T13:03:00Z">
              <w:rPr>
                <w:rStyle w:val="Hyperlink"/>
                <w:rFonts w:ascii="Times New Roman" w:hAnsi="Times New Roman" w:cs="Times New Roman"/>
                <w:noProof/>
              </w:rPr>
            </w:rPrChange>
          </w:rPr>
          <w:t>Figura 35 - Faixa de trabalho x Largura de banda para diferentes aplicações de acelerômetros. Fonte:</w:t>
        </w:r>
        <w:r w:rsidRPr="00F00993">
          <w:rPr>
            <w:noProof/>
            <w:webHidden/>
            <w:color w:val="000000" w:themeColor="text1"/>
            <w:rPrChange w:id="714" w:author="Jacyeude Araújo" w:date="2019-10-02T13:03:00Z">
              <w:rPr>
                <w:noProof/>
                <w:webHidden/>
              </w:rPr>
            </w:rPrChange>
          </w:rPr>
          <w:tab/>
        </w:r>
        <w:r w:rsidRPr="00F00993">
          <w:rPr>
            <w:noProof/>
            <w:webHidden/>
            <w:color w:val="000000" w:themeColor="text1"/>
            <w:rPrChange w:id="715" w:author="Jacyeude Araújo" w:date="2019-10-02T13:03:00Z">
              <w:rPr>
                <w:noProof/>
                <w:webHidden/>
              </w:rPr>
            </w:rPrChange>
          </w:rPr>
          <w:fldChar w:fldCharType="begin"/>
        </w:r>
        <w:r w:rsidRPr="00F00993">
          <w:rPr>
            <w:noProof/>
            <w:webHidden/>
            <w:color w:val="000000" w:themeColor="text1"/>
            <w:rPrChange w:id="716" w:author="Jacyeude Araújo" w:date="2019-10-02T13:03:00Z">
              <w:rPr>
                <w:noProof/>
                <w:webHidden/>
              </w:rPr>
            </w:rPrChange>
          </w:rPr>
          <w:instrText xml:space="preserve"> PAGEREF _Toc20849522 \h </w:instrText>
        </w:r>
      </w:ins>
      <w:r w:rsidRPr="00F00993">
        <w:rPr>
          <w:noProof/>
          <w:webHidden/>
          <w:color w:val="000000" w:themeColor="text1"/>
          <w:rPrChange w:id="717" w:author="Jacyeude Araújo" w:date="2019-10-02T13:03:00Z">
            <w:rPr>
              <w:noProof/>
              <w:webHidden/>
              <w:color w:val="000000" w:themeColor="text1"/>
            </w:rPr>
          </w:rPrChange>
        </w:rPr>
      </w:r>
      <w:r w:rsidRPr="00F00993">
        <w:rPr>
          <w:noProof/>
          <w:webHidden/>
          <w:color w:val="000000" w:themeColor="text1"/>
          <w:rPrChange w:id="718" w:author="Jacyeude Araújo" w:date="2019-10-02T13:03:00Z">
            <w:rPr>
              <w:noProof/>
              <w:webHidden/>
            </w:rPr>
          </w:rPrChange>
        </w:rPr>
        <w:fldChar w:fldCharType="separate"/>
      </w:r>
      <w:r w:rsidR="0008128E">
        <w:rPr>
          <w:noProof/>
          <w:webHidden/>
          <w:color w:val="000000" w:themeColor="text1"/>
        </w:rPr>
        <w:t>66</w:t>
      </w:r>
      <w:ins w:id="719" w:author="Jacyeude Araújo" w:date="2019-10-01T19:11:00Z">
        <w:r w:rsidRPr="00F00993">
          <w:rPr>
            <w:noProof/>
            <w:webHidden/>
            <w:color w:val="000000" w:themeColor="text1"/>
            <w:rPrChange w:id="720" w:author="Jacyeude Araújo" w:date="2019-10-02T13:03:00Z">
              <w:rPr>
                <w:noProof/>
                <w:webHidden/>
              </w:rPr>
            </w:rPrChange>
          </w:rPr>
          <w:fldChar w:fldCharType="end"/>
        </w:r>
        <w:r w:rsidRPr="00F00993">
          <w:rPr>
            <w:rStyle w:val="Hyperlink"/>
            <w:noProof/>
            <w:color w:val="000000" w:themeColor="text1"/>
            <w:rPrChange w:id="721" w:author="Jacyeude Araújo" w:date="2019-10-02T13:03:00Z">
              <w:rPr>
                <w:rStyle w:val="Hyperlink"/>
                <w:noProof/>
              </w:rPr>
            </w:rPrChange>
          </w:rPr>
          <w:fldChar w:fldCharType="end"/>
        </w:r>
      </w:ins>
    </w:p>
    <w:p w14:paraId="21B3B04E" w14:textId="76DDA1F0" w:rsidR="00952D93" w:rsidRPr="00F00993" w:rsidRDefault="00952D93">
      <w:pPr>
        <w:pStyle w:val="ndicedeilustraes"/>
        <w:tabs>
          <w:tab w:val="right" w:leader="dot" w:pos="9620"/>
        </w:tabs>
        <w:rPr>
          <w:ins w:id="722" w:author="Jacyeude Araújo" w:date="2019-10-01T19:11:00Z"/>
          <w:rFonts w:eastAsiaTheme="minorEastAsia"/>
          <w:noProof/>
          <w:color w:val="000000" w:themeColor="text1"/>
          <w:lang w:eastAsia="pt-BR"/>
          <w:rPrChange w:id="723" w:author="Jacyeude Araújo" w:date="2019-10-02T13:03:00Z">
            <w:rPr>
              <w:ins w:id="724" w:author="Jacyeude Araújo" w:date="2019-10-01T19:11:00Z"/>
              <w:rFonts w:eastAsiaTheme="minorEastAsia"/>
              <w:noProof/>
              <w:lang w:eastAsia="pt-BR"/>
            </w:rPr>
          </w:rPrChange>
        </w:rPr>
      </w:pPr>
      <w:ins w:id="725" w:author="Jacyeude Araújo" w:date="2019-10-01T19:11:00Z">
        <w:r w:rsidRPr="00F00993">
          <w:rPr>
            <w:rStyle w:val="Hyperlink"/>
            <w:noProof/>
            <w:color w:val="000000" w:themeColor="text1"/>
            <w:rPrChange w:id="726" w:author="Jacyeude Araújo" w:date="2019-10-02T13:03:00Z">
              <w:rPr>
                <w:rStyle w:val="Hyperlink"/>
                <w:noProof/>
              </w:rPr>
            </w:rPrChange>
          </w:rPr>
          <w:fldChar w:fldCharType="begin"/>
        </w:r>
        <w:r w:rsidRPr="00F00993">
          <w:rPr>
            <w:rStyle w:val="Hyperlink"/>
            <w:noProof/>
            <w:color w:val="000000" w:themeColor="text1"/>
            <w:rPrChange w:id="727" w:author="Jacyeude Araújo" w:date="2019-10-02T13:03:00Z">
              <w:rPr>
                <w:rStyle w:val="Hyperlink"/>
                <w:noProof/>
              </w:rPr>
            </w:rPrChange>
          </w:rPr>
          <w:instrText xml:space="preserve"> </w:instrText>
        </w:r>
        <w:r w:rsidRPr="00F00993">
          <w:rPr>
            <w:noProof/>
            <w:color w:val="000000" w:themeColor="text1"/>
            <w:rPrChange w:id="728" w:author="Jacyeude Araújo" w:date="2019-10-02T13:03:00Z">
              <w:rPr>
                <w:noProof/>
              </w:rPr>
            </w:rPrChange>
          </w:rPr>
          <w:instrText>HYPERLINK \l "_Toc20849523"</w:instrText>
        </w:r>
        <w:r w:rsidRPr="00F00993">
          <w:rPr>
            <w:rStyle w:val="Hyperlink"/>
            <w:noProof/>
            <w:color w:val="000000" w:themeColor="text1"/>
            <w:rPrChange w:id="729" w:author="Jacyeude Araújo" w:date="2019-10-02T13:03:00Z">
              <w:rPr>
                <w:rStyle w:val="Hyperlink"/>
                <w:noProof/>
              </w:rPr>
            </w:rPrChange>
          </w:rPr>
          <w:instrText xml:space="preserve"> </w:instrText>
        </w:r>
        <w:r w:rsidRPr="00F00993">
          <w:rPr>
            <w:rStyle w:val="Hyperlink"/>
            <w:noProof/>
            <w:color w:val="000000" w:themeColor="text1"/>
            <w:rPrChange w:id="730"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731" w:author="Jacyeude Araújo" w:date="2019-10-02T13:03:00Z">
              <w:rPr>
                <w:rStyle w:val="Hyperlink"/>
                <w:rFonts w:ascii="Times New Roman" w:hAnsi="Times New Roman" w:cs="Times New Roman"/>
                <w:noProof/>
              </w:rPr>
            </w:rPrChange>
          </w:rPr>
          <w:t>Figura 36 - Acelerômetro ICP e uma unidade de condicionamento de sinal. Fonte:[47]</w:t>
        </w:r>
        <w:r w:rsidRPr="00F00993">
          <w:rPr>
            <w:noProof/>
            <w:webHidden/>
            <w:color w:val="000000" w:themeColor="text1"/>
            <w:rPrChange w:id="732" w:author="Jacyeude Araújo" w:date="2019-10-02T13:03:00Z">
              <w:rPr>
                <w:noProof/>
                <w:webHidden/>
              </w:rPr>
            </w:rPrChange>
          </w:rPr>
          <w:tab/>
        </w:r>
        <w:r w:rsidRPr="00F00993">
          <w:rPr>
            <w:noProof/>
            <w:webHidden/>
            <w:color w:val="000000" w:themeColor="text1"/>
            <w:rPrChange w:id="733" w:author="Jacyeude Araújo" w:date="2019-10-02T13:03:00Z">
              <w:rPr>
                <w:noProof/>
                <w:webHidden/>
              </w:rPr>
            </w:rPrChange>
          </w:rPr>
          <w:fldChar w:fldCharType="begin"/>
        </w:r>
        <w:r w:rsidRPr="00F00993">
          <w:rPr>
            <w:noProof/>
            <w:webHidden/>
            <w:color w:val="000000" w:themeColor="text1"/>
            <w:rPrChange w:id="734" w:author="Jacyeude Araújo" w:date="2019-10-02T13:03:00Z">
              <w:rPr>
                <w:noProof/>
                <w:webHidden/>
              </w:rPr>
            </w:rPrChange>
          </w:rPr>
          <w:instrText xml:space="preserve"> PAGEREF _Toc20849523 \h </w:instrText>
        </w:r>
      </w:ins>
      <w:r w:rsidRPr="00F00993">
        <w:rPr>
          <w:noProof/>
          <w:webHidden/>
          <w:color w:val="000000" w:themeColor="text1"/>
          <w:rPrChange w:id="735" w:author="Jacyeude Araújo" w:date="2019-10-02T13:03:00Z">
            <w:rPr>
              <w:noProof/>
              <w:webHidden/>
              <w:color w:val="000000" w:themeColor="text1"/>
            </w:rPr>
          </w:rPrChange>
        </w:rPr>
      </w:r>
      <w:r w:rsidRPr="00F00993">
        <w:rPr>
          <w:noProof/>
          <w:webHidden/>
          <w:color w:val="000000" w:themeColor="text1"/>
          <w:rPrChange w:id="736" w:author="Jacyeude Araújo" w:date="2019-10-02T13:03:00Z">
            <w:rPr>
              <w:noProof/>
              <w:webHidden/>
            </w:rPr>
          </w:rPrChange>
        </w:rPr>
        <w:fldChar w:fldCharType="separate"/>
      </w:r>
      <w:r w:rsidR="0008128E">
        <w:rPr>
          <w:noProof/>
          <w:webHidden/>
          <w:color w:val="000000" w:themeColor="text1"/>
        </w:rPr>
        <w:t>67</w:t>
      </w:r>
      <w:ins w:id="737" w:author="Jacyeude Araújo" w:date="2019-10-01T19:11:00Z">
        <w:r w:rsidRPr="00F00993">
          <w:rPr>
            <w:noProof/>
            <w:webHidden/>
            <w:color w:val="000000" w:themeColor="text1"/>
            <w:rPrChange w:id="738" w:author="Jacyeude Araújo" w:date="2019-10-02T13:03:00Z">
              <w:rPr>
                <w:noProof/>
                <w:webHidden/>
              </w:rPr>
            </w:rPrChange>
          </w:rPr>
          <w:fldChar w:fldCharType="end"/>
        </w:r>
        <w:r w:rsidRPr="00F00993">
          <w:rPr>
            <w:rStyle w:val="Hyperlink"/>
            <w:noProof/>
            <w:color w:val="000000" w:themeColor="text1"/>
            <w:rPrChange w:id="739" w:author="Jacyeude Araújo" w:date="2019-10-02T13:03:00Z">
              <w:rPr>
                <w:rStyle w:val="Hyperlink"/>
                <w:noProof/>
              </w:rPr>
            </w:rPrChange>
          </w:rPr>
          <w:fldChar w:fldCharType="end"/>
        </w:r>
      </w:ins>
    </w:p>
    <w:p w14:paraId="057F631A" w14:textId="546A06E6" w:rsidR="00952D93" w:rsidRPr="00F00993" w:rsidRDefault="00952D93">
      <w:pPr>
        <w:pStyle w:val="ndicedeilustraes"/>
        <w:tabs>
          <w:tab w:val="right" w:leader="dot" w:pos="9620"/>
        </w:tabs>
        <w:rPr>
          <w:ins w:id="740" w:author="Jacyeude Araújo" w:date="2019-10-01T19:11:00Z"/>
          <w:rFonts w:eastAsiaTheme="minorEastAsia"/>
          <w:noProof/>
          <w:color w:val="000000" w:themeColor="text1"/>
          <w:lang w:eastAsia="pt-BR"/>
          <w:rPrChange w:id="741" w:author="Jacyeude Araújo" w:date="2019-10-02T13:03:00Z">
            <w:rPr>
              <w:ins w:id="742" w:author="Jacyeude Araújo" w:date="2019-10-01T19:11:00Z"/>
              <w:rFonts w:eastAsiaTheme="minorEastAsia"/>
              <w:noProof/>
              <w:lang w:eastAsia="pt-BR"/>
            </w:rPr>
          </w:rPrChange>
        </w:rPr>
      </w:pPr>
      <w:ins w:id="743" w:author="Jacyeude Araújo" w:date="2019-10-01T19:11:00Z">
        <w:r w:rsidRPr="00F00993">
          <w:rPr>
            <w:rStyle w:val="Hyperlink"/>
            <w:noProof/>
            <w:color w:val="000000" w:themeColor="text1"/>
            <w:rPrChange w:id="744" w:author="Jacyeude Araújo" w:date="2019-10-02T13:03:00Z">
              <w:rPr>
                <w:rStyle w:val="Hyperlink"/>
                <w:noProof/>
              </w:rPr>
            </w:rPrChange>
          </w:rPr>
          <w:fldChar w:fldCharType="begin"/>
        </w:r>
        <w:r w:rsidRPr="00F00993">
          <w:rPr>
            <w:rStyle w:val="Hyperlink"/>
            <w:noProof/>
            <w:color w:val="000000" w:themeColor="text1"/>
            <w:rPrChange w:id="745" w:author="Jacyeude Araújo" w:date="2019-10-02T13:03:00Z">
              <w:rPr>
                <w:rStyle w:val="Hyperlink"/>
                <w:noProof/>
              </w:rPr>
            </w:rPrChange>
          </w:rPr>
          <w:instrText xml:space="preserve"> </w:instrText>
        </w:r>
        <w:r w:rsidRPr="00F00993">
          <w:rPr>
            <w:noProof/>
            <w:color w:val="000000" w:themeColor="text1"/>
            <w:rPrChange w:id="746" w:author="Jacyeude Araújo" w:date="2019-10-02T13:03:00Z">
              <w:rPr>
                <w:noProof/>
              </w:rPr>
            </w:rPrChange>
          </w:rPr>
          <w:instrText>HYPERLINK \l "_Toc20849524"</w:instrText>
        </w:r>
        <w:r w:rsidRPr="00F00993">
          <w:rPr>
            <w:rStyle w:val="Hyperlink"/>
            <w:noProof/>
            <w:color w:val="000000" w:themeColor="text1"/>
            <w:rPrChange w:id="747" w:author="Jacyeude Araújo" w:date="2019-10-02T13:03:00Z">
              <w:rPr>
                <w:rStyle w:val="Hyperlink"/>
                <w:noProof/>
              </w:rPr>
            </w:rPrChange>
          </w:rPr>
          <w:instrText xml:space="preserve"> </w:instrText>
        </w:r>
        <w:r w:rsidRPr="00F00993">
          <w:rPr>
            <w:rStyle w:val="Hyperlink"/>
            <w:noProof/>
            <w:color w:val="000000" w:themeColor="text1"/>
            <w:rPrChange w:id="748"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749" w:author="Jacyeude Araújo" w:date="2019-10-02T13:03:00Z">
              <w:rPr>
                <w:rStyle w:val="Hyperlink"/>
                <w:rFonts w:ascii="Times New Roman" w:hAnsi="Times New Roman" w:cs="Times New Roman"/>
                <w:noProof/>
              </w:rPr>
            </w:rPrChange>
          </w:rPr>
          <w:t>Figura 37 - Acelerômtro ADXL345</w:t>
        </w:r>
        <w:r w:rsidRPr="00F00993">
          <w:rPr>
            <w:noProof/>
            <w:webHidden/>
            <w:color w:val="000000" w:themeColor="text1"/>
            <w:rPrChange w:id="750" w:author="Jacyeude Araújo" w:date="2019-10-02T13:03:00Z">
              <w:rPr>
                <w:noProof/>
                <w:webHidden/>
              </w:rPr>
            </w:rPrChange>
          </w:rPr>
          <w:tab/>
        </w:r>
        <w:r w:rsidRPr="00F00993">
          <w:rPr>
            <w:noProof/>
            <w:webHidden/>
            <w:color w:val="000000" w:themeColor="text1"/>
            <w:rPrChange w:id="751" w:author="Jacyeude Araújo" w:date="2019-10-02T13:03:00Z">
              <w:rPr>
                <w:noProof/>
                <w:webHidden/>
              </w:rPr>
            </w:rPrChange>
          </w:rPr>
          <w:fldChar w:fldCharType="begin"/>
        </w:r>
        <w:r w:rsidRPr="00F00993">
          <w:rPr>
            <w:noProof/>
            <w:webHidden/>
            <w:color w:val="000000" w:themeColor="text1"/>
            <w:rPrChange w:id="752" w:author="Jacyeude Araújo" w:date="2019-10-02T13:03:00Z">
              <w:rPr>
                <w:noProof/>
                <w:webHidden/>
              </w:rPr>
            </w:rPrChange>
          </w:rPr>
          <w:instrText xml:space="preserve"> PAGEREF _Toc20849524 \h </w:instrText>
        </w:r>
      </w:ins>
      <w:r w:rsidRPr="00F00993">
        <w:rPr>
          <w:noProof/>
          <w:webHidden/>
          <w:color w:val="000000" w:themeColor="text1"/>
          <w:rPrChange w:id="753" w:author="Jacyeude Araújo" w:date="2019-10-02T13:03:00Z">
            <w:rPr>
              <w:noProof/>
              <w:webHidden/>
              <w:color w:val="000000" w:themeColor="text1"/>
            </w:rPr>
          </w:rPrChange>
        </w:rPr>
      </w:r>
      <w:r w:rsidRPr="00F00993">
        <w:rPr>
          <w:noProof/>
          <w:webHidden/>
          <w:color w:val="000000" w:themeColor="text1"/>
          <w:rPrChange w:id="754" w:author="Jacyeude Araújo" w:date="2019-10-02T13:03:00Z">
            <w:rPr>
              <w:noProof/>
              <w:webHidden/>
            </w:rPr>
          </w:rPrChange>
        </w:rPr>
        <w:fldChar w:fldCharType="separate"/>
      </w:r>
      <w:r w:rsidR="0008128E">
        <w:rPr>
          <w:noProof/>
          <w:webHidden/>
          <w:color w:val="000000" w:themeColor="text1"/>
        </w:rPr>
        <w:t>68</w:t>
      </w:r>
      <w:ins w:id="755" w:author="Jacyeude Araújo" w:date="2019-10-01T19:11:00Z">
        <w:r w:rsidRPr="00F00993">
          <w:rPr>
            <w:noProof/>
            <w:webHidden/>
            <w:color w:val="000000" w:themeColor="text1"/>
            <w:rPrChange w:id="756" w:author="Jacyeude Araújo" w:date="2019-10-02T13:03:00Z">
              <w:rPr>
                <w:noProof/>
                <w:webHidden/>
              </w:rPr>
            </w:rPrChange>
          </w:rPr>
          <w:fldChar w:fldCharType="end"/>
        </w:r>
        <w:r w:rsidRPr="00F00993">
          <w:rPr>
            <w:rStyle w:val="Hyperlink"/>
            <w:noProof/>
            <w:color w:val="000000" w:themeColor="text1"/>
            <w:rPrChange w:id="757" w:author="Jacyeude Araújo" w:date="2019-10-02T13:03:00Z">
              <w:rPr>
                <w:rStyle w:val="Hyperlink"/>
                <w:noProof/>
              </w:rPr>
            </w:rPrChange>
          </w:rPr>
          <w:fldChar w:fldCharType="end"/>
        </w:r>
      </w:ins>
    </w:p>
    <w:p w14:paraId="030989DB" w14:textId="0907B6FB" w:rsidR="00952D93" w:rsidRPr="00F00993" w:rsidRDefault="00952D93">
      <w:pPr>
        <w:pStyle w:val="ndicedeilustraes"/>
        <w:tabs>
          <w:tab w:val="right" w:leader="dot" w:pos="9620"/>
        </w:tabs>
        <w:rPr>
          <w:ins w:id="758" w:author="Jacyeude Araújo" w:date="2019-10-01T19:11:00Z"/>
          <w:rFonts w:eastAsiaTheme="minorEastAsia"/>
          <w:noProof/>
          <w:color w:val="000000" w:themeColor="text1"/>
          <w:lang w:eastAsia="pt-BR"/>
          <w:rPrChange w:id="759" w:author="Jacyeude Araújo" w:date="2019-10-02T13:03:00Z">
            <w:rPr>
              <w:ins w:id="760" w:author="Jacyeude Araújo" w:date="2019-10-01T19:11:00Z"/>
              <w:rFonts w:eastAsiaTheme="minorEastAsia"/>
              <w:noProof/>
              <w:lang w:eastAsia="pt-BR"/>
            </w:rPr>
          </w:rPrChange>
        </w:rPr>
      </w:pPr>
      <w:ins w:id="761" w:author="Jacyeude Araújo" w:date="2019-10-01T19:11:00Z">
        <w:r w:rsidRPr="00F00993">
          <w:rPr>
            <w:rStyle w:val="Hyperlink"/>
            <w:noProof/>
            <w:color w:val="000000" w:themeColor="text1"/>
            <w:rPrChange w:id="762" w:author="Jacyeude Araújo" w:date="2019-10-02T13:03:00Z">
              <w:rPr>
                <w:rStyle w:val="Hyperlink"/>
                <w:noProof/>
              </w:rPr>
            </w:rPrChange>
          </w:rPr>
          <w:fldChar w:fldCharType="begin"/>
        </w:r>
        <w:r w:rsidRPr="00F00993">
          <w:rPr>
            <w:rStyle w:val="Hyperlink"/>
            <w:noProof/>
            <w:color w:val="000000" w:themeColor="text1"/>
            <w:rPrChange w:id="763" w:author="Jacyeude Araújo" w:date="2019-10-02T13:03:00Z">
              <w:rPr>
                <w:rStyle w:val="Hyperlink"/>
                <w:noProof/>
              </w:rPr>
            </w:rPrChange>
          </w:rPr>
          <w:instrText xml:space="preserve"> </w:instrText>
        </w:r>
        <w:r w:rsidRPr="00F00993">
          <w:rPr>
            <w:noProof/>
            <w:color w:val="000000" w:themeColor="text1"/>
            <w:rPrChange w:id="764" w:author="Jacyeude Araújo" w:date="2019-10-02T13:03:00Z">
              <w:rPr>
                <w:noProof/>
              </w:rPr>
            </w:rPrChange>
          </w:rPr>
          <w:instrText>HYPERLINK \l "_Toc20849525"</w:instrText>
        </w:r>
        <w:r w:rsidRPr="00F00993">
          <w:rPr>
            <w:rStyle w:val="Hyperlink"/>
            <w:noProof/>
            <w:color w:val="000000" w:themeColor="text1"/>
            <w:rPrChange w:id="765" w:author="Jacyeude Araújo" w:date="2019-10-02T13:03:00Z">
              <w:rPr>
                <w:rStyle w:val="Hyperlink"/>
                <w:noProof/>
              </w:rPr>
            </w:rPrChange>
          </w:rPr>
          <w:instrText xml:space="preserve"> </w:instrText>
        </w:r>
        <w:r w:rsidRPr="00F00993">
          <w:rPr>
            <w:rStyle w:val="Hyperlink"/>
            <w:noProof/>
            <w:color w:val="000000" w:themeColor="text1"/>
            <w:rPrChange w:id="766"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767" w:author="Jacyeude Araújo" w:date="2019-10-02T13:03:00Z">
              <w:rPr>
                <w:rStyle w:val="Hyperlink"/>
                <w:rFonts w:ascii="Times New Roman" w:hAnsi="Times New Roman" w:cs="Times New Roman"/>
                <w:noProof/>
              </w:rPr>
            </w:rPrChange>
          </w:rPr>
          <w:t>Figura 38 - Diagrama de blocos ADXL345. Fonte: Adaptado de [50]</w:t>
        </w:r>
        <w:r w:rsidRPr="00F00993">
          <w:rPr>
            <w:noProof/>
            <w:webHidden/>
            <w:color w:val="000000" w:themeColor="text1"/>
            <w:rPrChange w:id="768" w:author="Jacyeude Araújo" w:date="2019-10-02T13:03:00Z">
              <w:rPr>
                <w:noProof/>
                <w:webHidden/>
              </w:rPr>
            </w:rPrChange>
          </w:rPr>
          <w:tab/>
        </w:r>
        <w:r w:rsidRPr="00F00993">
          <w:rPr>
            <w:noProof/>
            <w:webHidden/>
            <w:color w:val="000000" w:themeColor="text1"/>
            <w:rPrChange w:id="769" w:author="Jacyeude Araújo" w:date="2019-10-02T13:03:00Z">
              <w:rPr>
                <w:noProof/>
                <w:webHidden/>
              </w:rPr>
            </w:rPrChange>
          </w:rPr>
          <w:fldChar w:fldCharType="begin"/>
        </w:r>
        <w:r w:rsidRPr="00F00993">
          <w:rPr>
            <w:noProof/>
            <w:webHidden/>
            <w:color w:val="000000" w:themeColor="text1"/>
            <w:rPrChange w:id="770" w:author="Jacyeude Araújo" w:date="2019-10-02T13:03:00Z">
              <w:rPr>
                <w:noProof/>
                <w:webHidden/>
              </w:rPr>
            </w:rPrChange>
          </w:rPr>
          <w:instrText xml:space="preserve"> PAGEREF _Toc20849525 \h </w:instrText>
        </w:r>
      </w:ins>
      <w:r w:rsidRPr="00F00993">
        <w:rPr>
          <w:noProof/>
          <w:webHidden/>
          <w:color w:val="000000" w:themeColor="text1"/>
          <w:rPrChange w:id="771" w:author="Jacyeude Araújo" w:date="2019-10-02T13:03:00Z">
            <w:rPr>
              <w:noProof/>
              <w:webHidden/>
              <w:color w:val="000000" w:themeColor="text1"/>
            </w:rPr>
          </w:rPrChange>
        </w:rPr>
      </w:r>
      <w:r w:rsidRPr="00F00993">
        <w:rPr>
          <w:noProof/>
          <w:webHidden/>
          <w:color w:val="000000" w:themeColor="text1"/>
          <w:rPrChange w:id="772" w:author="Jacyeude Araújo" w:date="2019-10-02T13:03:00Z">
            <w:rPr>
              <w:noProof/>
              <w:webHidden/>
            </w:rPr>
          </w:rPrChange>
        </w:rPr>
        <w:fldChar w:fldCharType="separate"/>
      </w:r>
      <w:r w:rsidR="0008128E">
        <w:rPr>
          <w:noProof/>
          <w:webHidden/>
          <w:color w:val="000000" w:themeColor="text1"/>
        </w:rPr>
        <w:t>69</w:t>
      </w:r>
      <w:ins w:id="773" w:author="Jacyeude Araújo" w:date="2019-10-01T19:11:00Z">
        <w:r w:rsidRPr="00F00993">
          <w:rPr>
            <w:noProof/>
            <w:webHidden/>
            <w:color w:val="000000" w:themeColor="text1"/>
            <w:rPrChange w:id="774" w:author="Jacyeude Araújo" w:date="2019-10-02T13:03:00Z">
              <w:rPr>
                <w:noProof/>
                <w:webHidden/>
              </w:rPr>
            </w:rPrChange>
          </w:rPr>
          <w:fldChar w:fldCharType="end"/>
        </w:r>
        <w:r w:rsidRPr="00F00993">
          <w:rPr>
            <w:rStyle w:val="Hyperlink"/>
            <w:noProof/>
            <w:color w:val="000000" w:themeColor="text1"/>
            <w:rPrChange w:id="775" w:author="Jacyeude Araújo" w:date="2019-10-02T13:03:00Z">
              <w:rPr>
                <w:rStyle w:val="Hyperlink"/>
                <w:noProof/>
              </w:rPr>
            </w:rPrChange>
          </w:rPr>
          <w:fldChar w:fldCharType="end"/>
        </w:r>
      </w:ins>
    </w:p>
    <w:p w14:paraId="1FFA4CE2" w14:textId="04CDA82E" w:rsidR="00952D93" w:rsidRPr="00F00993" w:rsidRDefault="00952D93">
      <w:pPr>
        <w:pStyle w:val="ndicedeilustraes"/>
        <w:tabs>
          <w:tab w:val="right" w:leader="dot" w:pos="9620"/>
        </w:tabs>
        <w:rPr>
          <w:ins w:id="776" w:author="Jacyeude Araújo" w:date="2019-10-01T19:11:00Z"/>
          <w:rFonts w:eastAsiaTheme="minorEastAsia"/>
          <w:noProof/>
          <w:color w:val="000000" w:themeColor="text1"/>
          <w:lang w:eastAsia="pt-BR"/>
          <w:rPrChange w:id="777" w:author="Jacyeude Araújo" w:date="2019-10-02T13:03:00Z">
            <w:rPr>
              <w:ins w:id="778" w:author="Jacyeude Araújo" w:date="2019-10-01T19:11:00Z"/>
              <w:rFonts w:eastAsiaTheme="minorEastAsia"/>
              <w:noProof/>
              <w:lang w:eastAsia="pt-BR"/>
            </w:rPr>
          </w:rPrChange>
        </w:rPr>
      </w:pPr>
      <w:ins w:id="779" w:author="Jacyeude Araújo" w:date="2019-10-01T19:11:00Z">
        <w:r w:rsidRPr="00F00993">
          <w:rPr>
            <w:rStyle w:val="Hyperlink"/>
            <w:noProof/>
            <w:color w:val="000000" w:themeColor="text1"/>
            <w:rPrChange w:id="780" w:author="Jacyeude Araújo" w:date="2019-10-02T13:03:00Z">
              <w:rPr>
                <w:rStyle w:val="Hyperlink"/>
                <w:noProof/>
              </w:rPr>
            </w:rPrChange>
          </w:rPr>
          <w:fldChar w:fldCharType="begin"/>
        </w:r>
        <w:r w:rsidRPr="00F00993">
          <w:rPr>
            <w:rStyle w:val="Hyperlink"/>
            <w:noProof/>
            <w:color w:val="000000" w:themeColor="text1"/>
            <w:rPrChange w:id="781" w:author="Jacyeude Araújo" w:date="2019-10-02T13:03:00Z">
              <w:rPr>
                <w:rStyle w:val="Hyperlink"/>
                <w:noProof/>
              </w:rPr>
            </w:rPrChange>
          </w:rPr>
          <w:instrText xml:space="preserve"> </w:instrText>
        </w:r>
        <w:r w:rsidRPr="00F00993">
          <w:rPr>
            <w:noProof/>
            <w:color w:val="000000" w:themeColor="text1"/>
            <w:rPrChange w:id="782" w:author="Jacyeude Araújo" w:date="2019-10-02T13:03:00Z">
              <w:rPr>
                <w:noProof/>
              </w:rPr>
            </w:rPrChange>
          </w:rPr>
          <w:instrText>HYPERLINK \l "_Toc20849526"</w:instrText>
        </w:r>
        <w:r w:rsidRPr="00F00993">
          <w:rPr>
            <w:rStyle w:val="Hyperlink"/>
            <w:noProof/>
            <w:color w:val="000000" w:themeColor="text1"/>
            <w:rPrChange w:id="783" w:author="Jacyeude Araújo" w:date="2019-10-02T13:03:00Z">
              <w:rPr>
                <w:rStyle w:val="Hyperlink"/>
                <w:noProof/>
              </w:rPr>
            </w:rPrChange>
          </w:rPr>
          <w:instrText xml:space="preserve"> </w:instrText>
        </w:r>
        <w:r w:rsidRPr="00F00993">
          <w:rPr>
            <w:rStyle w:val="Hyperlink"/>
            <w:noProof/>
            <w:color w:val="000000" w:themeColor="text1"/>
            <w:rPrChange w:id="784"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785" w:author="Jacyeude Araújo" w:date="2019-10-02T13:03:00Z">
              <w:rPr>
                <w:rStyle w:val="Hyperlink"/>
                <w:rFonts w:ascii="Times New Roman" w:hAnsi="Times New Roman" w:cs="Times New Roman"/>
                <w:noProof/>
              </w:rPr>
            </w:rPrChange>
          </w:rPr>
          <w:t xml:space="preserve">Figura 39 - Diagrama do acelerômetro MEMS. </w:t>
        </w:r>
        <w:r w:rsidRPr="00F00993">
          <w:rPr>
            <w:rStyle w:val="Hyperlink"/>
            <w:rFonts w:ascii="Times New Roman" w:hAnsi="Times New Roman" w:cs="Times New Roman"/>
            <w:noProof/>
            <w:color w:val="000000" w:themeColor="text1"/>
            <w:lang w:val="en-US"/>
            <w:rPrChange w:id="786" w:author="Jacyeude Araújo" w:date="2019-10-02T13:03:00Z">
              <w:rPr>
                <w:rStyle w:val="Hyperlink"/>
                <w:rFonts w:ascii="Times New Roman" w:hAnsi="Times New Roman" w:cs="Times New Roman"/>
                <w:noProof/>
                <w:lang w:val="en-US"/>
              </w:rPr>
            </w:rPrChange>
          </w:rPr>
          <w:t>[48]</w:t>
        </w:r>
        <w:r w:rsidRPr="00F00993">
          <w:rPr>
            <w:noProof/>
            <w:webHidden/>
            <w:color w:val="000000" w:themeColor="text1"/>
            <w:rPrChange w:id="787" w:author="Jacyeude Araújo" w:date="2019-10-02T13:03:00Z">
              <w:rPr>
                <w:noProof/>
                <w:webHidden/>
              </w:rPr>
            </w:rPrChange>
          </w:rPr>
          <w:tab/>
        </w:r>
        <w:r w:rsidRPr="00F00993">
          <w:rPr>
            <w:noProof/>
            <w:webHidden/>
            <w:color w:val="000000" w:themeColor="text1"/>
            <w:rPrChange w:id="788" w:author="Jacyeude Araújo" w:date="2019-10-02T13:03:00Z">
              <w:rPr>
                <w:noProof/>
                <w:webHidden/>
              </w:rPr>
            </w:rPrChange>
          </w:rPr>
          <w:fldChar w:fldCharType="begin"/>
        </w:r>
        <w:r w:rsidRPr="00F00993">
          <w:rPr>
            <w:noProof/>
            <w:webHidden/>
            <w:color w:val="000000" w:themeColor="text1"/>
            <w:rPrChange w:id="789" w:author="Jacyeude Araújo" w:date="2019-10-02T13:03:00Z">
              <w:rPr>
                <w:noProof/>
                <w:webHidden/>
              </w:rPr>
            </w:rPrChange>
          </w:rPr>
          <w:instrText xml:space="preserve"> PAGEREF _Toc20849526 \h </w:instrText>
        </w:r>
      </w:ins>
      <w:r w:rsidRPr="00F00993">
        <w:rPr>
          <w:noProof/>
          <w:webHidden/>
          <w:color w:val="000000" w:themeColor="text1"/>
          <w:rPrChange w:id="790" w:author="Jacyeude Araújo" w:date="2019-10-02T13:03:00Z">
            <w:rPr>
              <w:noProof/>
              <w:webHidden/>
              <w:color w:val="000000" w:themeColor="text1"/>
            </w:rPr>
          </w:rPrChange>
        </w:rPr>
      </w:r>
      <w:r w:rsidRPr="00F00993">
        <w:rPr>
          <w:noProof/>
          <w:webHidden/>
          <w:color w:val="000000" w:themeColor="text1"/>
          <w:rPrChange w:id="791" w:author="Jacyeude Araújo" w:date="2019-10-02T13:03:00Z">
            <w:rPr>
              <w:noProof/>
              <w:webHidden/>
            </w:rPr>
          </w:rPrChange>
        </w:rPr>
        <w:fldChar w:fldCharType="separate"/>
      </w:r>
      <w:r w:rsidR="0008128E">
        <w:rPr>
          <w:noProof/>
          <w:webHidden/>
          <w:color w:val="000000" w:themeColor="text1"/>
        </w:rPr>
        <w:t>70</w:t>
      </w:r>
      <w:ins w:id="792" w:author="Jacyeude Araújo" w:date="2019-10-01T19:11:00Z">
        <w:r w:rsidRPr="00F00993">
          <w:rPr>
            <w:noProof/>
            <w:webHidden/>
            <w:color w:val="000000" w:themeColor="text1"/>
            <w:rPrChange w:id="793" w:author="Jacyeude Araújo" w:date="2019-10-02T13:03:00Z">
              <w:rPr>
                <w:noProof/>
                <w:webHidden/>
              </w:rPr>
            </w:rPrChange>
          </w:rPr>
          <w:fldChar w:fldCharType="end"/>
        </w:r>
        <w:r w:rsidRPr="00F00993">
          <w:rPr>
            <w:rStyle w:val="Hyperlink"/>
            <w:noProof/>
            <w:color w:val="000000" w:themeColor="text1"/>
            <w:rPrChange w:id="794" w:author="Jacyeude Araújo" w:date="2019-10-02T13:03:00Z">
              <w:rPr>
                <w:rStyle w:val="Hyperlink"/>
                <w:noProof/>
              </w:rPr>
            </w:rPrChange>
          </w:rPr>
          <w:fldChar w:fldCharType="end"/>
        </w:r>
      </w:ins>
    </w:p>
    <w:p w14:paraId="60644807" w14:textId="4AAC096D" w:rsidR="00952D93" w:rsidRPr="00F00993" w:rsidRDefault="00952D93">
      <w:pPr>
        <w:pStyle w:val="ndicedeilustraes"/>
        <w:tabs>
          <w:tab w:val="right" w:leader="dot" w:pos="9620"/>
        </w:tabs>
        <w:rPr>
          <w:ins w:id="795" w:author="Jacyeude Araújo" w:date="2019-10-01T19:11:00Z"/>
          <w:rFonts w:eastAsiaTheme="minorEastAsia"/>
          <w:noProof/>
          <w:color w:val="000000" w:themeColor="text1"/>
          <w:lang w:eastAsia="pt-BR"/>
          <w:rPrChange w:id="796" w:author="Jacyeude Araújo" w:date="2019-10-02T13:03:00Z">
            <w:rPr>
              <w:ins w:id="797" w:author="Jacyeude Araújo" w:date="2019-10-01T19:11:00Z"/>
              <w:rFonts w:eastAsiaTheme="minorEastAsia"/>
              <w:noProof/>
              <w:lang w:eastAsia="pt-BR"/>
            </w:rPr>
          </w:rPrChange>
        </w:rPr>
      </w:pPr>
      <w:ins w:id="798" w:author="Jacyeude Araújo" w:date="2019-10-01T19:11:00Z">
        <w:r w:rsidRPr="00F00993">
          <w:rPr>
            <w:rStyle w:val="Hyperlink"/>
            <w:noProof/>
            <w:color w:val="000000" w:themeColor="text1"/>
            <w:rPrChange w:id="799" w:author="Jacyeude Araújo" w:date="2019-10-02T13:03:00Z">
              <w:rPr>
                <w:rStyle w:val="Hyperlink"/>
                <w:noProof/>
              </w:rPr>
            </w:rPrChange>
          </w:rPr>
          <w:fldChar w:fldCharType="begin"/>
        </w:r>
        <w:r w:rsidRPr="00F00993">
          <w:rPr>
            <w:rStyle w:val="Hyperlink"/>
            <w:noProof/>
            <w:color w:val="000000" w:themeColor="text1"/>
            <w:rPrChange w:id="800" w:author="Jacyeude Araújo" w:date="2019-10-02T13:03:00Z">
              <w:rPr>
                <w:rStyle w:val="Hyperlink"/>
                <w:noProof/>
              </w:rPr>
            </w:rPrChange>
          </w:rPr>
          <w:instrText xml:space="preserve"> </w:instrText>
        </w:r>
        <w:r w:rsidRPr="00F00993">
          <w:rPr>
            <w:noProof/>
            <w:color w:val="000000" w:themeColor="text1"/>
            <w:rPrChange w:id="801" w:author="Jacyeude Araújo" w:date="2019-10-02T13:03:00Z">
              <w:rPr>
                <w:noProof/>
              </w:rPr>
            </w:rPrChange>
          </w:rPr>
          <w:instrText>HYPERLINK \l "_Toc20849527"</w:instrText>
        </w:r>
        <w:r w:rsidRPr="00F00993">
          <w:rPr>
            <w:rStyle w:val="Hyperlink"/>
            <w:noProof/>
            <w:color w:val="000000" w:themeColor="text1"/>
            <w:rPrChange w:id="802" w:author="Jacyeude Araújo" w:date="2019-10-02T13:03:00Z">
              <w:rPr>
                <w:rStyle w:val="Hyperlink"/>
                <w:noProof/>
              </w:rPr>
            </w:rPrChange>
          </w:rPr>
          <w:instrText xml:space="preserve"> </w:instrText>
        </w:r>
        <w:r w:rsidRPr="00F00993">
          <w:rPr>
            <w:rStyle w:val="Hyperlink"/>
            <w:noProof/>
            <w:color w:val="000000" w:themeColor="text1"/>
            <w:rPrChange w:id="80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04" w:author="Jacyeude Araújo" w:date="2019-10-02T13:03:00Z">
              <w:rPr>
                <w:rStyle w:val="Hyperlink"/>
                <w:rFonts w:ascii="Times New Roman" w:hAnsi="Times New Roman" w:cs="Times New Roman"/>
                <w:noProof/>
              </w:rPr>
            </w:rPrChange>
          </w:rPr>
          <w:t>Figura 40 - Imagem microscópica do acelerômetro MEMS. Fonte:48</w:t>
        </w:r>
        <w:r w:rsidRPr="00F00993">
          <w:rPr>
            <w:noProof/>
            <w:webHidden/>
            <w:color w:val="000000" w:themeColor="text1"/>
            <w:rPrChange w:id="805" w:author="Jacyeude Araújo" w:date="2019-10-02T13:03:00Z">
              <w:rPr>
                <w:noProof/>
                <w:webHidden/>
              </w:rPr>
            </w:rPrChange>
          </w:rPr>
          <w:tab/>
        </w:r>
        <w:r w:rsidRPr="00F00993">
          <w:rPr>
            <w:noProof/>
            <w:webHidden/>
            <w:color w:val="000000" w:themeColor="text1"/>
            <w:rPrChange w:id="806" w:author="Jacyeude Araújo" w:date="2019-10-02T13:03:00Z">
              <w:rPr>
                <w:noProof/>
                <w:webHidden/>
              </w:rPr>
            </w:rPrChange>
          </w:rPr>
          <w:fldChar w:fldCharType="begin"/>
        </w:r>
        <w:r w:rsidRPr="00F00993">
          <w:rPr>
            <w:noProof/>
            <w:webHidden/>
            <w:color w:val="000000" w:themeColor="text1"/>
            <w:rPrChange w:id="807" w:author="Jacyeude Araújo" w:date="2019-10-02T13:03:00Z">
              <w:rPr>
                <w:noProof/>
                <w:webHidden/>
              </w:rPr>
            </w:rPrChange>
          </w:rPr>
          <w:instrText xml:space="preserve"> PAGEREF _Toc20849527 \h </w:instrText>
        </w:r>
      </w:ins>
      <w:r w:rsidRPr="00F00993">
        <w:rPr>
          <w:noProof/>
          <w:webHidden/>
          <w:color w:val="000000" w:themeColor="text1"/>
          <w:rPrChange w:id="808" w:author="Jacyeude Araújo" w:date="2019-10-02T13:03:00Z">
            <w:rPr>
              <w:noProof/>
              <w:webHidden/>
              <w:color w:val="000000" w:themeColor="text1"/>
            </w:rPr>
          </w:rPrChange>
        </w:rPr>
      </w:r>
      <w:r w:rsidRPr="00F00993">
        <w:rPr>
          <w:noProof/>
          <w:webHidden/>
          <w:color w:val="000000" w:themeColor="text1"/>
          <w:rPrChange w:id="809" w:author="Jacyeude Araújo" w:date="2019-10-02T13:03:00Z">
            <w:rPr>
              <w:noProof/>
              <w:webHidden/>
            </w:rPr>
          </w:rPrChange>
        </w:rPr>
        <w:fldChar w:fldCharType="separate"/>
      </w:r>
      <w:r w:rsidR="0008128E">
        <w:rPr>
          <w:noProof/>
          <w:webHidden/>
          <w:color w:val="000000" w:themeColor="text1"/>
        </w:rPr>
        <w:t>70</w:t>
      </w:r>
      <w:ins w:id="810" w:author="Jacyeude Araújo" w:date="2019-10-01T19:11:00Z">
        <w:r w:rsidRPr="00F00993">
          <w:rPr>
            <w:noProof/>
            <w:webHidden/>
            <w:color w:val="000000" w:themeColor="text1"/>
            <w:rPrChange w:id="811" w:author="Jacyeude Araújo" w:date="2019-10-02T13:03:00Z">
              <w:rPr>
                <w:noProof/>
                <w:webHidden/>
              </w:rPr>
            </w:rPrChange>
          </w:rPr>
          <w:fldChar w:fldCharType="end"/>
        </w:r>
        <w:r w:rsidRPr="00F00993">
          <w:rPr>
            <w:rStyle w:val="Hyperlink"/>
            <w:noProof/>
            <w:color w:val="000000" w:themeColor="text1"/>
            <w:rPrChange w:id="812" w:author="Jacyeude Araújo" w:date="2019-10-02T13:03:00Z">
              <w:rPr>
                <w:rStyle w:val="Hyperlink"/>
                <w:noProof/>
              </w:rPr>
            </w:rPrChange>
          </w:rPr>
          <w:fldChar w:fldCharType="end"/>
        </w:r>
      </w:ins>
    </w:p>
    <w:p w14:paraId="022C21CB" w14:textId="2369E9DF" w:rsidR="00952D93" w:rsidRPr="00F00993" w:rsidRDefault="00952D93">
      <w:pPr>
        <w:pStyle w:val="ndicedeilustraes"/>
        <w:tabs>
          <w:tab w:val="right" w:leader="dot" w:pos="9620"/>
        </w:tabs>
        <w:rPr>
          <w:ins w:id="813" w:author="Jacyeude Araújo" w:date="2019-10-01T19:11:00Z"/>
          <w:rFonts w:eastAsiaTheme="minorEastAsia"/>
          <w:noProof/>
          <w:color w:val="000000" w:themeColor="text1"/>
          <w:lang w:eastAsia="pt-BR"/>
          <w:rPrChange w:id="814" w:author="Jacyeude Araújo" w:date="2019-10-02T13:03:00Z">
            <w:rPr>
              <w:ins w:id="815" w:author="Jacyeude Araújo" w:date="2019-10-01T19:11:00Z"/>
              <w:rFonts w:eastAsiaTheme="minorEastAsia"/>
              <w:noProof/>
              <w:lang w:eastAsia="pt-BR"/>
            </w:rPr>
          </w:rPrChange>
        </w:rPr>
      </w:pPr>
      <w:ins w:id="816" w:author="Jacyeude Araújo" w:date="2019-10-01T19:11:00Z">
        <w:r w:rsidRPr="00F00993">
          <w:rPr>
            <w:rStyle w:val="Hyperlink"/>
            <w:noProof/>
            <w:color w:val="000000" w:themeColor="text1"/>
            <w:rPrChange w:id="817" w:author="Jacyeude Araújo" w:date="2019-10-02T13:03:00Z">
              <w:rPr>
                <w:rStyle w:val="Hyperlink"/>
                <w:noProof/>
              </w:rPr>
            </w:rPrChange>
          </w:rPr>
          <w:fldChar w:fldCharType="begin"/>
        </w:r>
        <w:r w:rsidRPr="00F00993">
          <w:rPr>
            <w:rStyle w:val="Hyperlink"/>
            <w:noProof/>
            <w:color w:val="000000" w:themeColor="text1"/>
            <w:rPrChange w:id="818" w:author="Jacyeude Araújo" w:date="2019-10-02T13:03:00Z">
              <w:rPr>
                <w:rStyle w:val="Hyperlink"/>
                <w:noProof/>
              </w:rPr>
            </w:rPrChange>
          </w:rPr>
          <w:instrText xml:space="preserve"> </w:instrText>
        </w:r>
        <w:r w:rsidRPr="00F00993">
          <w:rPr>
            <w:noProof/>
            <w:color w:val="000000" w:themeColor="text1"/>
            <w:rPrChange w:id="819" w:author="Jacyeude Araújo" w:date="2019-10-02T13:03:00Z">
              <w:rPr>
                <w:noProof/>
              </w:rPr>
            </w:rPrChange>
          </w:rPr>
          <w:instrText>HYPERLINK \l "_Toc20849528"</w:instrText>
        </w:r>
        <w:r w:rsidRPr="00F00993">
          <w:rPr>
            <w:rStyle w:val="Hyperlink"/>
            <w:noProof/>
            <w:color w:val="000000" w:themeColor="text1"/>
            <w:rPrChange w:id="820" w:author="Jacyeude Araújo" w:date="2019-10-02T13:03:00Z">
              <w:rPr>
                <w:rStyle w:val="Hyperlink"/>
                <w:noProof/>
              </w:rPr>
            </w:rPrChange>
          </w:rPr>
          <w:instrText xml:space="preserve"> </w:instrText>
        </w:r>
        <w:r w:rsidRPr="00F00993">
          <w:rPr>
            <w:rStyle w:val="Hyperlink"/>
            <w:noProof/>
            <w:color w:val="000000" w:themeColor="text1"/>
            <w:rPrChange w:id="82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22" w:author="Jacyeude Araújo" w:date="2019-10-02T13:03:00Z">
              <w:rPr>
                <w:rStyle w:val="Hyperlink"/>
                <w:rFonts w:ascii="Times New Roman" w:hAnsi="Times New Roman" w:cs="Times New Roman"/>
                <w:noProof/>
              </w:rPr>
            </w:rPrChange>
          </w:rPr>
          <w:t>Figura 41 -  OVERVIEW sct013</w:t>
        </w:r>
        <w:r w:rsidRPr="00F00993">
          <w:rPr>
            <w:noProof/>
            <w:webHidden/>
            <w:color w:val="000000" w:themeColor="text1"/>
            <w:rPrChange w:id="823" w:author="Jacyeude Araújo" w:date="2019-10-02T13:03:00Z">
              <w:rPr>
                <w:noProof/>
                <w:webHidden/>
              </w:rPr>
            </w:rPrChange>
          </w:rPr>
          <w:tab/>
        </w:r>
        <w:r w:rsidRPr="00F00993">
          <w:rPr>
            <w:noProof/>
            <w:webHidden/>
            <w:color w:val="000000" w:themeColor="text1"/>
            <w:rPrChange w:id="824" w:author="Jacyeude Araújo" w:date="2019-10-02T13:03:00Z">
              <w:rPr>
                <w:noProof/>
                <w:webHidden/>
              </w:rPr>
            </w:rPrChange>
          </w:rPr>
          <w:fldChar w:fldCharType="begin"/>
        </w:r>
        <w:r w:rsidRPr="00F00993">
          <w:rPr>
            <w:noProof/>
            <w:webHidden/>
            <w:color w:val="000000" w:themeColor="text1"/>
            <w:rPrChange w:id="825" w:author="Jacyeude Araújo" w:date="2019-10-02T13:03:00Z">
              <w:rPr>
                <w:noProof/>
                <w:webHidden/>
              </w:rPr>
            </w:rPrChange>
          </w:rPr>
          <w:instrText xml:space="preserve"> PAGEREF _Toc20849528 \h </w:instrText>
        </w:r>
      </w:ins>
      <w:r w:rsidRPr="00F00993">
        <w:rPr>
          <w:noProof/>
          <w:webHidden/>
          <w:color w:val="000000" w:themeColor="text1"/>
          <w:rPrChange w:id="826" w:author="Jacyeude Araújo" w:date="2019-10-02T13:03:00Z">
            <w:rPr>
              <w:noProof/>
              <w:webHidden/>
              <w:color w:val="000000" w:themeColor="text1"/>
            </w:rPr>
          </w:rPrChange>
        </w:rPr>
      </w:r>
      <w:r w:rsidRPr="00F00993">
        <w:rPr>
          <w:noProof/>
          <w:webHidden/>
          <w:color w:val="000000" w:themeColor="text1"/>
          <w:rPrChange w:id="827" w:author="Jacyeude Araújo" w:date="2019-10-02T13:03:00Z">
            <w:rPr>
              <w:noProof/>
              <w:webHidden/>
            </w:rPr>
          </w:rPrChange>
        </w:rPr>
        <w:fldChar w:fldCharType="separate"/>
      </w:r>
      <w:r w:rsidR="0008128E">
        <w:rPr>
          <w:noProof/>
          <w:webHidden/>
          <w:color w:val="000000" w:themeColor="text1"/>
        </w:rPr>
        <w:t>72</w:t>
      </w:r>
      <w:ins w:id="828" w:author="Jacyeude Araújo" w:date="2019-10-01T19:11:00Z">
        <w:r w:rsidRPr="00F00993">
          <w:rPr>
            <w:noProof/>
            <w:webHidden/>
            <w:color w:val="000000" w:themeColor="text1"/>
            <w:rPrChange w:id="829" w:author="Jacyeude Araújo" w:date="2019-10-02T13:03:00Z">
              <w:rPr>
                <w:noProof/>
                <w:webHidden/>
              </w:rPr>
            </w:rPrChange>
          </w:rPr>
          <w:fldChar w:fldCharType="end"/>
        </w:r>
        <w:r w:rsidRPr="00F00993">
          <w:rPr>
            <w:rStyle w:val="Hyperlink"/>
            <w:noProof/>
            <w:color w:val="000000" w:themeColor="text1"/>
            <w:rPrChange w:id="830" w:author="Jacyeude Araújo" w:date="2019-10-02T13:03:00Z">
              <w:rPr>
                <w:rStyle w:val="Hyperlink"/>
                <w:noProof/>
              </w:rPr>
            </w:rPrChange>
          </w:rPr>
          <w:fldChar w:fldCharType="end"/>
        </w:r>
      </w:ins>
    </w:p>
    <w:p w14:paraId="721915C6" w14:textId="2CA91FBE" w:rsidR="00952D93" w:rsidRPr="00F00993" w:rsidRDefault="00952D93">
      <w:pPr>
        <w:pStyle w:val="ndicedeilustraes"/>
        <w:tabs>
          <w:tab w:val="right" w:leader="dot" w:pos="9620"/>
        </w:tabs>
        <w:rPr>
          <w:ins w:id="831" w:author="Jacyeude Araújo" w:date="2019-10-01T19:11:00Z"/>
          <w:rFonts w:eastAsiaTheme="minorEastAsia"/>
          <w:noProof/>
          <w:color w:val="000000" w:themeColor="text1"/>
          <w:lang w:eastAsia="pt-BR"/>
          <w:rPrChange w:id="832" w:author="Jacyeude Araújo" w:date="2019-10-02T13:03:00Z">
            <w:rPr>
              <w:ins w:id="833" w:author="Jacyeude Araújo" w:date="2019-10-01T19:11:00Z"/>
              <w:rFonts w:eastAsiaTheme="minorEastAsia"/>
              <w:noProof/>
              <w:lang w:eastAsia="pt-BR"/>
            </w:rPr>
          </w:rPrChange>
        </w:rPr>
      </w:pPr>
      <w:ins w:id="834" w:author="Jacyeude Araújo" w:date="2019-10-01T19:11:00Z">
        <w:r w:rsidRPr="00F00993">
          <w:rPr>
            <w:rStyle w:val="Hyperlink"/>
            <w:noProof/>
            <w:color w:val="000000" w:themeColor="text1"/>
            <w:rPrChange w:id="835" w:author="Jacyeude Araújo" w:date="2019-10-02T13:03:00Z">
              <w:rPr>
                <w:rStyle w:val="Hyperlink"/>
                <w:noProof/>
              </w:rPr>
            </w:rPrChange>
          </w:rPr>
          <w:fldChar w:fldCharType="begin"/>
        </w:r>
        <w:r w:rsidRPr="00F00993">
          <w:rPr>
            <w:rStyle w:val="Hyperlink"/>
            <w:noProof/>
            <w:color w:val="000000" w:themeColor="text1"/>
            <w:rPrChange w:id="836" w:author="Jacyeude Araújo" w:date="2019-10-02T13:03:00Z">
              <w:rPr>
                <w:rStyle w:val="Hyperlink"/>
                <w:noProof/>
              </w:rPr>
            </w:rPrChange>
          </w:rPr>
          <w:instrText xml:space="preserve"> </w:instrText>
        </w:r>
        <w:r w:rsidRPr="00F00993">
          <w:rPr>
            <w:noProof/>
            <w:color w:val="000000" w:themeColor="text1"/>
            <w:rPrChange w:id="837" w:author="Jacyeude Araújo" w:date="2019-10-02T13:03:00Z">
              <w:rPr>
                <w:noProof/>
              </w:rPr>
            </w:rPrChange>
          </w:rPr>
          <w:instrText>HYPERLINK \l "_Toc20849529"</w:instrText>
        </w:r>
        <w:r w:rsidRPr="00F00993">
          <w:rPr>
            <w:rStyle w:val="Hyperlink"/>
            <w:noProof/>
            <w:color w:val="000000" w:themeColor="text1"/>
            <w:rPrChange w:id="838" w:author="Jacyeude Araújo" w:date="2019-10-02T13:03:00Z">
              <w:rPr>
                <w:rStyle w:val="Hyperlink"/>
                <w:noProof/>
              </w:rPr>
            </w:rPrChange>
          </w:rPr>
          <w:instrText xml:space="preserve"> </w:instrText>
        </w:r>
        <w:r w:rsidRPr="00F00993">
          <w:rPr>
            <w:rStyle w:val="Hyperlink"/>
            <w:noProof/>
            <w:color w:val="000000" w:themeColor="text1"/>
            <w:rPrChange w:id="839"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40" w:author="Jacyeude Araújo" w:date="2019-10-02T13:03:00Z">
              <w:rPr>
                <w:rStyle w:val="Hyperlink"/>
                <w:rFonts w:ascii="Times New Roman" w:hAnsi="Times New Roman" w:cs="Times New Roman"/>
                <w:noProof/>
              </w:rPr>
            </w:rPrChange>
          </w:rPr>
          <w:t>Figura 42- Esquema de montagem sct013 Fonte: Datasheet sct013</w:t>
        </w:r>
        <w:r w:rsidRPr="00F00993">
          <w:rPr>
            <w:noProof/>
            <w:webHidden/>
            <w:color w:val="000000" w:themeColor="text1"/>
            <w:rPrChange w:id="841" w:author="Jacyeude Araújo" w:date="2019-10-02T13:03:00Z">
              <w:rPr>
                <w:noProof/>
                <w:webHidden/>
              </w:rPr>
            </w:rPrChange>
          </w:rPr>
          <w:tab/>
        </w:r>
        <w:r w:rsidRPr="00F00993">
          <w:rPr>
            <w:noProof/>
            <w:webHidden/>
            <w:color w:val="000000" w:themeColor="text1"/>
            <w:rPrChange w:id="842" w:author="Jacyeude Araújo" w:date="2019-10-02T13:03:00Z">
              <w:rPr>
                <w:noProof/>
                <w:webHidden/>
              </w:rPr>
            </w:rPrChange>
          </w:rPr>
          <w:fldChar w:fldCharType="begin"/>
        </w:r>
        <w:r w:rsidRPr="00F00993">
          <w:rPr>
            <w:noProof/>
            <w:webHidden/>
            <w:color w:val="000000" w:themeColor="text1"/>
            <w:rPrChange w:id="843" w:author="Jacyeude Araújo" w:date="2019-10-02T13:03:00Z">
              <w:rPr>
                <w:noProof/>
                <w:webHidden/>
              </w:rPr>
            </w:rPrChange>
          </w:rPr>
          <w:instrText xml:space="preserve"> PAGEREF _Toc20849529 \h </w:instrText>
        </w:r>
      </w:ins>
      <w:r w:rsidRPr="00F00993">
        <w:rPr>
          <w:noProof/>
          <w:webHidden/>
          <w:color w:val="000000" w:themeColor="text1"/>
          <w:rPrChange w:id="844" w:author="Jacyeude Araújo" w:date="2019-10-02T13:03:00Z">
            <w:rPr>
              <w:noProof/>
              <w:webHidden/>
              <w:color w:val="000000" w:themeColor="text1"/>
            </w:rPr>
          </w:rPrChange>
        </w:rPr>
      </w:r>
      <w:r w:rsidRPr="00F00993">
        <w:rPr>
          <w:noProof/>
          <w:webHidden/>
          <w:color w:val="000000" w:themeColor="text1"/>
          <w:rPrChange w:id="845" w:author="Jacyeude Araújo" w:date="2019-10-02T13:03:00Z">
            <w:rPr>
              <w:noProof/>
              <w:webHidden/>
            </w:rPr>
          </w:rPrChange>
        </w:rPr>
        <w:fldChar w:fldCharType="separate"/>
      </w:r>
      <w:r w:rsidR="0008128E">
        <w:rPr>
          <w:noProof/>
          <w:webHidden/>
          <w:color w:val="000000" w:themeColor="text1"/>
        </w:rPr>
        <w:t>72</w:t>
      </w:r>
      <w:ins w:id="846" w:author="Jacyeude Araújo" w:date="2019-10-01T19:11:00Z">
        <w:r w:rsidRPr="00F00993">
          <w:rPr>
            <w:noProof/>
            <w:webHidden/>
            <w:color w:val="000000" w:themeColor="text1"/>
            <w:rPrChange w:id="847" w:author="Jacyeude Araújo" w:date="2019-10-02T13:03:00Z">
              <w:rPr>
                <w:noProof/>
                <w:webHidden/>
              </w:rPr>
            </w:rPrChange>
          </w:rPr>
          <w:fldChar w:fldCharType="end"/>
        </w:r>
        <w:r w:rsidRPr="00F00993">
          <w:rPr>
            <w:rStyle w:val="Hyperlink"/>
            <w:noProof/>
            <w:color w:val="000000" w:themeColor="text1"/>
            <w:rPrChange w:id="848" w:author="Jacyeude Araújo" w:date="2019-10-02T13:03:00Z">
              <w:rPr>
                <w:rStyle w:val="Hyperlink"/>
                <w:noProof/>
              </w:rPr>
            </w:rPrChange>
          </w:rPr>
          <w:fldChar w:fldCharType="end"/>
        </w:r>
      </w:ins>
    </w:p>
    <w:p w14:paraId="47655381" w14:textId="27E6BE05" w:rsidR="00952D93" w:rsidRPr="00F00993" w:rsidRDefault="00952D93">
      <w:pPr>
        <w:pStyle w:val="ndicedeilustraes"/>
        <w:tabs>
          <w:tab w:val="right" w:leader="dot" w:pos="9620"/>
        </w:tabs>
        <w:rPr>
          <w:ins w:id="849" w:author="Jacyeude Araújo" w:date="2019-10-01T19:11:00Z"/>
          <w:rFonts w:eastAsiaTheme="minorEastAsia"/>
          <w:noProof/>
          <w:color w:val="000000" w:themeColor="text1"/>
          <w:lang w:eastAsia="pt-BR"/>
          <w:rPrChange w:id="850" w:author="Jacyeude Araújo" w:date="2019-10-02T13:03:00Z">
            <w:rPr>
              <w:ins w:id="851" w:author="Jacyeude Araújo" w:date="2019-10-01T19:11:00Z"/>
              <w:rFonts w:eastAsiaTheme="minorEastAsia"/>
              <w:noProof/>
              <w:lang w:eastAsia="pt-BR"/>
            </w:rPr>
          </w:rPrChange>
        </w:rPr>
      </w:pPr>
      <w:ins w:id="852" w:author="Jacyeude Araújo" w:date="2019-10-01T19:11:00Z">
        <w:r w:rsidRPr="00F00993">
          <w:rPr>
            <w:rStyle w:val="Hyperlink"/>
            <w:noProof/>
            <w:color w:val="000000" w:themeColor="text1"/>
            <w:rPrChange w:id="853" w:author="Jacyeude Araújo" w:date="2019-10-02T13:03:00Z">
              <w:rPr>
                <w:rStyle w:val="Hyperlink"/>
                <w:noProof/>
              </w:rPr>
            </w:rPrChange>
          </w:rPr>
          <w:fldChar w:fldCharType="begin"/>
        </w:r>
        <w:r w:rsidRPr="00F00993">
          <w:rPr>
            <w:rStyle w:val="Hyperlink"/>
            <w:noProof/>
            <w:color w:val="000000" w:themeColor="text1"/>
            <w:rPrChange w:id="854" w:author="Jacyeude Araújo" w:date="2019-10-02T13:03:00Z">
              <w:rPr>
                <w:rStyle w:val="Hyperlink"/>
                <w:noProof/>
              </w:rPr>
            </w:rPrChange>
          </w:rPr>
          <w:instrText xml:space="preserve"> </w:instrText>
        </w:r>
        <w:r w:rsidRPr="00F00993">
          <w:rPr>
            <w:noProof/>
            <w:color w:val="000000" w:themeColor="text1"/>
            <w:rPrChange w:id="855" w:author="Jacyeude Araújo" w:date="2019-10-02T13:03:00Z">
              <w:rPr>
                <w:noProof/>
              </w:rPr>
            </w:rPrChange>
          </w:rPr>
          <w:instrText>HYPERLINK \l "_Toc20849530"</w:instrText>
        </w:r>
        <w:r w:rsidRPr="00F00993">
          <w:rPr>
            <w:rStyle w:val="Hyperlink"/>
            <w:noProof/>
            <w:color w:val="000000" w:themeColor="text1"/>
            <w:rPrChange w:id="856" w:author="Jacyeude Araújo" w:date="2019-10-02T13:03:00Z">
              <w:rPr>
                <w:rStyle w:val="Hyperlink"/>
                <w:noProof/>
              </w:rPr>
            </w:rPrChange>
          </w:rPr>
          <w:instrText xml:space="preserve"> </w:instrText>
        </w:r>
        <w:r w:rsidRPr="00F00993">
          <w:rPr>
            <w:rStyle w:val="Hyperlink"/>
            <w:noProof/>
            <w:color w:val="000000" w:themeColor="text1"/>
            <w:rPrChange w:id="85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58" w:author="Jacyeude Araújo" w:date="2019-10-02T13:03:00Z">
              <w:rPr>
                <w:rStyle w:val="Hyperlink"/>
                <w:rFonts w:ascii="Times New Roman" w:hAnsi="Times New Roman" w:cs="Times New Roman"/>
                <w:noProof/>
              </w:rPr>
            </w:rPrChange>
          </w:rPr>
          <w:t>Figura 43 - Fluxo do sistema de aquisição. Fonte: O próprio autor.</w:t>
        </w:r>
        <w:r w:rsidRPr="00F00993">
          <w:rPr>
            <w:noProof/>
            <w:webHidden/>
            <w:color w:val="000000" w:themeColor="text1"/>
            <w:rPrChange w:id="859" w:author="Jacyeude Araújo" w:date="2019-10-02T13:03:00Z">
              <w:rPr>
                <w:noProof/>
                <w:webHidden/>
              </w:rPr>
            </w:rPrChange>
          </w:rPr>
          <w:tab/>
        </w:r>
        <w:r w:rsidRPr="00F00993">
          <w:rPr>
            <w:noProof/>
            <w:webHidden/>
            <w:color w:val="000000" w:themeColor="text1"/>
            <w:rPrChange w:id="860" w:author="Jacyeude Araújo" w:date="2019-10-02T13:03:00Z">
              <w:rPr>
                <w:noProof/>
                <w:webHidden/>
              </w:rPr>
            </w:rPrChange>
          </w:rPr>
          <w:fldChar w:fldCharType="begin"/>
        </w:r>
        <w:r w:rsidRPr="00F00993">
          <w:rPr>
            <w:noProof/>
            <w:webHidden/>
            <w:color w:val="000000" w:themeColor="text1"/>
            <w:rPrChange w:id="861" w:author="Jacyeude Araújo" w:date="2019-10-02T13:03:00Z">
              <w:rPr>
                <w:noProof/>
                <w:webHidden/>
              </w:rPr>
            </w:rPrChange>
          </w:rPr>
          <w:instrText xml:space="preserve"> PAGEREF _Toc20849530 \h </w:instrText>
        </w:r>
      </w:ins>
      <w:r w:rsidRPr="00F00993">
        <w:rPr>
          <w:noProof/>
          <w:webHidden/>
          <w:color w:val="000000" w:themeColor="text1"/>
          <w:rPrChange w:id="862" w:author="Jacyeude Araújo" w:date="2019-10-02T13:03:00Z">
            <w:rPr>
              <w:noProof/>
              <w:webHidden/>
              <w:color w:val="000000" w:themeColor="text1"/>
            </w:rPr>
          </w:rPrChange>
        </w:rPr>
      </w:r>
      <w:r w:rsidRPr="00F00993">
        <w:rPr>
          <w:noProof/>
          <w:webHidden/>
          <w:color w:val="000000" w:themeColor="text1"/>
          <w:rPrChange w:id="863" w:author="Jacyeude Araújo" w:date="2019-10-02T13:03:00Z">
            <w:rPr>
              <w:noProof/>
              <w:webHidden/>
            </w:rPr>
          </w:rPrChange>
        </w:rPr>
        <w:fldChar w:fldCharType="separate"/>
      </w:r>
      <w:r w:rsidR="0008128E">
        <w:rPr>
          <w:noProof/>
          <w:webHidden/>
          <w:color w:val="000000" w:themeColor="text1"/>
        </w:rPr>
        <w:t>74</w:t>
      </w:r>
      <w:ins w:id="864" w:author="Jacyeude Araújo" w:date="2019-10-01T19:11:00Z">
        <w:r w:rsidRPr="00F00993">
          <w:rPr>
            <w:noProof/>
            <w:webHidden/>
            <w:color w:val="000000" w:themeColor="text1"/>
            <w:rPrChange w:id="865" w:author="Jacyeude Araújo" w:date="2019-10-02T13:03:00Z">
              <w:rPr>
                <w:noProof/>
                <w:webHidden/>
              </w:rPr>
            </w:rPrChange>
          </w:rPr>
          <w:fldChar w:fldCharType="end"/>
        </w:r>
        <w:r w:rsidRPr="00F00993">
          <w:rPr>
            <w:rStyle w:val="Hyperlink"/>
            <w:noProof/>
            <w:color w:val="000000" w:themeColor="text1"/>
            <w:rPrChange w:id="866" w:author="Jacyeude Araújo" w:date="2019-10-02T13:03:00Z">
              <w:rPr>
                <w:rStyle w:val="Hyperlink"/>
                <w:noProof/>
              </w:rPr>
            </w:rPrChange>
          </w:rPr>
          <w:fldChar w:fldCharType="end"/>
        </w:r>
      </w:ins>
    </w:p>
    <w:p w14:paraId="15414F1D" w14:textId="63520C4E" w:rsidR="00952D93" w:rsidRPr="00F00993" w:rsidRDefault="00952D93">
      <w:pPr>
        <w:pStyle w:val="ndicedeilustraes"/>
        <w:tabs>
          <w:tab w:val="right" w:leader="dot" w:pos="9620"/>
        </w:tabs>
        <w:rPr>
          <w:ins w:id="867" w:author="Jacyeude Araújo" w:date="2019-10-01T19:11:00Z"/>
          <w:rFonts w:eastAsiaTheme="minorEastAsia"/>
          <w:noProof/>
          <w:color w:val="000000" w:themeColor="text1"/>
          <w:lang w:eastAsia="pt-BR"/>
          <w:rPrChange w:id="868" w:author="Jacyeude Araújo" w:date="2019-10-02T13:03:00Z">
            <w:rPr>
              <w:ins w:id="869" w:author="Jacyeude Araújo" w:date="2019-10-01T19:11:00Z"/>
              <w:rFonts w:eastAsiaTheme="minorEastAsia"/>
              <w:noProof/>
              <w:lang w:eastAsia="pt-BR"/>
            </w:rPr>
          </w:rPrChange>
        </w:rPr>
      </w:pPr>
      <w:ins w:id="870" w:author="Jacyeude Araújo" w:date="2019-10-01T19:11:00Z">
        <w:r w:rsidRPr="00F00993">
          <w:rPr>
            <w:rStyle w:val="Hyperlink"/>
            <w:noProof/>
            <w:color w:val="000000" w:themeColor="text1"/>
            <w:rPrChange w:id="871" w:author="Jacyeude Araújo" w:date="2019-10-02T13:03:00Z">
              <w:rPr>
                <w:rStyle w:val="Hyperlink"/>
                <w:noProof/>
              </w:rPr>
            </w:rPrChange>
          </w:rPr>
          <w:fldChar w:fldCharType="begin"/>
        </w:r>
        <w:r w:rsidRPr="00F00993">
          <w:rPr>
            <w:rStyle w:val="Hyperlink"/>
            <w:noProof/>
            <w:color w:val="000000" w:themeColor="text1"/>
            <w:rPrChange w:id="872" w:author="Jacyeude Araújo" w:date="2019-10-02T13:03:00Z">
              <w:rPr>
                <w:rStyle w:val="Hyperlink"/>
                <w:noProof/>
              </w:rPr>
            </w:rPrChange>
          </w:rPr>
          <w:instrText xml:space="preserve"> </w:instrText>
        </w:r>
        <w:r w:rsidRPr="00F00993">
          <w:rPr>
            <w:noProof/>
            <w:color w:val="000000" w:themeColor="text1"/>
            <w:rPrChange w:id="873" w:author="Jacyeude Araújo" w:date="2019-10-02T13:03:00Z">
              <w:rPr>
                <w:noProof/>
              </w:rPr>
            </w:rPrChange>
          </w:rPr>
          <w:instrText>HYPERLINK \l "_Toc20849531"</w:instrText>
        </w:r>
        <w:r w:rsidRPr="00F00993">
          <w:rPr>
            <w:rStyle w:val="Hyperlink"/>
            <w:noProof/>
            <w:color w:val="000000" w:themeColor="text1"/>
            <w:rPrChange w:id="874" w:author="Jacyeude Araújo" w:date="2019-10-02T13:03:00Z">
              <w:rPr>
                <w:rStyle w:val="Hyperlink"/>
                <w:noProof/>
              </w:rPr>
            </w:rPrChange>
          </w:rPr>
          <w:instrText xml:space="preserve"> </w:instrText>
        </w:r>
        <w:r w:rsidRPr="00F00993">
          <w:rPr>
            <w:rStyle w:val="Hyperlink"/>
            <w:noProof/>
            <w:color w:val="000000" w:themeColor="text1"/>
            <w:rPrChange w:id="87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76" w:author="Jacyeude Araújo" w:date="2019-10-02T13:03:00Z">
              <w:rPr>
                <w:rStyle w:val="Hyperlink"/>
                <w:rFonts w:ascii="Times New Roman" w:hAnsi="Times New Roman" w:cs="Times New Roman"/>
                <w:noProof/>
              </w:rPr>
            </w:rPrChange>
          </w:rPr>
          <w:t>Figura 44 - SPI modes. Fonte: Adaptado de []</w:t>
        </w:r>
        <w:r w:rsidRPr="00F00993">
          <w:rPr>
            <w:noProof/>
            <w:webHidden/>
            <w:color w:val="000000" w:themeColor="text1"/>
            <w:rPrChange w:id="877" w:author="Jacyeude Araújo" w:date="2019-10-02T13:03:00Z">
              <w:rPr>
                <w:noProof/>
                <w:webHidden/>
              </w:rPr>
            </w:rPrChange>
          </w:rPr>
          <w:tab/>
        </w:r>
        <w:r w:rsidRPr="00F00993">
          <w:rPr>
            <w:noProof/>
            <w:webHidden/>
            <w:color w:val="000000" w:themeColor="text1"/>
            <w:rPrChange w:id="878" w:author="Jacyeude Araújo" w:date="2019-10-02T13:03:00Z">
              <w:rPr>
                <w:noProof/>
                <w:webHidden/>
              </w:rPr>
            </w:rPrChange>
          </w:rPr>
          <w:fldChar w:fldCharType="begin"/>
        </w:r>
        <w:r w:rsidRPr="00F00993">
          <w:rPr>
            <w:noProof/>
            <w:webHidden/>
            <w:color w:val="000000" w:themeColor="text1"/>
            <w:rPrChange w:id="879" w:author="Jacyeude Araújo" w:date="2019-10-02T13:03:00Z">
              <w:rPr>
                <w:noProof/>
                <w:webHidden/>
              </w:rPr>
            </w:rPrChange>
          </w:rPr>
          <w:instrText xml:space="preserve"> PAGEREF _Toc20849531 \h </w:instrText>
        </w:r>
      </w:ins>
      <w:r w:rsidRPr="00F00993">
        <w:rPr>
          <w:noProof/>
          <w:webHidden/>
          <w:color w:val="000000" w:themeColor="text1"/>
          <w:rPrChange w:id="880" w:author="Jacyeude Araújo" w:date="2019-10-02T13:03:00Z">
            <w:rPr>
              <w:noProof/>
              <w:webHidden/>
              <w:color w:val="000000" w:themeColor="text1"/>
            </w:rPr>
          </w:rPrChange>
        </w:rPr>
      </w:r>
      <w:r w:rsidRPr="00F00993">
        <w:rPr>
          <w:noProof/>
          <w:webHidden/>
          <w:color w:val="000000" w:themeColor="text1"/>
          <w:rPrChange w:id="881" w:author="Jacyeude Araújo" w:date="2019-10-02T13:03:00Z">
            <w:rPr>
              <w:noProof/>
              <w:webHidden/>
            </w:rPr>
          </w:rPrChange>
        </w:rPr>
        <w:fldChar w:fldCharType="separate"/>
      </w:r>
      <w:r w:rsidR="0008128E">
        <w:rPr>
          <w:noProof/>
          <w:webHidden/>
          <w:color w:val="000000" w:themeColor="text1"/>
        </w:rPr>
        <w:t>75</w:t>
      </w:r>
      <w:ins w:id="882" w:author="Jacyeude Araújo" w:date="2019-10-01T19:11:00Z">
        <w:r w:rsidRPr="00F00993">
          <w:rPr>
            <w:noProof/>
            <w:webHidden/>
            <w:color w:val="000000" w:themeColor="text1"/>
            <w:rPrChange w:id="883" w:author="Jacyeude Araújo" w:date="2019-10-02T13:03:00Z">
              <w:rPr>
                <w:noProof/>
                <w:webHidden/>
              </w:rPr>
            </w:rPrChange>
          </w:rPr>
          <w:fldChar w:fldCharType="end"/>
        </w:r>
        <w:r w:rsidRPr="00F00993">
          <w:rPr>
            <w:rStyle w:val="Hyperlink"/>
            <w:noProof/>
            <w:color w:val="000000" w:themeColor="text1"/>
            <w:rPrChange w:id="884" w:author="Jacyeude Araújo" w:date="2019-10-02T13:03:00Z">
              <w:rPr>
                <w:rStyle w:val="Hyperlink"/>
                <w:noProof/>
              </w:rPr>
            </w:rPrChange>
          </w:rPr>
          <w:fldChar w:fldCharType="end"/>
        </w:r>
      </w:ins>
    </w:p>
    <w:p w14:paraId="0584B772" w14:textId="1E55E942" w:rsidR="00952D93" w:rsidRPr="00F00993" w:rsidRDefault="00952D93">
      <w:pPr>
        <w:pStyle w:val="ndicedeilustraes"/>
        <w:tabs>
          <w:tab w:val="right" w:leader="dot" w:pos="9620"/>
        </w:tabs>
        <w:rPr>
          <w:ins w:id="885" w:author="Jacyeude Araújo" w:date="2019-10-01T19:11:00Z"/>
          <w:rFonts w:eastAsiaTheme="minorEastAsia"/>
          <w:noProof/>
          <w:color w:val="000000" w:themeColor="text1"/>
          <w:lang w:eastAsia="pt-BR"/>
          <w:rPrChange w:id="886" w:author="Jacyeude Araújo" w:date="2019-10-02T13:03:00Z">
            <w:rPr>
              <w:ins w:id="887" w:author="Jacyeude Araújo" w:date="2019-10-01T19:11:00Z"/>
              <w:rFonts w:eastAsiaTheme="minorEastAsia"/>
              <w:noProof/>
              <w:lang w:eastAsia="pt-BR"/>
            </w:rPr>
          </w:rPrChange>
        </w:rPr>
      </w:pPr>
      <w:ins w:id="888" w:author="Jacyeude Araújo" w:date="2019-10-01T19:11:00Z">
        <w:r w:rsidRPr="00F00993">
          <w:rPr>
            <w:rStyle w:val="Hyperlink"/>
            <w:noProof/>
            <w:color w:val="000000" w:themeColor="text1"/>
            <w:rPrChange w:id="889" w:author="Jacyeude Araújo" w:date="2019-10-02T13:03:00Z">
              <w:rPr>
                <w:rStyle w:val="Hyperlink"/>
                <w:noProof/>
              </w:rPr>
            </w:rPrChange>
          </w:rPr>
          <w:lastRenderedPageBreak/>
          <w:fldChar w:fldCharType="begin"/>
        </w:r>
        <w:r w:rsidRPr="00F00993">
          <w:rPr>
            <w:rStyle w:val="Hyperlink"/>
            <w:noProof/>
            <w:color w:val="000000" w:themeColor="text1"/>
            <w:rPrChange w:id="890" w:author="Jacyeude Araújo" w:date="2019-10-02T13:03:00Z">
              <w:rPr>
                <w:rStyle w:val="Hyperlink"/>
                <w:noProof/>
              </w:rPr>
            </w:rPrChange>
          </w:rPr>
          <w:instrText xml:space="preserve"> </w:instrText>
        </w:r>
        <w:r w:rsidRPr="00F00993">
          <w:rPr>
            <w:noProof/>
            <w:color w:val="000000" w:themeColor="text1"/>
            <w:rPrChange w:id="891" w:author="Jacyeude Araújo" w:date="2019-10-02T13:03:00Z">
              <w:rPr>
                <w:noProof/>
              </w:rPr>
            </w:rPrChange>
          </w:rPr>
          <w:instrText>HYPERLINK \l "_Toc20849532"</w:instrText>
        </w:r>
        <w:r w:rsidRPr="00F00993">
          <w:rPr>
            <w:rStyle w:val="Hyperlink"/>
            <w:noProof/>
            <w:color w:val="000000" w:themeColor="text1"/>
            <w:rPrChange w:id="892" w:author="Jacyeude Araújo" w:date="2019-10-02T13:03:00Z">
              <w:rPr>
                <w:rStyle w:val="Hyperlink"/>
                <w:noProof/>
              </w:rPr>
            </w:rPrChange>
          </w:rPr>
          <w:instrText xml:space="preserve"> </w:instrText>
        </w:r>
        <w:r w:rsidRPr="00F00993">
          <w:rPr>
            <w:rStyle w:val="Hyperlink"/>
            <w:noProof/>
            <w:color w:val="000000" w:themeColor="text1"/>
            <w:rPrChange w:id="89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894" w:author="Jacyeude Araújo" w:date="2019-10-02T13:03:00Z">
              <w:rPr>
                <w:rStyle w:val="Hyperlink"/>
                <w:rFonts w:ascii="Times New Roman" w:hAnsi="Times New Roman" w:cs="Times New Roman"/>
                <w:noProof/>
              </w:rPr>
            </w:rPrChange>
          </w:rPr>
          <w:t>Figura 45- Fragmneto do código implemel do ADXL345. Fonte: O próprio autor.</w:t>
        </w:r>
        <w:r w:rsidRPr="00F00993">
          <w:rPr>
            <w:noProof/>
            <w:webHidden/>
            <w:color w:val="000000" w:themeColor="text1"/>
            <w:rPrChange w:id="895" w:author="Jacyeude Araújo" w:date="2019-10-02T13:03:00Z">
              <w:rPr>
                <w:noProof/>
                <w:webHidden/>
              </w:rPr>
            </w:rPrChange>
          </w:rPr>
          <w:tab/>
        </w:r>
        <w:r w:rsidRPr="00F00993">
          <w:rPr>
            <w:noProof/>
            <w:webHidden/>
            <w:color w:val="000000" w:themeColor="text1"/>
            <w:rPrChange w:id="896" w:author="Jacyeude Araújo" w:date="2019-10-02T13:03:00Z">
              <w:rPr>
                <w:noProof/>
                <w:webHidden/>
              </w:rPr>
            </w:rPrChange>
          </w:rPr>
          <w:fldChar w:fldCharType="begin"/>
        </w:r>
        <w:r w:rsidRPr="00F00993">
          <w:rPr>
            <w:noProof/>
            <w:webHidden/>
            <w:color w:val="000000" w:themeColor="text1"/>
            <w:rPrChange w:id="897" w:author="Jacyeude Araújo" w:date="2019-10-02T13:03:00Z">
              <w:rPr>
                <w:noProof/>
                <w:webHidden/>
              </w:rPr>
            </w:rPrChange>
          </w:rPr>
          <w:instrText xml:space="preserve"> PAGEREF _Toc20849532 \h </w:instrText>
        </w:r>
      </w:ins>
      <w:r w:rsidRPr="00F00993">
        <w:rPr>
          <w:noProof/>
          <w:webHidden/>
          <w:color w:val="000000" w:themeColor="text1"/>
          <w:rPrChange w:id="898" w:author="Jacyeude Araújo" w:date="2019-10-02T13:03:00Z">
            <w:rPr>
              <w:noProof/>
              <w:webHidden/>
              <w:color w:val="000000" w:themeColor="text1"/>
            </w:rPr>
          </w:rPrChange>
        </w:rPr>
      </w:r>
      <w:r w:rsidRPr="00F00993">
        <w:rPr>
          <w:noProof/>
          <w:webHidden/>
          <w:color w:val="000000" w:themeColor="text1"/>
          <w:rPrChange w:id="899" w:author="Jacyeude Araújo" w:date="2019-10-02T13:03:00Z">
            <w:rPr>
              <w:noProof/>
              <w:webHidden/>
            </w:rPr>
          </w:rPrChange>
        </w:rPr>
        <w:fldChar w:fldCharType="separate"/>
      </w:r>
      <w:r w:rsidR="0008128E">
        <w:rPr>
          <w:noProof/>
          <w:webHidden/>
          <w:color w:val="000000" w:themeColor="text1"/>
        </w:rPr>
        <w:t>76</w:t>
      </w:r>
      <w:ins w:id="900" w:author="Jacyeude Araújo" w:date="2019-10-01T19:11:00Z">
        <w:r w:rsidRPr="00F00993">
          <w:rPr>
            <w:noProof/>
            <w:webHidden/>
            <w:color w:val="000000" w:themeColor="text1"/>
            <w:rPrChange w:id="901" w:author="Jacyeude Araújo" w:date="2019-10-02T13:03:00Z">
              <w:rPr>
                <w:noProof/>
                <w:webHidden/>
              </w:rPr>
            </w:rPrChange>
          </w:rPr>
          <w:fldChar w:fldCharType="end"/>
        </w:r>
        <w:r w:rsidRPr="00F00993">
          <w:rPr>
            <w:rStyle w:val="Hyperlink"/>
            <w:noProof/>
            <w:color w:val="000000" w:themeColor="text1"/>
            <w:rPrChange w:id="902" w:author="Jacyeude Araújo" w:date="2019-10-02T13:03:00Z">
              <w:rPr>
                <w:rStyle w:val="Hyperlink"/>
                <w:noProof/>
              </w:rPr>
            </w:rPrChange>
          </w:rPr>
          <w:fldChar w:fldCharType="end"/>
        </w:r>
      </w:ins>
    </w:p>
    <w:p w14:paraId="4F7E54D3" w14:textId="6321B535" w:rsidR="00952D93" w:rsidRPr="00F00993" w:rsidRDefault="00952D93">
      <w:pPr>
        <w:pStyle w:val="ndicedeilustraes"/>
        <w:tabs>
          <w:tab w:val="right" w:leader="dot" w:pos="9620"/>
        </w:tabs>
        <w:rPr>
          <w:ins w:id="903" w:author="Jacyeude Araújo" w:date="2019-10-01T19:11:00Z"/>
          <w:rFonts w:eastAsiaTheme="minorEastAsia"/>
          <w:noProof/>
          <w:color w:val="000000" w:themeColor="text1"/>
          <w:lang w:eastAsia="pt-BR"/>
          <w:rPrChange w:id="904" w:author="Jacyeude Araújo" w:date="2019-10-02T13:03:00Z">
            <w:rPr>
              <w:ins w:id="905" w:author="Jacyeude Araújo" w:date="2019-10-01T19:11:00Z"/>
              <w:rFonts w:eastAsiaTheme="minorEastAsia"/>
              <w:noProof/>
              <w:lang w:eastAsia="pt-BR"/>
            </w:rPr>
          </w:rPrChange>
        </w:rPr>
      </w:pPr>
      <w:ins w:id="906" w:author="Jacyeude Araújo" w:date="2019-10-01T19:11:00Z">
        <w:r w:rsidRPr="00F00993">
          <w:rPr>
            <w:rStyle w:val="Hyperlink"/>
            <w:noProof/>
            <w:color w:val="000000" w:themeColor="text1"/>
            <w:rPrChange w:id="907" w:author="Jacyeude Araújo" w:date="2019-10-02T13:03:00Z">
              <w:rPr>
                <w:rStyle w:val="Hyperlink"/>
                <w:noProof/>
              </w:rPr>
            </w:rPrChange>
          </w:rPr>
          <w:fldChar w:fldCharType="begin"/>
        </w:r>
        <w:r w:rsidRPr="00F00993">
          <w:rPr>
            <w:rStyle w:val="Hyperlink"/>
            <w:noProof/>
            <w:color w:val="000000" w:themeColor="text1"/>
            <w:rPrChange w:id="908" w:author="Jacyeude Araújo" w:date="2019-10-02T13:03:00Z">
              <w:rPr>
                <w:rStyle w:val="Hyperlink"/>
                <w:noProof/>
              </w:rPr>
            </w:rPrChange>
          </w:rPr>
          <w:instrText xml:space="preserve"> </w:instrText>
        </w:r>
        <w:r w:rsidRPr="00F00993">
          <w:rPr>
            <w:noProof/>
            <w:color w:val="000000" w:themeColor="text1"/>
            <w:rPrChange w:id="909" w:author="Jacyeude Araújo" w:date="2019-10-02T13:03:00Z">
              <w:rPr>
                <w:noProof/>
              </w:rPr>
            </w:rPrChange>
          </w:rPr>
          <w:instrText>HYPERLINK \l "_Toc20849533"</w:instrText>
        </w:r>
        <w:r w:rsidRPr="00F00993">
          <w:rPr>
            <w:rStyle w:val="Hyperlink"/>
            <w:noProof/>
            <w:color w:val="000000" w:themeColor="text1"/>
            <w:rPrChange w:id="910" w:author="Jacyeude Araújo" w:date="2019-10-02T13:03:00Z">
              <w:rPr>
                <w:rStyle w:val="Hyperlink"/>
                <w:noProof/>
              </w:rPr>
            </w:rPrChange>
          </w:rPr>
          <w:instrText xml:space="preserve"> </w:instrText>
        </w:r>
        <w:r w:rsidRPr="00F00993">
          <w:rPr>
            <w:rStyle w:val="Hyperlink"/>
            <w:noProof/>
            <w:color w:val="000000" w:themeColor="text1"/>
            <w:rPrChange w:id="91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912" w:author="Jacyeude Araújo" w:date="2019-10-02T13:03:00Z">
              <w:rPr>
                <w:rStyle w:val="Hyperlink"/>
                <w:rFonts w:ascii="Times New Roman" w:hAnsi="Times New Roman" w:cs="Times New Roman"/>
                <w:noProof/>
              </w:rPr>
            </w:rPrChange>
          </w:rPr>
          <w:t>Figura 46 - monitor serial do Arduino IDE. Fonte: O próprio autor.</w:t>
        </w:r>
        <w:r w:rsidRPr="00F00993">
          <w:rPr>
            <w:noProof/>
            <w:webHidden/>
            <w:color w:val="000000" w:themeColor="text1"/>
            <w:rPrChange w:id="913" w:author="Jacyeude Araújo" w:date="2019-10-02T13:03:00Z">
              <w:rPr>
                <w:noProof/>
                <w:webHidden/>
              </w:rPr>
            </w:rPrChange>
          </w:rPr>
          <w:tab/>
        </w:r>
        <w:r w:rsidRPr="00F00993">
          <w:rPr>
            <w:noProof/>
            <w:webHidden/>
            <w:color w:val="000000" w:themeColor="text1"/>
            <w:rPrChange w:id="914" w:author="Jacyeude Araújo" w:date="2019-10-02T13:03:00Z">
              <w:rPr>
                <w:noProof/>
                <w:webHidden/>
              </w:rPr>
            </w:rPrChange>
          </w:rPr>
          <w:fldChar w:fldCharType="begin"/>
        </w:r>
        <w:r w:rsidRPr="00F00993">
          <w:rPr>
            <w:noProof/>
            <w:webHidden/>
            <w:color w:val="000000" w:themeColor="text1"/>
            <w:rPrChange w:id="915" w:author="Jacyeude Araújo" w:date="2019-10-02T13:03:00Z">
              <w:rPr>
                <w:noProof/>
                <w:webHidden/>
              </w:rPr>
            </w:rPrChange>
          </w:rPr>
          <w:instrText xml:space="preserve"> PAGEREF _Toc20849533 \h </w:instrText>
        </w:r>
      </w:ins>
      <w:r w:rsidRPr="00F00993">
        <w:rPr>
          <w:noProof/>
          <w:webHidden/>
          <w:color w:val="000000" w:themeColor="text1"/>
          <w:rPrChange w:id="916" w:author="Jacyeude Araújo" w:date="2019-10-02T13:03:00Z">
            <w:rPr>
              <w:noProof/>
              <w:webHidden/>
              <w:color w:val="000000" w:themeColor="text1"/>
            </w:rPr>
          </w:rPrChange>
        </w:rPr>
      </w:r>
      <w:r w:rsidRPr="00F00993">
        <w:rPr>
          <w:noProof/>
          <w:webHidden/>
          <w:color w:val="000000" w:themeColor="text1"/>
          <w:rPrChange w:id="917" w:author="Jacyeude Araújo" w:date="2019-10-02T13:03:00Z">
            <w:rPr>
              <w:noProof/>
              <w:webHidden/>
            </w:rPr>
          </w:rPrChange>
        </w:rPr>
        <w:fldChar w:fldCharType="separate"/>
      </w:r>
      <w:r w:rsidR="0008128E">
        <w:rPr>
          <w:noProof/>
          <w:webHidden/>
          <w:color w:val="000000" w:themeColor="text1"/>
        </w:rPr>
        <w:t>77</w:t>
      </w:r>
      <w:ins w:id="918" w:author="Jacyeude Araújo" w:date="2019-10-01T19:11:00Z">
        <w:r w:rsidRPr="00F00993">
          <w:rPr>
            <w:noProof/>
            <w:webHidden/>
            <w:color w:val="000000" w:themeColor="text1"/>
            <w:rPrChange w:id="919" w:author="Jacyeude Araújo" w:date="2019-10-02T13:03:00Z">
              <w:rPr>
                <w:noProof/>
                <w:webHidden/>
              </w:rPr>
            </w:rPrChange>
          </w:rPr>
          <w:fldChar w:fldCharType="end"/>
        </w:r>
        <w:r w:rsidRPr="00F00993">
          <w:rPr>
            <w:rStyle w:val="Hyperlink"/>
            <w:noProof/>
            <w:color w:val="000000" w:themeColor="text1"/>
            <w:rPrChange w:id="920" w:author="Jacyeude Araújo" w:date="2019-10-02T13:03:00Z">
              <w:rPr>
                <w:rStyle w:val="Hyperlink"/>
                <w:noProof/>
              </w:rPr>
            </w:rPrChange>
          </w:rPr>
          <w:fldChar w:fldCharType="end"/>
        </w:r>
      </w:ins>
    </w:p>
    <w:p w14:paraId="3C88F646" w14:textId="4BE0BA7E" w:rsidR="00952D93" w:rsidRPr="00F00993" w:rsidRDefault="00952D93">
      <w:pPr>
        <w:pStyle w:val="ndicedeilustraes"/>
        <w:tabs>
          <w:tab w:val="right" w:leader="dot" w:pos="9620"/>
        </w:tabs>
        <w:rPr>
          <w:ins w:id="921" w:author="Jacyeude Araújo" w:date="2019-10-01T19:11:00Z"/>
          <w:rFonts w:eastAsiaTheme="minorEastAsia"/>
          <w:noProof/>
          <w:color w:val="000000" w:themeColor="text1"/>
          <w:lang w:eastAsia="pt-BR"/>
          <w:rPrChange w:id="922" w:author="Jacyeude Araújo" w:date="2019-10-02T13:03:00Z">
            <w:rPr>
              <w:ins w:id="923" w:author="Jacyeude Araújo" w:date="2019-10-01T19:11:00Z"/>
              <w:rFonts w:eastAsiaTheme="minorEastAsia"/>
              <w:noProof/>
              <w:lang w:eastAsia="pt-BR"/>
            </w:rPr>
          </w:rPrChange>
        </w:rPr>
      </w:pPr>
      <w:ins w:id="924" w:author="Jacyeude Araújo" w:date="2019-10-01T19:11:00Z">
        <w:r w:rsidRPr="00F00993">
          <w:rPr>
            <w:rStyle w:val="Hyperlink"/>
            <w:noProof/>
            <w:color w:val="000000" w:themeColor="text1"/>
            <w:rPrChange w:id="925" w:author="Jacyeude Araújo" w:date="2019-10-02T13:03:00Z">
              <w:rPr>
                <w:rStyle w:val="Hyperlink"/>
                <w:noProof/>
              </w:rPr>
            </w:rPrChange>
          </w:rPr>
          <w:fldChar w:fldCharType="begin"/>
        </w:r>
        <w:r w:rsidRPr="00F00993">
          <w:rPr>
            <w:rStyle w:val="Hyperlink"/>
            <w:noProof/>
            <w:color w:val="000000" w:themeColor="text1"/>
            <w:rPrChange w:id="926" w:author="Jacyeude Araújo" w:date="2019-10-02T13:03:00Z">
              <w:rPr>
                <w:rStyle w:val="Hyperlink"/>
                <w:noProof/>
              </w:rPr>
            </w:rPrChange>
          </w:rPr>
          <w:instrText xml:space="preserve"> </w:instrText>
        </w:r>
        <w:r w:rsidRPr="00F00993">
          <w:rPr>
            <w:noProof/>
            <w:color w:val="000000" w:themeColor="text1"/>
            <w:rPrChange w:id="927" w:author="Jacyeude Araújo" w:date="2019-10-02T13:03:00Z">
              <w:rPr>
                <w:noProof/>
              </w:rPr>
            </w:rPrChange>
          </w:rPr>
          <w:instrText>HYPERLINK \l "_Toc20849534"</w:instrText>
        </w:r>
        <w:r w:rsidRPr="00F00993">
          <w:rPr>
            <w:rStyle w:val="Hyperlink"/>
            <w:noProof/>
            <w:color w:val="000000" w:themeColor="text1"/>
            <w:rPrChange w:id="928" w:author="Jacyeude Araújo" w:date="2019-10-02T13:03:00Z">
              <w:rPr>
                <w:rStyle w:val="Hyperlink"/>
                <w:noProof/>
              </w:rPr>
            </w:rPrChange>
          </w:rPr>
          <w:instrText xml:space="preserve"> </w:instrText>
        </w:r>
        <w:r w:rsidRPr="00F00993">
          <w:rPr>
            <w:rStyle w:val="Hyperlink"/>
            <w:noProof/>
            <w:color w:val="000000" w:themeColor="text1"/>
            <w:rPrChange w:id="929"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930" w:author="Jacyeude Araújo" w:date="2019-10-02T13:03:00Z">
              <w:rPr>
                <w:rStyle w:val="Hyperlink"/>
                <w:rFonts w:ascii="Times New Roman" w:hAnsi="Times New Roman" w:cs="Times New Roman"/>
                <w:noProof/>
              </w:rPr>
            </w:rPrChange>
          </w:rPr>
          <w:t>Figura 47 - Instalações do lab</w:t>
        </w:r>
        <w:r w:rsidRPr="00F00993">
          <w:rPr>
            <w:noProof/>
            <w:webHidden/>
            <w:color w:val="000000" w:themeColor="text1"/>
            <w:rPrChange w:id="931" w:author="Jacyeude Araújo" w:date="2019-10-02T13:03:00Z">
              <w:rPr>
                <w:noProof/>
                <w:webHidden/>
              </w:rPr>
            </w:rPrChange>
          </w:rPr>
          <w:tab/>
        </w:r>
        <w:r w:rsidRPr="00F00993">
          <w:rPr>
            <w:noProof/>
            <w:webHidden/>
            <w:color w:val="000000" w:themeColor="text1"/>
            <w:rPrChange w:id="932" w:author="Jacyeude Araújo" w:date="2019-10-02T13:03:00Z">
              <w:rPr>
                <w:noProof/>
                <w:webHidden/>
              </w:rPr>
            </w:rPrChange>
          </w:rPr>
          <w:fldChar w:fldCharType="begin"/>
        </w:r>
        <w:r w:rsidRPr="00F00993">
          <w:rPr>
            <w:noProof/>
            <w:webHidden/>
            <w:color w:val="000000" w:themeColor="text1"/>
            <w:rPrChange w:id="933" w:author="Jacyeude Araújo" w:date="2019-10-02T13:03:00Z">
              <w:rPr>
                <w:noProof/>
                <w:webHidden/>
              </w:rPr>
            </w:rPrChange>
          </w:rPr>
          <w:instrText xml:space="preserve"> PAGEREF _Toc20849534 \h </w:instrText>
        </w:r>
      </w:ins>
      <w:r w:rsidRPr="00F00993">
        <w:rPr>
          <w:noProof/>
          <w:webHidden/>
          <w:color w:val="000000" w:themeColor="text1"/>
          <w:rPrChange w:id="934" w:author="Jacyeude Araújo" w:date="2019-10-02T13:03:00Z">
            <w:rPr>
              <w:noProof/>
              <w:webHidden/>
              <w:color w:val="000000" w:themeColor="text1"/>
            </w:rPr>
          </w:rPrChange>
        </w:rPr>
      </w:r>
      <w:r w:rsidRPr="00F00993">
        <w:rPr>
          <w:noProof/>
          <w:webHidden/>
          <w:color w:val="000000" w:themeColor="text1"/>
          <w:rPrChange w:id="935" w:author="Jacyeude Araújo" w:date="2019-10-02T13:03:00Z">
            <w:rPr>
              <w:noProof/>
              <w:webHidden/>
            </w:rPr>
          </w:rPrChange>
        </w:rPr>
        <w:fldChar w:fldCharType="separate"/>
      </w:r>
      <w:r w:rsidR="0008128E">
        <w:rPr>
          <w:noProof/>
          <w:webHidden/>
          <w:color w:val="000000" w:themeColor="text1"/>
        </w:rPr>
        <w:t>78</w:t>
      </w:r>
      <w:ins w:id="936" w:author="Jacyeude Araújo" w:date="2019-10-01T19:11:00Z">
        <w:r w:rsidRPr="00F00993">
          <w:rPr>
            <w:noProof/>
            <w:webHidden/>
            <w:color w:val="000000" w:themeColor="text1"/>
            <w:rPrChange w:id="937" w:author="Jacyeude Araújo" w:date="2019-10-02T13:03:00Z">
              <w:rPr>
                <w:noProof/>
                <w:webHidden/>
              </w:rPr>
            </w:rPrChange>
          </w:rPr>
          <w:fldChar w:fldCharType="end"/>
        </w:r>
        <w:r w:rsidRPr="00F00993">
          <w:rPr>
            <w:rStyle w:val="Hyperlink"/>
            <w:noProof/>
            <w:color w:val="000000" w:themeColor="text1"/>
            <w:rPrChange w:id="938" w:author="Jacyeude Araújo" w:date="2019-10-02T13:03:00Z">
              <w:rPr>
                <w:rStyle w:val="Hyperlink"/>
                <w:noProof/>
              </w:rPr>
            </w:rPrChange>
          </w:rPr>
          <w:fldChar w:fldCharType="end"/>
        </w:r>
      </w:ins>
    </w:p>
    <w:p w14:paraId="6D5CAA2D" w14:textId="6ECC8AB9" w:rsidR="00952D93" w:rsidRPr="00F00993" w:rsidRDefault="00952D93">
      <w:pPr>
        <w:pStyle w:val="ndicedeilustraes"/>
        <w:tabs>
          <w:tab w:val="right" w:leader="dot" w:pos="9620"/>
        </w:tabs>
        <w:rPr>
          <w:ins w:id="939" w:author="Jacyeude Araújo" w:date="2019-10-01T19:11:00Z"/>
          <w:rFonts w:eastAsiaTheme="minorEastAsia"/>
          <w:noProof/>
          <w:color w:val="000000" w:themeColor="text1"/>
          <w:lang w:eastAsia="pt-BR"/>
          <w:rPrChange w:id="940" w:author="Jacyeude Araújo" w:date="2019-10-02T13:03:00Z">
            <w:rPr>
              <w:ins w:id="941" w:author="Jacyeude Araújo" w:date="2019-10-01T19:11:00Z"/>
              <w:rFonts w:eastAsiaTheme="minorEastAsia"/>
              <w:noProof/>
              <w:lang w:eastAsia="pt-BR"/>
            </w:rPr>
          </w:rPrChange>
        </w:rPr>
      </w:pPr>
      <w:ins w:id="942" w:author="Jacyeude Araújo" w:date="2019-10-01T19:11:00Z">
        <w:r w:rsidRPr="00F00993">
          <w:rPr>
            <w:rStyle w:val="Hyperlink"/>
            <w:noProof/>
            <w:color w:val="000000" w:themeColor="text1"/>
            <w:rPrChange w:id="943" w:author="Jacyeude Araújo" w:date="2019-10-02T13:03:00Z">
              <w:rPr>
                <w:rStyle w:val="Hyperlink"/>
                <w:noProof/>
              </w:rPr>
            </w:rPrChange>
          </w:rPr>
          <w:fldChar w:fldCharType="begin"/>
        </w:r>
        <w:r w:rsidRPr="00F00993">
          <w:rPr>
            <w:rStyle w:val="Hyperlink"/>
            <w:noProof/>
            <w:color w:val="000000" w:themeColor="text1"/>
            <w:rPrChange w:id="944" w:author="Jacyeude Araújo" w:date="2019-10-02T13:03:00Z">
              <w:rPr>
                <w:rStyle w:val="Hyperlink"/>
                <w:noProof/>
              </w:rPr>
            </w:rPrChange>
          </w:rPr>
          <w:instrText xml:space="preserve"> </w:instrText>
        </w:r>
        <w:r w:rsidRPr="00F00993">
          <w:rPr>
            <w:noProof/>
            <w:color w:val="000000" w:themeColor="text1"/>
            <w:rPrChange w:id="945" w:author="Jacyeude Araújo" w:date="2019-10-02T13:03:00Z">
              <w:rPr>
                <w:noProof/>
              </w:rPr>
            </w:rPrChange>
          </w:rPr>
          <w:instrText>HYPERLINK \l "_Toc20849535"</w:instrText>
        </w:r>
        <w:r w:rsidRPr="00F00993">
          <w:rPr>
            <w:rStyle w:val="Hyperlink"/>
            <w:noProof/>
            <w:color w:val="000000" w:themeColor="text1"/>
            <w:rPrChange w:id="946" w:author="Jacyeude Araújo" w:date="2019-10-02T13:03:00Z">
              <w:rPr>
                <w:rStyle w:val="Hyperlink"/>
                <w:noProof/>
              </w:rPr>
            </w:rPrChange>
          </w:rPr>
          <w:instrText xml:space="preserve"> </w:instrText>
        </w:r>
        <w:r w:rsidRPr="00F00993">
          <w:rPr>
            <w:rStyle w:val="Hyperlink"/>
            <w:noProof/>
            <w:color w:val="000000" w:themeColor="text1"/>
            <w:rPrChange w:id="94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948" w:author="Jacyeude Araújo" w:date="2019-10-02T13:03:00Z">
              <w:rPr>
                <w:rStyle w:val="Hyperlink"/>
                <w:rFonts w:ascii="Times New Roman" w:hAnsi="Times New Roman" w:cs="Times New Roman"/>
                <w:noProof/>
              </w:rPr>
            </w:rPrChange>
          </w:rPr>
          <w:t>Figura 48 legeda da legenda</w:t>
        </w:r>
        <w:r w:rsidRPr="00F00993">
          <w:rPr>
            <w:noProof/>
            <w:webHidden/>
            <w:color w:val="000000" w:themeColor="text1"/>
            <w:rPrChange w:id="949" w:author="Jacyeude Araújo" w:date="2019-10-02T13:03:00Z">
              <w:rPr>
                <w:noProof/>
                <w:webHidden/>
              </w:rPr>
            </w:rPrChange>
          </w:rPr>
          <w:tab/>
        </w:r>
        <w:r w:rsidRPr="00F00993">
          <w:rPr>
            <w:noProof/>
            <w:webHidden/>
            <w:color w:val="000000" w:themeColor="text1"/>
            <w:rPrChange w:id="950" w:author="Jacyeude Araújo" w:date="2019-10-02T13:03:00Z">
              <w:rPr>
                <w:noProof/>
                <w:webHidden/>
              </w:rPr>
            </w:rPrChange>
          </w:rPr>
          <w:fldChar w:fldCharType="begin"/>
        </w:r>
        <w:r w:rsidRPr="00F00993">
          <w:rPr>
            <w:noProof/>
            <w:webHidden/>
            <w:color w:val="000000" w:themeColor="text1"/>
            <w:rPrChange w:id="951" w:author="Jacyeude Araújo" w:date="2019-10-02T13:03:00Z">
              <w:rPr>
                <w:noProof/>
                <w:webHidden/>
              </w:rPr>
            </w:rPrChange>
          </w:rPr>
          <w:instrText xml:space="preserve"> PAGEREF _Toc20849535 \h </w:instrText>
        </w:r>
      </w:ins>
      <w:r w:rsidRPr="00F00993">
        <w:rPr>
          <w:noProof/>
          <w:webHidden/>
          <w:color w:val="000000" w:themeColor="text1"/>
          <w:rPrChange w:id="952" w:author="Jacyeude Araújo" w:date="2019-10-02T13:03:00Z">
            <w:rPr>
              <w:noProof/>
              <w:webHidden/>
              <w:color w:val="000000" w:themeColor="text1"/>
            </w:rPr>
          </w:rPrChange>
        </w:rPr>
      </w:r>
      <w:r w:rsidRPr="00F00993">
        <w:rPr>
          <w:noProof/>
          <w:webHidden/>
          <w:color w:val="000000" w:themeColor="text1"/>
          <w:rPrChange w:id="953" w:author="Jacyeude Araújo" w:date="2019-10-02T13:03:00Z">
            <w:rPr>
              <w:noProof/>
              <w:webHidden/>
            </w:rPr>
          </w:rPrChange>
        </w:rPr>
        <w:fldChar w:fldCharType="separate"/>
      </w:r>
      <w:r w:rsidR="0008128E">
        <w:rPr>
          <w:noProof/>
          <w:webHidden/>
          <w:color w:val="000000" w:themeColor="text1"/>
        </w:rPr>
        <w:t>78</w:t>
      </w:r>
      <w:ins w:id="954" w:author="Jacyeude Araújo" w:date="2019-10-01T19:11:00Z">
        <w:r w:rsidRPr="00F00993">
          <w:rPr>
            <w:noProof/>
            <w:webHidden/>
            <w:color w:val="000000" w:themeColor="text1"/>
            <w:rPrChange w:id="955" w:author="Jacyeude Araújo" w:date="2019-10-02T13:03:00Z">
              <w:rPr>
                <w:noProof/>
                <w:webHidden/>
              </w:rPr>
            </w:rPrChange>
          </w:rPr>
          <w:fldChar w:fldCharType="end"/>
        </w:r>
        <w:r w:rsidRPr="00F00993">
          <w:rPr>
            <w:rStyle w:val="Hyperlink"/>
            <w:noProof/>
            <w:color w:val="000000" w:themeColor="text1"/>
            <w:rPrChange w:id="956" w:author="Jacyeude Araújo" w:date="2019-10-02T13:03:00Z">
              <w:rPr>
                <w:rStyle w:val="Hyperlink"/>
                <w:noProof/>
              </w:rPr>
            </w:rPrChange>
          </w:rPr>
          <w:fldChar w:fldCharType="end"/>
        </w:r>
      </w:ins>
    </w:p>
    <w:p w14:paraId="16F97CE2" w14:textId="762C52B0" w:rsidR="00952D93" w:rsidRPr="00F00993" w:rsidRDefault="00952D93">
      <w:pPr>
        <w:pStyle w:val="ndicedeilustraes"/>
        <w:tabs>
          <w:tab w:val="right" w:leader="dot" w:pos="9620"/>
        </w:tabs>
        <w:rPr>
          <w:ins w:id="957" w:author="Jacyeude Araújo" w:date="2019-10-01T19:11:00Z"/>
          <w:rFonts w:eastAsiaTheme="minorEastAsia"/>
          <w:noProof/>
          <w:color w:val="000000" w:themeColor="text1"/>
          <w:lang w:eastAsia="pt-BR"/>
          <w:rPrChange w:id="958" w:author="Jacyeude Araújo" w:date="2019-10-02T13:03:00Z">
            <w:rPr>
              <w:ins w:id="959" w:author="Jacyeude Araújo" w:date="2019-10-01T19:11:00Z"/>
              <w:rFonts w:eastAsiaTheme="minorEastAsia"/>
              <w:noProof/>
              <w:lang w:eastAsia="pt-BR"/>
            </w:rPr>
          </w:rPrChange>
        </w:rPr>
      </w:pPr>
      <w:ins w:id="960" w:author="Jacyeude Araújo" w:date="2019-10-01T19:11:00Z">
        <w:r w:rsidRPr="00F00993">
          <w:rPr>
            <w:rStyle w:val="Hyperlink"/>
            <w:noProof/>
            <w:color w:val="000000" w:themeColor="text1"/>
            <w:rPrChange w:id="961" w:author="Jacyeude Araújo" w:date="2019-10-02T13:03:00Z">
              <w:rPr>
                <w:rStyle w:val="Hyperlink"/>
                <w:noProof/>
              </w:rPr>
            </w:rPrChange>
          </w:rPr>
          <w:fldChar w:fldCharType="begin"/>
        </w:r>
        <w:r w:rsidRPr="00F00993">
          <w:rPr>
            <w:rStyle w:val="Hyperlink"/>
            <w:noProof/>
            <w:color w:val="000000" w:themeColor="text1"/>
            <w:rPrChange w:id="962" w:author="Jacyeude Araújo" w:date="2019-10-02T13:03:00Z">
              <w:rPr>
                <w:rStyle w:val="Hyperlink"/>
                <w:noProof/>
              </w:rPr>
            </w:rPrChange>
          </w:rPr>
          <w:instrText xml:space="preserve"> </w:instrText>
        </w:r>
        <w:r w:rsidRPr="00F00993">
          <w:rPr>
            <w:noProof/>
            <w:color w:val="000000" w:themeColor="text1"/>
            <w:rPrChange w:id="963" w:author="Jacyeude Araújo" w:date="2019-10-02T13:03:00Z">
              <w:rPr>
                <w:noProof/>
              </w:rPr>
            </w:rPrChange>
          </w:rPr>
          <w:instrText>HYPERLINK \l "_Toc20849536"</w:instrText>
        </w:r>
        <w:r w:rsidRPr="00F00993">
          <w:rPr>
            <w:rStyle w:val="Hyperlink"/>
            <w:noProof/>
            <w:color w:val="000000" w:themeColor="text1"/>
            <w:rPrChange w:id="964" w:author="Jacyeude Araújo" w:date="2019-10-02T13:03:00Z">
              <w:rPr>
                <w:rStyle w:val="Hyperlink"/>
                <w:noProof/>
              </w:rPr>
            </w:rPrChange>
          </w:rPr>
          <w:instrText xml:space="preserve"> </w:instrText>
        </w:r>
        <w:r w:rsidRPr="00F00993">
          <w:rPr>
            <w:rStyle w:val="Hyperlink"/>
            <w:noProof/>
            <w:color w:val="000000" w:themeColor="text1"/>
            <w:rPrChange w:id="96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966" w:author="Jacyeude Araújo" w:date="2019-10-02T13:03:00Z">
              <w:rPr>
                <w:rStyle w:val="Hyperlink"/>
                <w:rFonts w:ascii="Times New Roman" w:hAnsi="Times New Roman" w:cs="Times New Roman"/>
                <w:noProof/>
              </w:rPr>
            </w:rPrChange>
          </w:rPr>
          <w:t>Figura 49 -  leganda</w:t>
        </w:r>
        <w:r w:rsidRPr="00F00993">
          <w:rPr>
            <w:noProof/>
            <w:webHidden/>
            <w:color w:val="000000" w:themeColor="text1"/>
            <w:rPrChange w:id="967" w:author="Jacyeude Araújo" w:date="2019-10-02T13:03:00Z">
              <w:rPr>
                <w:noProof/>
                <w:webHidden/>
              </w:rPr>
            </w:rPrChange>
          </w:rPr>
          <w:tab/>
        </w:r>
        <w:r w:rsidRPr="00F00993">
          <w:rPr>
            <w:noProof/>
            <w:webHidden/>
            <w:color w:val="000000" w:themeColor="text1"/>
            <w:rPrChange w:id="968" w:author="Jacyeude Araújo" w:date="2019-10-02T13:03:00Z">
              <w:rPr>
                <w:noProof/>
                <w:webHidden/>
              </w:rPr>
            </w:rPrChange>
          </w:rPr>
          <w:fldChar w:fldCharType="begin"/>
        </w:r>
        <w:r w:rsidRPr="00F00993">
          <w:rPr>
            <w:noProof/>
            <w:webHidden/>
            <w:color w:val="000000" w:themeColor="text1"/>
            <w:rPrChange w:id="969" w:author="Jacyeude Araújo" w:date="2019-10-02T13:03:00Z">
              <w:rPr>
                <w:noProof/>
                <w:webHidden/>
              </w:rPr>
            </w:rPrChange>
          </w:rPr>
          <w:instrText xml:space="preserve"> PAGEREF _Toc20849536 \h </w:instrText>
        </w:r>
      </w:ins>
      <w:r w:rsidRPr="00F00993">
        <w:rPr>
          <w:noProof/>
          <w:webHidden/>
          <w:color w:val="000000" w:themeColor="text1"/>
          <w:rPrChange w:id="970" w:author="Jacyeude Araújo" w:date="2019-10-02T13:03:00Z">
            <w:rPr>
              <w:noProof/>
              <w:webHidden/>
              <w:color w:val="000000" w:themeColor="text1"/>
            </w:rPr>
          </w:rPrChange>
        </w:rPr>
      </w:r>
      <w:r w:rsidRPr="00F00993">
        <w:rPr>
          <w:noProof/>
          <w:webHidden/>
          <w:color w:val="000000" w:themeColor="text1"/>
          <w:rPrChange w:id="971" w:author="Jacyeude Araújo" w:date="2019-10-02T13:03:00Z">
            <w:rPr>
              <w:noProof/>
              <w:webHidden/>
            </w:rPr>
          </w:rPrChange>
        </w:rPr>
        <w:fldChar w:fldCharType="separate"/>
      </w:r>
      <w:r w:rsidR="0008128E">
        <w:rPr>
          <w:noProof/>
          <w:webHidden/>
          <w:color w:val="000000" w:themeColor="text1"/>
        </w:rPr>
        <w:t>79</w:t>
      </w:r>
      <w:ins w:id="972" w:author="Jacyeude Araújo" w:date="2019-10-01T19:11:00Z">
        <w:r w:rsidRPr="00F00993">
          <w:rPr>
            <w:noProof/>
            <w:webHidden/>
            <w:color w:val="000000" w:themeColor="text1"/>
            <w:rPrChange w:id="973" w:author="Jacyeude Araújo" w:date="2019-10-02T13:03:00Z">
              <w:rPr>
                <w:noProof/>
                <w:webHidden/>
              </w:rPr>
            </w:rPrChange>
          </w:rPr>
          <w:fldChar w:fldCharType="end"/>
        </w:r>
        <w:r w:rsidRPr="00F00993">
          <w:rPr>
            <w:rStyle w:val="Hyperlink"/>
            <w:noProof/>
            <w:color w:val="000000" w:themeColor="text1"/>
            <w:rPrChange w:id="974" w:author="Jacyeude Araújo" w:date="2019-10-02T13:03:00Z">
              <w:rPr>
                <w:rStyle w:val="Hyperlink"/>
                <w:noProof/>
              </w:rPr>
            </w:rPrChange>
          </w:rPr>
          <w:fldChar w:fldCharType="end"/>
        </w:r>
      </w:ins>
    </w:p>
    <w:p w14:paraId="7C389961" w14:textId="7F24A256" w:rsidR="00952D93" w:rsidRPr="00F00993" w:rsidRDefault="00952D93">
      <w:pPr>
        <w:pStyle w:val="ndicedeilustraes"/>
        <w:tabs>
          <w:tab w:val="right" w:leader="dot" w:pos="9620"/>
        </w:tabs>
        <w:rPr>
          <w:ins w:id="975" w:author="Jacyeude Araújo" w:date="2019-10-01T19:11:00Z"/>
          <w:rFonts w:eastAsiaTheme="minorEastAsia"/>
          <w:noProof/>
          <w:color w:val="000000" w:themeColor="text1"/>
          <w:lang w:eastAsia="pt-BR"/>
          <w:rPrChange w:id="976" w:author="Jacyeude Araújo" w:date="2019-10-02T13:03:00Z">
            <w:rPr>
              <w:ins w:id="977" w:author="Jacyeude Araújo" w:date="2019-10-01T19:11:00Z"/>
              <w:rFonts w:eastAsiaTheme="minorEastAsia"/>
              <w:noProof/>
              <w:lang w:eastAsia="pt-BR"/>
            </w:rPr>
          </w:rPrChange>
        </w:rPr>
      </w:pPr>
      <w:ins w:id="978" w:author="Jacyeude Araújo" w:date="2019-10-01T19:11:00Z">
        <w:r w:rsidRPr="00F00993">
          <w:rPr>
            <w:rStyle w:val="Hyperlink"/>
            <w:noProof/>
            <w:color w:val="000000" w:themeColor="text1"/>
            <w:rPrChange w:id="979" w:author="Jacyeude Araújo" w:date="2019-10-02T13:03:00Z">
              <w:rPr>
                <w:rStyle w:val="Hyperlink"/>
                <w:noProof/>
              </w:rPr>
            </w:rPrChange>
          </w:rPr>
          <w:fldChar w:fldCharType="begin"/>
        </w:r>
        <w:r w:rsidRPr="00F00993">
          <w:rPr>
            <w:rStyle w:val="Hyperlink"/>
            <w:noProof/>
            <w:color w:val="000000" w:themeColor="text1"/>
            <w:rPrChange w:id="980" w:author="Jacyeude Araújo" w:date="2019-10-02T13:03:00Z">
              <w:rPr>
                <w:rStyle w:val="Hyperlink"/>
                <w:noProof/>
              </w:rPr>
            </w:rPrChange>
          </w:rPr>
          <w:instrText xml:space="preserve"> </w:instrText>
        </w:r>
        <w:r w:rsidRPr="00F00993">
          <w:rPr>
            <w:noProof/>
            <w:color w:val="000000" w:themeColor="text1"/>
            <w:rPrChange w:id="981" w:author="Jacyeude Araújo" w:date="2019-10-02T13:03:00Z">
              <w:rPr>
                <w:noProof/>
              </w:rPr>
            </w:rPrChange>
          </w:rPr>
          <w:instrText>HYPERLINK \l "_Toc20849537"</w:instrText>
        </w:r>
        <w:r w:rsidRPr="00F00993">
          <w:rPr>
            <w:rStyle w:val="Hyperlink"/>
            <w:noProof/>
            <w:color w:val="000000" w:themeColor="text1"/>
            <w:rPrChange w:id="982" w:author="Jacyeude Araújo" w:date="2019-10-02T13:03:00Z">
              <w:rPr>
                <w:rStyle w:val="Hyperlink"/>
                <w:noProof/>
              </w:rPr>
            </w:rPrChange>
          </w:rPr>
          <w:instrText xml:space="preserve"> </w:instrText>
        </w:r>
        <w:r w:rsidRPr="00F00993">
          <w:rPr>
            <w:rStyle w:val="Hyperlink"/>
            <w:noProof/>
            <w:color w:val="000000" w:themeColor="text1"/>
            <w:rPrChange w:id="98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984" w:author="Jacyeude Araújo" w:date="2019-10-02T13:03:00Z">
              <w:rPr>
                <w:rStyle w:val="Hyperlink"/>
                <w:rFonts w:ascii="Times New Roman" w:hAnsi="Times New Roman" w:cs="Times New Roman"/>
                <w:noProof/>
              </w:rPr>
            </w:rPrChange>
          </w:rPr>
          <w:t>Figura 50 – Fluxograma do sistema implementado para utilizar o SPSS Modeler. Fonte: O próprio autor</w:t>
        </w:r>
        <w:r w:rsidRPr="00F00993">
          <w:rPr>
            <w:noProof/>
            <w:webHidden/>
            <w:color w:val="000000" w:themeColor="text1"/>
            <w:rPrChange w:id="985" w:author="Jacyeude Araújo" w:date="2019-10-02T13:03:00Z">
              <w:rPr>
                <w:noProof/>
                <w:webHidden/>
              </w:rPr>
            </w:rPrChange>
          </w:rPr>
          <w:tab/>
        </w:r>
        <w:r w:rsidRPr="00F00993">
          <w:rPr>
            <w:noProof/>
            <w:webHidden/>
            <w:color w:val="000000" w:themeColor="text1"/>
            <w:rPrChange w:id="986" w:author="Jacyeude Araújo" w:date="2019-10-02T13:03:00Z">
              <w:rPr>
                <w:noProof/>
                <w:webHidden/>
              </w:rPr>
            </w:rPrChange>
          </w:rPr>
          <w:fldChar w:fldCharType="begin"/>
        </w:r>
        <w:r w:rsidRPr="00F00993">
          <w:rPr>
            <w:noProof/>
            <w:webHidden/>
            <w:color w:val="000000" w:themeColor="text1"/>
            <w:rPrChange w:id="987" w:author="Jacyeude Araújo" w:date="2019-10-02T13:03:00Z">
              <w:rPr>
                <w:noProof/>
                <w:webHidden/>
              </w:rPr>
            </w:rPrChange>
          </w:rPr>
          <w:instrText xml:space="preserve"> PAGEREF _Toc20849537 \h </w:instrText>
        </w:r>
      </w:ins>
      <w:r w:rsidRPr="00F00993">
        <w:rPr>
          <w:noProof/>
          <w:webHidden/>
          <w:color w:val="000000" w:themeColor="text1"/>
          <w:rPrChange w:id="988" w:author="Jacyeude Araújo" w:date="2019-10-02T13:03:00Z">
            <w:rPr>
              <w:noProof/>
              <w:webHidden/>
              <w:color w:val="000000" w:themeColor="text1"/>
            </w:rPr>
          </w:rPrChange>
        </w:rPr>
      </w:r>
      <w:r w:rsidRPr="00F00993">
        <w:rPr>
          <w:noProof/>
          <w:webHidden/>
          <w:color w:val="000000" w:themeColor="text1"/>
          <w:rPrChange w:id="989" w:author="Jacyeude Araújo" w:date="2019-10-02T13:03:00Z">
            <w:rPr>
              <w:noProof/>
              <w:webHidden/>
            </w:rPr>
          </w:rPrChange>
        </w:rPr>
        <w:fldChar w:fldCharType="separate"/>
      </w:r>
      <w:r w:rsidR="0008128E">
        <w:rPr>
          <w:noProof/>
          <w:webHidden/>
          <w:color w:val="000000" w:themeColor="text1"/>
        </w:rPr>
        <w:t>80</w:t>
      </w:r>
      <w:ins w:id="990" w:author="Jacyeude Araújo" w:date="2019-10-01T19:11:00Z">
        <w:r w:rsidRPr="00F00993">
          <w:rPr>
            <w:noProof/>
            <w:webHidden/>
            <w:color w:val="000000" w:themeColor="text1"/>
            <w:rPrChange w:id="991" w:author="Jacyeude Araújo" w:date="2019-10-02T13:03:00Z">
              <w:rPr>
                <w:noProof/>
                <w:webHidden/>
              </w:rPr>
            </w:rPrChange>
          </w:rPr>
          <w:fldChar w:fldCharType="end"/>
        </w:r>
        <w:r w:rsidRPr="00F00993">
          <w:rPr>
            <w:rStyle w:val="Hyperlink"/>
            <w:noProof/>
            <w:color w:val="000000" w:themeColor="text1"/>
            <w:rPrChange w:id="992" w:author="Jacyeude Araújo" w:date="2019-10-02T13:03:00Z">
              <w:rPr>
                <w:rStyle w:val="Hyperlink"/>
                <w:noProof/>
              </w:rPr>
            </w:rPrChange>
          </w:rPr>
          <w:fldChar w:fldCharType="end"/>
        </w:r>
      </w:ins>
    </w:p>
    <w:p w14:paraId="22610FAF" w14:textId="09B12370" w:rsidR="00952D93" w:rsidRPr="00F00993" w:rsidRDefault="00952D93">
      <w:pPr>
        <w:pStyle w:val="ndicedeilustraes"/>
        <w:tabs>
          <w:tab w:val="right" w:leader="dot" w:pos="9620"/>
        </w:tabs>
        <w:rPr>
          <w:ins w:id="993" w:author="Jacyeude Araújo" w:date="2019-10-01T19:11:00Z"/>
          <w:rFonts w:eastAsiaTheme="minorEastAsia"/>
          <w:noProof/>
          <w:color w:val="000000" w:themeColor="text1"/>
          <w:lang w:eastAsia="pt-BR"/>
          <w:rPrChange w:id="994" w:author="Jacyeude Araújo" w:date="2019-10-02T13:03:00Z">
            <w:rPr>
              <w:ins w:id="995" w:author="Jacyeude Araújo" w:date="2019-10-01T19:11:00Z"/>
              <w:rFonts w:eastAsiaTheme="minorEastAsia"/>
              <w:noProof/>
              <w:lang w:eastAsia="pt-BR"/>
            </w:rPr>
          </w:rPrChange>
        </w:rPr>
      </w:pPr>
      <w:ins w:id="996" w:author="Jacyeude Araújo" w:date="2019-10-01T19:11:00Z">
        <w:r w:rsidRPr="00F00993">
          <w:rPr>
            <w:rStyle w:val="Hyperlink"/>
            <w:noProof/>
            <w:color w:val="000000" w:themeColor="text1"/>
            <w:rPrChange w:id="997" w:author="Jacyeude Araújo" w:date="2019-10-02T13:03:00Z">
              <w:rPr>
                <w:rStyle w:val="Hyperlink"/>
                <w:noProof/>
              </w:rPr>
            </w:rPrChange>
          </w:rPr>
          <w:fldChar w:fldCharType="begin"/>
        </w:r>
        <w:r w:rsidRPr="00F00993">
          <w:rPr>
            <w:rStyle w:val="Hyperlink"/>
            <w:noProof/>
            <w:color w:val="000000" w:themeColor="text1"/>
            <w:rPrChange w:id="998" w:author="Jacyeude Araújo" w:date="2019-10-02T13:03:00Z">
              <w:rPr>
                <w:rStyle w:val="Hyperlink"/>
                <w:noProof/>
              </w:rPr>
            </w:rPrChange>
          </w:rPr>
          <w:instrText xml:space="preserve"> </w:instrText>
        </w:r>
        <w:r w:rsidRPr="00F00993">
          <w:rPr>
            <w:noProof/>
            <w:color w:val="000000" w:themeColor="text1"/>
            <w:rPrChange w:id="999" w:author="Jacyeude Araújo" w:date="2019-10-02T13:03:00Z">
              <w:rPr>
                <w:noProof/>
              </w:rPr>
            </w:rPrChange>
          </w:rPr>
          <w:instrText>HYPERLINK \l "_Toc20849538"</w:instrText>
        </w:r>
        <w:r w:rsidRPr="00F00993">
          <w:rPr>
            <w:rStyle w:val="Hyperlink"/>
            <w:noProof/>
            <w:color w:val="000000" w:themeColor="text1"/>
            <w:rPrChange w:id="1000" w:author="Jacyeude Araújo" w:date="2019-10-02T13:03:00Z">
              <w:rPr>
                <w:rStyle w:val="Hyperlink"/>
                <w:noProof/>
              </w:rPr>
            </w:rPrChange>
          </w:rPr>
          <w:instrText xml:space="preserve"> </w:instrText>
        </w:r>
        <w:r w:rsidRPr="00F00993">
          <w:rPr>
            <w:rStyle w:val="Hyperlink"/>
            <w:noProof/>
            <w:color w:val="000000" w:themeColor="text1"/>
            <w:rPrChange w:id="100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002" w:author="Jacyeude Araújo" w:date="2019-10-02T13:03:00Z">
              <w:rPr>
                <w:rStyle w:val="Hyperlink"/>
                <w:rFonts w:ascii="Times New Roman" w:hAnsi="Times New Roman" w:cs="Times New Roman"/>
                <w:noProof/>
              </w:rPr>
            </w:rPrChange>
          </w:rPr>
          <w:t>Figura 51 – Interface inicial de Watson Studio. Fonte: O próprio autor.</w:t>
        </w:r>
        <w:r w:rsidRPr="00F00993">
          <w:rPr>
            <w:noProof/>
            <w:webHidden/>
            <w:color w:val="000000" w:themeColor="text1"/>
            <w:rPrChange w:id="1003" w:author="Jacyeude Araújo" w:date="2019-10-02T13:03:00Z">
              <w:rPr>
                <w:noProof/>
                <w:webHidden/>
              </w:rPr>
            </w:rPrChange>
          </w:rPr>
          <w:tab/>
        </w:r>
        <w:r w:rsidRPr="00F00993">
          <w:rPr>
            <w:noProof/>
            <w:webHidden/>
            <w:color w:val="000000" w:themeColor="text1"/>
            <w:rPrChange w:id="1004" w:author="Jacyeude Araújo" w:date="2019-10-02T13:03:00Z">
              <w:rPr>
                <w:noProof/>
                <w:webHidden/>
              </w:rPr>
            </w:rPrChange>
          </w:rPr>
          <w:fldChar w:fldCharType="begin"/>
        </w:r>
        <w:r w:rsidRPr="00F00993">
          <w:rPr>
            <w:noProof/>
            <w:webHidden/>
            <w:color w:val="000000" w:themeColor="text1"/>
            <w:rPrChange w:id="1005" w:author="Jacyeude Araújo" w:date="2019-10-02T13:03:00Z">
              <w:rPr>
                <w:noProof/>
                <w:webHidden/>
              </w:rPr>
            </w:rPrChange>
          </w:rPr>
          <w:instrText xml:space="preserve"> PAGEREF _Toc20849538 \h </w:instrText>
        </w:r>
      </w:ins>
      <w:r w:rsidRPr="00F00993">
        <w:rPr>
          <w:noProof/>
          <w:webHidden/>
          <w:color w:val="000000" w:themeColor="text1"/>
          <w:rPrChange w:id="1006" w:author="Jacyeude Araújo" w:date="2019-10-02T13:03:00Z">
            <w:rPr>
              <w:noProof/>
              <w:webHidden/>
              <w:color w:val="000000" w:themeColor="text1"/>
            </w:rPr>
          </w:rPrChange>
        </w:rPr>
      </w:r>
      <w:r w:rsidRPr="00F00993">
        <w:rPr>
          <w:noProof/>
          <w:webHidden/>
          <w:color w:val="000000" w:themeColor="text1"/>
          <w:rPrChange w:id="1007" w:author="Jacyeude Araújo" w:date="2019-10-02T13:03:00Z">
            <w:rPr>
              <w:noProof/>
              <w:webHidden/>
            </w:rPr>
          </w:rPrChange>
        </w:rPr>
        <w:fldChar w:fldCharType="separate"/>
      </w:r>
      <w:r w:rsidR="0008128E">
        <w:rPr>
          <w:noProof/>
          <w:webHidden/>
          <w:color w:val="000000" w:themeColor="text1"/>
        </w:rPr>
        <w:t>81</w:t>
      </w:r>
      <w:ins w:id="1008" w:author="Jacyeude Araújo" w:date="2019-10-01T19:11:00Z">
        <w:r w:rsidRPr="00F00993">
          <w:rPr>
            <w:noProof/>
            <w:webHidden/>
            <w:color w:val="000000" w:themeColor="text1"/>
            <w:rPrChange w:id="1009" w:author="Jacyeude Araújo" w:date="2019-10-02T13:03:00Z">
              <w:rPr>
                <w:noProof/>
                <w:webHidden/>
              </w:rPr>
            </w:rPrChange>
          </w:rPr>
          <w:fldChar w:fldCharType="end"/>
        </w:r>
        <w:r w:rsidRPr="00F00993">
          <w:rPr>
            <w:rStyle w:val="Hyperlink"/>
            <w:noProof/>
            <w:color w:val="000000" w:themeColor="text1"/>
            <w:rPrChange w:id="1010" w:author="Jacyeude Araújo" w:date="2019-10-02T13:03:00Z">
              <w:rPr>
                <w:rStyle w:val="Hyperlink"/>
                <w:noProof/>
              </w:rPr>
            </w:rPrChange>
          </w:rPr>
          <w:fldChar w:fldCharType="end"/>
        </w:r>
      </w:ins>
    </w:p>
    <w:p w14:paraId="00A3605B" w14:textId="537BD6AE" w:rsidR="00952D93" w:rsidRPr="00F00993" w:rsidRDefault="00952D93">
      <w:pPr>
        <w:pStyle w:val="ndicedeilustraes"/>
        <w:tabs>
          <w:tab w:val="right" w:leader="dot" w:pos="9620"/>
        </w:tabs>
        <w:rPr>
          <w:ins w:id="1011" w:author="Jacyeude Araújo" w:date="2019-10-01T19:11:00Z"/>
          <w:rFonts w:eastAsiaTheme="minorEastAsia"/>
          <w:noProof/>
          <w:color w:val="000000" w:themeColor="text1"/>
          <w:lang w:eastAsia="pt-BR"/>
          <w:rPrChange w:id="1012" w:author="Jacyeude Araújo" w:date="2019-10-02T13:03:00Z">
            <w:rPr>
              <w:ins w:id="1013" w:author="Jacyeude Araújo" w:date="2019-10-01T19:11:00Z"/>
              <w:rFonts w:eastAsiaTheme="minorEastAsia"/>
              <w:noProof/>
              <w:lang w:eastAsia="pt-BR"/>
            </w:rPr>
          </w:rPrChange>
        </w:rPr>
      </w:pPr>
      <w:ins w:id="1014" w:author="Jacyeude Araújo" w:date="2019-10-01T19:11:00Z">
        <w:r w:rsidRPr="00F00993">
          <w:rPr>
            <w:rStyle w:val="Hyperlink"/>
            <w:noProof/>
            <w:color w:val="000000" w:themeColor="text1"/>
            <w:rPrChange w:id="1015" w:author="Jacyeude Araújo" w:date="2019-10-02T13:03:00Z">
              <w:rPr>
                <w:rStyle w:val="Hyperlink"/>
                <w:noProof/>
              </w:rPr>
            </w:rPrChange>
          </w:rPr>
          <w:fldChar w:fldCharType="begin"/>
        </w:r>
        <w:r w:rsidRPr="00F00993">
          <w:rPr>
            <w:rStyle w:val="Hyperlink"/>
            <w:noProof/>
            <w:color w:val="000000" w:themeColor="text1"/>
            <w:rPrChange w:id="1016" w:author="Jacyeude Araújo" w:date="2019-10-02T13:03:00Z">
              <w:rPr>
                <w:rStyle w:val="Hyperlink"/>
                <w:noProof/>
              </w:rPr>
            </w:rPrChange>
          </w:rPr>
          <w:instrText xml:space="preserve"> </w:instrText>
        </w:r>
        <w:r w:rsidRPr="00F00993">
          <w:rPr>
            <w:noProof/>
            <w:color w:val="000000" w:themeColor="text1"/>
            <w:rPrChange w:id="1017" w:author="Jacyeude Araújo" w:date="2019-10-02T13:03:00Z">
              <w:rPr>
                <w:noProof/>
              </w:rPr>
            </w:rPrChange>
          </w:rPr>
          <w:instrText>HYPERLINK \l "_Toc20849539"</w:instrText>
        </w:r>
        <w:r w:rsidRPr="00F00993">
          <w:rPr>
            <w:rStyle w:val="Hyperlink"/>
            <w:noProof/>
            <w:color w:val="000000" w:themeColor="text1"/>
            <w:rPrChange w:id="1018" w:author="Jacyeude Araújo" w:date="2019-10-02T13:03:00Z">
              <w:rPr>
                <w:rStyle w:val="Hyperlink"/>
                <w:noProof/>
              </w:rPr>
            </w:rPrChange>
          </w:rPr>
          <w:instrText xml:space="preserve"> </w:instrText>
        </w:r>
        <w:r w:rsidRPr="00F00993">
          <w:rPr>
            <w:rStyle w:val="Hyperlink"/>
            <w:noProof/>
            <w:color w:val="000000" w:themeColor="text1"/>
            <w:rPrChange w:id="1019"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020" w:author="Jacyeude Araújo" w:date="2019-10-02T13:03:00Z">
              <w:rPr>
                <w:rStyle w:val="Hyperlink"/>
                <w:rFonts w:ascii="Times New Roman" w:hAnsi="Times New Roman" w:cs="Times New Roman"/>
                <w:noProof/>
              </w:rPr>
            </w:rPrChange>
          </w:rPr>
          <w:t>Figura 52 - Configuração em type. Fonte: O próprio autor.</w:t>
        </w:r>
        <w:r w:rsidRPr="00F00993">
          <w:rPr>
            <w:noProof/>
            <w:webHidden/>
            <w:color w:val="000000" w:themeColor="text1"/>
            <w:rPrChange w:id="1021" w:author="Jacyeude Araújo" w:date="2019-10-02T13:03:00Z">
              <w:rPr>
                <w:noProof/>
                <w:webHidden/>
              </w:rPr>
            </w:rPrChange>
          </w:rPr>
          <w:tab/>
        </w:r>
        <w:r w:rsidRPr="00F00993">
          <w:rPr>
            <w:noProof/>
            <w:webHidden/>
            <w:color w:val="000000" w:themeColor="text1"/>
            <w:rPrChange w:id="1022" w:author="Jacyeude Araújo" w:date="2019-10-02T13:03:00Z">
              <w:rPr>
                <w:noProof/>
                <w:webHidden/>
              </w:rPr>
            </w:rPrChange>
          </w:rPr>
          <w:fldChar w:fldCharType="begin"/>
        </w:r>
        <w:r w:rsidRPr="00F00993">
          <w:rPr>
            <w:noProof/>
            <w:webHidden/>
            <w:color w:val="000000" w:themeColor="text1"/>
            <w:rPrChange w:id="1023" w:author="Jacyeude Araújo" w:date="2019-10-02T13:03:00Z">
              <w:rPr>
                <w:noProof/>
                <w:webHidden/>
              </w:rPr>
            </w:rPrChange>
          </w:rPr>
          <w:instrText xml:space="preserve"> PAGEREF _Toc20849539 \h </w:instrText>
        </w:r>
      </w:ins>
      <w:r w:rsidRPr="00F00993">
        <w:rPr>
          <w:noProof/>
          <w:webHidden/>
          <w:color w:val="000000" w:themeColor="text1"/>
          <w:rPrChange w:id="1024" w:author="Jacyeude Araújo" w:date="2019-10-02T13:03:00Z">
            <w:rPr>
              <w:noProof/>
              <w:webHidden/>
              <w:color w:val="000000" w:themeColor="text1"/>
            </w:rPr>
          </w:rPrChange>
        </w:rPr>
      </w:r>
      <w:r w:rsidRPr="00F00993">
        <w:rPr>
          <w:noProof/>
          <w:webHidden/>
          <w:color w:val="000000" w:themeColor="text1"/>
          <w:rPrChange w:id="1025" w:author="Jacyeude Araújo" w:date="2019-10-02T13:03:00Z">
            <w:rPr>
              <w:noProof/>
              <w:webHidden/>
            </w:rPr>
          </w:rPrChange>
        </w:rPr>
        <w:fldChar w:fldCharType="separate"/>
      </w:r>
      <w:r w:rsidR="0008128E">
        <w:rPr>
          <w:noProof/>
          <w:webHidden/>
          <w:color w:val="000000" w:themeColor="text1"/>
        </w:rPr>
        <w:t>82</w:t>
      </w:r>
      <w:ins w:id="1026" w:author="Jacyeude Araújo" w:date="2019-10-01T19:11:00Z">
        <w:r w:rsidRPr="00F00993">
          <w:rPr>
            <w:noProof/>
            <w:webHidden/>
            <w:color w:val="000000" w:themeColor="text1"/>
            <w:rPrChange w:id="1027" w:author="Jacyeude Araújo" w:date="2019-10-02T13:03:00Z">
              <w:rPr>
                <w:noProof/>
                <w:webHidden/>
              </w:rPr>
            </w:rPrChange>
          </w:rPr>
          <w:fldChar w:fldCharType="end"/>
        </w:r>
        <w:r w:rsidRPr="00F00993">
          <w:rPr>
            <w:rStyle w:val="Hyperlink"/>
            <w:noProof/>
            <w:color w:val="000000" w:themeColor="text1"/>
            <w:rPrChange w:id="1028" w:author="Jacyeude Araújo" w:date="2019-10-02T13:03:00Z">
              <w:rPr>
                <w:rStyle w:val="Hyperlink"/>
                <w:noProof/>
              </w:rPr>
            </w:rPrChange>
          </w:rPr>
          <w:fldChar w:fldCharType="end"/>
        </w:r>
      </w:ins>
    </w:p>
    <w:p w14:paraId="16B423E1" w14:textId="65DB7DE3" w:rsidR="00952D93" w:rsidRPr="00F00993" w:rsidRDefault="00952D93">
      <w:pPr>
        <w:pStyle w:val="ndicedeilustraes"/>
        <w:tabs>
          <w:tab w:val="right" w:leader="dot" w:pos="9620"/>
        </w:tabs>
        <w:rPr>
          <w:ins w:id="1029" w:author="Jacyeude Araújo" w:date="2019-10-01T19:11:00Z"/>
          <w:rFonts w:eastAsiaTheme="minorEastAsia"/>
          <w:noProof/>
          <w:color w:val="000000" w:themeColor="text1"/>
          <w:lang w:eastAsia="pt-BR"/>
          <w:rPrChange w:id="1030" w:author="Jacyeude Araújo" w:date="2019-10-02T13:03:00Z">
            <w:rPr>
              <w:ins w:id="1031" w:author="Jacyeude Araújo" w:date="2019-10-01T19:11:00Z"/>
              <w:rFonts w:eastAsiaTheme="minorEastAsia"/>
              <w:noProof/>
              <w:lang w:eastAsia="pt-BR"/>
            </w:rPr>
          </w:rPrChange>
        </w:rPr>
      </w:pPr>
      <w:ins w:id="1032" w:author="Jacyeude Araújo" w:date="2019-10-01T19:11:00Z">
        <w:r w:rsidRPr="00F00993">
          <w:rPr>
            <w:rStyle w:val="Hyperlink"/>
            <w:noProof/>
            <w:color w:val="000000" w:themeColor="text1"/>
            <w:rPrChange w:id="1033" w:author="Jacyeude Araújo" w:date="2019-10-02T13:03:00Z">
              <w:rPr>
                <w:rStyle w:val="Hyperlink"/>
                <w:noProof/>
              </w:rPr>
            </w:rPrChange>
          </w:rPr>
          <w:fldChar w:fldCharType="begin"/>
        </w:r>
        <w:r w:rsidRPr="00F00993">
          <w:rPr>
            <w:rStyle w:val="Hyperlink"/>
            <w:noProof/>
            <w:color w:val="000000" w:themeColor="text1"/>
            <w:rPrChange w:id="1034" w:author="Jacyeude Araújo" w:date="2019-10-02T13:03:00Z">
              <w:rPr>
                <w:rStyle w:val="Hyperlink"/>
                <w:noProof/>
              </w:rPr>
            </w:rPrChange>
          </w:rPr>
          <w:instrText xml:space="preserve"> </w:instrText>
        </w:r>
        <w:r w:rsidRPr="00F00993">
          <w:rPr>
            <w:noProof/>
            <w:color w:val="000000" w:themeColor="text1"/>
            <w:rPrChange w:id="1035" w:author="Jacyeude Araújo" w:date="2019-10-02T13:03:00Z">
              <w:rPr>
                <w:noProof/>
              </w:rPr>
            </w:rPrChange>
          </w:rPr>
          <w:instrText>HYPERLINK \l "_Toc20849540"</w:instrText>
        </w:r>
        <w:r w:rsidRPr="00F00993">
          <w:rPr>
            <w:rStyle w:val="Hyperlink"/>
            <w:noProof/>
            <w:color w:val="000000" w:themeColor="text1"/>
            <w:rPrChange w:id="1036" w:author="Jacyeude Araújo" w:date="2019-10-02T13:03:00Z">
              <w:rPr>
                <w:rStyle w:val="Hyperlink"/>
                <w:noProof/>
              </w:rPr>
            </w:rPrChange>
          </w:rPr>
          <w:instrText xml:space="preserve"> </w:instrText>
        </w:r>
        <w:r w:rsidRPr="00F00993">
          <w:rPr>
            <w:rStyle w:val="Hyperlink"/>
            <w:noProof/>
            <w:color w:val="000000" w:themeColor="text1"/>
            <w:rPrChange w:id="1037"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038" w:author="Jacyeude Araújo" w:date="2019-10-02T13:03:00Z">
              <w:rPr>
                <w:rStyle w:val="Hyperlink"/>
                <w:rFonts w:ascii="Times New Roman" w:hAnsi="Times New Roman" w:cs="Times New Roman"/>
                <w:noProof/>
              </w:rPr>
            </w:rPrChange>
          </w:rPr>
          <w:t>Figura 53- Configuração de particionamento dos dados. Fonte: O próprio autor.</w:t>
        </w:r>
        <w:r w:rsidRPr="00F00993">
          <w:rPr>
            <w:noProof/>
            <w:webHidden/>
            <w:color w:val="000000" w:themeColor="text1"/>
            <w:rPrChange w:id="1039" w:author="Jacyeude Araújo" w:date="2019-10-02T13:03:00Z">
              <w:rPr>
                <w:noProof/>
                <w:webHidden/>
              </w:rPr>
            </w:rPrChange>
          </w:rPr>
          <w:tab/>
        </w:r>
        <w:r w:rsidRPr="00F00993">
          <w:rPr>
            <w:noProof/>
            <w:webHidden/>
            <w:color w:val="000000" w:themeColor="text1"/>
            <w:rPrChange w:id="1040" w:author="Jacyeude Araújo" w:date="2019-10-02T13:03:00Z">
              <w:rPr>
                <w:noProof/>
                <w:webHidden/>
              </w:rPr>
            </w:rPrChange>
          </w:rPr>
          <w:fldChar w:fldCharType="begin"/>
        </w:r>
        <w:r w:rsidRPr="00F00993">
          <w:rPr>
            <w:noProof/>
            <w:webHidden/>
            <w:color w:val="000000" w:themeColor="text1"/>
            <w:rPrChange w:id="1041" w:author="Jacyeude Araújo" w:date="2019-10-02T13:03:00Z">
              <w:rPr>
                <w:noProof/>
                <w:webHidden/>
              </w:rPr>
            </w:rPrChange>
          </w:rPr>
          <w:instrText xml:space="preserve"> PAGEREF _Toc20849540 \h </w:instrText>
        </w:r>
      </w:ins>
      <w:r w:rsidRPr="00F00993">
        <w:rPr>
          <w:noProof/>
          <w:webHidden/>
          <w:color w:val="000000" w:themeColor="text1"/>
          <w:rPrChange w:id="1042" w:author="Jacyeude Araújo" w:date="2019-10-02T13:03:00Z">
            <w:rPr>
              <w:noProof/>
              <w:webHidden/>
              <w:color w:val="000000" w:themeColor="text1"/>
            </w:rPr>
          </w:rPrChange>
        </w:rPr>
      </w:r>
      <w:r w:rsidRPr="00F00993">
        <w:rPr>
          <w:noProof/>
          <w:webHidden/>
          <w:color w:val="000000" w:themeColor="text1"/>
          <w:rPrChange w:id="1043" w:author="Jacyeude Araújo" w:date="2019-10-02T13:03:00Z">
            <w:rPr>
              <w:noProof/>
              <w:webHidden/>
            </w:rPr>
          </w:rPrChange>
        </w:rPr>
        <w:fldChar w:fldCharType="separate"/>
      </w:r>
      <w:r w:rsidR="0008128E">
        <w:rPr>
          <w:noProof/>
          <w:webHidden/>
          <w:color w:val="000000" w:themeColor="text1"/>
        </w:rPr>
        <w:t>83</w:t>
      </w:r>
      <w:ins w:id="1044" w:author="Jacyeude Araújo" w:date="2019-10-01T19:11:00Z">
        <w:r w:rsidRPr="00F00993">
          <w:rPr>
            <w:noProof/>
            <w:webHidden/>
            <w:color w:val="000000" w:themeColor="text1"/>
            <w:rPrChange w:id="1045" w:author="Jacyeude Araújo" w:date="2019-10-02T13:03:00Z">
              <w:rPr>
                <w:noProof/>
                <w:webHidden/>
              </w:rPr>
            </w:rPrChange>
          </w:rPr>
          <w:fldChar w:fldCharType="end"/>
        </w:r>
        <w:r w:rsidRPr="00F00993">
          <w:rPr>
            <w:rStyle w:val="Hyperlink"/>
            <w:noProof/>
            <w:color w:val="000000" w:themeColor="text1"/>
            <w:rPrChange w:id="1046" w:author="Jacyeude Araújo" w:date="2019-10-02T13:03:00Z">
              <w:rPr>
                <w:rStyle w:val="Hyperlink"/>
                <w:noProof/>
              </w:rPr>
            </w:rPrChange>
          </w:rPr>
          <w:fldChar w:fldCharType="end"/>
        </w:r>
      </w:ins>
    </w:p>
    <w:p w14:paraId="17D137A6" w14:textId="3C7F95A8" w:rsidR="00952D93" w:rsidRPr="00F00993" w:rsidRDefault="00952D93">
      <w:pPr>
        <w:pStyle w:val="ndicedeilustraes"/>
        <w:tabs>
          <w:tab w:val="right" w:leader="dot" w:pos="9620"/>
        </w:tabs>
        <w:rPr>
          <w:ins w:id="1047" w:author="Jacyeude Araújo" w:date="2019-10-01T19:11:00Z"/>
          <w:rFonts w:eastAsiaTheme="minorEastAsia"/>
          <w:noProof/>
          <w:color w:val="000000" w:themeColor="text1"/>
          <w:lang w:eastAsia="pt-BR"/>
          <w:rPrChange w:id="1048" w:author="Jacyeude Araújo" w:date="2019-10-02T13:03:00Z">
            <w:rPr>
              <w:ins w:id="1049" w:author="Jacyeude Araújo" w:date="2019-10-01T19:11:00Z"/>
              <w:rFonts w:eastAsiaTheme="minorEastAsia"/>
              <w:noProof/>
              <w:lang w:eastAsia="pt-BR"/>
            </w:rPr>
          </w:rPrChange>
        </w:rPr>
      </w:pPr>
      <w:ins w:id="1050" w:author="Jacyeude Araújo" w:date="2019-10-01T19:11:00Z">
        <w:r w:rsidRPr="00F00993">
          <w:rPr>
            <w:rStyle w:val="Hyperlink"/>
            <w:noProof/>
            <w:color w:val="000000" w:themeColor="text1"/>
            <w:rPrChange w:id="1051" w:author="Jacyeude Araújo" w:date="2019-10-02T13:03:00Z">
              <w:rPr>
                <w:rStyle w:val="Hyperlink"/>
                <w:noProof/>
              </w:rPr>
            </w:rPrChange>
          </w:rPr>
          <w:fldChar w:fldCharType="begin"/>
        </w:r>
        <w:r w:rsidRPr="00F00993">
          <w:rPr>
            <w:rStyle w:val="Hyperlink"/>
            <w:noProof/>
            <w:color w:val="000000" w:themeColor="text1"/>
            <w:rPrChange w:id="1052" w:author="Jacyeude Araújo" w:date="2019-10-02T13:03:00Z">
              <w:rPr>
                <w:rStyle w:val="Hyperlink"/>
                <w:noProof/>
              </w:rPr>
            </w:rPrChange>
          </w:rPr>
          <w:instrText xml:space="preserve"> </w:instrText>
        </w:r>
        <w:r w:rsidRPr="00F00993">
          <w:rPr>
            <w:noProof/>
            <w:color w:val="000000" w:themeColor="text1"/>
            <w:rPrChange w:id="1053" w:author="Jacyeude Araújo" w:date="2019-10-02T13:03:00Z">
              <w:rPr>
                <w:noProof/>
              </w:rPr>
            </w:rPrChange>
          </w:rPr>
          <w:instrText>HYPERLINK \l "_Toc20849541"</w:instrText>
        </w:r>
        <w:r w:rsidRPr="00F00993">
          <w:rPr>
            <w:rStyle w:val="Hyperlink"/>
            <w:noProof/>
            <w:color w:val="000000" w:themeColor="text1"/>
            <w:rPrChange w:id="1054" w:author="Jacyeude Araújo" w:date="2019-10-02T13:03:00Z">
              <w:rPr>
                <w:rStyle w:val="Hyperlink"/>
                <w:noProof/>
              </w:rPr>
            </w:rPrChange>
          </w:rPr>
          <w:instrText xml:space="preserve"> </w:instrText>
        </w:r>
        <w:r w:rsidRPr="00F00993">
          <w:rPr>
            <w:rStyle w:val="Hyperlink"/>
            <w:noProof/>
            <w:color w:val="000000" w:themeColor="text1"/>
            <w:rPrChange w:id="1055"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056" w:author="Jacyeude Araújo" w:date="2019-10-02T13:03:00Z">
              <w:rPr>
                <w:rStyle w:val="Hyperlink"/>
                <w:rFonts w:ascii="Times New Roman" w:hAnsi="Times New Roman" w:cs="Times New Roman"/>
                <w:noProof/>
              </w:rPr>
            </w:rPrChange>
          </w:rPr>
          <w:t>Figura 54- Fluxo desenvolvido para aplicação e avaliação de resultados de MVS. Fonte: O próprio autor.</w:t>
        </w:r>
        <w:r w:rsidRPr="00F00993">
          <w:rPr>
            <w:noProof/>
            <w:webHidden/>
            <w:color w:val="000000" w:themeColor="text1"/>
            <w:rPrChange w:id="1057" w:author="Jacyeude Araújo" w:date="2019-10-02T13:03:00Z">
              <w:rPr>
                <w:noProof/>
                <w:webHidden/>
              </w:rPr>
            </w:rPrChange>
          </w:rPr>
          <w:tab/>
        </w:r>
        <w:r w:rsidRPr="00F00993">
          <w:rPr>
            <w:noProof/>
            <w:webHidden/>
            <w:color w:val="000000" w:themeColor="text1"/>
            <w:rPrChange w:id="1058" w:author="Jacyeude Araújo" w:date="2019-10-02T13:03:00Z">
              <w:rPr>
                <w:noProof/>
                <w:webHidden/>
              </w:rPr>
            </w:rPrChange>
          </w:rPr>
          <w:fldChar w:fldCharType="begin"/>
        </w:r>
        <w:r w:rsidRPr="00F00993">
          <w:rPr>
            <w:noProof/>
            <w:webHidden/>
            <w:color w:val="000000" w:themeColor="text1"/>
            <w:rPrChange w:id="1059" w:author="Jacyeude Araújo" w:date="2019-10-02T13:03:00Z">
              <w:rPr>
                <w:noProof/>
                <w:webHidden/>
              </w:rPr>
            </w:rPrChange>
          </w:rPr>
          <w:instrText xml:space="preserve"> PAGEREF _Toc20849541 \h </w:instrText>
        </w:r>
      </w:ins>
      <w:r w:rsidRPr="00F00993">
        <w:rPr>
          <w:noProof/>
          <w:webHidden/>
          <w:color w:val="000000" w:themeColor="text1"/>
          <w:rPrChange w:id="1060" w:author="Jacyeude Araújo" w:date="2019-10-02T13:03:00Z">
            <w:rPr>
              <w:noProof/>
              <w:webHidden/>
              <w:color w:val="000000" w:themeColor="text1"/>
            </w:rPr>
          </w:rPrChange>
        </w:rPr>
      </w:r>
      <w:r w:rsidRPr="00F00993">
        <w:rPr>
          <w:noProof/>
          <w:webHidden/>
          <w:color w:val="000000" w:themeColor="text1"/>
          <w:rPrChange w:id="1061" w:author="Jacyeude Araújo" w:date="2019-10-02T13:03:00Z">
            <w:rPr>
              <w:noProof/>
              <w:webHidden/>
            </w:rPr>
          </w:rPrChange>
        </w:rPr>
        <w:fldChar w:fldCharType="separate"/>
      </w:r>
      <w:r w:rsidR="0008128E">
        <w:rPr>
          <w:noProof/>
          <w:webHidden/>
          <w:color w:val="000000" w:themeColor="text1"/>
        </w:rPr>
        <w:t>84</w:t>
      </w:r>
      <w:ins w:id="1062" w:author="Jacyeude Araújo" w:date="2019-10-01T19:11:00Z">
        <w:r w:rsidRPr="00F00993">
          <w:rPr>
            <w:noProof/>
            <w:webHidden/>
            <w:color w:val="000000" w:themeColor="text1"/>
            <w:rPrChange w:id="1063" w:author="Jacyeude Araújo" w:date="2019-10-02T13:03:00Z">
              <w:rPr>
                <w:noProof/>
                <w:webHidden/>
              </w:rPr>
            </w:rPrChange>
          </w:rPr>
          <w:fldChar w:fldCharType="end"/>
        </w:r>
        <w:r w:rsidRPr="00F00993">
          <w:rPr>
            <w:rStyle w:val="Hyperlink"/>
            <w:noProof/>
            <w:color w:val="000000" w:themeColor="text1"/>
            <w:rPrChange w:id="1064" w:author="Jacyeude Araújo" w:date="2019-10-02T13:03:00Z">
              <w:rPr>
                <w:rStyle w:val="Hyperlink"/>
                <w:noProof/>
              </w:rPr>
            </w:rPrChange>
          </w:rPr>
          <w:fldChar w:fldCharType="end"/>
        </w:r>
      </w:ins>
    </w:p>
    <w:p w14:paraId="5050902A" w14:textId="7920A6E8" w:rsidR="00952D93" w:rsidRPr="00F00993" w:rsidRDefault="00952D93">
      <w:pPr>
        <w:pStyle w:val="ndicedeilustraes"/>
        <w:tabs>
          <w:tab w:val="right" w:leader="dot" w:pos="9620"/>
        </w:tabs>
        <w:rPr>
          <w:ins w:id="1065" w:author="Jacyeude Araújo" w:date="2019-10-01T19:11:00Z"/>
          <w:rFonts w:eastAsiaTheme="minorEastAsia"/>
          <w:noProof/>
          <w:color w:val="000000" w:themeColor="text1"/>
          <w:lang w:eastAsia="pt-BR"/>
          <w:rPrChange w:id="1066" w:author="Jacyeude Araújo" w:date="2019-10-02T13:03:00Z">
            <w:rPr>
              <w:ins w:id="1067" w:author="Jacyeude Araújo" w:date="2019-10-01T19:11:00Z"/>
              <w:rFonts w:eastAsiaTheme="minorEastAsia"/>
              <w:noProof/>
              <w:lang w:eastAsia="pt-BR"/>
            </w:rPr>
          </w:rPrChange>
        </w:rPr>
      </w:pPr>
      <w:ins w:id="1068" w:author="Jacyeude Araújo" w:date="2019-10-01T19:11:00Z">
        <w:r w:rsidRPr="00F00993">
          <w:rPr>
            <w:rStyle w:val="Hyperlink"/>
            <w:noProof/>
            <w:color w:val="000000" w:themeColor="text1"/>
            <w:rPrChange w:id="1069" w:author="Jacyeude Araújo" w:date="2019-10-02T13:03:00Z">
              <w:rPr>
                <w:rStyle w:val="Hyperlink"/>
                <w:noProof/>
              </w:rPr>
            </w:rPrChange>
          </w:rPr>
          <w:fldChar w:fldCharType="begin"/>
        </w:r>
        <w:r w:rsidRPr="00F00993">
          <w:rPr>
            <w:rStyle w:val="Hyperlink"/>
            <w:noProof/>
            <w:color w:val="000000" w:themeColor="text1"/>
            <w:rPrChange w:id="1070" w:author="Jacyeude Araújo" w:date="2019-10-02T13:03:00Z">
              <w:rPr>
                <w:rStyle w:val="Hyperlink"/>
                <w:noProof/>
              </w:rPr>
            </w:rPrChange>
          </w:rPr>
          <w:instrText xml:space="preserve"> </w:instrText>
        </w:r>
        <w:r w:rsidRPr="00F00993">
          <w:rPr>
            <w:noProof/>
            <w:color w:val="000000" w:themeColor="text1"/>
            <w:rPrChange w:id="1071" w:author="Jacyeude Araújo" w:date="2019-10-02T13:03:00Z">
              <w:rPr>
                <w:noProof/>
              </w:rPr>
            </w:rPrChange>
          </w:rPr>
          <w:instrText>HYPERLINK \l "_Toc20849542"</w:instrText>
        </w:r>
        <w:r w:rsidRPr="00F00993">
          <w:rPr>
            <w:rStyle w:val="Hyperlink"/>
            <w:noProof/>
            <w:color w:val="000000" w:themeColor="text1"/>
            <w:rPrChange w:id="1072" w:author="Jacyeude Araújo" w:date="2019-10-02T13:03:00Z">
              <w:rPr>
                <w:rStyle w:val="Hyperlink"/>
                <w:noProof/>
              </w:rPr>
            </w:rPrChange>
          </w:rPr>
          <w:instrText xml:space="preserve"> </w:instrText>
        </w:r>
        <w:r w:rsidRPr="00F00993">
          <w:rPr>
            <w:rStyle w:val="Hyperlink"/>
            <w:noProof/>
            <w:color w:val="000000" w:themeColor="text1"/>
            <w:rPrChange w:id="107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074" w:author="Jacyeude Araújo" w:date="2019-10-02T13:03:00Z">
              <w:rPr>
                <w:rStyle w:val="Hyperlink"/>
                <w:rFonts w:ascii="Times New Roman" w:hAnsi="Times New Roman" w:cs="Times New Roman"/>
                <w:noProof/>
              </w:rPr>
            </w:rPrChange>
          </w:rPr>
          <w:t>Figura 55 - Selecionando o alvo da predição. Fonte:O próprio autor.</w:t>
        </w:r>
        <w:r w:rsidRPr="00F00993">
          <w:rPr>
            <w:noProof/>
            <w:webHidden/>
            <w:color w:val="000000" w:themeColor="text1"/>
            <w:rPrChange w:id="1075" w:author="Jacyeude Araújo" w:date="2019-10-02T13:03:00Z">
              <w:rPr>
                <w:noProof/>
                <w:webHidden/>
              </w:rPr>
            </w:rPrChange>
          </w:rPr>
          <w:tab/>
        </w:r>
        <w:r w:rsidRPr="00F00993">
          <w:rPr>
            <w:noProof/>
            <w:webHidden/>
            <w:color w:val="000000" w:themeColor="text1"/>
            <w:rPrChange w:id="1076" w:author="Jacyeude Araújo" w:date="2019-10-02T13:03:00Z">
              <w:rPr>
                <w:noProof/>
                <w:webHidden/>
              </w:rPr>
            </w:rPrChange>
          </w:rPr>
          <w:fldChar w:fldCharType="begin"/>
        </w:r>
        <w:r w:rsidRPr="00F00993">
          <w:rPr>
            <w:noProof/>
            <w:webHidden/>
            <w:color w:val="000000" w:themeColor="text1"/>
            <w:rPrChange w:id="1077" w:author="Jacyeude Araújo" w:date="2019-10-02T13:03:00Z">
              <w:rPr>
                <w:noProof/>
                <w:webHidden/>
              </w:rPr>
            </w:rPrChange>
          </w:rPr>
          <w:instrText xml:space="preserve"> PAGEREF _Toc20849542 \h </w:instrText>
        </w:r>
      </w:ins>
      <w:r w:rsidRPr="00F00993">
        <w:rPr>
          <w:noProof/>
          <w:webHidden/>
          <w:color w:val="000000" w:themeColor="text1"/>
          <w:rPrChange w:id="1078" w:author="Jacyeude Araújo" w:date="2019-10-02T13:03:00Z">
            <w:rPr>
              <w:noProof/>
              <w:webHidden/>
              <w:color w:val="000000" w:themeColor="text1"/>
            </w:rPr>
          </w:rPrChange>
        </w:rPr>
      </w:r>
      <w:r w:rsidRPr="00F00993">
        <w:rPr>
          <w:noProof/>
          <w:webHidden/>
          <w:color w:val="000000" w:themeColor="text1"/>
          <w:rPrChange w:id="1079" w:author="Jacyeude Araújo" w:date="2019-10-02T13:03:00Z">
            <w:rPr>
              <w:noProof/>
              <w:webHidden/>
            </w:rPr>
          </w:rPrChange>
        </w:rPr>
        <w:fldChar w:fldCharType="separate"/>
      </w:r>
      <w:r w:rsidR="0008128E">
        <w:rPr>
          <w:noProof/>
          <w:webHidden/>
          <w:color w:val="000000" w:themeColor="text1"/>
        </w:rPr>
        <w:t>85</w:t>
      </w:r>
      <w:ins w:id="1080" w:author="Jacyeude Araújo" w:date="2019-10-01T19:11:00Z">
        <w:r w:rsidRPr="00F00993">
          <w:rPr>
            <w:noProof/>
            <w:webHidden/>
            <w:color w:val="000000" w:themeColor="text1"/>
            <w:rPrChange w:id="1081" w:author="Jacyeude Araújo" w:date="2019-10-02T13:03:00Z">
              <w:rPr>
                <w:noProof/>
                <w:webHidden/>
              </w:rPr>
            </w:rPrChange>
          </w:rPr>
          <w:fldChar w:fldCharType="end"/>
        </w:r>
        <w:r w:rsidRPr="00F00993">
          <w:rPr>
            <w:rStyle w:val="Hyperlink"/>
            <w:noProof/>
            <w:color w:val="000000" w:themeColor="text1"/>
            <w:rPrChange w:id="1082" w:author="Jacyeude Araújo" w:date="2019-10-02T13:03:00Z">
              <w:rPr>
                <w:rStyle w:val="Hyperlink"/>
                <w:noProof/>
              </w:rPr>
            </w:rPrChange>
          </w:rPr>
          <w:fldChar w:fldCharType="end"/>
        </w:r>
      </w:ins>
    </w:p>
    <w:p w14:paraId="3DB78DF0" w14:textId="1DFC1C40" w:rsidR="00952D93" w:rsidRPr="00F00993" w:rsidRDefault="00952D93">
      <w:pPr>
        <w:pStyle w:val="ndicedeilustraes"/>
        <w:tabs>
          <w:tab w:val="right" w:leader="dot" w:pos="9620"/>
        </w:tabs>
        <w:rPr>
          <w:ins w:id="1083" w:author="Jacyeude Araújo" w:date="2019-10-01T19:11:00Z"/>
          <w:rFonts w:eastAsiaTheme="minorEastAsia"/>
          <w:noProof/>
          <w:color w:val="000000" w:themeColor="text1"/>
          <w:lang w:eastAsia="pt-BR"/>
          <w:rPrChange w:id="1084" w:author="Jacyeude Araújo" w:date="2019-10-02T13:03:00Z">
            <w:rPr>
              <w:ins w:id="1085" w:author="Jacyeude Araújo" w:date="2019-10-01T19:11:00Z"/>
              <w:rFonts w:eastAsiaTheme="minorEastAsia"/>
              <w:noProof/>
              <w:lang w:eastAsia="pt-BR"/>
            </w:rPr>
          </w:rPrChange>
        </w:rPr>
      </w:pPr>
      <w:ins w:id="1086" w:author="Jacyeude Araújo" w:date="2019-10-01T19:11:00Z">
        <w:r w:rsidRPr="00F00993">
          <w:rPr>
            <w:rStyle w:val="Hyperlink"/>
            <w:noProof/>
            <w:color w:val="000000" w:themeColor="text1"/>
            <w:rPrChange w:id="1087" w:author="Jacyeude Araújo" w:date="2019-10-02T13:03:00Z">
              <w:rPr>
                <w:rStyle w:val="Hyperlink"/>
                <w:noProof/>
              </w:rPr>
            </w:rPrChange>
          </w:rPr>
          <w:fldChar w:fldCharType="begin"/>
        </w:r>
        <w:r w:rsidRPr="00F00993">
          <w:rPr>
            <w:rStyle w:val="Hyperlink"/>
            <w:noProof/>
            <w:color w:val="000000" w:themeColor="text1"/>
            <w:rPrChange w:id="1088" w:author="Jacyeude Araújo" w:date="2019-10-02T13:03:00Z">
              <w:rPr>
                <w:rStyle w:val="Hyperlink"/>
                <w:noProof/>
              </w:rPr>
            </w:rPrChange>
          </w:rPr>
          <w:instrText xml:space="preserve"> </w:instrText>
        </w:r>
        <w:r w:rsidRPr="00F00993">
          <w:rPr>
            <w:noProof/>
            <w:color w:val="000000" w:themeColor="text1"/>
            <w:rPrChange w:id="1089" w:author="Jacyeude Araújo" w:date="2019-10-02T13:03:00Z">
              <w:rPr>
                <w:noProof/>
              </w:rPr>
            </w:rPrChange>
          </w:rPr>
          <w:instrText>HYPERLINK "C:\\Users\\jacye\\Desktop\\DISSERTAÇÃO_JACYEUDE_ARAUJO_R2222221.docx" \l "_Toc20849543"</w:instrText>
        </w:r>
        <w:r w:rsidRPr="00F00993">
          <w:rPr>
            <w:rStyle w:val="Hyperlink"/>
            <w:noProof/>
            <w:color w:val="000000" w:themeColor="text1"/>
            <w:rPrChange w:id="1090" w:author="Jacyeude Araújo" w:date="2019-10-02T13:03:00Z">
              <w:rPr>
                <w:rStyle w:val="Hyperlink"/>
                <w:noProof/>
              </w:rPr>
            </w:rPrChange>
          </w:rPr>
          <w:instrText xml:space="preserve"> </w:instrText>
        </w:r>
        <w:r w:rsidRPr="00F00993">
          <w:rPr>
            <w:rStyle w:val="Hyperlink"/>
            <w:noProof/>
            <w:color w:val="000000" w:themeColor="text1"/>
            <w:rPrChange w:id="1091" w:author="Jacyeude Araújo" w:date="2019-10-02T13:03:00Z">
              <w:rPr>
                <w:rStyle w:val="Hyperlink"/>
                <w:noProof/>
              </w:rPr>
            </w:rPrChange>
          </w:rPr>
          <w:fldChar w:fldCharType="separate"/>
        </w:r>
        <w:r w:rsidRPr="00F00993">
          <w:rPr>
            <w:rStyle w:val="Hyperlink"/>
            <w:noProof/>
            <w:color w:val="000000" w:themeColor="text1"/>
            <w:rPrChange w:id="1092" w:author="Jacyeude Araújo" w:date="2019-10-02T13:03:00Z">
              <w:rPr>
                <w:rStyle w:val="Hyperlink"/>
                <w:noProof/>
              </w:rPr>
            </w:rPrChange>
          </w:rPr>
          <w:t>Figura 56 - Resultados kernel polynomial. Fonte: O próprio autor</w:t>
        </w:r>
        <w:r w:rsidRPr="00F00993">
          <w:rPr>
            <w:noProof/>
            <w:webHidden/>
            <w:color w:val="000000" w:themeColor="text1"/>
            <w:rPrChange w:id="1093" w:author="Jacyeude Araújo" w:date="2019-10-02T13:03:00Z">
              <w:rPr>
                <w:noProof/>
                <w:webHidden/>
              </w:rPr>
            </w:rPrChange>
          </w:rPr>
          <w:tab/>
        </w:r>
        <w:r w:rsidRPr="00F00993">
          <w:rPr>
            <w:noProof/>
            <w:webHidden/>
            <w:color w:val="000000" w:themeColor="text1"/>
            <w:rPrChange w:id="1094" w:author="Jacyeude Araújo" w:date="2019-10-02T13:03:00Z">
              <w:rPr>
                <w:noProof/>
                <w:webHidden/>
              </w:rPr>
            </w:rPrChange>
          </w:rPr>
          <w:fldChar w:fldCharType="begin"/>
        </w:r>
        <w:r w:rsidRPr="00F00993">
          <w:rPr>
            <w:noProof/>
            <w:webHidden/>
            <w:color w:val="000000" w:themeColor="text1"/>
            <w:rPrChange w:id="1095" w:author="Jacyeude Araújo" w:date="2019-10-02T13:03:00Z">
              <w:rPr>
                <w:noProof/>
                <w:webHidden/>
              </w:rPr>
            </w:rPrChange>
          </w:rPr>
          <w:instrText xml:space="preserve"> PAGEREF _Toc20849543 \h </w:instrText>
        </w:r>
      </w:ins>
      <w:r w:rsidRPr="00F00993">
        <w:rPr>
          <w:noProof/>
          <w:webHidden/>
          <w:color w:val="000000" w:themeColor="text1"/>
          <w:rPrChange w:id="1096" w:author="Jacyeude Araújo" w:date="2019-10-02T13:03:00Z">
            <w:rPr>
              <w:noProof/>
              <w:webHidden/>
              <w:color w:val="000000" w:themeColor="text1"/>
            </w:rPr>
          </w:rPrChange>
        </w:rPr>
      </w:r>
      <w:r w:rsidRPr="00F00993">
        <w:rPr>
          <w:noProof/>
          <w:webHidden/>
          <w:color w:val="000000" w:themeColor="text1"/>
          <w:rPrChange w:id="1097" w:author="Jacyeude Araújo" w:date="2019-10-02T13:03:00Z">
            <w:rPr>
              <w:noProof/>
              <w:webHidden/>
            </w:rPr>
          </w:rPrChange>
        </w:rPr>
        <w:fldChar w:fldCharType="separate"/>
      </w:r>
      <w:r w:rsidR="0008128E">
        <w:rPr>
          <w:noProof/>
          <w:webHidden/>
          <w:color w:val="000000" w:themeColor="text1"/>
        </w:rPr>
        <w:t>86</w:t>
      </w:r>
      <w:ins w:id="1098" w:author="Jacyeude Araújo" w:date="2019-10-01T19:11:00Z">
        <w:r w:rsidRPr="00F00993">
          <w:rPr>
            <w:noProof/>
            <w:webHidden/>
            <w:color w:val="000000" w:themeColor="text1"/>
            <w:rPrChange w:id="1099" w:author="Jacyeude Araújo" w:date="2019-10-02T13:03:00Z">
              <w:rPr>
                <w:noProof/>
                <w:webHidden/>
              </w:rPr>
            </w:rPrChange>
          </w:rPr>
          <w:fldChar w:fldCharType="end"/>
        </w:r>
        <w:r w:rsidRPr="00F00993">
          <w:rPr>
            <w:rStyle w:val="Hyperlink"/>
            <w:noProof/>
            <w:color w:val="000000" w:themeColor="text1"/>
            <w:rPrChange w:id="1100" w:author="Jacyeude Araújo" w:date="2019-10-02T13:03:00Z">
              <w:rPr>
                <w:rStyle w:val="Hyperlink"/>
                <w:noProof/>
              </w:rPr>
            </w:rPrChange>
          </w:rPr>
          <w:fldChar w:fldCharType="end"/>
        </w:r>
      </w:ins>
    </w:p>
    <w:p w14:paraId="45CCF6EB" w14:textId="52627DA7" w:rsidR="00952D93" w:rsidRPr="00F00993" w:rsidRDefault="00952D93">
      <w:pPr>
        <w:pStyle w:val="ndicedeilustraes"/>
        <w:tabs>
          <w:tab w:val="right" w:leader="dot" w:pos="9620"/>
        </w:tabs>
        <w:rPr>
          <w:ins w:id="1101" w:author="Jacyeude Araújo" w:date="2019-10-01T19:11:00Z"/>
          <w:rFonts w:eastAsiaTheme="minorEastAsia"/>
          <w:noProof/>
          <w:color w:val="000000" w:themeColor="text1"/>
          <w:lang w:eastAsia="pt-BR"/>
          <w:rPrChange w:id="1102" w:author="Jacyeude Araújo" w:date="2019-10-02T13:03:00Z">
            <w:rPr>
              <w:ins w:id="1103" w:author="Jacyeude Araújo" w:date="2019-10-01T19:11:00Z"/>
              <w:rFonts w:eastAsiaTheme="minorEastAsia"/>
              <w:noProof/>
              <w:lang w:eastAsia="pt-BR"/>
            </w:rPr>
          </w:rPrChange>
        </w:rPr>
      </w:pPr>
      <w:ins w:id="1104" w:author="Jacyeude Araújo" w:date="2019-10-01T19:11:00Z">
        <w:r w:rsidRPr="00F00993">
          <w:rPr>
            <w:rStyle w:val="Hyperlink"/>
            <w:noProof/>
            <w:color w:val="000000" w:themeColor="text1"/>
            <w:rPrChange w:id="1105" w:author="Jacyeude Araújo" w:date="2019-10-02T13:03:00Z">
              <w:rPr>
                <w:rStyle w:val="Hyperlink"/>
                <w:noProof/>
              </w:rPr>
            </w:rPrChange>
          </w:rPr>
          <w:fldChar w:fldCharType="begin"/>
        </w:r>
        <w:r w:rsidRPr="00F00993">
          <w:rPr>
            <w:rStyle w:val="Hyperlink"/>
            <w:noProof/>
            <w:color w:val="000000" w:themeColor="text1"/>
            <w:rPrChange w:id="1106" w:author="Jacyeude Araújo" w:date="2019-10-02T13:03:00Z">
              <w:rPr>
                <w:rStyle w:val="Hyperlink"/>
                <w:noProof/>
              </w:rPr>
            </w:rPrChange>
          </w:rPr>
          <w:instrText xml:space="preserve"> </w:instrText>
        </w:r>
        <w:r w:rsidRPr="00F00993">
          <w:rPr>
            <w:noProof/>
            <w:color w:val="000000" w:themeColor="text1"/>
            <w:rPrChange w:id="1107" w:author="Jacyeude Araújo" w:date="2019-10-02T13:03:00Z">
              <w:rPr>
                <w:noProof/>
              </w:rPr>
            </w:rPrChange>
          </w:rPr>
          <w:instrText>HYPERLINK "C:\\Users\\jacye\\Desktop\\DISSERTAÇÃO_JACYEUDE_ARAUJO_R2222221.docx" \l "_Toc20849544"</w:instrText>
        </w:r>
        <w:r w:rsidRPr="00F00993">
          <w:rPr>
            <w:rStyle w:val="Hyperlink"/>
            <w:noProof/>
            <w:color w:val="000000" w:themeColor="text1"/>
            <w:rPrChange w:id="1108" w:author="Jacyeude Araújo" w:date="2019-10-02T13:03:00Z">
              <w:rPr>
                <w:rStyle w:val="Hyperlink"/>
                <w:noProof/>
              </w:rPr>
            </w:rPrChange>
          </w:rPr>
          <w:instrText xml:space="preserve"> </w:instrText>
        </w:r>
        <w:r w:rsidRPr="00F00993">
          <w:rPr>
            <w:rStyle w:val="Hyperlink"/>
            <w:noProof/>
            <w:color w:val="000000" w:themeColor="text1"/>
            <w:rPrChange w:id="1109" w:author="Jacyeude Araújo" w:date="2019-10-02T13:03:00Z">
              <w:rPr>
                <w:rStyle w:val="Hyperlink"/>
                <w:noProof/>
              </w:rPr>
            </w:rPrChange>
          </w:rPr>
          <w:fldChar w:fldCharType="separate"/>
        </w:r>
        <w:r w:rsidRPr="00F00993">
          <w:rPr>
            <w:rStyle w:val="Hyperlink"/>
            <w:noProof/>
            <w:color w:val="000000" w:themeColor="text1"/>
            <w:rPrChange w:id="1110" w:author="Jacyeude Araújo" w:date="2019-10-02T13:03:00Z">
              <w:rPr>
                <w:rStyle w:val="Hyperlink"/>
                <w:noProof/>
              </w:rPr>
            </w:rPrChange>
          </w:rPr>
          <w:t>Figura 57 - Resultados kernel rbf. Fonte: O próprio autor</w:t>
        </w:r>
        <w:r w:rsidRPr="00F00993">
          <w:rPr>
            <w:noProof/>
            <w:webHidden/>
            <w:color w:val="000000" w:themeColor="text1"/>
            <w:rPrChange w:id="1111" w:author="Jacyeude Araújo" w:date="2019-10-02T13:03:00Z">
              <w:rPr>
                <w:noProof/>
                <w:webHidden/>
              </w:rPr>
            </w:rPrChange>
          </w:rPr>
          <w:tab/>
        </w:r>
        <w:r w:rsidRPr="00F00993">
          <w:rPr>
            <w:noProof/>
            <w:webHidden/>
            <w:color w:val="000000" w:themeColor="text1"/>
            <w:rPrChange w:id="1112" w:author="Jacyeude Araújo" w:date="2019-10-02T13:03:00Z">
              <w:rPr>
                <w:noProof/>
                <w:webHidden/>
              </w:rPr>
            </w:rPrChange>
          </w:rPr>
          <w:fldChar w:fldCharType="begin"/>
        </w:r>
        <w:r w:rsidRPr="00F00993">
          <w:rPr>
            <w:noProof/>
            <w:webHidden/>
            <w:color w:val="000000" w:themeColor="text1"/>
            <w:rPrChange w:id="1113" w:author="Jacyeude Araújo" w:date="2019-10-02T13:03:00Z">
              <w:rPr>
                <w:noProof/>
                <w:webHidden/>
              </w:rPr>
            </w:rPrChange>
          </w:rPr>
          <w:instrText xml:space="preserve"> PAGEREF _Toc20849544 \h </w:instrText>
        </w:r>
      </w:ins>
      <w:r w:rsidRPr="00F00993">
        <w:rPr>
          <w:noProof/>
          <w:webHidden/>
          <w:color w:val="000000" w:themeColor="text1"/>
          <w:rPrChange w:id="1114" w:author="Jacyeude Araújo" w:date="2019-10-02T13:03:00Z">
            <w:rPr>
              <w:noProof/>
              <w:webHidden/>
              <w:color w:val="000000" w:themeColor="text1"/>
            </w:rPr>
          </w:rPrChange>
        </w:rPr>
      </w:r>
      <w:r w:rsidRPr="00F00993">
        <w:rPr>
          <w:noProof/>
          <w:webHidden/>
          <w:color w:val="000000" w:themeColor="text1"/>
          <w:rPrChange w:id="1115" w:author="Jacyeude Araújo" w:date="2019-10-02T13:03:00Z">
            <w:rPr>
              <w:noProof/>
              <w:webHidden/>
            </w:rPr>
          </w:rPrChange>
        </w:rPr>
        <w:fldChar w:fldCharType="separate"/>
      </w:r>
      <w:r w:rsidR="0008128E">
        <w:rPr>
          <w:noProof/>
          <w:webHidden/>
          <w:color w:val="000000" w:themeColor="text1"/>
        </w:rPr>
        <w:t>86</w:t>
      </w:r>
      <w:ins w:id="1116" w:author="Jacyeude Araújo" w:date="2019-10-01T19:11:00Z">
        <w:r w:rsidRPr="00F00993">
          <w:rPr>
            <w:noProof/>
            <w:webHidden/>
            <w:color w:val="000000" w:themeColor="text1"/>
            <w:rPrChange w:id="1117" w:author="Jacyeude Araújo" w:date="2019-10-02T13:03:00Z">
              <w:rPr>
                <w:noProof/>
                <w:webHidden/>
              </w:rPr>
            </w:rPrChange>
          </w:rPr>
          <w:fldChar w:fldCharType="end"/>
        </w:r>
        <w:r w:rsidRPr="00F00993">
          <w:rPr>
            <w:rStyle w:val="Hyperlink"/>
            <w:noProof/>
            <w:color w:val="000000" w:themeColor="text1"/>
            <w:rPrChange w:id="1118" w:author="Jacyeude Araújo" w:date="2019-10-02T13:03:00Z">
              <w:rPr>
                <w:rStyle w:val="Hyperlink"/>
                <w:noProof/>
              </w:rPr>
            </w:rPrChange>
          </w:rPr>
          <w:fldChar w:fldCharType="end"/>
        </w:r>
      </w:ins>
    </w:p>
    <w:p w14:paraId="63298131" w14:textId="41F3388D" w:rsidR="00952D93" w:rsidRPr="00F00993" w:rsidRDefault="00952D93">
      <w:pPr>
        <w:pStyle w:val="ndicedeilustraes"/>
        <w:tabs>
          <w:tab w:val="right" w:leader="dot" w:pos="9620"/>
        </w:tabs>
        <w:rPr>
          <w:ins w:id="1119" w:author="Jacyeude Araújo" w:date="2019-10-01T19:11:00Z"/>
          <w:rFonts w:eastAsiaTheme="minorEastAsia"/>
          <w:noProof/>
          <w:color w:val="000000" w:themeColor="text1"/>
          <w:lang w:eastAsia="pt-BR"/>
          <w:rPrChange w:id="1120" w:author="Jacyeude Araújo" w:date="2019-10-02T13:03:00Z">
            <w:rPr>
              <w:ins w:id="1121" w:author="Jacyeude Araújo" w:date="2019-10-01T19:11:00Z"/>
              <w:rFonts w:eastAsiaTheme="minorEastAsia"/>
              <w:noProof/>
              <w:lang w:eastAsia="pt-BR"/>
            </w:rPr>
          </w:rPrChange>
        </w:rPr>
      </w:pPr>
      <w:ins w:id="1122" w:author="Jacyeude Araújo" w:date="2019-10-01T19:11:00Z">
        <w:r w:rsidRPr="00F00993">
          <w:rPr>
            <w:rStyle w:val="Hyperlink"/>
            <w:noProof/>
            <w:color w:val="000000" w:themeColor="text1"/>
            <w:rPrChange w:id="1123" w:author="Jacyeude Araújo" w:date="2019-10-02T13:03:00Z">
              <w:rPr>
                <w:rStyle w:val="Hyperlink"/>
                <w:noProof/>
              </w:rPr>
            </w:rPrChange>
          </w:rPr>
          <w:fldChar w:fldCharType="begin"/>
        </w:r>
        <w:r w:rsidRPr="00F00993">
          <w:rPr>
            <w:rStyle w:val="Hyperlink"/>
            <w:noProof/>
            <w:color w:val="000000" w:themeColor="text1"/>
            <w:rPrChange w:id="1124" w:author="Jacyeude Araújo" w:date="2019-10-02T13:03:00Z">
              <w:rPr>
                <w:rStyle w:val="Hyperlink"/>
                <w:noProof/>
              </w:rPr>
            </w:rPrChange>
          </w:rPr>
          <w:instrText xml:space="preserve"> </w:instrText>
        </w:r>
        <w:r w:rsidRPr="00F00993">
          <w:rPr>
            <w:noProof/>
            <w:color w:val="000000" w:themeColor="text1"/>
            <w:rPrChange w:id="1125" w:author="Jacyeude Araújo" w:date="2019-10-02T13:03:00Z">
              <w:rPr>
                <w:noProof/>
              </w:rPr>
            </w:rPrChange>
          </w:rPr>
          <w:instrText>HYPERLINK "C:\\Users\\jacye\\Desktop\\DISSERTAÇÃO_JACYEUDE_ARAUJO_R2222221.docx" \l "_Toc20849545"</w:instrText>
        </w:r>
        <w:r w:rsidRPr="00F00993">
          <w:rPr>
            <w:rStyle w:val="Hyperlink"/>
            <w:noProof/>
            <w:color w:val="000000" w:themeColor="text1"/>
            <w:rPrChange w:id="1126" w:author="Jacyeude Araújo" w:date="2019-10-02T13:03:00Z">
              <w:rPr>
                <w:rStyle w:val="Hyperlink"/>
                <w:noProof/>
              </w:rPr>
            </w:rPrChange>
          </w:rPr>
          <w:instrText xml:space="preserve"> </w:instrText>
        </w:r>
        <w:r w:rsidRPr="00F00993">
          <w:rPr>
            <w:rStyle w:val="Hyperlink"/>
            <w:noProof/>
            <w:color w:val="000000" w:themeColor="text1"/>
            <w:rPrChange w:id="1127" w:author="Jacyeude Araújo" w:date="2019-10-02T13:03:00Z">
              <w:rPr>
                <w:rStyle w:val="Hyperlink"/>
                <w:noProof/>
              </w:rPr>
            </w:rPrChange>
          </w:rPr>
          <w:fldChar w:fldCharType="separate"/>
        </w:r>
        <w:r w:rsidRPr="00F00993">
          <w:rPr>
            <w:rStyle w:val="Hyperlink"/>
            <w:noProof/>
            <w:color w:val="000000" w:themeColor="text1"/>
            <w:rPrChange w:id="1128" w:author="Jacyeude Araújo" w:date="2019-10-02T13:03:00Z">
              <w:rPr>
                <w:rStyle w:val="Hyperlink"/>
                <w:noProof/>
              </w:rPr>
            </w:rPrChange>
          </w:rPr>
          <w:t>Figura 58 - Resultados kernel linear. Fonte: O próprio autor</w:t>
        </w:r>
        <w:r w:rsidRPr="00F00993">
          <w:rPr>
            <w:noProof/>
            <w:webHidden/>
            <w:color w:val="000000" w:themeColor="text1"/>
            <w:rPrChange w:id="1129" w:author="Jacyeude Araújo" w:date="2019-10-02T13:03:00Z">
              <w:rPr>
                <w:noProof/>
                <w:webHidden/>
              </w:rPr>
            </w:rPrChange>
          </w:rPr>
          <w:tab/>
        </w:r>
        <w:r w:rsidRPr="00F00993">
          <w:rPr>
            <w:noProof/>
            <w:webHidden/>
            <w:color w:val="000000" w:themeColor="text1"/>
            <w:rPrChange w:id="1130" w:author="Jacyeude Araújo" w:date="2019-10-02T13:03:00Z">
              <w:rPr>
                <w:noProof/>
                <w:webHidden/>
              </w:rPr>
            </w:rPrChange>
          </w:rPr>
          <w:fldChar w:fldCharType="begin"/>
        </w:r>
        <w:r w:rsidRPr="00F00993">
          <w:rPr>
            <w:noProof/>
            <w:webHidden/>
            <w:color w:val="000000" w:themeColor="text1"/>
            <w:rPrChange w:id="1131" w:author="Jacyeude Araújo" w:date="2019-10-02T13:03:00Z">
              <w:rPr>
                <w:noProof/>
                <w:webHidden/>
              </w:rPr>
            </w:rPrChange>
          </w:rPr>
          <w:instrText xml:space="preserve"> PAGEREF _Toc20849545 \h </w:instrText>
        </w:r>
      </w:ins>
      <w:r w:rsidRPr="00F00993">
        <w:rPr>
          <w:noProof/>
          <w:webHidden/>
          <w:color w:val="000000" w:themeColor="text1"/>
          <w:rPrChange w:id="1132" w:author="Jacyeude Araújo" w:date="2019-10-02T13:03:00Z">
            <w:rPr>
              <w:noProof/>
              <w:webHidden/>
              <w:color w:val="000000" w:themeColor="text1"/>
            </w:rPr>
          </w:rPrChange>
        </w:rPr>
      </w:r>
      <w:r w:rsidRPr="00F00993">
        <w:rPr>
          <w:noProof/>
          <w:webHidden/>
          <w:color w:val="000000" w:themeColor="text1"/>
          <w:rPrChange w:id="1133" w:author="Jacyeude Araújo" w:date="2019-10-02T13:03:00Z">
            <w:rPr>
              <w:noProof/>
              <w:webHidden/>
            </w:rPr>
          </w:rPrChange>
        </w:rPr>
        <w:fldChar w:fldCharType="separate"/>
      </w:r>
      <w:r w:rsidR="0008128E">
        <w:rPr>
          <w:noProof/>
          <w:webHidden/>
          <w:color w:val="000000" w:themeColor="text1"/>
        </w:rPr>
        <w:t>86</w:t>
      </w:r>
      <w:ins w:id="1134" w:author="Jacyeude Araújo" w:date="2019-10-01T19:11:00Z">
        <w:r w:rsidRPr="00F00993">
          <w:rPr>
            <w:noProof/>
            <w:webHidden/>
            <w:color w:val="000000" w:themeColor="text1"/>
            <w:rPrChange w:id="1135" w:author="Jacyeude Araújo" w:date="2019-10-02T13:03:00Z">
              <w:rPr>
                <w:noProof/>
                <w:webHidden/>
              </w:rPr>
            </w:rPrChange>
          </w:rPr>
          <w:fldChar w:fldCharType="end"/>
        </w:r>
        <w:r w:rsidRPr="00F00993">
          <w:rPr>
            <w:rStyle w:val="Hyperlink"/>
            <w:noProof/>
            <w:color w:val="000000" w:themeColor="text1"/>
            <w:rPrChange w:id="1136" w:author="Jacyeude Araújo" w:date="2019-10-02T13:03:00Z">
              <w:rPr>
                <w:rStyle w:val="Hyperlink"/>
                <w:noProof/>
              </w:rPr>
            </w:rPrChange>
          </w:rPr>
          <w:fldChar w:fldCharType="end"/>
        </w:r>
      </w:ins>
    </w:p>
    <w:p w14:paraId="4A4E1D40" w14:textId="2196A2E2" w:rsidR="00952D93" w:rsidRPr="00F00993" w:rsidRDefault="00952D93">
      <w:pPr>
        <w:pStyle w:val="ndicedeilustraes"/>
        <w:tabs>
          <w:tab w:val="right" w:leader="dot" w:pos="9620"/>
        </w:tabs>
        <w:rPr>
          <w:ins w:id="1137" w:author="Jacyeude Araújo" w:date="2019-10-01T19:11:00Z"/>
          <w:rFonts w:eastAsiaTheme="minorEastAsia"/>
          <w:noProof/>
          <w:color w:val="000000" w:themeColor="text1"/>
          <w:lang w:eastAsia="pt-BR"/>
          <w:rPrChange w:id="1138" w:author="Jacyeude Araújo" w:date="2019-10-02T13:03:00Z">
            <w:rPr>
              <w:ins w:id="1139" w:author="Jacyeude Araújo" w:date="2019-10-01T19:11:00Z"/>
              <w:rFonts w:eastAsiaTheme="minorEastAsia"/>
              <w:noProof/>
              <w:lang w:eastAsia="pt-BR"/>
            </w:rPr>
          </w:rPrChange>
        </w:rPr>
      </w:pPr>
      <w:ins w:id="1140" w:author="Jacyeude Araújo" w:date="2019-10-01T19:11:00Z">
        <w:r w:rsidRPr="00F00993">
          <w:rPr>
            <w:rStyle w:val="Hyperlink"/>
            <w:noProof/>
            <w:color w:val="000000" w:themeColor="text1"/>
            <w:rPrChange w:id="1141" w:author="Jacyeude Araújo" w:date="2019-10-02T13:03:00Z">
              <w:rPr>
                <w:rStyle w:val="Hyperlink"/>
                <w:noProof/>
              </w:rPr>
            </w:rPrChange>
          </w:rPr>
          <w:fldChar w:fldCharType="begin"/>
        </w:r>
        <w:r w:rsidRPr="00F00993">
          <w:rPr>
            <w:rStyle w:val="Hyperlink"/>
            <w:noProof/>
            <w:color w:val="000000" w:themeColor="text1"/>
            <w:rPrChange w:id="1142" w:author="Jacyeude Araújo" w:date="2019-10-02T13:03:00Z">
              <w:rPr>
                <w:rStyle w:val="Hyperlink"/>
                <w:noProof/>
              </w:rPr>
            </w:rPrChange>
          </w:rPr>
          <w:instrText xml:space="preserve"> </w:instrText>
        </w:r>
        <w:r w:rsidRPr="00F00993">
          <w:rPr>
            <w:noProof/>
            <w:color w:val="000000" w:themeColor="text1"/>
            <w:rPrChange w:id="1143" w:author="Jacyeude Araújo" w:date="2019-10-02T13:03:00Z">
              <w:rPr>
                <w:noProof/>
              </w:rPr>
            </w:rPrChange>
          </w:rPr>
          <w:instrText>HYPERLINK "C:\\Users\\jacye\\Desktop\\DISSERTAÇÃO_JACYEUDE_ARAUJO_R2222221.docx" \l "_Toc20849546"</w:instrText>
        </w:r>
        <w:r w:rsidRPr="00F00993">
          <w:rPr>
            <w:rStyle w:val="Hyperlink"/>
            <w:noProof/>
            <w:color w:val="000000" w:themeColor="text1"/>
            <w:rPrChange w:id="1144" w:author="Jacyeude Araújo" w:date="2019-10-02T13:03:00Z">
              <w:rPr>
                <w:rStyle w:val="Hyperlink"/>
                <w:noProof/>
              </w:rPr>
            </w:rPrChange>
          </w:rPr>
          <w:instrText xml:space="preserve"> </w:instrText>
        </w:r>
        <w:r w:rsidRPr="00F00993">
          <w:rPr>
            <w:rStyle w:val="Hyperlink"/>
            <w:noProof/>
            <w:color w:val="000000" w:themeColor="text1"/>
            <w:rPrChange w:id="1145" w:author="Jacyeude Araújo" w:date="2019-10-02T13:03:00Z">
              <w:rPr>
                <w:rStyle w:val="Hyperlink"/>
                <w:noProof/>
              </w:rPr>
            </w:rPrChange>
          </w:rPr>
          <w:fldChar w:fldCharType="separate"/>
        </w:r>
        <w:r w:rsidRPr="00F00993">
          <w:rPr>
            <w:rStyle w:val="Hyperlink"/>
            <w:noProof/>
            <w:color w:val="000000" w:themeColor="text1"/>
            <w:rPrChange w:id="1146" w:author="Jacyeude Araújo" w:date="2019-10-02T13:03:00Z">
              <w:rPr>
                <w:rStyle w:val="Hyperlink"/>
                <w:noProof/>
              </w:rPr>
            </w:rPrChange>
          </w:rPr>
          <w:t>Figura 59 - Resultados kernel sigmoid. Fonte: O próprio autor</w:t>
        </w:r>
        <w:r w:rsidRPr="00F00993">
          <w:rPr>
            <w:noProof/>
            <w:webHidden/>
            <w:color w:val="000000" w:themeColor="text1"/>
            <w:rPrChange w:id="1147" w:author="Jacyeude Araújo" w:date="2019-10-02T13:03:00Z">
              <w:rPr>
                <w:noProof/>
                <w:webHidden/>
              </w:rPr>
            </w:rPrChange>
          </w:rPr>
          <w:tab/>
        </w:r>
        <w:r w:rsidRPr="00F00993">
          <w:rPr>
            <w:noProof/>
            <w:webHidden/>
            <w:color w:val="000000" w:themeColor="text1"/>
            <w:rPrChange w:id="1148" w:author="Jacyeude Araújo" w:date="2019-10-02T13:03:00Z">
              <w:rPr>
                <w:noProof/>
                <w:webHidden/>
              </w:rPr>
            </w:rPrChange>
          </w:rPr>
          <w:fldChar w:fldCharType="begin"/>
        </w:r>
        <w:r w:rsidRPr="00F00993">
          <w:rPr>
            <w:noProof/>
            <w:webHidden/>
            <w:color w:val="000000" w:themeColor="text1"/>
            <w:rPrChange w:id="1149" w:author="Jacyeude Araújo" w:date="2019-10-02T13:03:00Z">
              <w:rPr>
                <w:noProof/>
                <w:webHidden/>
              </w:rPr>
            </w:rPrChange>
          </w:rPr>
          <w:instrText xml:space="preserve"> PAGEREF _Toc20849546 \h </w:instrText>
        </w:r>
      </w:ins>
      <w:r w:rsidRPr="00F00993">
        <w:rPr>
          <w:noProof/>
          <w:webHidden/>
          <w:color w:val="000000" w:themeColor="text1"/>
          <w:rPrChange w:id="1150" w:author="Jacyeude Araújo" w:date="2019-10-02T13:03:00Z">
            <w:rPr>
              <w:noProof/>
              <w:webHidden/>
              <w:color w:val="000000" w:themeColor="text1"/>
            </w:rPr>
          </w:rPrChange>
        </w:rPr>
      </w:r>
      <w:r w:rsidRPr="00F00993">
        <w:rPr>
          <w:noProof/>
          <w:webHidden/>
          <w:color w:val="000000" w:themeColor="text1"/>
          <w:rPrChange w:id="1151" w:author="Jacyeude Araújo" w:date="2019-10-02T13:03:00Z">
            <w:rPr>
              <w:noProof/>
              <w:webHidden/>
            </w:rPr>
          </w:rPrChange>
        </w:rPr>
        <w:fldChar w:fldCharType="separate"/>
      </w:r>
      <w:r w:rsidR="0008128E">
        <w:rPr>
          <w:noProof/>
          <w:webHidden/>
          <w:color w:val="000000" w:themeColor="text1"/>
        </w:rPr>
        <w:t>86</w:t>
      </w:r>
      <w:ins w:id="1152" w:author="Jacyeude Araújo" w:date="2019-10-01T19:11:00Z">
        <w:r w:rsidRPr="00F00993">
          <w:rPr>
            <w:noProof/>
            <w:webHidden/>
            <w:color w:val="000000" w:themeColor="text1"/>
            <w:rPrChange w:id="1153" w:author="Jacyeude Araújo" w:date="2019-10-02T13:03:00Z">
              <w:rPr>
                <w:noProof/>
                <w:webHidden/>
              </w:rPr>
            </w:rPrChange>
          </w:rPr>
          <w:fldChar w:fldCharType="end"/>
        </w:r>
        <w:r w:rsidRPr="00F00993">
          <w:rPr>
            <w:rStyle w:val="Hyperlink"/>
            <w:noProof/>
            <w:color w:val="000000" w:themeColor="text1"/>
            <w:rPrChange w:id="1154" w:author="Jacyeude Araújo" w:date="2019-10-02T13:03:00Z">
              <w:rPr>
                <w:rStyle w:val="Hyperlink"/>
                <w:noProof/>
              </w:rPr>
            </w:rPrChange>
          </w:rPr>
          <w:fldChar w:fldCharType="end"/>
        </w:r>
      </w:ins>
    </w:p>
    <w:p w14:paraId="31C50208" w14:textId="5B21B404" w:rsidR="00952D93" w:rsidRPr="00F00993" w:rsidRDefault="00952D93">
      <w:pPr>
        <w:pStyle w:val="ndicedeilustraes"/>
        <w:tabs>
          <w:tab w:val="right" w:leader="dot" w:pos="9620"/>
        </w:tabs>
        <w:rPr>
          <w:ins w:id="1155" w:author="Jacyeude Araújo" w:date="2019-10-01T19:11:00Z"/>
          <w:rFonts w:eastAsiaTheme="minorEastAsia"/>
          <w:noProof/>
          <w:color w:val="000000" w:themeColor="text1"/>
          <w:lang w:eastAsia="pt-BR"/>
          <w:rPrChange w:id="1156" w:author="Jacyeude Araújo" w:date="2019-10-02T13:03:00Z">
            <w:rPr>
              <w:ins w:id="1157" w:author="Jacyeude Araújo" w:date="2019-10-01T19:11:00Z"/>
              <w:rFonts w:eastAsiaTheme="minorEastAsia"/>
              <w:noProof/>
              <w:lang w:eastAsia="pt-BR"/>
            </w:rPr>
          </w:rPrChange>
        </w:rPr>
      </w:pPr>
      <w:ins w:id="1158" w:author="Jacyeude Araújo" w:date="2019-10-01T19:11:00Z">
        <w:r w:rsidRPr="00F00993">
          <w:rPr>
            <w:rStyle w:val="Hyperlink"/>
            <w:noProof/>
            <w:color w:val="000000" w:themeColor="text1"/>
            <w:rPrChange w:id="1159" w:author="Jacyeude Araújo" w:date="2019-10-02T13:03:00Z">
              <w:rPr>
                <w:rStyle w:val="Hyperlink"/>
                <w:noProof/>
              </w:rPr>
            </w:rPrChange>
          </w:rPr>
          <w:fldChar w:fldCharType="begin"/>
        </w:r>
        <w:r w:rsidRPr="00F00993">
          <w:rPr>
            <w:rStyle w:val="Hyperlink"/>
            <w:noProof/>
            <w:color w:val="000000" w:themeColor="text1"/>
            <w:rPrChange w:id="1160" w:author="Jacyeude Araújo" w:date="2019-10-02T13:03:00Z">
              <w:rPr>
                <w:rStyle w:val="Hyperlink"/>
                <w:noProof/>
              </w:rPr>
            </w:rPrChange>
          </w:rPr>
          <w:instrText xml:space="preserve"> </w:instrText>
        </w:r>
        <w:r w:rsidRPr="00F00993">
          <w:rPr>
            <w:noProof/>
            <w:color w:val="000000" w:themeColor="text1"/>
            <w:rPrChange w:id="1161" w:author="Jacyeude Araújo" w:date="2019-10-02T13:03:00Z">
              <w:rPr>
                <w:noProof/>
              </w:rPr>
            </w:rPrChange>
          </w:rPr>
          <w:instrText>HYPERLINK \l "_Toc20849547"</w:instrText>
        </w:r>
        <w:r w:rsidRPr="00F00993">
          <w:rPr>
            <w:rStyle w:val="Hyperlink"/>
            <w:noProof/>
            <w:color w:val="000000" w:themeColor="text1"/>
            <w:rPrChange w:id="1162" w:author="Jacyeude Araújo" w:date="2019-10-02T13:03:00Z">
              <w:rPr>
                <w:rStyle w:val="Hyperlink"/>
                <w:noProof/>
              </w:rPr>
            </w:rPrChange>
          </w:rPr>
          <w:instrText xml:space="preserve"> </w:instrText>
        </w:r>
        <w:r w:rsidRPr="00F00993">
          <w:rPr>
            <w:rStyle w:val="Hyperlink"/>
            <w:noProof/>
            <w:color w:val="000000" w:themeColor="text1"/>
            <w:rPrChange w:id="116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164" w:author="Jacyeude Araújo" w:date="2019-10-02T13:03:00Z">
              <w:rPr>
                <w:rStyle w:val="Hyperlink"/>
                <w:rFonts w:ascii="Times New Roman" w:hAnsi="Times New Roman" w:cs="Times New Roman"/>
                <w:noProof/>
              </w:rPr>
            </w:rPrChange>
          </w:rPr>
          <w:t>Figura 60 - Correlação linear por kernel - condição normal</w:t>
        </w:r>
        <w:r w:rsidRPr="00F00993">
          <w:rPr>
            <w:noProof/>
            <w:webHidden/>
            <w:color w:val="000000" w:themeColor="text1"/>
            <w:rPrChange w:id="1165" w:author="Jacyeude Araújo" w:date="2019-10-02T13:03:00Z">
              <w:rPr>
                <w:noProof/>
                <w:webHidden/>
              </w:rPr>
            </w:rPrChange>
          </w:rPr>
          <w:tab/>
        </w:r>
        <w:r w:rsidRPr="00F00993">
          <w:rPr>
            <w:noProof/>
            <w:webHidden/>
            <w:color w:val="000000" w:themeColor="text1"/>
            <w:rPrChange w:id="1166" w:author="Jacyeude Araújo" w:date="2019-10-02T13:03:00Z">
              <w:rPr>
                <w:noProof/>
                <w:webHidden/>
              </w:rPr>
            </w:rPrChange>
          </w:rPr>
          <w:fldChar w:fldCharType="begin"/>
        </w:r>
        <w:r w:rsidRPr="00F00993">
          <w:rPr>
            <w:noProof/>
            <w:webHidden/>
            <w:color w:val="000000" w:themeColor="text1"/>
            <w:rPrChange w:id="1167" w:author="Jacyeude Araújo" w:date="2019-10-02T13:03:00Z">
              <w:rPr>
                <w:noProof/>
                <w:webHidden/>
              </w:rPr>
            </w:rPrChange>
          </w:rPr>
          <w:instrText xml:space="preserve"> PAGEREF _Toc20849547 \h </w:instrText>
        </w:r>
      </w:ins>
      <w:r w:rsidRPr="00F00993">
        <w:rPr>
          <w:noProof/>
          <w:webHidden/>
          <w:color w:val="000000" w:themeColor="text1"/>
          <w:rPrChange w:id="1168" w:author="Jacyeude Araújo" w:date="2019-10-02T13:03:00Z">
            <w:rPr>
              <w:noProof/>
              <w:webHidden/>
              <w:color w:val="000000" w:themeColor="text1"/>
            </w:rPr>
          </w:rPrChange>
        </w:rPr>
      </w:r>
      <w:r w:rsidRPr="00F00993">
        <w:rPr>
          <w:noProof/>
          <w:webHidden/>
          <w:color w:val="000000" w:themeColor="text1"/>
          <w:rPrChange w:id="1169" w:author="Jacyeude Araújo" w:date="2019-10-02T13:03:00Z">
            <w:rPr>
              <w:noProof/>
              <w:webHidden/>
            </w:rPr>
          </w:rPrChange>
        </w:rPr>
        <w:fldChar w:fldCharType="separate"/>
      </w:r>
      <w:r w:rsidR="0008128E">
        <w:rPr>
          <w:noProof/>
          <w:webHidden/>
          <w:color w:val="000000" w:themeColor="text1"/>
        </w:rPr>
        <w:t>87</w:t>
      </w:r>
      <w:ins w:id="1170" w:author="Jacyeude Araújo" w:date="2019-10-01T19:11:00Z">
        <w:r w:rsidRPr="00F00993">
          <w:rPr>
            <w:noProof/>
            <w:webHidden/>
            <w:color w:val="000000" w:themeColor="text1"/>
            <w:rPrChange w:id="1171" w:author="Jacyeude Araújo" w:date="2019-10-02T13:03:00Z">
              <w:rPr>
                <w:noProof/>
                <w:webHidden/>
              </w:rPr>
            </w:rPrChange>
          </w:rPr>
          <w:fldChar w:fldCharType="end"/>
        </w:r>
        <w:r w:rsidRPr="00F00993">
          <w:rPr>
            <w:rStyle w:val="Hyperlink"/>
            <w:noProof/>
            <w:color w:val="000000" w:themeColor="text1"/>
            <w:rPrChange w:id="1172" w:author="Jacyeude Araújo" w:date="2019-10-02T13:03:00Z">
              <w:rPr>
                <w:rStyle w:val="Hyperlink"/>
                <w:noProof/>
              </w:rPr>
            </w:rPrChange>
          </w:rPr>
          <w:fldChar w:fldCharType="end"/>
        </w:r>
      </w:ins>
    </w:p>
    <w:p w14:paraId="6DEBC851" w14:textId="2DBCB800" w:rsidR="00952D93" w:rsidRPr="00F00993" w:rsidRDefault="00952D93">
      <w:pPr>
        <w:pStyle w:val="ndicedeilustraes"/>
        <w:tabs>
          <w:tab w:val="right" w:leader="dot" w:pos="9620"/>
        </w:tabs>
        <w:rPr>
          <w:ins w:id="1173" w:author="Jacyeude Araújo" w:date="2019-10-01T19:11:00Z"/>
          <w:rFonts w:eastAsiaTheme="minorEastAsia"/>
          <w:noProof/>
          <w:color w:val="000000" w:themeColor="text1"/>
          <w:lang w:eastAsia="pt-BR"/>
          <w:rPrChange w:id="1174" w:author="Jacyeude Araújo" w:date="2019-10-02T13:03:00Z">
            <w:rPr>
              <w:ins w:id="1175" w:author="Jacyeude Araújo" w:date="2019-10-01T19:11:00Z"/>
              <w:rFonts w:eastAsiaTheme="minorEastAsia"/>
              <w:noProof/>
              <w:lang w:eastAsia="pt-BR"/>
            </w:rPr>
          </w:rPrChange>
        </w:rPr>
      </w:pPr>
      <w:ins w:id="1176" w:author="Jacyeude Araújo" w:date="2019-10-01T19:11:00Z">
        <w:r w:rsidRPr="00F00993">
          <w:rPr>
            <w:rStyle w:val="Hyperlink"/>
            <w:noProof/>
            <w:color w:val="000000" w:themeColor="text1"/>
            <w:rPrChange w:id="1177" w:author="Jacyeude Araújo" w:date="2019-10-02T13:03:00Z">
              <w:rPr>
                <w:rStyle w:val="Hyperlink"/>
                <w:noProof/>
              </w:rPr>
            </w:rPrChange>
          </w:rPr>
          <w:fldChar w:fldCharType="begin"/>
        </w:r>
        <w:r w:rsidRPr="00F00993">
          <w:rPr>
            <w:rStyle w:val="Hyperlink"/>
            <w:noProof/>
            <w:color w:val="000000" w:themeColor="text1"/>
            <w:rPrChange w:id="1178" w:author="Jacyeude Araújo" w:date="2019-10-02T13:03:00Z">
              <w:rPr>
                <w:rStyle w:val="Hyperlink"/>
                <w:noProof/>
              </w:rPr>
            </w:rPrChange>
          </w:rPr>
          <w:instrText xml:space="preserve"> </w:instrText>
        </w:r>
        <w:r w:rsidRPr="00F00993">
          <w:rPr>
            <w:noProof/>
            <w:color w:val="000000" w:themeColor="text1"/>
            <w:rPrChange w:id="1179" w:author="Jacyeude Araújo" w:date="2019-10-02T13:03:00Z">
              <w:rPr>
                <w:noProof/>
              </w:rPr>
            </w:rPrChange>
          </w:rPr>
          <w:instrText>HYPERLINK "C:\\Users\\jacye\\Desktop\\DISSERTAÇÃO_JACYEUDE_ARAUJO_R2222221.docx" \l "_Toc20849548"</w:instrText>
        </w:r>
        <w:r w:rsidRPr="00F00993">
          <w:rPr>
            <w:rStyle w:val="Hyperlink"/>
            <w:noProof/>
            <w:color w:val="000000" w:themeColor="text1"/>
            <w:rPrChange w:id="1180" w:author="Jacyeude Araújo" w:date="2019-10-02T13:03:00Z">
              <w:rPr>
                <w:rStyle w:val="Hyperlink"/>
                <w:noProof/>
              </w:rPr>
            </w:rPrChange>
          </w:rPr>
          <w:instrText xml:space="preserve"> </w:instrText>
        </w:r>
        <w:r w:rsidRPr="00F00993">
          <w:rPr>
            <w:rStyle w:val="Hyperlink"/>
            <w:noProof/>
            <w:color w:val="000000" w:themeColor="text1"/>
            <w:rPrChange w:id="1181" w:author="Jacyeude Araújo" w:date="2019-10-02T13:03:00Z">
              <w:rPr>
                <w:rStyle w:val="Hyperlink"/>
                <w:noProof/>
              </w:rPr>
            </w:rPrChange>
          </w:rPr>
          <w:fldChar w:fldCharType="separate"/>
        </w:r>
        <w:r w:rsidRPr="00F00993">
          <w:rPr>
            <w:rStyle w:val="Hyperlink"/>
            <w:noProof/>
            <w:color w:val="000000" w:themeColor="text1"/>
            <w:rPrChange w:id="1182" w:author="Jacyeude Araújo" w:date="2019-10-02T13:03:00Z">
              <w:rPr>
                <w:rStyle w:val="Hyperlink"/>
                <w:noProof/>
              </w:rPr>
            </w:rPrChange>
          </w:rPr>
          <w:t>Figura 61- Resultados kernel polynomial. Fonte: O próprio autor</w:t>
        </w:r>
        <w:r w:rsidRPr="00F00993">
          <w:rPr>
            <w:noProof/>
            <w:webHidden/>
            <w:color w:val="000000" w:themeColor="text1"/>
            <w:rPrChange w:id="1183" w:author="Jacyeude Araújo" w:date="2019-10-02T13:03:00Z">
              <w:rPr>
                <w:noProof/>
                <w:webHidden/>
              </w:rPr>
            </w:rPrChange>
          </w:rPr>
          <w:tab/>
        </w:r>
        <w:r w:rsidRPr="00F00993">
          <w:rPr>
            <w:noProof/>
            <w:webHidden/>
            <w:color w:val="000000" w:themeColor="text1"/>
            <w:rPrChange w:id="1184" w:author="Jacyeude Araújo" w:date="2019-10-02T13:03:00Z">
              <w:rPr>
                <w:noProof/>
                <w:webHidden/>
              </w:rPr>
            </w:rPrChange>
          </w:rPr>
          <w:fldChar w:fldCharType="begin"/>
        </w:r>
        <w:r w:rsidRPr="00F00993">
          <w:rPr>
            <w:noProof/>
            <w:webHidden/>
            <w:color w:val="000000" w:themeColor="text1"/>
            <w:rPrChange w:id="1185" w:author="Jacyeude Araújo" w:date="2019-10-02T13:03:00Z">
              <w:rPr>
                <w:noProof/>
                <w:webHidden/>
              </w:rPr>
            </w:rPrChange>
          </w:rPr>
          <w:instrText xml:space="preserve"> PAGEREF _Toc20849548 \h </w:instrText>
        </w:r>
      </w:ins>
      <w:r w:rsidRPr="00F00993">
        <w:rPr>
          <w:noProof/>
          <w:webHidden/>
          <w:color w:val="000000" w:themeColor="text1"/>
          <w:rPrChange w:id="1186" w:author="Jacyeude Araújo" w:date="2019-10-02T13:03:00Z">
            <w:rPr>
              <w:noProof/>
              <w:webHidden/>
              <w:color w:val="000000" w:themeColor="text1"/>
            </w:rPr>
          </w:rPrChange>
        </w:rPr>
      </w:r>
      <w:r w:rsidRPr="00F00993">
        <w:rPr>
          <w:noProof/>
          <w:webHidden/>
          <w:color w:val="000000" w:themeColor="text1"/>
          <w:rPrChange w:id="1187" w:author="Jacyeude Araújo" w:date="2019-10-02T13:03:00Z">
            <w:rPr>
              <w:noProof/>
              <w:webHidden/>
            </w:rPr>
          </w:rPrChange>
        </w:rPr>
        <w:fldChar w:fldCharType="separate"/>
      </w:r>
      <w:r w:rsidR="0008128E">
        <w:rPr>
          <w:noProof/>
          <w:webHidden/>
          <w:color w:val="000000" w:themeColor="text1"/>
        </w:rPr>
        <w:t>87</w:t>
      </w:r>
      <w:ins w:id="1188" w:author="Jacyeude Araújo" w:date="2019-10-01T19:11:00Z">
        <w:r w:rsidRPr="00F00993">
          <w:rPr>
            <w:noProof/>
            <w:webHidden/>
            <w:color w:val="000000" w:themeColor="text1"/>
            <w:rPrChange w:id="1189" w:author="Jacyeude Araújo" w:date="2019-10-02T13:03:00Z">
              <w:rPr>
                <w:noProof/>
                <w:webHidden/>
              </w:rPr>
            </w:rPrChange>
          </w:rPr>
          <w:fldChar w:fldCharType="end"/>
        </w:r>
        <w:r w:rsidRPr="00F00993">
          <w:rPr>
            <w:rStyle w:val="Hyperlink"/>
            <w:noProof/>
            <w:color w:val="000000" w:themeColor="text1"/>
            <w:rPrChange w:id="1190" w:author="Jacyeude Araújo" w:date="2019-10-02T13:03:00Z">
              <w:rPr>
                <w:rStyle w:val="Hyperlink"/>
                <w:noProof/>
              </w:rPr>
            </w:rPrChange>
          </w:rPr>
          <w:fldChar w:fldCharType="end"/>
        </w:r>
      </w:ins>
    </w:p>
    <w:p w14:paraId="0970BC59" w14:textId="5954F655" w:rsidR="00952D93" w:rsidRPr="00F00993" w:rsidRDefault="00952D93">
      <w:pPr>
        <w:pStyle w:val="ndicedeilustraes"/>
        <w:tabs>
          <w:tab w:val="right" w:leader="dot" w:pos="9620"/>
        </w:tabs>
        <w:rPr>
          <w:ins w:id="1191" w:author="Jacyeude Araújo" w:date="2019-10-01T19:11:00Z"/>
          <w:rFonts w:eastAsiaTheme="minorEastAsia"/>
          <w:noProof/>
          <w:color w:val="000000" w:themeColor="text1"/>
          <w:lang w:eastAsia="pt-BR"/>
          <w:rPrChange w:id="1192" w:author="Jacyeude Araújo" w:date="2019-10-02T13:03:00Z">
            <w:rPr>
              <w:ins w:id="1193" w:author="Jacyeude Araújo" w:date="2019-10-01T19:11:00Z"/>
              <w:rFonts w:eastAsiaTheme="minorEastAsia"/>
              <w:noProof/>
              <w:lang w:eastAsia="pt-BR"/>
            </w:rPr>
          </w:rPrChange>
        </w:rPr>
      </w:pPr>
      <w:ins w:id="1194" w:author="Jacyeude Araújo" w:date="2019-10-01T19:11:00Z">
        <w:r w:rsidRPr="00F00993">
          <w:rPr>
            <w:rStyle w:val="Hyperlink"/>
            <w:noProof/>
            <w:color w:val="000000" w:themeColor="text1"/>
            <w:rPrChange w:id="1195" w:author="Jacyeude Araújo" w:date="2019-10-02T13:03:00Z">
              <w:rPr>
                <w:rStyle w:val="Hyperlink"/>
                <w:noProof/>
              </w:rPr>
            </w:rPrChange>
          </w:rPr>
          <w:fldChar w:fldCharType="begin"/>
        </w:r>
        <w:r w:rsidRPr="00F00993">
          <w:rPr>
            <w:rStyle w:val="Hyperlink"/>
            <w:noProof/>
            <w:color w:val="000000" w:themeColor="text1"/>
            <w:rPrChange w:id="1196" w:author="Jacyeude Araújo" w:date="2019-10-02T13:03:00Z">
              <w:rPr>
                <w:rStyle w:val="Hyperlink"/>
                <w:noProof/>
              </w:rPr>
            </w:rPrChange>
          </w:rPr>
          <w:instrText xml:space="preserve"> </w:instrText>
        </w:r>
        <w:r w:rsidRPr="00F00993">
          <w:rPr>
            <w:noProof/>
            <w:color w:val="000000" w:themeColor="text1"/>
            <w:rPrChange w:id="1197" w:author="Jacyeude Araújo" w:date="2019-10-02T13:03:00Z">
              <w:rPr>
                <w:noProof/>
              </w:rPr>
            </w:rPrChange>
          </w:rPr>
          <w:instrText>HYPERLINK "C:\\Users\\jacye\\Desktop\\DISSERTAÇÃO_JACYEUDE_ARAUJO_R2222221.docx" \l "_Toc20849549"</w:instrText>
        </w:r>
        <w:r w:rsidRPr="00F00993">
          <w:rPr>
            <w:rStyle w:val="Hyperlink"/>
            <w:noProof/>
            <w:color w:val="000000" w:themeColor="text1"/>
            <w:rPrChange w:id="1198" w:author="Jacyeude Araújo" w:date="2019-10-02T13:03:00Z">
              <w:rPr>
                <w:rStyle w:val="Hyperlink"/>
                <w:noProof/>
              </w:rPr>
            </w:rPrChange>
          </w:rPr>
          <w:instrText xml:space="preserve"> </w:instrText>
        </w:r>
        <w:r w:rsidRPr="00F00993">
          <w:rPr>
            <w:rStyle w:val="Hyperlink"/>
            <w:noProof/>
            <w:color w:val="000000" w:themeColor="text1"/>
            <w:rPrChange w:id="1199" w:author="Jacyeude Araújo" w:date="2019-10-02T13:03:00Z">
              <w:rPr>
                <w:rStyle w:val="Hyperlink"/>
                <w:noProof/>
              </w:rPr>
            </w:rPrChange>
          </w:rPr>
          <w:fldChar w:fldCharType="separate"/>
        </w:r>
        <w:r w:rsidRPr="00F00993">
          <w:rPr>
            <w:rStyle w:val="Hyperlink"/>
            <w:noProof/>
            <w:color w:val="000000" w:themeColor="text1"/>
            <w:rPrChange w:id="1200" w:author="Jacyeude Araújo" w:date="2019-10-02T13:03:00Z">
              <w:rPr>
                <w:rStyle w:val="Hyperlink"/>
                <w:noProof/>
              </w:rPr>
            </w:rPrChange>
          </w:rPr>
          <w:t>Figura 62 – Resultados kernel rbf. Fonte: O próprio autor</w:t>
        </w:r>
        <w:r w:rsidRPr="00F00993">
          <w:rPr>
            <w:noProof/>
            <w:webHidden/>
            <w:color w:val="000000" w:themeColor="text1"/>
            <w:rPrChange w:id="1201" w:author="Jacyeude Araújo" w:date="2019-10-02T13:03:00Z">
              <w:rPr>
                <w:noProof/>
                <w:webHidden/>
              </w:rPr>
            </w:rPrChange>
          </w:rPr>
          <w:tab/>
        </w:r>
        <w:r w:rsidRPr="00F00993">
          <w:rPr>
            <w:noProof/>
            <w:webHidden/>
            <w:color w:val="000000" w:themeColor="text1"/>
            <w:rPrChange w:id="1202" w:author="Jacyeude Araújo" w:date="2019-10-02T13:03:00Z">
              <w:rPr>
                <w:noProof/>
                <w:webHidden/>
              </w:rPr>
            </w:rPrChange>
          </w:rPr>
          <w:fldChar w:fldCharType="begin"/>
        </w:r>
        <w:r w:rsidRPr="00F00993">
          <w:rPr>
            <w:noProof/>
            <w:webHidden/>
            <w:color w:val="000000" w:themeColor="text1"/>
            <w:rPrChange w:id="1203" w:author="Jacyeude Araújo" w:date="2019-10-02T13:03:00Z">
              <w:rPr>
                <w:noProof/>
                <w:webHidden/>
              </w:rPr>
            </w:rPrChange>
          </w:rPr>
          <w:instrText xml:space="preserve"> PAGEREF _Toc20849549 \h </w:instrText>
        </w:r>
      </w:ins>
      <w:r w:rsidRPr="00F00993">
        <w:rPr>
          <w:noProof/>
          <w:webHidden/>
          <w:color w:val="000000" w:themeColor="text1"/>
          <w:rPrChange w:id="1204" w:author="Jacyeude Araújo" w:date="2019-10-02T13:03:00Z">
            <w:rPr>
              <w:noProof/>
              <w:webHidden/>
              <w:color w:val="000000" w:themeColor="text1"/>
            </w:rPr>
          </w:rPrChange>
        </w:rPr>
      </w:r>
      <w:r w:rsidRPr="00F00993">
        <w:rPr>
          <w:noProof/>
          <w:webHidden/>
          <w:color w:val="000000" w:themeColor="text1"/>
          <w:rPrChange w:id="1205" w:author="Jacyeude Araújo" w:date="2019-10-02T13:03:00Z">
            <w:rPr>
              <w:noProof/>
              <w:webHidden/>
            </w:rPr>
          </w:rPrChange>
        </w:rPr>
        <w:fldChar w:fldCharType="separate"/>
      </w:r>
      <w:r w:rsidR="0008128E">
        <w:rPr>
          <w:noProof/>
          <w:webHidden/>
          <w:color w:val="000000" w:themeColor="text1"/>
        </w:rPr>
        <w:t>87</w:t>
      </w:r>
      <w:ins w:id="1206" w:author="Jacyeude Araújo" w:date="2019-10-01T19:11:00Z">
        <w:r w:rsidRPr="00F00993">
          <w:rPr>
            <w:noProof/>
            <w:webHidden/>
            <w:color w:val="000000" w:themeColor="text1"/>
            <w:rPrChange w:id="1207" w:author="Jacyeude Araújo" w:date="2019-10-02T13:03:00Z">
              <w:rPr>
                <w:noProof/>
                <w:webHidden/>
              </w:rPr>
            </w:rPrChange>
          </w:rPr>
          <w:fldChar w:fldCharType="end"/>
        </w:r>
        <w:r w:rsidRPr="00F00993">
          <w:rPr>
            <w:rStyle w:val="Hyperlink"/>
            <w:noProof/>
            <w:color w:val="000000" w:themeColor="text1"/>
            <w:rPrChange w:id="1208" w:author="Jacyeude Araújo" w:date="2019-10-02T13:03:00Z">
              <w:rPr>
                <w:rStyle w:val="Hyperlink"/>
                <w:noProof/>
              </w:rPr>
            </w:rPrChange>
          </w:rPr>
          <w:fldChar w:fldCharType="end"/>
        </w:r>
      </w:ins>
    </w:p>
    <w:p w14:paraId="44F64B9E" w14:textId="28303B53" w:rsidR="00952D93" w:rsidRPr="00F00993" w:rsidRDefault="00952D93">
      <w:pPr>
        <w:pStyle w:val="ndicedeilustraes"/>
        <w:tabs>
          <w:tab w:val="right" w:leader="dot" w:pos="9620"/>
        </w:tabs>
        <w:rPr>
          <w:ins w:id="1209" w:author="Jacyeude Araújo" w:date="2019-10-01T19:11:00Z"/>
          <w:rFonts w:eastAsiaTheme="minorEastAsia"/>
          <w:noProof/>
          <w:color w:val="000000" w:themeColor="text1"/>
          <w:lang w:eastAsia="pt-BR"/>
          <w:rPrChange w:id="1210" w:author="Jacyeude Araújo" w:date="2019-10-02T13:03:00Z">
            <w:rPr>
              <w:ins w:id="1211" w:author="Jacyeude Araújo" w:date="2019-10-01T19:11:00Z"/>
              <w:rFonts w:eastAsiaTheme="minorEastAsia"/>
              <w:noProof/>
              <w:lang w:eastAsia="pt-BR"/>
            </w:rPr>
          </w:rPrChange>
        </w:rPr>
      </w:pPr>
      <w:ins w:id="1212" w:author="Jacyeude Araújo" w:date="2019-10-01T19:11:00Z">
        <w:r w:rsidRPr="00F00993">
          <w:rPr>
            <w:rStyle w:val="Hyperlink"/>
            <w:noProof/>
            <w:color w:val="000000" w:themeColor="text1"/>
            <w:rPrChange w:id="1213" w:author="Jacyeude Araújo" w:date="2019-10-02T13:03:00Z">
              <w:rPr>
                <w:rStyle w:val="Hyperlink"/>
                <w:noProof/>
              </w:rPr>
            </w:rPrChange>
          </w:rPr>
          <w:fldChar w:fldCharType="begin"/>
        </w:r>
        <w:r w:rsidRPr="00F00993">
          <w:rPr>
            <w:rStyle w:val="Hyperlink"/>
            <w:noProof/>
            <w:color w:val="000000" w:themeColor="text1"/>
            <w:rPrChange w:id="1214" w:author="Jacyeude Araújo" w:date="2019-10-02T13:03:00Z">
              <w:rPr>
                <w:rStyle w:val="Hyperlink"/>
                <w:noProof/>
              </w:rPr>
            </w:rPrChange>
          </w:rPr>
          <w:instrText xml:space="preserve"> </w:instrText>
        </w:r>
        <w:r w:rsidRPr="00F00993">
          <w:rPr>
            <w:noProof/>
            <w:color w:val="000000" w:themeColor="text1"/>
            <w:rPrChange w:id="1215" w:author="Jacyeude Araújo" w:date="2019-10-02T13:03:00Z">
              <w:rPr>
                <w:noProof/>
              </w:rPr>
            </w:rPrChange>
          </w:rPr>
          <w:instrText>HYPERLINK "C:\\Users\\jacye\\Desktop\\DISSERTAÇÃO_JACYEUDE_ARAUJO_R2222221.docx" \l "_Toc20849550"</w:instrText>
        </w:r>
        <w:r w:rsidRPr="00F00993">
          <w:rPr>
            <w:rStyle w:val="Hyperlink"/>
            <w:noProof/>
            <w:color w:val="000000" w:themeColor="text1"/>
            <w:rPrChange w:id="1216" w:author="Jacyeude Araújo" w:date="2019-10-02T13:03:00Z">
              <w:rPr>
                <w:rStyle w:val="Hyperlink"/>
                <w:noProof/>
              </w:rPr>
            </w:rPrChange>
          </w:rPr>
          <w:instrText xml:space="preserve"> </w:instrText>
        </w:r>
        <w:r w:rsidRPr="00F00993">
          <w:rPr>
            <w:rStyle w:val="Hyperlink"/>
            <w:noProof/>
            <w:color w:val="000000" w:themeColor="text1"/>
            <w:rPrChange w:id="1217" w:author="Jacyeude Araújo" w:date="2019-10-02T13:03:00Z">
              <w:rPr>
                <w:rStyle w:val="Hyperlink"/>
                <w:noProof/>
              </w:rPr>
            </w:rPrChange>
          </w:rPr>
          <w:fldChar w:fldCharType="separate"/>
        </w:r>
        <w:r w:rsidRPr="00F00993">
          <w:rPr>
            <w:rStyle w:val="Hyperlink"/>
            <w:noProof/>
            <w:color w:val="000000" w:themeColor="text1"/>
            <w:rPrChange w:id="1218" w:author="Jacyeude Araújo" w:date="2019-10-02T13:03:00Z">
              <w:rPr>
                <w:rStyle w:val="Hyperlink"/>
                <w:noProof/>
              </w:rPr>
            </w:rPrChange>
          </w:rPr>
          <w:t>Figura 63 -Resultado kernel linear, condição de desbalanceamento. Fonte: O próprio autor.</w:t>
        </w:r>
        <w:r w:rsidRPr="00F00993">
          <w:rPr>
            <w:noProof/>
            <w:webHidden/>
            <w:color w:val="000000" w:themeColor="text1"/>
            <w:rPrChange w:id="1219" w:author="Jacyeude Araújo" w:date="2019-10-02T13:03:00Z">
              <w:rPr>
                <w:noProof/>
                <w:webHidden/>
              </w:rPr>
            </w:rPrChange>
          </w:rPr>
          <w:tab/>
        </w:r>
        <w:r w:rsidRPr="00F00993">
          <w:rPr>
            <w:noProof/>
            <w:webHidden/>
            <w:color w:val="000000" w:themeColor="text1"/>
            <w:rPrChange w:id="1220" w:author="Jacyeude Araújo" w:date="2019-10-02T13:03:00Z">
              <w:rPr>
                <w:noProof/>
                <w:webHidden/>
              </w:rPr>
            </w:rPrChange>
          </w:rPr>
          <w:fldChar w:fldCharType="begin"/>
        </w:r>
        <w:r w:rsidRPr="00F00993">
          <w:rPr>
            <w:noProof/>
            <w:webHidden/>
            <w:color w:val="000000" w:themeColor="text1"/>
            <w:rPrChange w:id="1221" w:author="Jacyeude Araújo" w:date="2019-10-02T13:03:00Z">
              <w:rPr>
                <w:noProof/>
                <w:webHidden/>
              </w:rPr>
            </w:rPrChange>
          </w:rPr>
          <w:instrText xml:space="preserve"> PAGEREF _Toc20849550 \h </w:instrText>
        </w:r>
      </w:ins>
      <w:r w:rsidRPr="00F00993">
        <w:rPr>
          <w:noProof/>
          <w:webHidden/>
          <w:color w:val="000000" w:themeColor="text1"/>
          <w:rPrChange w:id="1222" w:author="Jacyeude Araújo" w:date="2019-10-02T13:03:00Z">
            <w:rPr>
              <w:noProof/>
              <w:webHidden/>
              <w:color w:val="000000" w:themeColor="text1"/>
            </w:rPr>
          </w:rPrChange>
        </w:rPr>
      </w:r>
      <w:r w:rsidRPr="00F00993">
        <w:rPr>
          <w:noProof/>
          <w:webHidden/>
          <w:color w:val="000000" w:themeColor="text1"/>
          <w:rPrChange w:id="1223" w:author="Jacyeude Araújo" w:date="2019-10-02T13:03:00Z">
            <w:rPr>
              <w:noProof/>
              <w:webHidden/>
            </w:rPr>
          </w:rPrChange>
        </w:rPr>
        <w:fldChar w:fldCharType="separate"/>
      </w:r>
      <w:r w:rsidR="0008128E">
        <w:rPr>
          <w:noProof/>
          <w:webHidden/>
          <w:color w:val="000000" w:themeColor="text1"/>
        </w:rPr>
        <w:t>88</w:t>
      </w:r>
      <w:ins w:id="1224" w:author="Jacyeude Araújo" w:date="2019-10-01T19:11:00Z">
        <w:r w:rsidRPr="00F00993">
          <w:rPr>
            <w:noProof/>
            <w:webHidden/>
            <w:color w:val="000000" w:themeColor="text1"/>
            <w:rPrChange w:id="1225" w:author="Jacyeude Araújo" w:date="2019-10-02T13:03:00Z">
              <w:rPr>
                <w:noProof/>
                <w:webHidden/>
              </w:rPr>
            </w:rPrChange>
          </w:rPr>
          <w:fldChar w:fldCharType="end"/>
        </w:r>
        <w:r w:rsidRPr="00F00993">
          <w:rPr>
            <w:rStyle w:val="Hyperlink"/>
            <w:noProof/>
            <w:color w:val="000000" w:themeColor="text1"/>
            <w:rPrChange w:id="1226" w:author="Jacyeude Araújo" w:date="2019-10-02T13:03:00Z">
              <w:rPr>
                <w:rStyle w:val="Hyperlink"/>
                <w:noProof/>
              </w:rPr>
            </w:rPrChange>
          </w:rPr>
          <w:fldChar w:fldCharType="end"/>
        </w:r>
      </w:ins>
    </w:p>
    <w:p w14:paraId="37BFC976" w14:textId="62D3B7E0" w:rsidR="00952D93" w:rsidRPr="00F00993" w:rsidRDefault="00952D93">
      <w:pPr>
        <w:pStyle w:val="ndicedeilustraes"/>
        <w:tabs>
          <w:tab w:val="right" w:leader="dot" w:pos="9620"/>
        </w:tabs>
        <w:rPr>
          <w:ins w:id="1227" w:author="Jacyeude Araújo" w:date="2019-10-01T19:11:00Z"/>
          <w:rFonts w:eastAsiaTheme="minorEastAsia"/>
          <w:noProof/>
          <w:color w:val="000000" w:themeColor="text1"/>
          <w:lang w:eastAsia="pt-BR"/>
          <w:rPrChange w:id="1228" w:author="Jacyeude Araújo" w:date="2019-10-02T13:03:00Z">
            <w:rPr>
              <w:ins w:id="1229" w:author="Jacyeude Araújo" w:date="2019-10-01T19:11:00Z"/>
              <w:rFonts w:eastAsiaTheme="minorEastAsia"/>
              <w:noProof/>
              <w:lang w:eastAsia="pt-BR"/>
            </w:rPr>
          </w:rPrChange>
        </w:rPr>
      </w:pPr>
      <w:ins w:id="1230" w:author="Jacyeude Araújo" w:date="2019-10-01T19:11:00Z">
        <w:r w:rsidRPr="00F00993">
          <w:rPr>
            <w:rStyle w:val="Hyperlink"/>
            <w:noProof/>
            <w:color w:val="000000" w:themeColor="text1"/>
            <w:rPrChange w:id="1231" w:author="Jacyeude Araújo" w:date="2019-10-02T13:03:00Z">
              <w:rPr>
                <w:rStyle w:val="Hyperlink"/>
                <w:noProof/>
              </w:rPr>
            </w:rPrChange>
          </w:rPr>
          <w:fldChar w:fldCharType="begin"/>
        </w:r>
        <w:r w:rsidRPr="00F00993">
          <w:rPr>
            <w:rStyle w:val="Hyperlink"/>
            <w:noProof/>
            <w:color w:val="000000" w:themeColor="text1"/>
            <w:rPrChange w:id="1232" w:author="Jacyeude Araújo" w:date="2019-10-02T13:03:00Z">
              <w:rPr>
                <w:rStyle w:val="Hyperlink"/>
                <w:noProof/>
              </w:rPr>
            </w:rPrChange>
          </w:rPr>
          <w:instrText xml:space="preserve"> </w:instrText>
        </w:r>
        <w:r w:rsidRPr="00F00993">
          <w:rPr>
            <w:noProof/>
            <w:color w:val="000000" w:themeColor="text1"/>
            <w:rPrChange w:id="1233" w:author="Jacyeude Araújo" w:date="2019-10-02T13:03:00Z">
              <w:rPr>
                <w:noProof/>
              </w:rPr>
            </w:rPrChange>
          </w:rPr>
          <w:instrText>HYPERLINK \l "_Toc20849551"</w:instrText>
        </w:r>
        <w:r w:rsidRPr="00F00993">
          <w:rPr>
            <w:rStyle w:val="Hyperlink"/>
            <w:noProof/>
            <w:color w:val="000000" w:themeColor="text1"/>
            <w:rPrChange w:id="1234" w:author="Jacyeude Araújo" w:date="2019-10-02T13:03:00Z">
              <w:rPr>
                <w:rStyle w:val="Hyperlink"/>
                <w:noProof/>
              </w:rPr>
            </w:rPrChange>
          </w:rPr>
          <w:instrText xml:space="preserve"> </w:instrText>
        </w:r>
        <w:r w:rsidRPr="00F00993">
          <w:rPr>
            <w:rStyle w:val="Hyperlink"/>
            <w:noProof/>
            <w:color w:val="000000" w:themeColor="text1"/>
            <w:rPrChange w:id="1235" w:author="Jacyeude Araújo" w:date="2019-10-02T13:03:00Z">
              <w:rPr>
                <w:rStyle w:val="Hyperlink"/>
                <w:noProof/>
              </w:rPr>
            </w:rPrChange>
          </w:rPr>
          <w:fldChar w:fldCharType="separate"/>
        </w:r>
        <w:r w:rsidRPr="00F00993">
          <w:rPr>
            <w:rStyle w:val="Hyperlink"/>
            <w:noProof/>
            <w:color w:val="000000" w:themeColor="text1"/>
            <w:rPrChange w:id="1236" w:author="Jacyeude Araújo" w:date="2019-10-02T13:03:00Z">
              <w:rPr>
                <w:rStyle w:val="Hyperlink"/>
                <w:noProof/>
              </w:rPr>
            </w:rPrChange>
          </w:rPr>
          <w:t>Figura 64 - Resultados kernel sigmoid</w:t>
        </w:r>
        <w:r w:rsidRPr="00F00993">
          <w:rPr>
            <w:noProof/>
            <w:webHidden/>
            <w:color w:val="000000" w:themeColor="text1"/>
            <w:rPrChange w:id="1237" w:author="Jacyeude Araújo" w:date="2019-10-02T13:03:00Z">
              <w:rPr>
                <w:noProof/>
                <w:webHidden/>
              </w:rPr>
            </w:rPrChange>
          </w:rPr>
          <w:tab/>
        </w:r>
        <w:r w:rsidRPr="00F00993">
          <w:rPr>
            <w:noProof/>
            <w:webHidden/>
            <w:color w:val="000000" w:themeColor="text1"/>
            <w:rPrChange w:id="1238" w:author="Jacyeude Araújo" w:date="2019-10-02T13:03:00Z">
              <w:rPr>
                <w:noProof/>
                <w:webHidden/>
              </w:rPr>
            </w:rPrChange>
          </w:rPr>
          <w:fldChar w:fldCharType="begin"/>
        </w:r>
        <w:r w:rsidRPr="00F00993">
          <w:rPr>
            <w:noProof/>
            <w:webHidden/>
            <w:color w:val="000000" w:themeColor="text1"/>
            <w:rPrChange w:id="1239" w:author="Jacyeude Araújo" w:date="2019-10-02T13:03:00Z">
              <w:rPr>
                <w:noProof/>
                <w:webHidden/>
              </w:rPr>
            </w:rPrChange>
          </w:rPr>
          <w:instrText xml:space="preserve"> PAGEREF _Toc20849551 \h </w:instrText>
        </w:r>
      </w:ins>
      <w:r w:rsidRPr="00F00993">
        <w:rPr>
          <w:noProof/>
          <w:webHidden/>
          <w:color w:val="000000" w:themeColor="text1"/>
          <w:rPrChange w:id="1240" w:author="Jacyeude Araújo" w:date="2019-10-02T13:03:00Z">
            <w:rPr>
              <w:noProof/>
              <w:webHidden/>
              <w:color w:val="000000" w:themeColor="text1"/>
            </w:rPr>
          </w:rPrChange>
        </w:rPr>
      </w:r>
      <w:r w:rsidRPr="00F00993">
        <w:rPr>
          <w:noProof/>
          <w:webHidden/>
          <w:color w:val="000000" w:themeColor="text1"/>
          <w:rPrChange w:id="1241" w:author="Jacyeude Araújo" w:date="2019-10-02T13:03:00Z">
            <w:rPr>
              <w:noProof/>
              <w:webHidden/>
            </w:rPr>
          </w:rPrChange>
        </w:rPr>
        <w:fldChar w:fldCharType="separate"/>
      </w:r>
      <w:r w:rsidR="0008128E">
        <w:rPr>
          <w:noProof/>
          <w:webHidden/>
          <w:color w:val="000000" w:themeColor="text1"/>
        </w:rPr>
        <w:t>88</w:t>
      </w:r>
      <w:ins w:id="1242" w:author="Jacyeude Araújo" w:date="2019-10-01T19:11:00Z">
        <w:r w:rsidRPr="00F00993">
          <w:rPr>
            <w:noProof/>
            <w:webHidden/>
            <w:color w:val="000000" w:themeColor="text1"/>
            <w:rPrChange w:id="1243" w:author="Jacyeude Araújo" w:date="2019-10-02T13:03:00Z">
              <w:rPr>
                <w:noProof/>
                <w:webHidden/>
              </w:rPr>
            </w:rPrChange>
          </w:rPr>
          <w:fldChar w:fldCharType="end"/>
        </w:r>
        <w:r w:rsidRPr="00F00993">
          <w:rPr>
            <w:rStyle w:val="Hyperlink"/>
            <w:noProof/>
            <w:color w:val="000000" w:themeColor="text1"/>
            <w:rPrChange w:id="1244" w:author="Jacyeude Araújo" w:date="2019-10-02T13:03:00Z">
              <w:rPr>
                <w:rStyle w:val="Hyperlink"/>
                <w:noProof/>
              </w:rPr>
            </w:rPrChange>
          </w:rPr>
          <w:fldChar w:fldCharType="end"/>
        </w:r>
      </w:ins>
    </w:p>
    <w:p w14:paraId="53A07E45" w14:textId="4FB64BCE" w:rsidR="00952D93" w:rsidRPr="00F00993" w:rsidRDefault="00952D93">
      <w:pPr>
        <w:pStyle w:val="ndicedeilustraes"/>
        <w:tabs>
          <w:tab w:val="right" w:leader="dot" w:pos="9620"/>
        </w:tabs>
        <w:rPr>
          <w:ins w:id="1245" w:author="Jacyeude Araújo" w:date="2019-10-01T19:11:00Z"/>
          <w:rFonts w:eastAsiaTheme="minorEastAsia"/>
          <w:noProof/>
          <w:color w:val="000000" w:themeColor="text1"/>
          <w:lang w:eastAsia="pt-BR"/>
          <w:rPrChange w:id="1246" w:author="Jacyeude Araújo" w:date="2019-10-02T13:03:00Z">
            <w:rPr>
              <w:ins w:id="1247" w:author="Jacyeude Araújo" w:date="2019-10-01T19:11:00Z"/>
              <w:rFonts w:eastAsiaTheme="minorEastAsia"/>
              <w:noProof/>
              <w:lang w:eastAsia="pt-BR"/>
            </w:rPr>
          </w:rPrChange>
        </w:rPr>
      </w:pPr>
      <w:ins w:id="1248" w:author="Jacyeude Araújo" w:date="2019-10-01T19:11:00Z">
        <w:r w:rsidRPr="00F00993">
          <w:rPr>
            <w:rStyle w:val="Hyperlink"/>
            <w:noProof/>
            <w:color w:val="000000" w:themeColor="text1"/>
            <w:rPrChange w:id="1249" w:author="Jacyeude Araújo" w:date="2019-10-02T13:03:00Z">
              <w:rPr>
                <w:rStyle w:val="Hyperlink"/>
                <w:noProof/>
              </w:rPr>
            </w:rPrChange>
          </w:rPr>
          <w:fldChar w:fldCharType="begin"/>
        </w:r>
        <w:r w:rsidRPr="00F00993">
          <w:rPr>
            <w:rStyle w:val="Hyperlink"/>
            <w:noProof/>
            <w:color w:val="000000" w:themeColor="text1"/>
            <w:rPrChange w:id="1250" w:author="Jacyeude Araújo" w:date="2019-10-02T13:03:00Z">
              <w:rPr>
                <w:rStyle w:val="Hyperlink"/>
                <w:noProof/>
              </w:rPr>
            </w:rPrChange>
          </w:rPr>
          <w:instrText xml:space="preserve"> </w:instrText>
        </w:r>
        <w:r w:rsidRPr="00F00993">
          <w:rPr>
            <w:noProof/>
            <w:color w:val="000000" w:themeColor="text1"/>
            <w:rPrChange w:id="1251" w:author="Jacyeude Araújo" w:date="2019-10-02T13:03:00Z">
              <w:rPr>
                <w:noProof/>
              </w:rPr>
            </w:rPrChange>
          </w:rPr>
          <w:instrText>HYPERLINK \l "_Toc20849552"</w:instrText>
        </w:r>
        <w:r w:rsidRPr="00F00993">
          <w:rPr>
            <w:rStyle w:val="Hyperlink"/>
            <w:noProof/>
            <w:color w:val="000000" w:themeColor="text1"/>
            <w:rPrChange w:id="1252" w:author="Jacyeude Araújo" w:date="2019-10-02T13:03:00Z">
              <w:rPr>
                <w:rStyle w:val="Hyperlink"/>
                <w:noProof/>
              </w:rPr>
            </w:rPrChange>
          </w:rPr>
          <w:instrText xml:space="preserve"> </w:instrText>
        </w:r>
        <w:r w:rsidRPr="00F00993">
          <w:rPr>
            <w:rStyle w:val="Hyperlink"/>
            <w:noProof/>
            <w:color w:val="000000" w:themeColor="text1"/>
            <w:rPrChange w:id="125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254" w:author="Jacyeude Araújo" w:date="2019-10-02T13:03:00Z">
              <w:rPr>
                <w:rStyle w:val="Hyperlink"/>
                <w:rFonts w:ascii="Times New Roman" w:hAnsi="Times New Roman" w:cs="Times New Roman"/>
                <w:noProof/>
              </w:rPr>
            </w:rPrChange>
          </w:rPr>
          <w:t>Figura 65 - Correlação desbalanceamento verificar polynomial. Fonte. O próprio autor.</w:t>
        </w:r>
        <w:r w:rsidRPr="00F00993">
          <w:rPr>
            <w:noProof/>
            <w:webHidden/>
            <w:color w:val="000000" w:themeColor="text1"/>
            <w:rPrChange w:id="1255" w:author="Jacyeude Araújo" w:date="2019-10-02T13:03:00Z">
              <w:rPr>
                <w:noProof/>
                <w:webHidden/>
              </w:rPr>
            </w:rPrChange>
          </w:rPr>
          <w:tab/>
        </w:r>
        <w:r w:rsidRPr="00F00993">
          <w:rPr>
            <w:noProof/>
            <w:webHidden/>
            <w:color w:val="000000" w:themeColor="text1"/>
            <w:rPrChange w:id="1256" w:author="Jacyeude Araújo" w:date="2019-10-02T13:03:00Z">
              <w:rPr>
                <w:noProof/>
                <w:webHidden/>
              </w:rPr>
            </w:rPrChange>
          </w:rPr>
          <w:fldChar w:fldCharType="begin"/>
        </w:r>
        <w:r w:rsidRPr="00F00993">
          <w:rPr>
            <w:noProof/>
            <w:webHidden/>
            <w:color w:val="000000" w:themeColor="text1"/>
            <w:rPrChange w:id="1257" w:author="Jacyeude Araújo" w:date="2019-10-02T13:03:00Z">
              <w:rPr>
                <w:noProof/>
                <w:webHidden/>
              </w:rPr>
            </w:rPrChange>
          </w:rPr>
          <w:instrText xml:space="preserve"> PAGEREF _Toc20849552 \h </w:instrText>
        </w:r>
      </w:ins>
      <w:r w:rsidRPr="00F00993">
        <w:rPr>
          <w:noProof/>
          <w:webHidden/>
          <w:color w:val="000000" w:themeColor="text1"/>
          <w:rPrChange w:id="1258" w:author="Jacyeude Araújo" w:date="2019-10-02T13:03:00Z">
            <w:rPr>
              <w:noProof/>
              <w:webHidden/>
              <w:color w:val="000000" w:themeColor="text1"/>
            </w:rPr>
          </w:rPrChange>
        </w:rPr>
      </w:r>
      <w:r w:rsidRPr="00F00993">
        <w:rPr>
          <w:noProof/>
          <w:webHidden/>
          <w:color w:val="000000" w:themeColor="text1"/>
          <w:rPrChange w:id="1259" w:author="Jacyeude Araújo" w:date="2019-10-02T13:03:00Z">
            <w:rPr>
              <w:noProof/>
              <w:webHidden/>
            </w:rPr>
          </w:rPrChange>
        </w:rPr>
        <w:fldChar w:fldCharType="separate"/>
      </w:r>
      <w:r w:rsidR="0008128E">
        <w:rPr>
          <w:noProof/>
          <w:webHidden/>
          <w:color w:val="000000" w:themeColor="text1"/>
        </w:rPr>
        <w:t>88</w:t>
      </w:r>
      <w:ins w:id="1260" w:author="Jacyeude Araújo" w:date="2019-10-01T19:11:00Z">
        <w:r w:rsidRPr="00F00993">
          <w:rPr>
            <w:noProof/>
            <w:webHidden/>
            <w:color w:val="000000" w:themeColor="text1"/>
            <w:rPrChange w:id="1261" w:author="Jacyeude Araújo" w:date="2019-10-02T13:03:00Z">
              <w:rPr>
                <w:noProof/>
                <w:webHidden/>
              </w:rPr>
            </w:rPrChange>
          </w:rPr>
          <w:fldChar w:fldCharType="end"/>
        </w:r>
        <w:r w:rsidRPr="00F00993">
          <w:rPr>
            <w:rStyle w:val="Hyperlink"/>
            <w:noProof/>
            <w:color w:val="000000" w:themeColor="text1"/>
            <w:rPrChange w:id="1262" w:author="Jacyeude Araújo" w:date="2019-10-02T13:03:00Z">
              <w:rPr>
                <w:rStyle w:val="Hyperlink"/>
                <w:noProof/>
              </w:rPr>
            </w:rPrChange>
          </w:rPr>
          <w:fldChar w:fldCharType="end"/>
        </w:r>
      </w:ins>
    </w:p>
    <w:p w14:paraId="4F190511" w14:textId="18C9EEA9" w:rsidR="00952D93" w:rsidRPr="00F00993" w:rsidRDefault="00952D93">
      <w:pPr>
        <w:pStyle w:val="ndicedeilustraes"/>
        <w:tabs>
          <w:tab w:val="right" w:leader="dot" w:pos="9620"/>
        </w:tabs>
        <w:rPr>
          <w:ins w:id="1263" w:author="Jacyeude Araújo" w:date="2019-10-01T19:11:00Z"/>
          <w:rFonts w:eastAsiaTheme="minorEastAsia"/>
          <w:noProof/>
          <w:color w:val="000000" w:themeColor="text1"/>
          <w:lang w:eastAsia="pt-BR"/>
          <w:rPrChange w:id="1264" w:author="Jacyeude Araújo" w:date="2019-10-02T13:03:00Z">
            <w:rPr>
              <w:ins w:id="1265" w:author="Jacyeude Araújo" w:date="2019-10-01T19:11:00Z"/>
              <w:rFonts w:eastAsiaTheme="minorEastAsia"/>
              <w:noProof/>
              <w:lang w:eastAsia="pt-BR"/>
            </w:rPr>
          </w:rPrChange>
        </w:rPr>
      </w:pPr>
      <w:ins w:id="1266" w:author="Jacyeude Araújo" w:date="2019-10-01T19:11:00Z">
        <w:r w:rsidRPr="00F00993">
          <w:rPr>
            <w:rStyle w:val="Hyperlink"/>
            <w:noProof/>
            <w:color w:val="000000" w:themeColor="text1"/>
            <w:rPrChange w:id="1267" w:author="Jacyeude Araújo" w:date="2019-10-02T13:03:00Z">
              <w:rPr>
                <w:rStyle w:val="Hyperlink"/>
                <w:noProof/>
              </w:rPr>
            </w:rPrChange>
          </w:rPr>
          <w:fldChar w:fldCharType="begin"/>
        </w:r>
        <w:r w:rsidRPr="00F00993">
          <w:rPr>
            <w:rStyle w:val="Hyperlink"/>
            <w:noProof/>
            <w:color w:val="000000" w:themeColor="text1"/>
            <w:rPrChange w:id="1268" w:author="Jacyeude Araújo" w:date="2019-10-02T13:03:00Z">
              <w:rPr>
                <w:rStyle w:val="Hyperlink"/>
                <w:noProof/>
              </w:rPr>
            </w:rPrChange>
          </w:rPr>
          <w:instrText xml:space="preserve"> </w:instrText>
        </w:r>
        <w:r w:rsidRPr="00F00993">
          <w:rPr>
            <w:noProof/>
            <w:color w:val="000000" w:themeColor="text1"/>
            <w:rPrChange w:id="1269" w:author="Jacyeude Araújo" w:date="2019-10-02T13:03:00Z">
              <w:rPr>
                <w:noProof/>
              </w:rPr>
            </w:rPrChange>
          </w:rPr>
          <w:instrText>HYPERLINK \l "_Toc20849553"</w:instrText>
        </w:r>
        <w:r w:rsidRPr="00F00993">
          <w:rPr>
            <w:rStyle w:val="Hyperlink"/>
            <w:noProof/>
            <w:color w:val="000000" w:themeColor="text1"/>
            <w:rPrChange w:id="1270" w:author="Jacyeude Araújo" w:date="2019-10-02T13:03:00Z">
              <w:rPr>
                <w:rStyle w:val="Hyperlink"/>
                <w:noProof/>
              </w:rPr>
            </w:rPrChange>
          </w:rPr>
          <w:instrText xml:space="preserve"> </w:instrText>
        </w:r>
        <w:r w:rsidRPr="00F00993">
          <w:rPr>
            <w:rStyle w:val="Hyperlink"/>
            <w:noProof/>
            <w:color w:val="000000" w:themeColor="text1"/>
            <w:rPrChange w:id="1271"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272" w:author="Jacyeude Araújo" w:date="2019-10-02T13:03:00Z">
              <w:rPr>
                <w:rStyle w:val="Hyperlink"/>
                <w:rFonts w:ascii="Times New Roman" w:hAnsi="Times New Roman" w:cs="Times New Roman"/>
                <w:noProof/>
              </w:rPr>
            </w:rPrChange>
          </w:rPr>
          <w:t>Figura 66 - amostra de valores do modelo gerado</w:t>
        </w:r>
        <w:r w:rsidRPr="00F00993">
          <w:rPr>
            <w:noProof/>
            <w:webHidden/>
            <w:color w:val="000000" w:themeColor="text1"/>
            <w:rPrChange w:id="1273" w:author="Jacyeude Araújo" w:date="2019-10-02T13:03:00Z">
              <w:rPr>
                <w:noProof/>
                <w:webHidden/>
              </w:rPr>
            </w:rPrChange>
          </w:rPr>
          <w:tab/>
        </w:r>
        <w:r w:rsidRPr="00F00993">
          <w:rPr>
            <w:noProof/>
            <w:webHidden/>
            <w:color w:val="000000" w:themeColor="text1"/>
            <w:rPrChange w:id="1274" w:author="Jacyeude Araújo" w:date="2019-10-02T13:03:00Z">
              <w:rPr>
                <w:noProof/>
                <w:webHidden/>
              </w:rPr>
            </w:rPrChange>
          </w:rPr>
          <w:fldChar w:fldCharType="begin"/>
        </w:r>
        <w:r w:rsidRPr="00F00993">
          <w:rPr>
            <w:noProof/>
            <w:webHidden/>
            <w:color w:val="000000" w:themeColor="text1"/>
            <w:rPrChange w:id="1275" w:author="Jacyeude Araújo" w:date="2019-10-02T13:03:00Z">
              <w:rPr>
                <w:noProof/>
                <w:webHidden/>
              </w:rPr>
            </w:rPrChange>
          </w:rPr>
          <w:instrText xml:space="preserve"> PAGEREF _Toc20849553 \h </w:instrText>
        </w:r>
      </w:ins>
      <w:r w:rsidRPr="00F00993">
        <w:rPr>
          <w:noProof/>
          <w:webHidden/>
          <w:color w:val="000000" w:themeColor="text1"/>
          <w:rPrChange w:id="1276" w:author="Jacyeude Araújo" w:date="2019-10-02T13:03:00Z">
            <w:rPr>
              <w:noProof/>
              <w:webHidden/>
              <w:color w:val="000000" w:themeColor="text1"/>
            </w:rPr>
          </w:rPrChange>
        </w:rPr>
      </w:r>
      <w:r w:rsidRPr="00F00993">
        <w:rPr>
          <w:noProof/>
          <w:webHidden/>
          <w:color w:val="000000" w:themeColor="text1"/>
          <w:rPrChange w:id="1277" w:author="Jacyeude Araújo" w:date="2019-10-02T13:03:00Z">
            <w:rPr>
              <w:noProof/>
              <w:webHidden/>
            </w:rPr>
          </w:rPrChange>
        </w:rPr>
        <w:fldChar w:fldCharType="separate"/>
      </w:r>
      <w:r w:rsidR="0008128E">
        <w:rPr>
          <w:noProof/>
          <w:webHidden/>
          <w:color w:val="000000" w:themeColor="text1"/>
        </w:rPr>
        <w:t>89</w:t>
      </w:r>
      <w:ins w:id="1278" w:author="Jacyeude Araújo" w:date="2019-10-01T19:11:00Z">
        <w:r w:rsidRPr="00F00993">
          <w:rPr>
            <w:noProof/>
            <w:webHidden/>
            <w:color w:val="000000" w:themeColor="text1"/>
            <w:rPrChange w:id="1279" w:author="Jacyeude Araújo" w:date="2019-10-02T13:03:00Z">
              <w:rPr>
                <w:noProof/>
                <w:webHidden/>
              </w:rPr>
            </w:rPrChange>
          </w:rPr>
          <w:fldChar w:fldCharType="end"/>
        </w:r>
        <w:r w:rsidRPr="00F00993">
          <w:rPr>
            <w:rStyle w:val="Hyperlink"/>
            <w:noProof/>
            <w:color w:val="000000" w:themeColor="text1"/>
            <w:rPrChange w:id="1280" w:author="Jacyeude Araújo" w:date="2019-10-02T13:03:00Z">
              <w:rPr>
                <w:rStyle w:val="Hyperlink"/>
                <w:noProof/>
              </w:rPr>
            </w:rPrChange>
          </w:rPr>
          <w:fldChar w:fldCharType="end"/>
        </w:r>
      </w:ins>
    </w:p>
    <w:p w14:paraId="0DE43B84" w14:textId="39F08B03" w:rsidR="00952D93" w:rsidRPr="00F00993" w:rsidRDefault="00952D93">
      <w:pPr>
        <w:pStyle w:val="ndicedeilustraes"/>
        <w:tabs>
          <w:tab w:val="right" w:leader="dot" w:pos="9620"/>
        </w:tabs>
        <w:rPr>
          <w:ins w:id="1281" w:author="Jacyeude Araújo" w:date="2019-10-01T19:11:00Z"/>
          <w:rFonts w:eastAsiaTheme="minorEastAsia"/>
          <w:noProof/>
          <w:color w:val="000000" w:themeColor="text1"/>
          <w:lang w:eastAsia="pt-BR"/>
          <w:rPrChange w:id="1282" w:author="Jacyeude Araújo" w:date="2019-10-02T13:03:00Z">
            <w:rPr>
              <w:ins w:id="1283" w:author="Jacyeude Araújo" w:date="2019-10-01T19:11:00Z"/>
              <w:rFonts w:eastAsiaTheme="minorEastAsia"/>
              <w:noProof/>
              <w:lang w:eastAsia="pt-BR"/>
            </w:rPr>
          </w:rPrChange>
        </w:rPr>
      </w:pPr>
      <w:ins w:id="1284" w:author="Jacyeude Araújo" w:date="2019-10-01T19:11:00Z">
        <w:r w:rsidRPr="00F00993">
          <w:rPr>
            <w:rStyle w:val="Hyperlink"/>
            <w:noProof/>
            <w:color w:val="000000" w:themeColor="text1"/>
            <w:rPrChange w:id="1285" w:author="Jacyeude Araújo" w:date="2019-10-02T13:03:00Z">
              <w:rPr>
                <w:rStyle w:val="Hyperlink"/>
                <w:noProof/>
              </w:rPr>
            </w:rPrChange>
          </w:rPr>
          <w:fldChar w:fldCharType="begin"/>
        </w:r>
        <w:r w:rsidRPr="00F00993">
          <w:rPr>
            <w:rStyle w:val="Hyperlink"/>
            <w:noProof/>
            <w:color w:val="000000" w:themeColor="text1"/>
            <w:rPrChange w:id="1286" w:author="Jacyeude Araújo" w:date="2019-10-02T13:03:00Z">
              <w:rPr>
                <w:rStyle w:val="Hyperlink"/>
                <w:noProof/>
              </w:rPr>
            </w:rPrChange>
          </w:rPr>
          <w:instrText xml:space="preserve"> </w:instrText>
        </w:r>
        <w:r w:rsidRPr="00F00993">
          <w:rPr>
            <w:noProof/>
            <w:color w:val="000000" w:themeColor="text1"/>
            <w:rPrChange w:id="1287" w:author="Jacyeude Araújo" w:date="2019-10-02T13:03:00Z">
              <w:rPr>
                <w:noProof/>
              </w:rPr>
            </w:rPrChange>
          </w:rPr>
          <w:instrText>HYPERLINK "C:\\Users\\jacye\\Desktop\\DISSERTAÇÃO_JACYEUDE_ARAUJO_R2222221.docx" \l "_Toc20849554"</w:instrText>
        </w:r>
        <w:r w:rsidRPr="00F00993">
          <w:rPr>
            <w:rStyle w:val="Hyperlink"/>
            <w:noProof/>
            <w:color w:val="000000" w:themeColor="text1"/>
            <w:rPrChange w:id="1288" w:author="Jacyeude Araújo" w:date="2019-10-02T13:03:00Z">
              <w:rPr>
                <w:rStyle w:val="Hyperlink"/>
                <w:noProof/>
              </w:rPr>
            </w:rPrChange>
          </w:rPr>
          <w:instrText xml:space="preserve"> </w:instrText>
        </w:r>
        <w:r w:rsidRPr="00F00993">
          <w:rPr>
            <w:rStyle w:val="Hyperlink"/>
            <w:noProof/>
            <w:color w:val="000000" w:themeColor="text1"/>
            <w:rPrChange w:id="1289" w:author="Jacyeude Araújo" w:date="2019-10-02T13:03:00Z">
              <w:rPr>
                <w:rStyle w:val="Hyperlink"/>
                <w:noProof/>
              </w:rPr>
            </w:rPrChange>
          </w:rPr>
          <w:fldChar w:fldCharType="separate"/>
        </w:r>
        <w:r w:rsidRPr="00F00993">
          <w:rPr>
            <w:rStyle w:val="Hyperlink"/>
            <w:noProof/>
            <w:color w:val="000000" w:themeColor="text1"/>
            <w:rPrChange w:id="1290" w:author="Jacyeude Araújo" w:date="2019-10-02T13:03:00Z">
              <w:rPr>
                <w:rStyle w:val="Hyperlink"/>
                <w:noProof/>
              </w:rPr>
            </w:rPrChange>
          </w:rPr>
          <w:t>Figura 67 - Resultados kernel polynomial. Fonte: O próprio autor.</w:t>
        </w:r>
        <w:r w:rsidRPr="00F00993">
          <w:rPr>
            <w:noProof/>
            <w:webHidden/>
            <w:color w:val="000000" w:themeColor="text1"/>
            <w:rPrChange w:id="1291" w:author="Jacyeude Araújo" w:date="2019-10-02T13:03:00Z">
              <w:rPr>
                <w:noProof/>
                <w:webHidden/>
              </w:rPr>
            </w:rPrChange>
          </w:rPr>
          <w:tab/>
        </w:r>
        <w:r w:rsidRPr="00F00993">
          <w:rPr>
            <w:noProof/>
            <w:webHidden/>
            <w:color w:val="000000" w:themeColor="text1"/>
            <w:rPrChange w:id="1292" w:author="Jacyeude Araújo" w:date="2019-10-02T13:03:00Z">
              <w:rPr>
                <w:noProof/>
                <w:webHidden/>
              </w:rPr>
            </w:rPrChange>
          </w:rPr>
          <w:fldChar w:fldCharType="begin"/>
        </w:r>
        <w:r w:rsidRPr="00F00993">
          <w:rPr>
            <w:noProof/>
            <w:webHidden/>
            <w:color w:val="000000" w:themeColor="text1"/>
            <w:rPrChange w:id="1293" w:author="Jacyeude Araújo" w:date="2019-10-02T13:03:00Z">
              <w:rPr>
                <w:noProof/>
                <w:webHidden/>
              </w:rPr>
            </w:rPrChange>
          </w:rPr>
          <w:instrText xml:space="preserve"> PAGEREF _Toc20849554 \h </w:instrText>
        </w:r>
      </w:ins>
      <w:r w:rsidRPr="00F00993">
        <w:rPr>
          <w:noProof/>
          <w:webHidden/>
          <w:color w:val="000000" w:themeColor="text1"/>
          <w:rPrChange w:id="1294" w:author="Jacyeude Araújo" w:date="2019-10-02T13:03:00Z">
            <w:rPr>
              <w:noProof/>
              <w:webHidden/>
              <w:color w:val="000000" w:themeColor="text1"/>
            </w:rPr>
          </w:rPrChange>
        </w:rPr>
      </w:r>
      <w:r w:rsidRPr="00F00993">
        <w:rPr>
          <w:noProof/>
          <w:webHidden/>
          <w:color w:val="000000" w:themeColor="text1"/>
          <w:rPrChange w:id="1295" w:author="Jacyeude Araújo" w:date="2019-10-02T13:03:00Z">
            <w:rPr>
              <w:noProof/>
              <w:webHidden/>
            </w:rPr>
          </w:rPrChange>
        </w:rPr>
        <w:fldChar w:fldCharType="separate"/>
      </w:r>
      <w:r w:rsidR="0008128E">
        <w:rPr>
          <w:noProof/>
          <w:webHidden/>
          <w:color w:val="000000" w:themeColor="text1"/>
        </w:rPr>
        <w:t>89</w:t>
      </w:r>
      <w:ins w:id="1296" w:author="Jacyeude Araújo" w:date="2019-10-01T19:11:00Z">
        <w:r w:rsidRPr="00F00993">
          <w:rPr>
            <w:noProof/>
            <w:webHidden/>
            <w:color w:val="000000" w:themeColor="text1"/>
            <w:rPrChange w:id="1297" w:author="Jacyeude Araújo" w:date="2019-10-02T13:03:00Z">
              <w:rPr>
                <w:noProof/>
                <w:webHidden/>
              </w:rPr>
            </w:rPrChange>
          </w:rPr>
          <w:fldChar w:fldCharType="end"/>
        </w:r>
        <w:r w:rsidRPr="00F00993">
          <w:rPr>
            <w:rStyle w:val="Hyperlink"/>
            <w:noProof/>
            <w:color w:val="000000" w:themeColor="text1"/>
            <w:rPrChange w:id="1298" w:author="Jacyeude Araújo" w:date="2019-10-02T13:03:00Z">
              <w:rPr>
                <w:rStyle w:val="Hyperlink"/>
                <w:noProof/>
              </w:rPr>
            </w:rPrChange>
          </w:rPr>
          <w:fldChar w:fldCharType="end"/>
        </w:r>
      </w:ins>
    </w:p>
    <w:p w14:paraId="07CBDE5F" w14:textId="3156404F" w:rsidR="00952D93" w:rsidRPr="00F00993" w:rsidRDefault="00952D93">
      <w:pPr>
        <w:pStyle w:val="ndicedeilustraes"/>
        <w:tabs>
          <w:tab w:val="right" w:leader="dot" w:pos="9620"/>
        </w:tabs>
        <w:rPr>
          <w:ins w:id="1299" w:author="Jacyeude Araújo" w:date="2019-10-01T19:11:00Z"/>
          <w:rFonts w:eastAsiaTheme="minorEastAsia"/>
          <w:noProof/>
          <w:color w:val="000000" w:themeColor="text1"/>
          <w:lang w:eastAsia="pt-BR"/>
          <w:rPrChange w:id="1300" w:author="Jacyeude Araújo" w:date="2019-10-02T13:03:00Z">
            <w:rPr>
              <w:ins w:id="1301" w:author="Jacyeude Araújo" w:date="2019-10-01T19:11:00Z"/>
              <w:rFonts w:eastAsiaTheme="minorEastAsia"/>
              <w:noProof/>
              <w:lang w:eastAsia="pt-BR"/>
            </w:rPr>
          </w:rPrChange>
        </w:rPr>
      </w:pPr>
      <w:ins w:id="1302" w:author="Jacyeude Araújo" w:date="2019-10-01T19:11:00Z">
        <w:r w:rsidRPr="00F00993">
          <w:rPr>
            <w:rStyle w:val="Hyperlink"/>
            <w:noProof/>
            <w:color w:val="000000" w:themeColor="text1"/>
            <w:rPrChange w:id="1303" w:author="Jacyeude Araújo" w:date="2019-10-02T13:03:00Z">
              <w:rPr>
                <w:rStyle w:val="Hyperlink"/>
                <w:noProof/>
              </w:rPr>
            </w:rPrChange>
          </w:rPr>
          <w:fldChar w:fldCharType="begin"/>
        </w:r>
        <w:r w:rsidRPr="00F00993">
          <w:rPr>
            <w:rStyle w:val="Hyperlink"/>
            <w:noProof/>
            <w:color w:val="000000" w:themeColor="text1"/>
            <w:rPrChange w:id="1304" w:author="Jacyeude Araújo" w:date="2019-10-02T13:03:00Z">
              <w:rPr>
                <w:rStyle w:val="Hyperlink"/>
                <w:noProof/>
              </w:rPr>
            </w:rPrChange>
          </w:rPr>
          <w:instrText xml:space="preserve"> </w:instrText>
        </w:r>
        <w:r w:rsidRPr="00F00993">
          <w:rPr>
            <w:noProof/>
            <w:color w:val="000000" w:themeColor="text1"/>
            <w:rPrChange w:id="1305" w:author="Jacyeude Araújo" w:date="2019-10-02T13:03:00Z">
              <w:rPr>
                <w:noProof/>
              </w:rPr>
            </w:rPrChange>
          </w:rPr>
          <w:instrText>HYPERLINK "C:\\Users\\jacye\\Desktop\\DISSERTAÇÃO_JACYEUDE_ARAUJO_R2222221.docx" \l "_Toc20849555"</w:instrText>
        </w:r>
        <w:r w:rsidRPr="00F00993">
          <w:rPr>
            <w:rStyle w:val="Hyperlink"/>
            <w:noProof/>
            <w:color w:val="000000" w:themeColor="text1"/>
            <w:rPrChange w:id="1306" w:author="Jacyeude Araújo" w:date="2019-10-02T13:03:00Z">
              <w:rPr>
                <w:rStyle w:val="Hyperlink"/>
                <w:noProof/>
              </w:rPr>
            </w:rPrChange>
          </w:rPr>
          <w:instrText xml:space="preserve"> </w:instrText>
        </w:r>
        <w:r w:rsidRPr="00F00993">
          <w:rPr>
            <w:rStyle w:val="Hyperlink"/>
            <w:noProof/>
            <w:color w:val="000000" w:themeColor="text1"/>
            <w:rPrChange w:id="1307" w:author="Jacyeude Araújo" w:date="2019-10-02T13:03:00Z">
              <w:rPr>
                <w:rStyle w:val="Hyperlink"/>
                <w:noProof/>
              </w:rPr>
            </w:rPrChange>
          </w:rPr>
          <w:fldChar w:fldCharType="separate"/>
        </w:r>
        <w:r w:rsidRPr="00F00993">
          <w:rPr>
            <w:rStyle w:val="Hyperlink"/>
            <w:noProof/>
            <w:color w:val="000000" w:themeColor="text1"/>
            <w:rPrChange w:id="1308" w:author="Jacyeude Araújo" w:date="2019-10-02T13:03:00Z">
              <w:rPr>
                <w:rStyle w:val="Hyperlink"/>
                <w:noProof/>
              </w:rPr>
            </w:rPrChange>
          </w:rPr>
          <w:t>Figura 68 -  - Resultados kernel rbfl. Fonte: O próprio autor.</w:t>
        </w:r>
        <w:r w:rsidRPr="00F00993">
          <w:rPr>
            <w:noProof/>
            <w:webHidden/>
            <w:color w:val="000000" w:themeColor="text1"/>
            <w:rPrChange w:id="1309" w:author="Jacyeude Araújo" w:date="2019-10-02T13:03:00Z">
              <w:rPr>
                <w:noProof/>
                <w:webHidden/>
              </w:rPr>
            </w:rPrChange>
          </w:rPr>
          <w:tab/>
        </w:r>
        <w:r w:rsidRPr="00F00993">
          <w:rPr>
            <w:noProof/>
            <w:webHidden/>
            <w:color w:val="000000" w:themeColor="text1"/>
            <w:rPrChange w:id="1310" w:author="Jacyeude Araújo" w:date="2019-10-02T13:03:00Z">
              <w:rPr>
                <w:noProof/>
                <w:webHidden/>
              </w:rPr>
            </w:rPrChange>
          </w:rPr>
          <w:fldChar w:fldCharType="begin"/>
        </w:r>
        <w:r w:rsidRPr="00F00993">
          <w:rPr>
            <w:noProof/>
            <w:webHidden/>
            <w:color w:val="000000" w:themeColor="text1"/>
            <w:rPrChange w:id="1311" w:author="Jacyeude Araújo" w:date="2019-10-02T13:03:00Z">
              <w:rPr>
                <w:noProof/>
                <w:webHidden/>
              </w:rPr>
            </w:rPrChange>
          </w:rPr>
          <w:instrText xml:space="preserve"> PAGEREF _Toc20849555 \h </w:instrText>
        </w:r>
      </w:ins>
      <w:r w:rsidRPr="00F00993">
        <w:rPr>
          <w:noProof/>
          <w:webHidden/>
          <w:color w:val="000000" w:themeColor="text1"/>
          <w:rPrChange w:id="1312" w:author="Jacyeude Araújo" w:date="2019-10-02T13:03:00Z">
            <w:rPr>
              <w:noProof/>
              <w:webHidden/>
              <w:color w:val="000000" w:themeColor="text1"/>
            </w:rPr>
          </w:rPrChange>
        </w:rPr>
      </w:r>
      <w:r w:rsidRPr="00F00993">
        <w:rPr>
          <w:noProof/>
          <w:webHidden/>
          <w:color w:val="000000" w:themeColor="text1"/>
          <w:rPrChange w:id="1313" w:author="Jacyeude Araújo" w:date="2019-10-02T13:03:00Z">
            <w:rPr>
              <w:noProof/>
              <w:webHidden/>
            </w:rPr>
          </w:rPrChange>
        </w:rPr>
        <w:fldChar w:fldCharType="separate"/>
      </w:r>
      <w:r w:rsidR="0008128E">
        <w:rPr>
          <w:noProof/>
          <w:webHidden/>
          <w:color w:val="000000" w:themeColor="text1"/>
        </w:rPr>
        <w:t>89</w:t>
      </w:r>
      <w:ins w:id="1314" w:author="Jacyeude Araújo" w:date="2019-10-01T19:11:00Z">
        <w:r w:rsidRPr="00F00993">
          <w:rPr>
            <w:noProof/>
            <w:webHidden/>
            <w:color w:val="000000" w:themeColor="text1"/>
            <w:rPrChange w:id="1315" w:author="Jacyeude Araújo" w:date="2019-10-02T13:03:00Z">
              <w:rPr>
                <w:noProof/>
                <w:webHidden/>
              </w:rPr>
            </w:rPrChange>
          </w:rPr>
          <w:fldChar w:fldCharType="end"/>
        </w:r>
        <w:r w:rsidRPr="00F00993">
          <w:rPr>
            <w:rStyle w:val="Hyperlink"/>
            <w:noProof/>
            <w:color w:val="000000" w:themeColor="text1"/>
            <w:rPrChange w:id="1316" w:author="Jacyeude Araújo" w:date="2019-10-02T13:03:00Z">
              <w:rPr>
                <w:rStyle w:val="Hyperlink"/>
                <w:noProof/>
              </w:rPr>
            </w:rPrChange>
          </w:rPr>
          <w:fldChar w:fldCharType="end"/>
        </w:r>
      </w:ins>
    </w:p>
    <w:p w14:paraId="331E8475" w14:textId="43159F23" w:rsidR="00952D93" w:rsidRPr="00F00993" w:rsidRDefault="00952D93">
      <w:pPr>
        <w:pStyle w:val="ndicedeilustraes"/>
        <w:tabs>
          <w:tab w:val="right" w:leader="dot" w:pos="9620"/>
        </w:tabs>
        <w:rPr>
          <w:ins w:id="1317" w:author="Jacyeude Araújo" w:date="2019-10-01T19:11:00Z"/>
          <w:rFonts w:eastAsiaTheme="minorEastAsia"/>
          <w:noProof/>
          <w:color w:val="000000" w:themeColor="text1"/>
          <w:lang w:eastAsia="pt-BR"/>
          <w:rPrChange w:id="1318" w:author="Jacyeude Araújo" w:date="2019-10-02T13:03:00Z">
            <w:rPr>
              <w:ins w:id="1319" w:author="Jacyeude Araújo" w:date="2019-10-01T19:11:00Z"/>
              <w:rFonts w:eastAsiaTheme="minorEastAsia"/>
              <w:noProof/>
              <w:lang w:eastAsia="pt-BR"/>
            </w:rPr>
          </w:rPrChange>
        </w:rPr>
      </w:pPr>
      <w:ins w:id="1320" w:author="Jacyeude Araújo" w:date="2019-10-01T19:11:00Z">
        <w:r w:rsidRPr="00F00993">
          <w:rPr>
            <w:rStyle w:val="Hyperlink"/>
            <w:noProof/>
            <w:color w:val="000000" w:themeColor="text1"/>
            <w:rPrChange w:id="1321" w:author="Jacyeude Araújo" w:date="2019-10-02T13:03:00Z">
              <w:rPr>
                <w:rStyle w:val="Hyperlink"/>
                <w:noProof/>
              </w:rPr>
            </w:rPrChange>
          </w:rPr>
          <w:fldChar w:fldCharType="begin"/>
        </w:r>
        <w:r w:rsidRPr="00F00993">
          <w:rPr>
            <w:rStyle w:val="Hyperlink"/>
            <w:noProof/>
            <w:color w:val="000000" w:themeColor="text1"/>
            <w:rPrChange w:id="1322" w:author="Jacyeude Araújo" w:date="2019-10-02T13:03:00Z">
              <w:rPr>
                <w:rStyle w:val="Hyperlink"/>
                <w:noProof/>
              </w:rPr>
            </w:rPrChange>
          </w:rPr>
          <w:instrText xml:space="preserve"> </w:instrText>
        </w:r>
        <w:r w:rsidRPr="00F00993">
          <w:rPr>
            <w:noProof/>
            <w:color w:val="000000" w:themeColor="text1"/>
            <w:rPrChange w:id="1323" w:author="Jacyeude Araújo" w:date="2019-10-02T13:03:00Z">
              <w:rPr>
                <w:noProof/>
              </w:rPr>
            </w:rPrChange>
          </w:rPr>
          <w:instrText>HYPERLINK "C:\\Users\\jacye\\Desktop\\DISSERTAÇÃO_JACYEUDE_ARAUJO_R2222221.docx" \l "_Toc20849556"</w:instrText>
        </w:r>
        <w:r w:rsidRPr="00F00993">
          <w:rPr>
            <w:rStyle w:val="Hyperlink"/>
            <w:noProof/>
            <w:color w:val="000000" w:themeColor="text1"/>
            <w:rPrChange w:id="1324" w:author="Jacyeude Araújo" w:date="2019-10-02T13:03:00Z">
              <w:rPr>
                <w:rStyle w:val="Hyperlink"/>
                <w:noProof/>
              </w:rPr>
            </w:rPrChange>
          </w:rPr>
          <w:instrText xml:space="preserve"> </w:instrText>
        </w:r>
        <w:r w:rsidRPr="00F00993">
          <w:rPr>
            <w:rStyle w:val="Hyperlink"/>
            <w:noProof/>
            <w:color w:val="000000" w:themeColor="text1"/>
            <w:rPrChange w:id="1325" w:author="Jacyeude Araújo" w:date="2019-10-02T13:03:00Z">
              <w:rPr>
                <w:rStyle w:val="Hyperlink"/>
                <w:noProof/>
              </w:rPr>
            </w:rPrChange>
          </w:rPr>
          <w:fldChar w:fldCharType="separate"/>
        </w:r>
        <w:r w:rsidRPr="00F00993">
          <w:rPr>
            <w:rStyle w:val="Hyperlink"/>
            <w:noProof/>
            <w:color w:val="000000" w:themeColor="text1"/>
            <w:rPrChange w:id="1326" w:author="Jacyeude Araújo" w:date="2019-10-02T13:03:00Z">
              <w:rPr>
                <w:rStyle w:val="Hyperlink"/>
                <w:noProof/>
              </w:rPr>
            </w:rPrChange>
          </w:rPr>
          <w:t>Figura 69- Resultados do kernel linear, condição Desnível..</w:t>
        </w:r>
        <w:r w:rsidRPr="00F00993">
          <w:rPr>
            <w:noProof/>
            <w:webHidden/>
            <w:color w:val="000000" w:themeColor="text1"/>
            <w:rPrChange w:id="1327" w:author="Jacyeude Araújo" w:date="2019-10-02T13:03:00Z">
              <w:rPr>
                <w:noProof/>
                <w:webHidden/>
              </w:rPr>
            </w:rPrChange>
          </w:rPr>
          <w:tab/>
        </w:r>
        <w:r w:rsidRPr="00F00993">
          <w:rPr>
            <w:noProof/>
            <w:webHidden/>
            <w:color w:val="000000" w:themeColor="text1"/>
            <w:rPrChange w:id="1328" w:author="Jacyeude Araújo" w:date="2019-10-02T13:03:00Z">
              <w:rPr>
                <w:noProof/>
                <w:webHidden/>
              </w:rPr>
            </w:rPrChange>
          </w:rPr>
          <w:fldChar w:fldCharType="begin"/>
        </w:r>
        <w:r w:rsidRPr="00F00993">
          <w:rPr>
            <w:noProof/>
            <w:webHidden/>
            <w:color w:val="000000" w:themeColor="text1"/>
            <w:rPrChange w:id="1329" w:author="Jacyeude Araújo" w:date="2019-10-02T13:03:00Z">
              <w:rPr>
                <w:noProof/>
                <w:webHidden/>
              </w:rPr>
            </w:rPrChange>
          </w:rPr>
          <w:instrText xml:space="preserve"> PAGEREF _Toc20849556 \h </w:instrText>
        </w:r>
      </w:ins>
      <w:r w:rsidRPr="00F00993">
        <w:rPr>
          <w:noProof/>
          <w:webHidden/>
          <w:color w:val="000000" w:themeColor="text1"/>
          <w:rPrChange w:id="1330" w:author="Jacyeude Araújo" w:date="2019-10-02T13:03:00Z">
            <w:rPr>
              <w:noProof/>
              <w:webHidden/>
              <w:color w:val="000000" w:themeColor="text1"/>
            </w:rPr>
          </w:rPrChange>
        </w:rPr>
      </w:r>
      <w:r w:rsidRPr="00F00993">
        <w:rPr>
          <w:noProof/>
          <w:webHidden/>
          <w:color w:val="000000" w:themeColor="text1"/>
          <w:rPrChange w:id="1331" w:author="Jacyeude Araújo" w:date="2019-10-02T13:03:00Z">
            <w:rPr>
              <w:noProof/>
              <w:webHidden/>
            </w:rPr>
          </w:rPrChange>
        </w:rPr>
        <w:fldChar w:fldCharType="separate"/>
      </w:r>
      <w:r w:rsidR="0008128E">
        <w:rPr>
          <w:noProof/>
          <w:webHidden/>
          <w:color w:val="000000" w:themeColor="text1"/>
        </w:rPr>
        <w:t>90</w:t>
      </w:r>
      <w:ins w:id="1332" w:author="Jacyeude Araújo" w:date="2019-10-01T19:11:00Z">
        <w:r w:rsidRPr="00F00993">
          <w:rPr>
            <w:noProof/>
            <w:webHidden/>
            <w:color w:val="000000" w:themeColor="text1"/>
            <w:rPrChange w:id="1333" w:author="Jacyeude Araújo" w:date="2019-10-02T13:03:00Z">
              <w:rPr>
                <w:noProof/>
                <w:webHidden/>
              </w:rPr>
            </w:rPrChange>
          </w:rPr>
          <w:fldChar w:fldCharType="end"/>
        </w:r>
        <w:r w:rsidRPr="00F00993">
          <w:rPr>
            <w:rStyle w:val="Hyperlink"/>
            <w:noProof/>
            <w:color w:val="000000" w:themeColor="text1"/>
            <w:rPrChange w:id="1334" w:author="Jacyeude Araújo" w:date="2019-10-02T13:03:00Z">
              <w:rPr>
                <w:rStyle w:val="Hyperlink"/>
                <w:noProof/>
              </w:rPr>
            </w:rPrChange>
          </w:rPr>
          <w:fldChar w:fldCharType="end"/>
        </w:r>
      </w:ins>
    </w:p>
    <w:p w14:paraId="34CC3AD8" w14:textId="65621415" w:rsidR="00952D93" w:rsidRPr="00F00993" w:rsidRDefault="00952D93">
      <w:pPr>
        <w:pStyle w:val="ndicedeilustraes"/>
        <w:tabs>
          <w:tab w:val="left" w:pos="4066"/>
          <w:tab w:val="right" w:leader="dot" w:pos="9620"/>
        </w:tabs>
        <w:rPr>
          <w:ins w:id="1335" w:author="Jacyeude Araújo" w:date="2019-10-01T19:11:00Z"/>
          <w:rFonts w:eastAsiaTheme="minorEastAsia"/>
          <w:noProof/>
          <w:color w:val="000000" w:themeColor="text1"/>
          <w:lang w:eastAsia="pt-BR"/>
          <w:rPrChange w:id="1336" w:author="Jacyeude Araújo" w:date="2019-10-02T13:03:00Z">
            <w:rPr>
              <w:ins w:id="1337" w:author="Jacyeude Araújo" w:date="2019-10-01T19:11:00Z"/>
              <w:rFonts w:eastAsiaTheme="minorEastAsia"/>
              <w:noProof/>
              <w:lang w:eastAsia="pt-BR"/>
            </w:rPr>
          </w:rPrChange>
        </w:rPr>
      </w:pPr>
      <w:ins w:id="1338" w:author="Jacyeude Araújo" w:date="2019-10-01T19:11:00Z">
        <w:r w:rsidRPr="00F00993">
          <w:rPr>
            <w:rStyle w:val="Hyperlink"/>
            <w:noProof/>
            <w:color w:val="000000" w:themeColor="text1"/>
            <w:rPrChange w:id="1339" w:author="Jacyeude Araújo" w:date="2019-10-02T13:03:00Z">
              <w:rPr>
                <w:rStyle w:val="Hyperlink"/>
                <w:noProof/>
              </w:rPr>
            </w:rPrChange>
          </w:rPr>
          <w:fldChar w:fldCharType="begin"/>
        </w:r>
        <w:r w:rsidRPr="00F00993">
          <w:rPr>
            <w:rStyle w:val="Hyperlink"/>
            <w:noProof/>
            <w:color w:val="000000" w:themeColor="text1"/>
            <w:rPrChange w:id="1340" w:author="Jacyeude Araújo" w:date="2019-10-02T13:03:00Z">
              <w:rPr>
                <w:rStyle w:val="Hyperlink"/>
                <w:noProof/>
              </w:rPr>
            </w:rPrChange>
          </w:rPr>
          <w:instrText xml:space="preserve"> </w:instrText>
        </w:r>
        <w:r w:rsidRPr="00F00993">
          <w:rPr>
            <w:noProof/>
            <w:color w:val="000000" w:themeColor="text1"/>
            <w:rPrChange w:id="1341" w:author="Jacyeude Araújo" w:date="2019-10-02T13:03:00Z">
              <w:rPr>
                <w:noProof/>
              </w:rPr>
            </w:rPrChange>
          </w:rPr>
          <w:instrText>HYPERLINK \l "_Toc20849557"</w:instrText>
        </w:r>
        <w:r w:rsidRPr="00F00993">
          <w:rPr>
            <w:rStyle w:val="Hyperlink"/>
            <w:noProof/>
            <w:color w:val="000000" w:themeColor="text1"/>
            <w:rPrChange w:id="1342" w:author="Jacyeude Araújo" w:date="2019-10-02T13:03:00Z">
              <w:rPr>
                <w:rStyle w:val="Hyperlink"/>
                <w:noProof/>
              </w:rPr>
            </w:rPrChange>
          </w:rPr>
          <w:instrText xml:space="preserve"> </w:instrText>
        </w:r>
        <w:r w:rsidRPr="00F00993">
          <w:rPr>
            <w:rStyle w:val="Hyperlink"/>
            <w:noProof/>
            <w:color w:val="000000" w:themeColor="text1"/>
            <w:rPrChange w:id="1343"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1344" w:author="Jacyeude Araújo" w:date="2019-10-02T13:03:00Z">
              <w:rPr>
                <w:rStyle w:val="Hyperlink"/>
                <w:rFonts w:ascii="Times New Roman" w:hAnsi="Times New Roman" w:cs="Times New Roman"/>
                <w:noProof/>
              </w:rPr>
            </w:rPrChange>
          </w:rPr>
          <w:t xml:space="preserve">Figura 70 -  </w:t>
        </w:r>
        <w:r w:rsidRPr="00F00993">
          <w:rPr>
            <w:rStyle w:val="Hyperlink"/>
            <w:noProof/>
            <w:color w:val="000000" w:themeColor="text1"/>
            <w:rPrChange w:id="1345" w:author="Jacyeude Araújo" w:date="2019-10-02T13:03:00Z">
              <w:rPr>
                <w:rStyle w:val="Hyperlink"/>
                <w:noProof/>
              </w:rPr>
            </w:rPrChange>
          </w:rPr>
          <w:t>Resultados do kernel Sigmoid, condição</w:t>
        </w:r>
        <w:r w:rsidRPr="00F00993">
          <w:rPr>
            <w:noProof/>
            <w:webHidden/>
            <w:color w:val="000000" w:themeColor="text1"/>
            <w:rPrChange w:id="1346" w:author="Jacyeude Araújo" w:date="2019-10-02T13:03:00Z">
              <w:rPr>
                <w:noProof/>
                <w:webHidden/>
              </w:rPr>
            </w:rPrChange>
          </w:rPr>
          <w:tab/>
        </w:r>
        <w:r w:rsidRPr="00F00993">
          <w:rPr>
            <w:noProof/>
            <w:webHidden/>
            <w:color w:val="000000" w:themeColor="text1"/>
            <w:rPrChange w:id="1347" w:author="Jacyeude Araújo" w:date="2019-10-02T13:03:00Z">
              <w:rPr>
                <w:noProof/>
                <w:webHidden/>
              </w:rPr>
            </w:rPrChange>
          </w:rPr>
          <w:fldChar w:fldCharType="begin"/>
        </w:r>
        <w:r w:rsidRPr="00F00993">
          <w:rPr>
            <w:noProof/>
            <w:webHidden/>
            <w:color w:val="000000" w:themeColor="text1"/>
            <w:rPrChange w:id="1348" w:author="Jacyeude Araújo" w:date="2019-10-02T13:03:00Z">
              <w:rPr>
                <w:noProof/>
                <w:webHidden/>
              </w:rPr>
            </w:rPrChange>
          </w:rPr>
          <w:instrText xml:space="preserve"> PAGEREF _Toc20849557 \h </w:instrText>
        </w:r>
      </w:ins>
      <w:r w:rsidRPr="00F00993">
        <w:rPr>
          <w:noProof/>
          <w:webHidden/>
          <w:color w:val="000000" w:themeColor="text1"/>
          <w:rPrChange w:id="1349" w:author="Jacyeude Araújo" w:date="2019-10-02T13:03:00Z">
            <w:rPr>
              <w:noProof/>
              <w:webHidden/>
              <w:color w:val="000000" w:themeColor="text1"/>
            </w:rPr>
          </w:rPrChange>
        </w:rPr>
      </w:r>
      <w:r w:rsidRPr="00F00993">
        <w:rPr>
          <w:noProof/>
          <w:webHidden/>
          <w:color w:val="000000" w:themeColor="text1"/>
          <w:rPrChange w:id="1350" w:author="Jacyeude Araújo" w:date="2019-10-02T13:03:00Z">
            <w:rPr>
              <w:noProof/>
              <w:webHidden/>
            </w:rPr>
          </w:rPrChange>
        </w:rPr>
        <w:fldChar w:fldCharType="separate"/>
      </w:r>
      <w:r w:rsidR="0008128E">
        <w:rPr>
          <w:noProof/>
          <w:webHidden/>
          <w:color w:val="000000" w:themeColor="text1"/>
        </w:rPr>
        <w:t>90</w:t>
      </w:r>
      <w:ins w:id="1351" w:author="Jacyeude Araújo" w:date="2019-10-01T19:11:00Z">
        <w:r w:rsidRPr="00F00993">
          <w:rPr>
            <w:noProof/>
            <w:webHidden/>
            <w:color w:val="000000" w:themeColor="text1"/>
            <w:rPrChange w:id="1352" w:author="Jacyeude Araújo" w:date="2019-10-02T13:03:00Z">
              <w:rPr>
                <w:noProof/>
                <w:webHidden/>
              </w:rPr>
            </w:rPrChange>
          </w:rPr>
          <w:fldChar w:fldCharType="end"/>
        </w:r>
        <w:r w:rsidRPr="00F00993">
          <w:rPr>
            <w:rStyle w:val="Hyperlink"/>
            <w:noProof/>
            <w:color w:val="000000" w:themeColor="text1"/>
            <w:rPrChange w:id="1353" w:author="Jacyeude Araújo" w:date="2019-10-02T13:03:00Z">
              <w:rPr>
                <w:rStyle w:val="Hyperlink"/>
                <w:noProof/>
              </w:rPr>
            </w:rPrChange>
          </w:rPr>
          <w:fldChar w:fldCharType="end"/>
        </w:r>
      </w:ins>
    </w:p>
    <w:p w14:paraId="19FA4F1B" w14:textId="3FE15501" w:rsidR="00952D93" w:rsidRPr="00F00993" w:rsidRDefault="00952D93">
      <w:pPr>
        <w:pStyle w:val="ndicedeilustraes"/>
        <w:tabs>
          <w:tab w:val="right" w:leader="dot" w:pos="9620"/>
        </w:tabs>
        <w:rPr>
          <w:ins w:id="1354" w:author="Jacyeude Araújo" w:date="2019-10-01T19:11:00Z"/>
          <w:rFonts w:eastAsiaTheme="minorEastAsia"/>
          <w:noProof/>
          <w:color w:val="000000" w:themeColor="text1"/>
          <w:lang w:eastAsia="pt-BR"/>
          <w:rPrChange w:id="1355" w:author="Jacyeude Araújo" w:date="2019-10-02T13:03:00Z">
            <w:rPr>
              <w:ins w:id="1356" w:author="Jacyeude Araújo" w:date="2019-10-01T19:11:00Z"/>
              <w:rFonts w:eastAsiaTheme="minorEastAsia"/>
              <w:noProof/>
              <w:lang w:eastAsia="pt-BR"/>
            </w:rPr>
          </w:rPrChange>
        </w:rPr>
      </w:pPr>
      <w:ins w:id="1357" w:author="Jacyeude Araújo" w:date="2019-10-01T19:11:00Z">
        <w:r w:rsidRPr="00F00993">
          <w:rPr>
            <w:rStyle w:val="Hyperlink"/>
            <w:noProof/>
            <w:color w:val="000000" w:themeColor="text1"/>
            <w:rPrChange w:id="1358" w:author="Jacyeude Araújo" w:date="2019-10-02T13:03:00Z">
              <w:rPr>
                <w:rStyle w:val="Hyperlink"/>
                <w:noProof/>
              </w:rPr>
            </w:rPrChange>
          </w:rPr>
          <w:fldChar w:fldCharType="begin"/>
        </w:r>
        <w:r w:rsidRPr="00F00993">
          <w:rPr>
            <w:rStyle w:val="Hyperlink"/>
            <w:noProof/>
            <w:color w:val="000000" w:themeColor="text1"/>
            <w:rPrChange w:id="1359" w:author="Jacyeude Araújo" w:date="2019-10-02T13:03:00Z">
              <w:rPr>
                <w:rStyle w:val="Hyperlink"/>
                <w:noProof/>
              </w:rPr>
            </w:rPrChange>
          </w:rPr>
          <w:instrText xml:space="preserve"> </w:instrText>
        </w:r>
        <w:r w:rsidRPr="00F00993">
          <w:rPr>
            <w:noProof/>
            <w:color w:val="000000" w:themeColor="text1"/>
            <w:rPrChange w:id="1360" w:author="Jacyeude Araújo" w:date="2019-10-02T13:03:00Z">
              <w:rPr>
                <w:noProof/>
              </w:rPr>
            </w:rPrChange>
          </w:rPr>
          <w:instrText>HYPERLINK "C:\\Users\\jacye\\Desktop\\DISSERTAÇÃO_JACYEUDE_ARAUJO_R2222221.docx" \l "_Toc20849558"</w:instrText>
        </w:r>
        <w:r w:rsidRPr="00F00993">
          <w:rPr>
            <w:rStyle w:val="Hyperlink"/>
            <w:noProof/>
            <w:color w:val="000000" w:themeColor="text1"/>
            <w:rPrChange w:id="1361" w:author="Jacyeude Araújo" w:date="2019-10-02T13:03:00Z">
              <w:rPr>
                <w:rStyle w:val="Hyperlink"/>
                <w:noProof/>
              </w:rPr>
            </w:rPrChange>
          </w:rPr>
          <w:instrText xml:space="preserve"> </w:instrText>
        </w:r>
        <w:r w:rsidRPr="00F00993">
          <w:rPr>
            <w:rStyle w:val="Hyperlink"/>
            <w:noProof/>
            <w:color w:val="000000" w:themeColor="text1"/>
            <w:rPrChange w:id="1362" w:author="Jacyeude Araújo" w:date="2019-10-02T13:03:00Z">
              <w:rPr>
                <w:rStyle w:val="Hyperlink"/>
                <w:noProof/>
              </w:rPr>
            </w:rPrChange>
          </w:rPr>
          <w:fldChar w:fldCharType="separate"/>
        </w:r>
        <w:r w:rsidRPr="00F00993">
          <w:rPr>
            <w:rStyle w:val="Hyperlink"/>
            <w:noProof/>
            <w:color w:val="000000" w:themeColor="text1"/>
            <w:rPrChange w:id="1363" w:author="Jacyeude Araújo" w:date="2019-10-02T13:03:00Z">
              <w:rPr>
                <w:rStyle w:val="Hyperlink"/>
                <w:noProof/>
              </w:rPr>
            </w:rPrChange>
          </w:rPr>
          <w:t>Figura 71 - Resultados do kernel Rbf, condição Desnível. Fonte: O próprio autor.</w:t>
        </w:r>
        <w:r w:rsidRPr="00F00993">
          <w:rPr>
            <w:noProof/>
            <w:webHidden/>
            <w:color w:val="000000" w:themeColor="text1"/>
            <w:rPrChange w:id="1364" w:author="Jacyeude Araújo" w:date="2019-10-02T13:03:00Z">
              <w:rPr>
                <w:noProof/>
                <w:webHidden/>
              </w:rPr>
            </w:rPrChange>
          </w:rPr>
          <w:tab/>
        </w:r>
        <w:r w:rsidRPr="00F00993">
          <w:rPr>
            <w:noProof/>
            <w:webHidden/>
            <w:color w:val="000000" w:themeColor="text1"/>
            <w:rPrChange w:id="1365" w:author="Jacyeude Araújo" w:date="2019-10-02T13:03:00Z">
              <w:rPr>
                <w:noProof/>
                <w:webHidden/>
              </w:rPr>
            </w:rPrChange>
          </w:rPr>
          <w:fldChar w:fldCharType="begin"/>
        </w:r>
        <w:r w:rsidRPr="00F00993">
          <w:rPr>
            <w:noProof/>
            <w:webHidden/>
            <w:color w:val="000000" w:themeColor="text1"/>
            <w:rPrChange w:id="1366" w:author="Jacyeude Araújo" w:date="2019-10-02T13:03:00Z">
              <w:rPr>
                <w:noProof/>
                <w:webHidden/>
              </w:rPr>
            </w:rPrChange>
          </w:rPr>
          <w:instrText xml:space="preserve"> PAGEREF _Toc20849558 \h </w:instrText>
        </w:r>
      </w:ins>
      <w:r w:rsidRPr="00F00993">
        <w:rPr>
          <w:noProof/>
          <w:webHidden/>
          <w:color w:val="000000" w:themeColor="text1"/>
          <w:rPrChange w:id="1367" w:author="Jacyeude Araújo" w:date="2019-10-02T13:03:00Z">
            <w:rPr>
              <w:noProof/>
              <w:webHidden/>
              <w:color w:val="000000" w:themeColor="text1"/>
            </w:rPr>
          </w:rPrChange>
        </w:rPr>
      </w:r>
      <w:r w:rsidRPr="00F00993">
        <w:rPr>
          <w:noProof/>
          <w:webHidden/>
          <w:color w:val="000000" w:themeColor="text1"/>
          <w:rPrChange w:id="1368" w:author="Jacyeude Araújo" w:date="2019-10-02T13:03:00Z">
            <w:rPr>
              <w:noProof/>
              <w:webHidden/>
            </w:rPr>
          </w:rPrChange>
        </w:rPr>
        <w:fldChar w:fldCharType="separate"/>
      </w:r>
      <w:r w:rsidR="0008128E">
        <w:rPr>
          <w:noProof/>
          <w:webHidden/>
          <w:color w:val="000000" w:themeColor="text1"/>
        </w:rPr>
        <w:t>91</w:t>
      </w:r>
      <w:ins w:id="1369" w:author="Jacyeude Araújo" w:date="2019-10-01T19:11:00Z">
        <w:r w:rsidRPr="00F00993">
          <w:rPr>
            <w:noProof/>
            <w:webHidden/>
            <w:color w:val="000000" w:themeColor="text1"/>
            <w:rPrChange w:id="1370" w:author="Jacyeude Araújo" w:date="2019-10-02T13:03:00Z">
              <w:rPr>
                <w:noProof/>
                <w:webHidden/>
              </w:rPr>
            </w:rPrChange>
          </w:rPr>
          <w:fldChar w:fldCharType="end"/>
        </w:r>
        <w:r w:rsidRPr="00F00993">
          <w:rPr>
            <w:rStyle w:val="Hyperlink"/>
            <w:noProof/>
            <w:color w:val="000000" w:themeColor="text1"/>
            <w:rPrChange w:id="1371" w:author="Jacyeude Araújo" w:date="2019-10-02T13:03:00Z">
              <w:rPr>
                <w:rStyle w:val="Hyperlink"/>
                <w:noProof/>
              </w:rPr>
            </w:rPrChange>
          </w:rPr>
          <w:fldChar w:fldCharType="end"/>
        </w:r>
      </w:ins>
    </w:p>
    <w:p w14:paraId="32B98218" w14:textId="4D4644DF" w:rsidR="00952D93" w:rsidRPr="00F00993" w:rsidRDefault="00952D93">
      <w:pPr>
        <w:pStyle w:val="ndicedeilustraes"/>
        <w:tabs>
          <w:tab w:val="right" w:leader="dot" w:pos="9620"/>
        </w:tabs>
        <w:rPr>
          <w:ins w:id="1372" w:author="Jacyeude Araújo" w:date="2019-10-01T19:11:00Z"/>
          <w:rFonts w:eastAsiaTheme="minorEastAsia"/>
          <w:noProof/>
          <w:color w:val="000000" w:themeColor="text1"/>
          <w:lang w:eastAsia="pt-BR"/>
          <w:rPrChange w:id="1373" w:author="Jacyeude Araújo" w:date="2019-10-02T13:03:00Z">
            <w:rPr>
              <w:ins w:id="1374" w:author="Jacyeude Araújo" w:date="2019-10-01T19:11:00Z"/>
              <w:rFonts w:eastAsiaTheme="minorEastAsia"/>
              <w:noProof/>
              <w:lang w:eastAsia="pt-BR"/>
            </w:rPr>
          </w:rPrChange>
        </w:rPr>
      </w:pPr>
      <w:ins w:id="1375" w:author="Jacyeude Araújo" w:date="2019-10-01T19:11:00Z">
        <w:r w:rsidRPr="00F00993">
          <w:rPr>
            <w:rStyle w:val="Hyperlink"/>
            <w:noProof/>
            <w:color w:val="000000" w:themeColor="text1"/>
            <w:rPrChange w:id="1376" w:author="Jacyeude Araújo" w:date="2019-10-02T13:03:00Z">
              <w:rPr>
                <w:rStyle w:val="Hyperlink"/>
                <w:noProof/>
              </w:rPr>
            </w:rPrChange>
          </w:rPr>
          <w:fldChar w:fldCharType="begin"/>
        </w:r>
        <w:r w:rsidRPr="00F00993">
          <w:rPr>
            <w:rStyle w:val="Hyperlink"/>
            <w:noProof/>
            <w:color w:val="000000" w:themeColor="text1"/>
            <w:rPrChange w:id="1377" w:author="Jacyeude Araújo" w:date="2019-10-02T13:03:00Z">
              <w:rPr>
                <w:rStyle w:val="Hyperlink"/>
                <w:noProof/>
              </w:rPr>
            </w:rPrChange>
          </w:rPr>
          <w:instrText xml:space="preserve"> </w:instrText>
        </w:r>
        <w:r w:rsidRPr="00F00993">
          <w:rPr>
            <w:noProof/>
            <w:color w:val="000000" w:themeColor="text1"/>
            <w:rPrChange w:id="1378" w:author="Jacyeude Araújo" w:date="2019-10-02T13:03:00Z">
              <w:rPr>
                <w:noProof/>
              </w:rPr>
            </w:rPrChange>
          </w:rPr>
          <w:instrText>HYPERLINK \l "_Toc20849559"</w:instrText>
        </w:r>
        <w:r w:rsidRPr="00F00993">
          <w:rPr>
            <w:rStyle w:val="Hyperlink"/>
            <w:noProof/>
            <w:color w:val="000000" w:themeColor="text1"/>
            <w:rPrChange w:id="1379" w:author="Jacyeude Araújo" w:date="2019-10-02T13:03:00Z">
              <w:rPr>
                <w:rStyle w:val="Hyperlink"/>
                <w:noProof/>
              </w:rPr>
            </w:rPrChange>
          </w:rPr>
          <w:instrText xml:space="preserve"> </w:instrText>
        </w:r>
        <w:r w:rsidRPr="00F00993">
          <w:rPr>
            <w:rStyle w:val="Hyperlink"/>
            <w:noProof/>
            <w:color w:val="000000" w:themeColor="text1"/>
            <w:rPrChange w:id="1380" w:author="Jacyeude Araújo" w:date="2019-10-02T13:03:00Z">
              <w:rPr>
                <w:rStyle w:val="Hyperlink"/>
                <w:noProof/>
              </w:rPr>
            </w:rPrChange>
          </w:rPr>
          <w:fldChar w:fldCharType="separate"/>
        </w:r>
        <w:r w:rsidRPr="00F00993">
          <w:rPr>
            <w:rStyle w:val="Hyperlink"/>
            <w:noProof/>
            <w:color w:val="000000" w:themeColor="text1"/>
            <w:rPrChange w:id="1381" w:author="Jacyeude Araújo" w:date="2019-10-02T13:03:00Z">
              <w:rPr>
                <w:rStyle w:val="Hyperlink"/>
                <w:noProof/>
              </w:rPr>
            </w:rPrChange>
          </w:rPr>
          <w:t>Figura 72 - Gráfico de desempenho em termos de correlação linear,o próprio autor.</w:t>
        </w:r>
        <w:r w:rsidRPr="00F00993">
          <w:rPr>
            <w:noProof/>
            <w:webHidden/>
            <w:color w:val="000000" w:themeColor="text1"/>
            <w:rPrChange w:id="1382" w:author="Jacyeude Araújo" w:date="2019-10-02T13:03:00Z">
              <w:rPr>
                <w:noProof/>
                <w:webHidden/>
              </w:rPr>
            </w:rPrChange>
          </w:rPr>
          <w:tab/>
        </w:r>
        <w:r w:rsidRPr="00F00993">
          <w:rPr>
            <w:noProof/>
            <w:webHidden/>
            <w:color w:val="000000" w:themeColor="text1"/>
            <w:rPrChange w:id="1383" w:author="Jacyeude Araújo" w:date="2019-10-02T13:03:00Z">
              <w:rPr>
                <w:noProof/>
                <w:webHidden/>
              </w:rPr>
            </w:rPrChange>
          </w:rPr>
          <w:fldChar w:fldCharType="begin"/>
        </w:r>
        <w:r w:rsidRPr="00F00993">
          <w:rPr>
            <w:noProof/>
            <w:webHidden/>
            <w:color w:val="000000" w:themeColor="text1"/>
            <w:rPrChange w:id="1384" w:author="Jacyeude Araújo" w:date="2019-10-02T13:03:00Z">
              <w:rPr>
                <w:noProof/>
                <w:webHidden/>
              </w:rPr>
            </w:rPrChange>
          </w:rPr>
          <w:instrText xml:space="preserve"> PAGEREF _Toc20849559 \h </w:instrText>
        </w:r>
      </w:ins>
      <w:r w:rsidRPr="00F00993">
        <w:rPr>
          <w:noProof/>
          <w:webHidden/>
          <w:color w:val="000000" w:themeColor="text1"/>
          <w:rPrChange w:id="1385" w:author="Jacyeude Araújo" w:date="2019-10-02T13:03:00Z">
            <w:rPr>
              <w:noProof/>
              <w:webHidden/>
              <w:color w:val="000000" w:themeColor="text1"/>
            </w:rPr>
          </w:rPrChange>
        </w:rPr>
      </w:r>
      <w:r w:rsidRPr="00F00993">
        <w:rPr>
          <w:noProof/>
          <w:webHidden/>
          <w:color w:val="000000" w:themeColor="text1"/>
          <w:rPrChange w:id="1386" w:author="Jacyeude Araújo" w:date="2019-10-02T13:03:00Z">
            <w:rPr>
              <w:noProof/>
              <w:webHidden/>
            </w:rPr>
          </w:rPrChange>
        </w:rPr>
        <w:fldChar w:fldCharType="separate"/>
      </w:r>
      <w:r w:rsidR="0008128E">
        <w:rPr>
          <w:noProof/>
          <w:webHidden/>
          <w:color w:val="000000" w:themeColor="text1"/>
        </w:rPr>
        <w:t>92</w:t>
      </w:r>
      <w:ins w:id="1387" w:author="Jacyeude Araújo" w:date="2019-10-01T19:11:00Z">
        <w:r w:rsidRPr="00F00993">
          <w:rPr>
            <w:noProof/>
            <w:webHidden/>
            <w:color w:val="000000" w:themeColor="text1"/>
            <w:rPrChange w:id="1388" w:author="Jacyeude Araújo" w:date="2019-10-02T13:03:00Z">
              <w:rPr>
                <w:noProof/>
                <w:webHidden/>
              </w:rPr>
            </w:rPrChange>
          </w:rPr>
          <w:fldChar w:fldCharType="end"/>
        </w:r>
        <w:r w:rsidRPr="00F00993">
          <w:rPr>
            <w:rStyle w:val="Hyperlink"/>
            <w:noProof/>
            <w:color w:val="000000" w:themeColor="text1"/>
            <w:rPrChange w:id="1389" w:author="Jacyeude Araújo" w:date="2019-10-02T13:03:00Z">
              <w:rPr>
                <w:rStyle w:val="Hyperlink"/>
                <w:noProof/>
              </w:rPr>
            </w:rPrChange>
          </w:rPr>
          <w:fldChar w:fldCharType="end"/>
        </w:r>
      </w:ins>
    </w:p>
    <w:p w14:paraId="11C0B0E8" w14:textId="204E6210" w:rsidR="00952D93" w:rsidRPr="00F00993" w:rsidRDefault="00952D93">
      <w:pPr>
        <w:pStyle w:val="ndicedeilustraes"/>
        <w:tabs>
          <w:tab w:val="right" w:leader="dot" w:pos="9620"/>
        </w:tabs>
        <w:rPr>
          <w:ins w:id="1390" w:author="Jacyeude Araújo" w:date="2019-10-01T19:11:00Z"/>
          <w:rFonts w:eastAsiaTheme="minorEastAsia"/>
          <w:noProof/>
          <w:color w:val="000000" w:themeColor="text1"/>
          <w:lang w:eastAsia="pt-BR"/>
          <w:rPrChange w:id="1391" w:author="Jacyeude Araújo" w:date="2019-10-02T13:03:00Z">
            <w:rPr>
              <w:ins w:id="1392" w:author="Jacyeude Araújo" w:date="2019-10-01T19:11:00Z"/>
              <w:rFonts w:eastAsiaTheme="minorEastAsia"/>
              <w:noProof/>
              <w:lang w:eastAsia="pt-BR"/>
            </w:rPr>
          </w:rPrChange>
        </w:rPr>
      </w:pPr>
      <w:ins w:id="1393" w:author="Jacyeude Araújo" w:date="2019-10-01T19:11:00Z">
        <w:r w:rsidRPr="00F00993">
          <w:rPr>
            <w:rStyle w:val="Hyperlink"/>
            <w:noProof/>
            <w:color w:val="000000" w:themeColor="text1"/>
            <w:rPrChange w:id="1394" w:author="Jacyeude Araújo" w:date="2019-10-02T13:03:00Z">
              <w:rPr>
                <w:rStyle w:val="Hyperlink"/>
                <w:noProof/>
              </w:rPr>
            </w:rPrChange>
          </w:rPr>
          <w:fldChar w:fldCharType="begin"/>
        </w:r>
        <w:r w:rsidRPr="00F00993">
          <w:rPr>
            <w:rStyle w:val="Hyperlink"/>
            <w:noProof/>
            <w:color w:val="000000" w:themeColor="text1"/>
            <w:rPrChange w:id="1395" w:author="Jacyeude Araújo" w:date="2019-10-02T13:03:00Z">
              <w:rPr>
                <w:rStyle w:val="Hyperlink"/>
                <w:noProof/>
              </w:rPr>
            </w:rPrChange>
          </w:rPr>
          <w:instrText xml:space="preserve"> </w:instrText>
        </w:r>
        <w:r w:rsidRPr="00F00993">
          <w:rPr>
            <w:noProof/>
            <w:color w:val="000000" w:themeColor="text1"/>
            <w:rPrChange w:id="1396" w:author="Jacyeude Araújo" w:date="2019-10-02T13:03:00Z">
              <w:rPr>
                <w:noProof/>
              </w:rPr>
            </w:rPrChange>
          </w:rPr>
          <w:instrText>HYPERLINK \l "_Toc20849560"</w:instrText>
        </w:r>
        <w:r w:rsidRPr="00F00993">
          <w:rPr>
            <w:rStyle w:val="Hyperlink"/>
            <w:noProof/>
            <w:color w:val="000000" w:themeColor="text1"/>
            <w:rPrChange w:id="1397" w:author="Jacyeude Araújo" w:date="2019-10-02T13:03:00Z">
              <w:rPr>
                <w:rStyle w:val="Hyperlink"/>
                <w:noProof/>
              </w:rPr>
            </w:rPrChange>
          </w:rPr>
          <w:instrText xml:space="preserve"> </w:instrText>
        </w:r>
        <w:r w:rsidRPr="00F00993">
          <w:rPr>
            <w:rStyle w:val="Hyperlink"/>
            <w:noProof/>
            <w:color w:val="000000" w:themeColor="text1"/>
            <w:rPrChange w:id="1398" w:author="Jacyeude Araújo" w:date="2019-10-02T13:03:00Z">
              <w:rPr>
                <w:rStyle w:val="Hyperlink"/>
                <w:noProof/>
              </w:rPr>
            </w:rPrChange>
          </w:rPr>
          <w:fldChar w:fldCharType="separate"/>
        </w:r>
        <w:r w:rsidRPr="00F00993">
          <w:rPr>
            <w:rStyle w:val="Hyperlink"/>
            <w:noProof/>
            <w:color w:val="000000" w:themeColor="text1"/>
            <w:rPrChange w:id="1399" w:author="Jacyeude Araújo" w:date="2019-10-02T13:03:00Z">
              <w:rPr>
                <w:rStyle w:val="Hyperlink"/>
                <w:noProof/>
              </w:rPr>
            </w:rPrChange>
          </w:rPr>
          <w:t>Figura 73 - Rotina implementada no processing</w:t>
        </w:r>
        <w:r w:rsidRPr="00F00993">
          <w:rPr>
            <w:noProof/>
            <w:webHidden/>
            <w:color w:val="000000" w:themeColor="text1"/>
            <w:rPrChange w:id="1400" w:author="Jacyeude Araújo" w:date="2019-10-02T13:03:00Z">
              <w:rPr>
                <w:noProof/>
                <w:webHidden/>
              </w:rPr>
            </w:rPrChange>
          </w:rPr>
          <w:tab/>
        </w:r>
        <w:r w:rsidRPr="00F00993">
          <w:rPr>
            <w:noProof/>
            <w:webHidden/>
            <w:color w:val="000000" w:themeColor="text1"/>
            <w:rPrChange w:id="1401" w:author="Jacyeude Araújo" w:date="2019-10-02T13:03:00Z">
              <w:rPr>
                <w:noProof/>
                <w:webHidden/>
              </w:rPr>
            </w:rPrChange>
          </w:rPr>
          <w:fldChar w:fldCharType="begin"/>
        </w:r>
        <w:r w:rsidRPr="00F00993">
          <w:rPr>
            <w:noProof/>
            <w:webHidden/>
            <w:color w:val="000000" w:themeColor="text1"/>
            <w:rPrChange w:id="1402" w:author="Jacyeude Araújo" w:date="2019-10-02T13:03:00Z">
              <w:rPr>
                <w:noProof/>
                <w:webHidden/>
              </w:rPr>
            </w:rPrChange>
          </w:rPr>
          <w:instrText xml:space="preserve"> PAGEREF _Toc20849560 \h </w:instrText>
        </w:r>
      </w:ins>
      <w:r w:rsidRPr="00F00993">
        <w:rPr>
          <w:noProof/>
          <w:webHidden/>
          <w:color w:val="000000" w:themeColor="text1"/>
          <w:rPrChange w:id="1403" w:author="Jacyeude Araújo" w:date="2019-10-02T13:03:00Z">
            <w:rPr>
              <w:noProof/>
              <w:webHidden/>
              <w:color w:val="000000" w:themeColor="text1"/>
            </w:rPr>
          </w:rPrChange>
        </w:rPr>
      </w:r>
      <w:r w:rsidRPr="00F00993">
        <w:rPr>
          <w:noProof/>
          <w:webHidden/>
          <w:color w:val="000000" w:themeColor="text1"/>
          <w:rPrChange w:id="1404" w:author="Jacyeude Araújo" w:date="2019-10-02T13:03:00Z">
            <w:rPr>
              <w:noProof/>
              <w:webHidden/>
            </w:rPr>
          </w:rPrChange>
        </w:rPr>
        <w:fldChar w:fldCharType="separate"/>
      </w:r>
      <w:r w:rsidR="0008128E">
        <w:rPr>
          <w:noProof/>
          <w:webHidden/>
          <w:color w:val="000000" w:themeColor="text1"/>
        </w:rPr>
        <w:t>100</w:t>
      </w:r>
      <w:ins w:id="1405" w:author="Jacyeude Araújo" w:date="2019-10-01T19:11:00Z">
        <w:r w:rsidRPr="00F00993">
          <w:rPr>
            <w:noProof/>
            <w:webHidden/>
            <w:color w:val="000000" w:themeColor="text1"/>
            <w:rPrChange w:id="1406" w:author="Jacyeude Araújo" w:date="2019-10-02T13:03:00Z">
              <w:rPr>
                <w:noProof/>
                <w:webHidden/>
              </w:rPr>
            </w:rPrChange>
          </w:rPr>
          <w:fldChar w:fldCharType="end"/>
        </w:r>
        <w:r w:rsidRPr="00F00993">
          <w:rPr>
            <w:rStyle w:val="Hyperlink"/>
            <w:noProof/>
            <w:color w:val="000000" w:themeColor="text1"/>
            <w:rPrChange w:id="1407" w:author="Jacyeude Araújo" w:date="2019-10-02T13:03:00Z">
              <w:rPr>
                <w:rStyle w:val="Hyperlink"/>
                <w:noProof/>
              </w:rPr>
            </w:rPrChange>
          </w:rPr>
          <w:fldChar w:fldCharType="end"/>
        </w:r>
      </w:ins>
    </w:p>
    <w:p w14:paraId="62B6F9AB" w14:textId="79DE6D52" w:rsidR="00B64B92" w:rsidRPr="00F00993" w:rsidDel="00952D93" w:rsidRDefault="00952D93">
      <w:pPr>
        <w:pStyle w:val="ndicedeilustraes"/>
        <w:tabs>
          <w:tab w:val="right" w:leader="dot" w:pos="9620"/>
        </w:tabs>
        <w:rPr>
          <w:del w:id="1408" w:author="Jacyeude Araújo" w:date="2019-10-01T19:10:00Z"/>
          <w:rFonts w:ascii="Times New Roman" w:hAnsi="Times New Roman" w:cs="Times New Roman"/>
          <w:noProof/>
          <w:color w:val="000000" w:themeColor="text1"/>
        </w:rPr>
      </w:pPr>
      <w:ins w:id="1409" w:author="Jacyeude Araújo" w:date="2019-10-01T19:11:00Z">
        <w:r w:rsidRPr="00F00993">
          <w:rPr>
            <w:rFonts w:ascii="Times New Roman" w:hAnsi="Times New Roman" w:cs="Times New Roman"/>
            <w:color w:val="000000" w:themeColor="text1"/>
            <w:lang w:val="en-US"/>
            <w:rPrChange w:id="1410" w:author="Jacyeude Araújo" w:date="2019-10-02T13:03:00Z">
              <w:rPr>
                <w:rFonts w:ascii="Times New Roman" w:hAnsi="Times New Roman" w:cs="Times New Roman"/>
                <w:color w:val="000000" w:themeColor="text1"/>
                <w:lang w:val="en-US"/>
              </w:rPr>
            </w:rPrChange>
          </w:rPr>
          <w:fldChar w:fldCharType="end"/>
        </w:r>
      </w:ins>
      <w:commentRangeStart w:id="1411"/>
      <w:del w:id="1412" w:author="Jacyeude Araújo" w:date="2019-10-01T19:10:00Z">
        <w:r w:rsidR="00B64B92" w:rsidRPr="00F00993" w:rsidDel="00952D93">
          <w:rPr>
            <w:rFonts w:ascii="Times New Roman" w:hAnsi="Times New Roman" w:cs="Times New Roman"/>
            <w:color w:val="000000" w:themeColor="text1"/>
            <w:lang w:val="en-US"/>
            <w:rPrChange w:id="1413" w:author="Jacyeude Araújo" w:date="2019-10-02T13:03:00Z">
              <w:rPr>
                <w:rFonts w:ascii="Times New Roman" w:hAnsi="Times New Roman" w:cs="Times New Roman"/>
                <w:color w:val="000000" w:themeColor="text1"/>
                <w:lang w:val="en-US"/>
              </w:rPr>
            </w:rPrChange>
          </w:rPr>
          <w:fldChar w:fldCharType="begin"/>
        </w:r>
        <w:r w:rsidR="00B64B92" w:rsidRPr="00F00993" w:rsidDel="00952D93">
          <w:rPr>
            <w:rFonts w:ascii="Times New Roman" w:hAnsi="Times New Roman" w:cs="Times New Roman"/>
            <w:color w:val="000000" w:themeColor="text1"/>
            <w:lang w:val="en-US"/>
          </w:rPr>
          <w:delInstrText xml:space="preserve"> TOC \h \z \c "Figura" </w:delInstrText>
        </w:r>
        <w:r w:rsidR="00B64B92" w:rsidRPr="00F00993" w:rsidDel="00952D93">
          <w:rPr>
            <w:rFonts w:ascii="Times New Roman" w:hAnsi="Times New Roman" w:cs="Times New Roman"/>
            <w:color w:val="000000" w:themeColor="text1"/>
            <w:lang w:val="en-US"/>
            <w:rPrChange w:id="1414" w:author="Jacyeude Araújo" w:date="2019-10-02T13:03:00Z">
              <w:rPr>
                <w:rFonts w:ascii="Times New Roman" w:hAnsi="Times New Roman" w:cs="Times New Roman"/>
                <w:color w:val="000000" w:themeColor="text1"/>
                <w:lang w:val="en-US"/>
              </w:rPr>
            </w:rPrChange>
          </w:rPr>
          <w:fldChar w:fldCharType="separate"/>
        </w:r>
        <w:r w:rsidRPr="00F00993" w:rsidDel="00952D93">
          <w:rPr>
            <w:color w:val="000000" w:themeColor="text1"/>
            <w:rPrChange w:id="1415" w:author="Jacyeude Araújo" w:date="2019-10-02T13:03:00Z">
              <w:rPr/>
            </w:rPrChange>
          </w:rPr>
          <w:fldChar w:fldCharType="begin"/>
        </w:r>
        <w:r w:rsidRPr="00F00993" w:rsidDel="00952D93">
          <w:rPr>
            <w:color w:val="000000" w:themeColor="text1"/>
            <w:rPrChange w:id="1416" w:author="Jacyeude Araújo" w:date="2019-10-02T13:03:00Z">
              <w:rPr/>
            </w:rPrChange>
          </w:rPr>
          <w:delInstrText xml:space="preserve"> HYPERLINK \l "_Toc20168586" </w:delInstrText>
        </w:r>
        <w:r w:rsidRPr="00F00993" w:rsidDel="00952D93">
          <w:rPr>
            <w:color w:val="000000" w:themeColor="text1"/>
            <w:rPrChange w:id="14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1 -  Enrolamento de campo de um motor de indução: (a) execução dos enrolamentos; (b) núcleo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_Toc20168586 \h </w:delInstrText>
        </w:r>
        <w:r w:rsidR="00B64B92" w:rsidRPr="00F00993" w:rsidDel="00952D93">
          <w:rPr>
            <w:rFonts w:ascii="Times New Roman" w:hAnsi="Times New Roman" w:cs="Times New Roman"/>
            <w:noProof/>
            <w:webHidden/>
            <w:color w:val="000000" w:themeColor="text1"/>
            <w:rPrChange w:id="14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14</w:delText>
        </w:r>
        <w:r w:rsidR="00B64B92" w:rsidRPr="00F00993" w:rsidDel="00952D93">
          <w:rPr>
            <w:rFonts w:ascii="Times New Roman" w:hAnsi="Times New Roman" w:cs="Times New Roman"/>
            <w:noProof/>
            <w:webHidden/>
            <w:color w:val="000000" w:themeColor="text1"/>
            <w:rPrChange w:id="14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22" w:author="Jacyeude Araújo" w:date="2019-10-02T13:03:00Z">
              <w:rPr>
                <w:rFonts w:ascii="Times New Roman" w:hAnsi="Times New Roman" w:cs="Times New Roman"/>
                <w:noProof/>
                <w:color w:val="000000" w:themeColor="text1"/>
              </w:rPr>
            </w:rPrChange>
          </w:rPr>
          <w:fldChar w:fldCharType="end"/>
        </w:r>
      </w:del>
    </w:p>
    <w:p w14:paraId="2094EF7D" w14:textId="0B8C966F" w:rsidR="00B64B92" w:rsidRPr="00F00993" w:rsidDel="00952D93" w:rsidRDefault="00952D93">
      <w:pPr>
        <w:pStyle w:val="ndicedeilustraes"/>
        <w:tabs>
          <w:tab w:val="right" w:leader="dot" w:pos="9620"/>
        </w:tabs>
        <w:rPr>
          <w:del w:id="1423" w:author="Jacyeude Araújo" w:date="2019-10-01T19:10:00Z"/>
          <w:rFonts w:ascii="Times New Roman" w:hAnsi="Times New Roman" w:cs="Times New Roman"/>
          <w:noProof/>
          <w:color w:val="000000" w:themeColor="text1"/>
        </w:rPr>
      </w:pPr>
      <w:del w:id="1424" w:author="Jacyeude Araújo" w:date="2019-10-01T19:10:00Z">
        <w:r w:rsidRPr="00F00993" w:rsidDel="00952D93">
          <w:rPr>
            <w:color w:val="000000" w:themeColor="text1"/>
            <w:rPrChange w:id="1425" w:author="Jacyeude Araújo" w:date="2019-10-02T13:03:00Z">
              <w:rPr/>
            </w:rPrChange>
          </w:rPr>
          <w:fldChar w:fldCharType="begin"/>
        </w:r>
        <w:r w:rsidRPr="00F00993" w:rsidDel="00952D93">
          <w:rPr>
            <w:color w:val="000000" w:themeColor="text1"/>
            <w:rPrChange w:id="1426" w:author="Jacyeude Araújo" w:date="2019-10-02T13:03:00Z">
              <w:rPr/>
            </w:rPrChange>
          </w:rPr>
          <w:delInstrText xml:space="preserve"> HYPERLINK \l "_Toc20168587" </w:delInstrText>
        </w:r>
        <w:r w:rsidRPr="00F00993" w:rsidDel="00952D93">
          <w:rPr>
            <w:color w:val="000000" w:themeColor="text1"/>
            <w:rPrChange w:id="14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2 -  enrolamento da armadura do MIT rotor gaiola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_Toc20168587 \h </w:delInstrText>
        </w:r>
        <w:r w:rsidR="00B64B92" w:rsidRPr="00F00993" w:rsidDel="00952D93">
          <w:rPr>
            <w:rFonts w:ascii="Times New Roman" w:hAnsi="Times New Roman" w:cs="Times New Roman"/>
            <w:noProof/>
            <w:webHidden/>
            <w:color w:val="000000" w:themeColor="text1"/>
            <w:rPrChange w:id="14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14</w:delText>
        </w:r>
        <w:r w:rsidR="00B64B92" w:rsidRPr="00F00993" w:rsidDel="00952D93">
          <w:rPr>
            <w:rFonts w:ascii="Times New Roman" w:hAnsi="Times New Roman" w:cs="Times New Roman"/>
            <w:noProof/>
            <w:webHidden/>
            <w:color w:val="000000" w:themeColor="text1"/>
            <w:rPrChange w:id="14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32" w:author="Jacyeude Araújo" w:date="2019-10-02T13:03:00Z">
              <w:rPr>
                <w:rFonts w:ascii="Times New Roman" w:hAnsi="Times New Roman" w:cs="Times New Roman"/>
                <w:noProof/>
                <w:color w:val="000000" w:themeColor="text1"/>
              </w:rPr>
            </w:rPrChange>
          </w:rPr>
          <w:fldChar w:fldCharType="end"/>
        </w:r>
      </w:del>
    </w:p>
    <w:p w14:paraId="0CB44423" w14:textId="68B3D2F0" w:rsidR="00B64B92" w:rsidRPr="00F00993" w:rsidDel="00952D93" w:rsidRDefault="00952D93">
      <w:pPr>
        <w:pStyle w:val="ndicedeilustraes"/>
        <w:tabs>
          <w:tab w:val="right" w:leader="dot" w:pos="9620"/>
        </w:tabs>
        <w:rPr>
          <w:del w:id="1433" w:author="Jacyeude Araújo" w:date="2019-10-01T19:10:00Z"/>
          <w:rFonts w:ascii="Times New Roman" w:hAnsi="Times New Roman" w:cs="Times New Roman"/>
          <w:noProof/>
          <w:color w:val="000000" w:themeColor="text1"/>
        </w:rPr>
      </w:pPr>
      <w:del w:id="1434" w:author="Jacyeude Araújo" w:date="2019-10-01T19:10:00Z">
        <w:r w:rsidRPr="00F00993" w:rsidDel="00952D93">
          <w:rPr>
            <w:color w:val="000000" w:themeColor="text1"/>
            <w:rPrChange w:id="1435" w:author="Jacyeude Araújo" w:date="2019-10-02T13:03:00Z">
              <w:rPr/>
            </w:rPrChange>
          </w:rPr>
          <w:fldChar w:fldCharType="begin"/>
        </w:r>
        <w:r w:rsidRPr="00F00993" w:rsidDel="00952D93">
          <w:rPr>
            <w:color w:val="000000" w:themeColor="text1"/>
            <w:rPrChange w:id="1436" w:author="Jacyeude Araújo" w:date="2019-10-02T13:03:00Z">
              <w:rPr/>
            </w:rPrChange>
          </w:rPr>
          <w:delInstrText xml:space="preserve"> HYPERLINK \l "_Toc20168588" </w:delInstrText>
        </w:r>
        <w:r w:rsidRPr="00F00993" w:rsidDel="00952D93">
          <w:rPr>
            <w:color w:val="000000" w:themeColor="text1"/>
            <w:rPrChange w:id="14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3 -  Enrolamento do mit rotor bobinado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_Toc20168588 \h </w:delInstrText>
        </w:r>
        <w:r w:rsidR="00B64B92" w:rsidRPr="00F00993" w:rsidDel="00952D93">
          <w:rPr>
            <w:rFonts w:ascii="Times New Roman" w:hAnsi="Times New Roman" w:cs="Times New Roman"/>
            <w:noProof/>
            <w:webHidden/>
            <w:color w:val="000000" w:themeColor="text1"/>
            <w:rPrChange w:id="14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15</w:delText>
        </w:r>
        <w:r w:rsidR="00B64B92" w:rsidRPr="00F00993" w:rsidDel="00952D93">
          <w:rPr>
            <w:rFonts w:ascii="Times New Roman" w:hAnsi="Times New Roman" w:cs="Times New Roman"/>
            <w:noProof/>
            <w:webHidden/>
            <w:color w:val="000000" w:themeColor="text1"/>
            <w:rPrChange w:id="14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42" w:author="Jacyeude Araújo" w:date="2019-10-02T13:03:00Z">
              <w:rPr>
                <w:rFonts w:ascii="Times New Roman" w:hAnsi="Times New Roman" w:cs="Times New Roman"/>
                <w:noProof/>
                <w:color w:val="000000" w:themeColor="text1"/>
              </w:rPr>
            </w:rPrChange>
          </w:rPr>
          <w:fldChar w:fldCharType="end"/>
        </w:r>
      </w:del>
    </w:p>
    <w:p w14:paraId="7AA6AF41" w14:textId="671866D5" w:rsidR="00B64B92" w:rsidRPr="00F00993" w:rsidDel="00952D93" w:rsidRDefault="00952D93">
      <w:pPr>
        <w:pStyle w:val="ndicedeilustraes"/>
        <w:tabs>
          <w:tab w:val="right" w:leader="dot" w:pos="9620"/>
        </w:tabs>
        <w:rPr>
          <w:del w:id="1443" w:author="Jacyeude Araújo" w:date="2019-10-01T19:10:00Z"/>
          <w:rFonts w:ascii="Times New Roman" w:hAnsi="Times New Roman" w:cs="Times New Roman"/>
          <w:noProof/>
          <w:color w:val="000000" w:themeColor="text1"/>
        </w:rPr>
      </w:pPr>
      <w:del w:id="1444" w:author="Jacyeude Araújo" w:date="2019-10-01T19:10:00Z">
        <w:r w:rsidRPr="00F00993" w:rsidDel="00952D93">
          <w:rPr>
            <w:color w:val="000000" w:themeColor="text1"/>
            <w:rPrChange w:id="1445" w:author="Jacyeude Araújo" w:date="2019-10-02T13:03:00Z">
              <w:rPr/>
            </w:rPrChange>
          </w:rPr>
          <w:fldChar w:fldCharType="begin"/>
        </w:r>
        <w:r w:rsidRPr="00F00993" w:rsidDel="00952D93">
          <w:rPr>
            <w:color w:val="000000" w:themeColor="text1"/>
            <w:rPrChange w:id="1446" w:author="Jacyeude Araújo" w:date="2019-10-02T13:03:00Z">
              <w:rPr/>
            </w:rPrChange>
          </w:rPr>
          <w:delInstrText xml:space="preserve"> HYPERLINK \l "_Toc20168589" </w:delInstrText>
        </w:r>
        <w:r w:rsidRPr="00F00993" w:rsidDel="00952D93">
          <w:rPr>
            <w:color w:val="000000" w:themeColor="text1"/>
            <w:rPrChange w:id="14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4 -  gráfico de conjugado x velocidade</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_Toc20168589 \h </w:delInstrText>
        </w:r>
        <w:r w:rsidR="00B64B92" w:rsidRPr="00F00993" w:rsidDel="00952D93">
          <w:rPr>
            <w:rFonts w:ascii="Times New Roman" w:hAnsi="Times New Roman" w:cs="Times New Roman"/>
            <w:noProof/>
            <w:webHidden/>
            <w:color w:val="000000" w:themeColor="text1"/>
            <w:rPrChange w:id="14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16</w:delText>
        </w:r>
        <w:r w:rsidR="00B64B92" w:rsidRPr="00F00993" w:rsidDel="00952D93">
          <w:rPr>
            <w:rFonts w:ascii="Times New Roman" w:hAnsi="Times New Roman" w:cs="Times New Roman"/>
            <w:noProof/>
            <w:webHidden/>
            <w:color w:val="000000" w:themeColor="text1"/>
            <w:rPrChange w:id="14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52" w:author="Jacyeude Araújo" w:date="2019-10-02T13:03:00Z">
              <w:rPr>
                <w:rFonts w:ascii="Times New Roman" w:hAnsi="Times New Roman" w:cs="Times New Roman"/>
                <w:noProof/>
                <w:color w:val="000000" w:themeColor="text1"/>
              </w:rPr>
            </w:rPrChange>
          </w:rPr>
          <w:fldChar w:fldCharType="end"/>
        </w:r>
      </w:del>
    </w:p>
    <w:p w14:paraId="679E47D2" w14:textId="4E156195" w:rsidR="00B64B92" w:rsidRPr="00F00993" w:rsidDel="00952D93" w:rsidRDefault="00952D93">
      <w:pPr>
        <w:pStyle w:val="ndicedeilustraes"/>
        <w:tabs>
          <w:tab w:val="right" w:leader="dot" w:pos="9620"/>
        </w:tabs>
        <w:rPr>
          <w:del w:id="1453" w:author="Jacyeude Araújo" w:date="2019-10-01T19:10:00Z"/>
          <w:rFonts w:ascii="Times New Roman" w:hAnsi="Times New Roman" w:cs="Times New Roman"/>
          <w:noProof/>
          <w:color w:val="000000" w:themeColor="text1"/>
        </w:rPr>
      </w:pPr>
      <w:del w:id="1454" w:author="Jacyeude Araújo" w:date="2019-10-01T19:10:00Z">
        <w:r w:rsidRPr="00F00993" w:rsidDel="00952D93">
          <w:rPr>
            <w:color w:val="000000" w:themeColor="text1"/>
            <w:rPrChange w:id="1455" w:author="Jacyeude Araújo" w:date="2019-10-02T13:03:00Z">
              <w:rPr/>
            </w:rPrChange>
          </w:rPr>
          <w:fldChar w:fldCharType="begin"/>
        </w:r>
        <w:r w:rsidRPr="00F00993" w:rsidDel="00952D93">
          <w:rPr>
            <w:color w:val="000000" w:themeColor="text1"/>
            <w:rPrChange w:id="1456" w:author="Jacyeude Araújo" w:date="2019-10-02T13:03:00Z">
              <w:rPr/>
            </w:rPrChange>
          </w:rPr>
          <w:delInstrText xml:space="preserve"> HYPERLINK \l "_Toc20168590" </w:delInstrText>
        </w:r>
        <w:r w:rsidRPr="00F00993" w:rsidDel="00952D93">
          <w:rPr>
            <w:color w:val="000000" w:themeColor="text1"/>
            <w:rPrChange w:id="14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5 - legenda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_Toc20168590 \h </w:delInstrText>
        </w:r>
        <w:r w:rsidR="00B64B92" w:rsidRPr="00F00993" w:rsidDel="00952D93">
          <w:rPr>
            <w:rFonts w:ascii="Times New Roman" w:hAnsi="Times New Roman" w:cs="Times New Roman"/>
            <w:noProof/>
            <w:webHidden/>
            <w:color w:val="000000" w:themeColor="text1"/>
            <w:rPrChange w:id="14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4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62" w:author="Jacyeude Araújo" w:date="2019-10-02T13:03:00Z">
              <w:rPr>
                <w:rFonts w:ascii="Times New Roman" w:hAnsi="Times New Roman" w:cs="Times New Roman"/>
                <w:noProof/>
                <w:color w:val="000000" w:themeColor="text1"/>
              </w:rPr>
            </w:rPrChange>
          </w:rPr>
          <w:fldChar w:fldCharType="end"/>
        </w:r>
      </w:del>
    </w:p>
    <w:p w14:paraId="3E364331" w14:textId="2512F9E5" w:rsidR="00B64B92" w:rsidRPr="00F00993" w:rsidDel="00952D93" w:rsidRDefault="00952D93">
      <w:pPr>
        <w:pStyle w:val="ndicedeilustraes"/>
        <w:tabs>
          <w:tab w:val="right" w:leader="dot" w:pos="9620"/>
        </w:tabs>
        <w:rPr>
          <w:del w:id="1463" w:author="Jacyeude Araújo" w:date="2019-10-01T19:10:00Z"/>
          <w:rFonts w:ascii="Times New Roman" w:hAnsi="Times New Roman" w:cs="Times New Roman"/>
          <w:noProof/>
          <w:color w:val="000000" w:themeColor="text1"/>
        </w:rPr>
      </w:pPr>
      <w:del w:id="1464" w:author="Jacyeude Araújo" w:date="2019-10-01T19:10:00Z">
        <w:r w:rsidRPr="00F00993" w:rsidDel="00952D93">
          <w:rPr>
            <w:color w:val="000000" w:themeColor="text1"/>
            <w:rPrChange w:id="1465" w:author="Jacyeude Araújo" w:date="2019-10-02T13:03:00Z">
              <w:rPr/>
            </w:rPrChange>
          </w:rPr>
          <w:fldChar w:fldCharType="begin"/>
        </w:r>
        <w:r w:rsidRPr="00F00993" w:rsidDel="00952D93">
          <w:rPr>
            <w:color w:val="000000" w:themeColor="text1"/>
            <w:rPrChange w:id="1466" w:author="Jacyeude Araújo" w:date="2019-10-02T13:03:00Z">
              <w:rPr/>
            </w:rPrChange>
          </w:rPr>
          <w:delInstrText xml:space="preserve"> HYPERLINK \l "_Toc20168591" </w:delInstrText>
        </w:r>
        <w:r w:rsidRPr="00F00993" w:rsidDel="00952D93">
          <w:rPr>
            <w:color w:val="000000" w:themeColor="text1"/>
            <w:rPrChange w:id="14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6 -  processo de machine learn</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_Toc20168591 \h </w:delInstrText>
        </w:r>
        <w:r w:rsidR="00B64B92" w:rsidRPr="00F00993" w:rsidDel="00952D93">
          <w:rPr>
            <w:rFonts w:ascii="Times New Roman" w:hAnsi="Times New Roman" w:cs="Times New Roman"/>
            <w:noProof/>
            <w:webHidden/>
            <w:color w:val="000000" w:themeColor="text1"/>
            <w:rPrChange w:id="14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22</w:delText>
        </w:r>
        <w:r w:rsidR="00B64B92" w:rsidRPr="00F00993" w:rsidDel="00952D93">
          <w:rPr>
            <w:rFonts w:ascii="Times New Roman" w:hAnsi="Times New Roman" w:cs="Times New Roman"/>
            <w:noProof/>
            <w:webHidden/>
            <w:color w:val="000000" w:themeColor="text1"/>
            <w:rPrChange w:id="14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72" w:author="Jacyeude Araújo" w:date="2019-10-02T13:03:00Z">
              <w:rPr>
                <w:rFonts w:ascii="Times New Roman" w:hAnsi="Times New Roman" w:cs="Times New Roman"/>
                <w:noProof/>
                <w:color w:val="000000" w:themeColor="text1"/>
              </w:rPr>
            </w:rPrChange>
          </w:rPr>
          <w:fldChar w:fldCharType="end"/>
        </w:r>
      </w:del>
    </w:p>
    <w:p w14:paraId="42BC8AF6" w14:textId="21C6D863" w:rsidR="00B64B92" w:rsidRPr="00F00993" w:rsidDel="00952D93" w:rsidRDefault="00952D93">
      <w:pPr>
        <w:pStyle w:val="ndicedeilustraes"/>
        <w:tabs>
          <w:tab w:val="right" w:leader="dot" w:pos="9620"/>
        </w:tabs>
        <w:rPr>
          <w:del w:id="1473" w:author="Jacyeude Araújo" w:date="2019-10-01T19:10:00Z"/>
          <w:rFonts w:ascii="Times New Roman" w:hAnsi="Times New Roman" w:cs="Times New Roman"/>
          <w:noProof/>
          <w:color w:val="000000" w:themeColor="text1"/>
        </w:rPr>
      </w:pPr>
      <w:del w:id="1474" w:author="Jacyeude Araújo" w:date="2019-10-01T19:10:00Z">
        <w:r w:rsidRPr="00F00993" w:rsidDel="00952D93">
          <w:rPr>
            <w:color w:val="000000" w:themeColor="text1"/>
            <w:rPrChange w:id="1475" w:author="Jacyeude Araújo" w:date="2019-10-02T13:03:00Z">
              <w:rPr/>
            </w:rPrChange>
          </w:rPr>
          <w:fldChar w:fldCharType="begin"/>
        </w:r>
        <w:r w:rsidRPr="00F00993" w:rsidDel="00952D93">
          <w:rPr>
            <w:color w:val="000000" w:themeColor="text1"/>
            <w:rPrChange w:id="1476" w:author="Jacyeude Araújo" w:date="2019-10-02T13:03:00Z">
              <w:rPr/>
            </w:rPrChange>
          </w:rPr>
          <w:delInstrText xml:space="preserve"> HYPERLINK \l "_Toc20168592" </w:delInstrText>
        </w:r>
        <w:r w:rsidRPr="00F00993" w:rsidDel="00952D93">
          <w:rPr>
            <w:color w:val="000000" w:themeColor="text1"/>
            <w:rPrChange w:id="14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7  -  interpretação homem máquina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_Toc20168592 \h </w:delInstrText>
        </w:r>
        <w:r w:rsidR="00B64B92" w:rsidRPr="00F00993" w:rsidDel="00952D93">
          <w:rPr>
            <w:rFonts w:ascii="Times New Roman" w:hAnsi="Times New Roman" w:cs="Times New Roman"/>
            <w:noProof/>
            <w:webHidden/>
            <w:color w:val="000000" w:themeColor="text1"/>
            <w:rPrChange w:id="14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23</w:delText>
        </w:r>
        <w:r w:rsidR="00B64B92" w:rsidRPr="00F00993" w:rsidDel="00952D93">
          <w:rPr>
            <w:rFonts w:ascii="Times New Roman" w:hAnsi="Times New Roman" w:cs="Times New Roman"/>
            <w:noProof/>
            <w:webHidden/>
            <w:color w:val="000000" w:themeColor="text1"/>
            <w:rPrChange w:id="14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82" w:author="Jacyeude Araújo" w:date="2019-10-02T13:03:00Z">
              <w:rPr>
                <w:rFonts w:ascii="Times New Roman" w:hAnsi="Times New Roman" w:cs="Times New Roman"/>
                <w:noProof/>
                <w:color w:val="000000" w:themeColor="text1"/>
              </w:rPr>
            </w:rPrChange>
          </w:rPr>
          <w:fldChar w:fldCharType="end"/>
        </w:r>
      </w:del>
    </w:p>
    <w:p w14:paraId="562BE93D" w14:textId="6826DFA8" w:rsidR="00B64B92" w:rsidRPr="00F00993" w:rsidDel="00952D93" w:rsidRDefault="00952D93">
      <w:pPr>
        <w:pStyle w:val="ndicedeilustraes"/>
        <w:tabs>
          <w:tab w:val="right" w:leader="dot" w:pos="9620"/>
        </w:tabs>
        <w:rPr>
          <w:del w:id="1483" w:author="Jacyeude Araújo" w:date="2019-10-01T19:10:00Z"/>
          <w:rFonts w:ascii="Times New Roman" w:hAnsi="Times New Roman" w:cs="Times New Roman"/>
          <w:noProof/>
          <w:color w:val="000000" w:themeColor="text1"/>
        </w:rPr>
      </w:pPr>
      <w:del w:id="1484" w:author="Jacyeude Araújo" w:date="2019-10-01T19:10:00Z">
        <w:r w:rsidRPr="00F00993" w:rsidDel="00952D93">
          <w:rPr>
            <w:color w:val="000000" w:themeColor="text1"/>
            <w:rPrChange w:id="1485" w:author="Jacyeude Araújo" w:date="2019-10-02T13:03:00Z">
              <w:rPr/>
            </w:rPrChange>
          </w:rPr>
          <w:fldChar w:fldCharType="begin"/>
        </w:r>
        <w:r w:rsidRPr="00F00993" w:rsidDel="00952D93">
          <w:rPr>
            <w:color w:val="000000" w:themeColor="text1"/>
            <w:rPrChange w:id="1486" w:author="Jacyeude Araújo" w:date="2019-10-02T13:03:00Z">
              <w:rPr/>
            </w:rPrChange>
          </w:rPr>
          <w:delInstrText xml:space="preserve"> HYPERLINK \l "_Toc20168593" </w:delInstrText>
        </w:r>
        <w:r w:rsidRPr="00F00993" w:rsidDel="00952D93">
          <w:rPr>
            <w:color w:val="000000" w:themeColor="text1"/>
            <w:rPrChange w:id="14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8 -  Premissas tradicionais de modelos de computação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_Toc20168593 \h </w:delInstrText>
        </w:r>
        <w:r w:rsidR="00B64B92" w:rsidRPr="00F00993" w:rsidDel="00952D93">
          <w:rPr>
            <w:rFonts w:ascii="Times New Roman" w:hAnsi="Times New Roman" w:cs="Times New Roman"/>
            <w:noProof/>
            <w:webHidden/>
            <w:color w:val="000000" w:themeColor="text1"/>
            <w:rPrChange w:id="14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4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25</w:delText>
        </w:r>
        <w:r w:rsidR="00B64B92" w:rsidRPr="00F00993" w:rsidDel="00952D93">
          <w:rPr>
            <w:rFonts w:ascii="Times New Roman" w:hAnsi="Times New Roman" w:cs="Times New Roman"/>
            <w:noProof/>
            <w:webHidden/>
            <w:color w:val="000000" w:themeColor="text1"/>
            <w:rPrChange w:id="14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492" w:author="Jacyeude Araújo" w:date="2019-10-02T13:03:00Z">
              <w:rPr>
                <w:rFonts w:ascii="Times New Roman" w:hAnsi="Times New Roman" w:cs="Times New Roman"/>
                <w:noProof/>
                <w:color w:val="000000" w:themeColor="text1"/>
              </w:rPr>
            </w:rPrChange>
          </w:rPr>
          <w:fldChar w:fldCharType="end"/>
        </w:r>
      </w:del>
    </w:p>
    <w:p w14:paraId="6D9FBC3F" w14:textId="6D67880E" w:rsidR="00B64B92" w:rsidRPr="00F00993" w:rsidDel="00952D93" w:rsidRDefault="00952D93">
      <w:pPr>
        <w:pStyle w:val="ndicedeilustraes"/>
        <w:tabs>
          <w:tab w:val="right" w:leader="dot" w:pos="9620"/>
        </w:tabs>
        <w:rPr>
          <w:del w:id="1493" w:author="Jacyeude Araújo" w:date="2019-10-01T19:10:00Z"/>
          <w:rFonts w:ascii="Times New Roman" w:hAnsi="Times New Roman" w:cs="Times New Roman"/>
          <w:noProof/>
          <w:color w:val="000000" w:themeColor="text1"/>
        </w:rPr>
      </w:pPr>
      <w:del w:id="1494" w:author="Jacyeude Araújo" w:date="2019-10-01T19:10:00Z">
        <w:r w:rsidRPr="00F00993" w:rsidDel="00952D93">
          <w:rPr>
            <w:color w:val="000000" w:themeColor="text1"/>
            <w:rPrChange w:id="1495" w:author="Jacyeude Araújo" w:date="2019-10-02T13:03:00Z">
              <w:rPr/>
            </w:rPrChange>
          </w:rPr>
          <w:fldChar w:fldCharType="begin"/>
        </w:r>
        <w:r w:rsidRPr="00F00993" w:rsidDel="00952D93">
          <w:rPr>
            <w:color w:val="000000" w:themeColor="text1"/>
            <w:rPrChange w:id="1496" w:author="Jacyeude Araújo" w:date="2019-10-02T13:03:00Z">
              <w:rPr/>
            </w:rPrChange>
          </w:rPr>
          <w:delInstrText xml:space="preserve"> HYPERLINK \l "_Toc20168594" </w:delInstrText>
        </w:r>
        <w:r w:rsidRPr="00F00993" w:rsidDel="00952D93">
          <w:rPr>
            <w:color w:val="000000" w:themeColor="text1"/>
            <w:rPrChange w:id="14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9 -  modelos de serviço da nuvem</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4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_Toc20168594 \h </w:delInstrText>
        </w:r>
        <w:r w:rsidR="00B64B92" w:rsidRPr="00F00993" w:rsidDel="00952D93">
          <w:rPr>
            <w:rFonts w:ascii="Times New Roman" w:hAnsi="Times New Roman" w:cs="Times New Roman"/>
            <w:noProof/>
            <w:webHidden/>
            <w:color w:val="000000" w:themeColor="text1"/>
            <w:rPrChange w:id="14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5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02" w:author="Jacyeude Araújo" w:date="2019-10-02T13:03:00Z">
              <w:rPr>
                <w:rFonts w:ascii="Times New Roman" w:hAnsi="Times New Roman" w:cs="Times New Roman"/>
                <w:noProof/>
                <w:color w:val="000000" w:themeColor="text1"/>
              </w:rPr>
            </w:rPrChange>
          </w:rPr>
          <w:fldChar w:fldCharType="end"/>
        </w:r>
      </w:del>
    </w:p>
    <w:p w14:paraId="2405BD17" w14:textId="6F524AFF" w:rsidR="00B64B92" w:rsidRPr="00F00993" w:rsidDel="00952D93" w:rsidRDefault="00952D93">
      <w:pPr>
        <w:pStyle w:val="ndicedeilustraes"/>
        <w:tabs>
          <w:tab w:val="right" w:leader="dot" w:pos="9620"/>
        </w:tabs>
        <w:rPr>
          <w:del w:id="1503" w:author="Jacyeude Araújo" w:date="2019-10-01T19:10:00Z"/>
          <w:rFonts w:ascii="Times New Roman" w:hAnsi="Times New Roman" w:cs="Times New Roman"/>
          <w:noProof/>
          <w:color w:val="000000" w:themeColor="text1"/>
        </w:rPr>
      </w:pPr>
      <w:del w:id="1504" w:author="Jacyeude Araújo" w:date="2019-10-01T19:10:00Z">
        <w:r w:rsidRPr="00F00993" w:rsidDel="00952D93">
          <w:rPr>
            <w:color w:val="000000" w:themeColor="text1"/>
            <w:rPrChange w:id="1505" w:author="Jacyeude Araújo" w:date="2019-10-02T13:03:00Z">
              <w:rPr/>
            </w:rPrChange>
          </w:rPr>
          <w:fldChar w:fldCharType="begin"/>
        </w:r>
        <w:r w:rsidRPr="00F00993" w:rsidDel="00952D93">
          <w:rPr>
            <w:color w:val="000000" w:themeColor="text1"/>
            <w:rPrChange w:id="1506" w:author="Jacyeude Araújo" w:date="2019-10-02T13:03:00Z">
              <w:rPr/>
            </w:rPrChange>
          </w:rPr>
          <w:delInstrText xml:space="preserve"> HYPERLINK \l "_Toc20168595" </w:delInstrText>
        </w:r>
        <w:r w:rsidRPr="00F00993" w:rsidDel="00952D93">
          <w:rPr>
            <w:color w:val="000000" w:themeColor="text1"/>
            <w:rPrChange w:id="15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10 -  IBM cloud Services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_Toc20168595 \h </w:delInstrText>
        </w:r>
        <w:r w:rsidR="00B64B92" w:rsidRPr="00F00993" w:rsidDel="00952D93">
          <w:rPr>
            <w:rFonts w:ascii="Times New Roman" w:hAnsi="Times New Roman" w:cs="Times New Roman"/>
            <w:noProof/>
            <w:webHidden/>
            <w:color w:val="000000" w:themeColor="text1"/>
            <w:rPrChange w:id="15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28</w:delText>
        </w:r>
        <w:r w:rsidR="00B64B92" w:rsidRPr="00F00993" w:rsidDel="00952D93">
          <w:rPr>
            <w:rFonts w:ascii="Times New Roman" w:hAnsi="Times New Roman" w:cs="Times New Roman"/>
            <w:noProof/>
            <w:webHidden/>
            <w:color w:val="000000" w:themeColor="text1"/>
            <w:rPrChange w:id="15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12" w:author="Jacyeude Araújo" w:date="2019-10-02T13:03:00Z">
              <w:rPr>
                <w:rFonts w:ascii="Times New Roman" w:hAnsi="Times New Roman" w:cs="Times New Roman"/>
                <w:noProof/>
                <w:color w:val="000000" w:themeColor="text1"/>
              </w:rPr>
            </w:rPrChange>
          </w:rPr>
          <w:fldChar w:fldCharType="end"/>
        </w:r>
      </w:del>
    </w:p>
    <w:p w14:paraId="0B33ED1B" w14:textId="3C73C103" w:rsidR="00B64B92" w:rsidRPr="00F00993" w:rsidDel="00952D93" w:rsidRDefault="00952D93">
      <w:pPr>
        <w:pStyle w:val="ndicedeilustraes"/>
        <w:tabs>
          <w:tab w:val="right" w:leader="dot" w:pos="9620"/>
        </w:tabs>
        <w:rPr>
          <w:del w:id="1513" w:author="Jacyeude Araújo" w:date="2019-10-01T19:10:00Z"/>
          <w:rFonts w:ascii="Times New Roman" w:hAnsi="Times New Roman" w:cs="Times New Roman"/>
          <w:noProof/>
          <w:color w:val="000000" w:themeColor="text1"/>
        </w:rPr>
      </w:pPr>
      <w:del w:id="1514" w:author="Jacyeude Araújo" w:date="2019-10-01T19:10:00Z">
        <w:r w:rsidRPr="00F00993" w:rsidDel="00952D93">
          <w:rPr>
            <w:color w:val="000000" w:themeColor="text1"/>
            <w:rPrChange w:id="1515" w:author="Jacyeude Araújo" w:date="2019-10-02T13:03:00Z">
              <w:rPr/>
            </w:rPrChange>
          </w:rPr>
          <w:fldChar w:fldCharType="begin"/>
        </w:r>
        <w:r w:rsidRPr="00F00993" w:rsidDel="00952D93">
          <w:rPr>
            <w:color w:val="000000" w:themeColor="text1"/>
            <w:rPrChange w:id="1516" w:author="Jacyeude Araújo" w:date="2019-10-02T13:03:00Z">
              <w:rPr/>
            </w:rPrChange>
          </w:rPr>
          <w:delInstrText xml:space="preserve"> HYPERLINK \l "_Toc20168596" </w:delInstrText>
        </w:r>
        <w:r w:rsidRPr="00F00993" w:rsidDel="00952D93">
          <w:rPr>
            <w:color w:val="000000" w:themeColor="text1"/>
            <w:rPrChange w:id="15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11 -  Contexto da atualidade de aplicações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_Toc20168596 \h </w:delInstrText>
        </w:r>
        <w:r w:rsidR="00B64B92" w:rsidRPr="00F00993" w:rsidDel="00952D93">
          <w:rPr>
            <w:rFonts w:ascii="Times New Roman" w:hAnsi="Times New Roman" w:cs="Times New Roman"/>
            <w:noProof/>
            <w:webHidden/>
            <w:color w:val="000000" w:themeColor="text1"/>
            <w:rPrChange w:id="15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28</w:delText>
        </w:r>
        <w:r w:rsidR="00B64B92" w:rsidRPr="00F00993" w:rsidDel="00952D93">
          <w:rPr>
            <w:rFonts w:ascii="Times New Roman" w:hAnsi="Times New Roman" w:cs="Times New Roman"/>
            <w:noProof/>
            <w:webHidden/>
            <w:color w:val="000000" w:themeColor="text1"/>
            <w:rPrChange w:id="15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22" w:author="Jacyeude Araújo" w:date="2019-10-02T13:03:00Z">
              <w:rPr>
                <w:rFonts w:ascii="Times New Roman" w:hAnsi="Times New Roman" w:cs="Times New Roman"/>
                <w:noProof/>
                <w:color w:val="000000" w:themeColor="text1"/>
              </w:rPr>
            </w:rPrChange>
          </w:rPr>
          <w:fldChar w:fldCharType="end"/>
        </w:r>
      </w:del>
    </w:p>
    <w:p w14:paraId="621BDECD" w14:textId="40E9DA84" w:rsidR="00B64B92" w:rsidRPr="00F00993" w:rsidDel="00952D93" w:rsidRDefault="00952D93">
      <w:pPr>
        <w:pStyle w:val="ndicedeilustraes"/>
        <w:tabs>
          <w:tab w:val="right" w:leader="dot" w:pos="9620"/>
        </w:tabs>
        <w:rPr>
          <w:del w:id="1523" w:author="Jacyeude Araújo" w:date="2019-10-01T19:10:00Z"/>
          <w:rFonts w:ascii="Times New Roman" w:hAnsi="Times New Roman" w:cs="Times New Roman"/>
          <w:noProof/>
          <w:color w:val="000000" w:themeColor="text1"/>
        </w:rPr>
      </w:pPr>
      <w:del w:id="1524" w:author="Jacyeude Araújo" w:date="2019-10-01T19:10:00Z">
        <w:r w:rsidRPr="00F00993" w:rsidDel="00952D93">
          <w:rPr>
            <w:color w:val="000000" w:themeColor="text1"/>
            <w:rPrChange w:id="1525" w:author="Jacyeude Araújo" w:date="2019-10-02T13:03:00Z">
              <w:rPr/>
            </w:rPrChange>
          </w:rPr>
          <w:fldChar w:fldCharType="begin"/>
        </w:r>
        <w:r w:rsidRPr="00F00993" w:rsidDel="00952D93">
          <w:rPr>
            <w:color w:val="000000" w:themeColor="text1"/>
            <w:rPrChange w:id="1526" w:author="Jacyeude Araújo" w:date="2019-10-02T13:03:00Z">
              <w:rPr/>
            </w:rPrChange>
          </w:rPr>
          <w:delInstrText xml:space="preserve"> HYPERLINK \l "_Toc20168597" </w:delInstrText>
        </w:r>
        <w:r w:rsidRPr="00F00993" w:rsidDel="00952D93">
          <w:rPr>
            <w:color w:val="000000" w:themeColor="text1"/>
            <w:rPrChange w:id="15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12 -  serviços aprovisionados na ibm cloud</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_Toc20168597 \h </w:delInstrText>
        </w:r>
        <w:r w:rsidR="00B64B92" w:rsidRPr="00F00993" w:rsidDel="00952D93">
          <w:rPr>
            <w:rFonts w:ascii="Times New Roman" w:hAnsi="Times New Roman" w:cs="Times New Roman"/>
            <w:noProof/>
            <w:webHidden/>
            <w:color w:val="000000" w:themeColor="text1"/>
            <w:rPrChange w:id="15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5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32" w:author="Jacyeude Araújo" w:date="2019-10-02T13:03:00Z">
              <w:rPr>
                <w:rFonts w:ascii="Times New Roman" w:hAnsi="Times New Roman" w:cs="Times New Roman"/>
                <w:noProof/>
                <w:color w:val="000000" w:themeColor="text1"/>
              </w:rPr>
            </w:rPrChange>
          </w:rPr>
          <w:fldChar w:fldCharType="end"/>
        </w:r>
      </w:del>
    </w:p>
    <w:p w14:paraId="623F4EF0" w14:textId="2138D2AD" w:rsidR="00B64B92" w:rsidRPr="00F00993" w:rsidDel="00952D93" w:rsidRDefault="00952D93">
      <w:pPr>
        <w:pStyle w:val="ndicedeilustraes"/>
        <w:tabs>
          <w:tab w:val="right" w:leader="dot" w:pos="9620"/>
        </w:tabs>
        <w:rPr>
          <w:del w:id="1533" w:author="Jacyeude Araújo" w:date="2019-10-01T19:10:00Z"/>
          <w:rFonts w:ascii="Times New Roman" w:hAnsi="Times New Roman" w:cs="Times New Roman"/>
          <w:noProof/>
          <w:color w:val="000000" w:themeColor="text1"/>
        </w:rPr>
      </w:pPr>
      <w:del w:id="1534" w:author="Jacyeude Araújo" w:date="2019-10-01T19:10:00Z">
        <w:r w:rsidRPr="00F00993" w:rsidDel="00952D93">
          <w:rPr>
            <w:color w:val="000000" w:themeColor="text1"/>
            <w:rPrChange w:id="1535" w:author="Jacyeude Araújo" w:date="2019-10-02T13:03:00Z">
              <w:rPr/>
            </w:rPrChange>
          </w:rPr>
          <w:fldChar w:fldCharType="begin"/>
        </w:r>
        <w:r w:rsidRPr="00F00993" w:rsidDel="00952D93">
          <w:rPr>
            <w:color w:val="000000" w:themeColor="text1"/>
            <w:rPrChange w:id="1536" w:author="Jacyeude Araújo" w:date="2019-10-02T13:03:00Z">
              <w:rPr/>
            </w:rPrChange>
          </w:rPr>
          <w:delInstrText xml:space="preserve"> HYPERLINK \l "_Toc20168598" </w:delInstrText>
        </w:r>
        <w:r w:rsidRPr="00F00993" w:rsidDel="00952D93">
          <w:rPr>
            <w:color w:val="000000" w:themeColor="text1"/>
            <w:rPrChange w:id="15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13 - Over view de projetos em watson studio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_Toc20168598 \h </w:delInstrText>
        </w:r>
        <w:r w:rsidR="00B64B92" w:rsidRPr="00F00993" w:rsidDel="00952D93">
          <w:rPr>
            <w:rFonts w:ascii="Times New Roman" w:hAnsi="Times New Roman" w:cs="Times New Roman"/>
            <w:noProof/>
            <w:webHidden/>
            <w:color w:val="000000" w:themeColor="text1"/>
            <w:rPrChange w:id="15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5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42" w:author="Jacyeude Araújo" w:date="2019-10-02T13:03:00Z">
              <w:rPr>
                <w:rFonts w:ascii="Times New Roman" w:hAnsi="Times New Roman" w:cs="Times New Roman"/>
                <w:noProof/>
                <w:color w:val="000000" w:themeColor="text1"/>
              </w:rPr>
            </w:rPrChange>
          </w:rPr>
          <w:fldChar w:fldCharType="end"/>
        </w:r>
      </w:del>
    </w:p>
    <w:p w14:paraId="31C43FAE" w14:textId="7F93DB54" w:rsidR="00B64B92" w:rsidRPr="00F00993" w:rsidDel="00952D93" w:rsidRDefault="00952D93">
      <w:pPr>
        <w:pStyle w:val="ndicedeilustraes"/>
        <w:tabs>
          <w:tab w:val="right" w:leader="dot" w:pos="9620"/>
        </w:tabs>
        <w:rPr>
          <w:del w:id="1543" w:author="Jacyeude Araújo" w:date="2019-10-01T19:10:00Z"/>
          <w:rFonts w:ascii="Times New Roman" w:hAnsi="Times New Roman" w:cs="Times New Roman"/>
          <w:noProof/>
          <w:color w:val="000000" w:themeColor="text1"/>
        </w:rPr>
      </w:pPr>
      <w:del w:id="1544" w:author="Jacyeude Araújo" w:date="2019-10-01T19:10:00Z">
        <w:r w:rsidRPr="00F00993" w:rsidDel="00952D93">
          <w:rPr>
            <w:color w:val="000000" w:themeColor="text1"/>
            <w:rPrChange w:id="1545" w:author="Jacyeude Araújo" w:date="2019-10-02T13:03:00Z">
              <w:rPr/>
            </w:rPrChange>
          </w:rPr>
          <w:fldChar w:fldCharType="begin"/>
        </w:r>
        <w:r w:rsidRPr="00F00993" w:rsidDel="00952D93">
          <w:rPr>
            <w:color w:val="000000" w:themeColor="text1"/>
            <w:rPrChange w:id="1546" w:author="Jacyeude Araújo" w:date="2019-10-02T13:03:00Z">
              <w:rPr/>
            </w:rPrChange>
          </w:rPr>
          <w:delInstrText xml:space="preserve"> HYPERLINK \l "_Toc20168599" </w:delInstrText>
        </w:r>
        <w:r w:rsidRPr="00F00993" w:rsidDel="00952D93">
          <w:rPr>
            <w:color w:val="000000" w:themeColor="text1"/>
            <w:rPrChange w:id="15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14 - Ferramentas e atribuições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_Toc20168599 \h </w:delInstrText>
        </w:r>
        <w:r w:rsidR="00B64B92" w:rsidRPr="00F00993" w:rsidDel="00952D93">
          <w:rPr>
            <w:rFonts w:ascii="Times New Roman" w:hAnsi="Times New Roman" w:cs="Times New Roman"/>
            <w:noProof/>
            <w:webHidden/>
            <w:color w:val="000000" w:themeColor="text1"/>
            <w:rPrChange w:id="15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32</w:delText>
        </w:r>
        <w:r w:rsidR="00B64B92" w:rsidRPr="00F00993" w:rsidDel="00952D93">
          <w:rPr>
            <w:rFonts w:ascii="Times New Roman" w:hAnsi="Times New Roman" w:cs="Times New Roman"/>
            <w:noProof/>
            <w:webHidden/>
            <w:color w:val="000000" w:themeColor="text1"/>
            <w:rPrChange w:id="15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52" w:author="Jacyeude Araújo" w:date="2019-10-02T13:03:00Z">
              <w:rPr>
                <w:rFonts w:ascii="Times New Roman" w:hAnsi="Times New Roman" w:cs="Times New Roman"/>
                <w:noProof/>
                <w:color w:val="000000" w:themeColor="text1"/>
              </w:rPr>
            </w:rPrChange>
          </w:rPr>
          <w:fldChar w:fldCharType="end"/>
        </w:r>
      </w:del>
    </w:p>
    <w:p w14:paraId="50CBBEAA" w14:textId="13B1638F" w:rsidR="00B64B92" w:rsidRPr="00F00993" w:rsidDel="00952D93" w:rsidRDefault="00952D93">
      <w:pPr>
        <w:pStyle w:val="ndicedeilustraes"/>
        <w:tabs>
          <w:tab w:val="right" w:leader="dot" w:pos="9620"/>
        </w:tabs>
        <w:rPr>
          <w:del w:id="1553" w:author="Jacyeude Araújo" w:date="2019-10-01T19:10:00Z"/>
          <w:rFonts w:ascii="Times New Roman" w:hAnsi="Times New Roman" w:cs="Times New Roman"/>
          <w:noProof/>
          <w:color w:val="000000" w:themeColor="text1"/>
        </w:rPr>
      </w:pPr>
      <w:del w:id="1554" w:author="Jacyeude Araújo" w:date="2019-10-01T19:10:00Z">
        <w:r w:rsidRPr="00F00993" w:rsidDel="00952D93">
          <w:rPr>
            <w:color w:val="000000" w:themeColor="text1"/>
            <w:rPrChange w:id="1555" w:author="Jacyeude Araújo" w:date="2019-10-02T13:03:00Z">
              <w:rPr/>
            </w:rPrChange>
          </w:rPr>
          <w:fldChar w:fldCharType="begin"/>
        </w:r>
        <w:r w:rsidRPr="00F00993" w:rsidDel="00952D93">
          <w:rPr>
            <w:color w:val="000000" w:themeColor="text1"/>
            <w:rPrChange w:id="1556" w:author="Jacyeude Araújo" w:date="2019-10-02T13:03:00Z">
              <w:rPr/>
            </w:rPrChange>
          </w:rPr>
          <w:delInstrText xml:space="preserve"> HYPERLINK \l "_Toc20168600" </w:delInstrText>
        </w:r>
        <w:r w:rsidRPr="00F00993" w:rsidDel="00952D93">
          <w:rPr>
            <w:color w:val="000000" w:themeColor="text1"/>
            <w:rPrChange w:id="15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15 – Ativos para desenvolvimento de aplicações em watson</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_Toc20168600 \h </w:delInstrText>
        </w:r>
        <w:r w:rsidR="00B64B92" w:rsidRPr="00F00993" w:rsidDel="00952D93">
          <w:rPr>
            <w:rFonts w:ascii="Times New Roman" w:hAnsi="Times New Roman" w:cs="Times New Roman"/>
            <w:noProof/>
            <w:webHidden/>
            <w:color w:val="000000" w:themeColor="text1"/>
            <w:rPrChange w:id="15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33</w:delText>
        </w:r>
        <w:r w:rsidR="00B64B92" w:rsidRPr="00F00993" w:rsidDel="00952D93">
          <w:rPr>
            <w:rFonts w:ascii="Times New Roman" w:hAnsi="Times New Roman" w:cs="Times New Roman"/>
            <w:noProof/>
            <w:webHidden/>
            <w:color w:val="000000" w:themeColor="text1"/>
            <w:rPrChange w:id="15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62" w:author="Jacyeude Araújo" w:date="2019-10-02T13:03:00Z">
              <w:rPr>
                <w:rFonts w:ascii="Times New Roman" w:hAnsi="Times New Roman" w:cs="Times New Roman"/>
                <w:noProof/>
                <w:color w:val="000000" w:themeColor="text1"/>
              </w:rPr>
            </w:rPrChange>
          </w:rPr>
          <w:fldChar w:fldCharType="end"/>
        </w:r>
      </w:del>
    </w:p>
    <w:p w14:paraId="335E7266" w14:textId="0D5660E4" w:rsidR="00B64B92" w:rsidRPr="00F00993" w:rsidDel="00952D93" w:rsidRDefault="00952D93">
      <w:pPr>
        <w:pStyle w:val="ndicedeilustraes"/>
        <w:tabs>
          <w:tab w:val="right" w:leader="dot" w:pos="9620"/>
        </w:tabs>
        <w:rPr>
          <w:del w:id="1563" w:author="Jacyeude Araújo" w:date="2019-10-01T19:10:00Z"/>
          <w:rFonts w:ascii="Times New Roman" w:hAnsi="Times New Roman" w:cs="Times New Roman"/>
          <w:noProof/>
          <w:color w:val="000000" w:themeColor="text1"/>
        </w:rPr>
      </w:pPr>
      <w:del w:id="1564" w:author="Jacyeude Araújo" w:date="2019-10-01T19:10:00Z">
        <w:r w:rsidRPr="00F00993" w:rsidDel="00952D93">
          <w:rPr>
            <w:color w:val="000000" w:themeColor="text1"/>
            <w:rPrChange w:id="1565" w:author="Jacyeude Araújo" w:date="2019-10-02T13:03:00Z">
              <w:rPr/>
            </w:rPrChange>
          </w:rPr>
          <w:fldChar w:fldCharType="begin"/>
        </w:r>
        <w:r w:rsidRPr="00F00993" w:rsidDel="00952D93">
          <w:rPr>
            <w:color w:val="000000" w:themeColor="text1"/>
            <w:rPrChange w:id="1566" w:author="Jacyeude Araújo" w:date="2019-10-02T13:03:00Z">
              <w:rPr/>
            </w:rPrChange>
          </w:rPr>
          <w:delInstrText xml:space="preserve"> HYPERLINK \l "_Toc20168601" </w:delInstrText>
        </w:r>
        <w:r w:rsidRPr="00F00993" w:rsidDel="00952D93">
          <w:rPr>
            <w:color w:val="000000" w:themeColor="text1"/>
            <w:rPrChange w:id="15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16 - Desenvolvimento de aplicação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_Toc20168601 \h </w:delInstrText>
        </w:r>
        <w:r w:rsidR="00B64B92" w:rsidRPr="00F00993" w:rsidDel="00952D93">
          <w:rPr>
            <w:rFonts w:ascii="Times New Roman" w:hAnsi="Times New Roman" w:cs="Times New Roman"/>
            <w:noProof/>
            <w:webHidden/>
            <w:color w:val="000000" w:themeColor="text1"/>
            <w:rPrChange w:id="15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33</w:delText>
        </w:r>
        <w:r w:rsidR="00B64B92" w:rsidRPr="00F00993" w:rsidDel="00952D93">
          <w:rPr>
            <w:rFonts w:ascii="Times New Roman" w:hAnsi="Times New Roman" w:cs="Times New Roman"/>
            <w:noProof/>
            <w:webHidden/>
            <w:color w:val="000000" w:themeColor="text1"/>
            <w:rPrChange w:id="15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72" w:author="Jacyeude Araújo" w:date="2019-10-02T13:03:00Z">
              <w:rPr>
                <w:rFonts w:ascii="Times New Roman" w:hAnsi="Times New Roman" w:cs="Times New Roman"/>
                <w:noProof/>
                <w:color w:val="000000" w:themeColor="text1"/>
              </w:rPr>
            </w:rPrChange>
          </w:rPr>
          <w:fldChar w:fldCharType="end"/>
        </w:r>
      </w:del>
    </w:p>
    <w:p w14:paraId="49578972" w14:textId="55C2FFFF" w:rsidR="00B64B92" w:rsidRPr="00F00993" w:rsidDel="00952D93" w:rsidRDefault="00952D93">
      <w:pPr>
        <w:pStyle w:val="ndicedeilustraes"/>
        <w:tabs>
          <w:tab w:val="right" w:leader="dot" w:pos="9620"/>
        </w:tabs>
        <w:rPr>
          <w:del w:id="1573" w:author="Jacyeude Araújo" w:date="2019-10-01T19:10:00Z"/>
          <w:rFonts w:ascii="Times New Roman" w:hAnsi="Times New Roman" w:cs="Times New Roman"/>
          <w:noProof/>
          <w:color w:val="000000" w:themeColor="text1"/>
        </w:rPr>
      </w:pPr>
      <w:del w:id="1574" w:author="Jacyeude Araújo" w:date="2019-10-01T19:10:00Z">
        <w:r w:rsidRPr="00F00993" w:rsidDel="00952D93">
          <w:rPr>
            <w:color w:val="000000" w:themeColor="text1"/>
            <w:rPrChange w:id="1575" w:author="Jacyeude Araújo" w:date="2019-10-02T13:03:00Z">
              <w:rPr/>
            </w:rPrChange>
          </w:rPr>
          <w:fldChar w:fldCharType="begin"/>
        </w:r>
        <w:r w:rsidRPr="00F00993" w:rsidDel="00952D93">
          <w:rPr>
            <w:color w:val="000000" w:themeColor="text1"/>
            <w:rPrChange w:id="1576" w:author="Jacyeude Araújo" w:date="2019-10-02T13:03:00Z">
              <w:rPr/>
            </w:rPrChange>
          </w:rPr>
          <w:delInstrText xml:space="preserve"> HYPERLINK \l "_Toc20168602" </w:delInstrText>
        </w:r>
        <w:r w:rsidRPr="00F00993" w:rsidDel="00952D93">
          <w:rPr>
            <w:color w:val="000000" w:themeColor="text1"/>
            <w:rPrChange w:id="15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17 - Ilustração CRISP data mining</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_Toc20168602 \h </w:delInstrText>
        </w:r>
        <w:r w:rsidR="00B64B92" w:rsidRPr="00F00993" w:rsidDel="00952D93">
          <w:rPr>
            <w:rFonts w:ascii="Times New Roman" w:hAnsi="Times New Roman" w:cs="Times New Roman"/>
            <w:noProof/>
            <w:webHidden/>
            <w:color w:val="000000" w:themeColor="text1"/>
            <w:rPrChange w:id="15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34</w:delText>
        </w:r>
        <w:r w:rsidR="00B64B92" w:rsidRPr="00F00993" w:rsidDel="00952D93">
          <w:rPr>
            <w:rFonts w:ascii="Times New Roman" w:hAnsi="Times New Roman" w:cs="Times New Roman"/>
            <w:noProof/>
            <w:webHidden/>
            <w:color w:val="000000" w:themeColor="text1"/>
            <w:rPrChange w:id="15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82" w:author="Jacyeude Araújo" w:date="2019-10-02T13:03:00Z">
              <w:rPr>
                <w:rFonts w:ascii="Times New Roman" w:hAnsi="Times New Roman" w:cs="Times New Roman"/>
                <w:noProof/>
                <w:color w:val="000000" w:themeColor="text1"/>
              </w:rPr>
            </w:rPrChange>
          </w:rPr>
          <w:fldChar w:fldCharType="end"/>
        </w:r>
      </w:del>
    </w:p>
    <w:p w14:paraId="3E40C4D0" w14:textId="6C2D0B7E" w:rsidR="00B64B92" w:rsidRPr="00F00993" w:rsidDel="00952D93" w:rsidRDefault="00952D93">
      <w:pPr>
        <w:pStyle w:val="ndicedeilustraes"/>
        <w:tabs>
          <w:tab w:val="right" w:leader="dot" w:pos="9620"/>
        </w:tabs>
        <w:rPr>
          <w:del w:id="1583" w:author="Jacyeude Araújo" w:date="2019-10-01T19:10:00Z"/>
          <w:rFonts w:ascii="Times New Roman" w:hAnsi="Times New Roman" w:cs="Times New Roman"/>
          <w:noProof/>
          <w:color w:val="000000" w:themeColor="text1"/>
        </w:rPr>
      </w:pPr>
      <w:del w:id="1584" w:author="Jacyeude Araújo" w:date="2019-10-01T19:10:00Z">
        <w:r w:rsidRPr="00F00993" w:rsidDel="00952D93">
          <w:rPr>
            <w:color w:val="000000" w:themeColor="text1"/>
            <w:rPrChange w:id="1585" w:author="Jacyeude Araújo" w:date="2019-10-02T13:03:00Z">
              <w:rPr/>
            </w:rPrChange>
          </w:rPr>
          <w:fldChar w:fldCharType="begin"/>
        </w:r>
        <w:r w:rsidRPr="00F00993" w:rsidDel="00952D93">
          <w:rPr>
            <w:color w:val="000000" w:themeColor="text1"/>
            <w:rPrChange w:id="1586" w:author="Jacyeude Araújo" w:date="2019-10-02T13:03:00Z">
              <w:rPr/>
            </w:rPrChange>
          </w:rPr>
          <w:delInstrText xml:space="preserve"> HYPERLINK \l "_Toc20168603" </w:delInstrText>
        </w:r>
        <w:r w:rsidRPr="00F00993" w:rsidDel="00952D93">
          <w:rPr>
            <w:color w:val="000000" w:themeColor="text1"/>
            <w:rPrChange w:id="15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18 -  interface SPSS Modeler</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_Toc20168603 \h </w:delInstrText>
        </w:r>
        <w:r w:rsidR="00B64B92" w:rsidRPr="00F00993" w:rsidDel="00952D93">
          <w:rPr>
            <w:rFonts w:ascii="Times New Roman" w:hAnsi="Times New Roman" w:cs="Times New Roman"/>
            <w:noProof/>
            <w:webHidden/>
            <w:color w:val="000000" w:themeColor="text1"/>
            <w:rPrChange w:id="15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5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35</w:delText>
        </w:r>
        <w:r w:rsidR="00B64B92" w:rsidRPr="00F00993" w:rsidDel="00952D93">
          <w:rPr>
            <w:rFonts w:ascii="Times New Roman" w:hAnsi="Times New Roman" w:cs="Times New Roman"/>
            <w:noProof/>
            <w:webHidden/>
            <w:color w:val="000000" w:themeColor="text1"/>
            <w:rPrChange w:id="15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592" w:author="Jacyeude Araújo" w:date="2019-10-02T13:03:00Z">
              <w:rPr>
                <w:rFonts w:ascii="Times New Roman" w:hAnsi="Times New Roman" w:cs="Times New Roman"/>
                <w:noProof/>
                <w:color w:val="000000" w:themeColor="text1"/>
              </w:rPr>
            </w:rPrChange>
          </w:rPr>
          <w:fldChar w:fldCharType="end"/>
        </w:r>
      </w:del>
    </w:p>
    <w:p w14:paraId="55CB36B4" w14:textId="007C6C84" w:rsidR="00B64B92" w:rsidRPr="00F00993" w:rsidDel="00952D93" w:rsidRDefault="00952D93">
      <w:pPr>
        <w:pStyle w:val="ndicedeilustraes"/>
        <w:tabs>
          <w:tab w:val="right" w:leader="dot" w:pos="9620"/>
        </w:tabs>
        <w:rPr>
          <w:del w:id="1593" w:author="Jacyeude Araújo" w:date="2019-10-01T19:10:00Z"/>
          <w:rFonts w:ascii="Times New Roman" w:hAnsi="Times New Roman" w:cs="Times New Roman"/>
          <w:noProof/>
          <w:color w:val="000000" w:themeColor="text1"/>
        </w:rPr>
      </w:pPr>
      <w:del w:id="1594" w:author="Jacyeude Araújo" w:date="2019-10-01T19:10:00Z">
        <w:r w:rsidRPr="00F00993" w:rsidDel="00952D93">
          <w:rPr>
            <w:color w:val="000000" w:themeColor="text1"/>
            <w:rPrChange w:id="1595" w:author="Jacyeude Araújo" w:date="2019-10-02T13:03:00Z">
              <w:rPr/>
            </w:rPrChange>
          </w:rPr>
          <w:fldChar w:fldCharType="begin"/>
        </w:r>
        <w:r w:rsidRPr="00F00993" w:rsidDel="00952D93">
          <w:rPr>
            <w:color w:val="000000" w:themeColor="text1"/>
            <w:rPrChange w:id="1596" w:author="Jacyeude Araújo" w:date="2019-10-02T13:03:00Z">
              <w:rPr/>
            </w:rPrChange>
          </w:rPr>
          <w:delInstrText xml:space="preserve"> HYPERLINK \l "_Toc20168604" </w:delInstrText>
        </w:r>
        <w:r w:rsidRPr="00F00993" w:rsidDel="00952D93">
          <w:rPr>
            <w:color w:val="000000" w:themeColor="text1"/>
            <w:rPrChange w:id="15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19 - Saídas obtidas através de Analysis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5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_Toc20168604 \h </w:delInstrText>
        </w:r>
        <w:r w:rsidR="00B64B92" w:rsidRPr="00F00993" w:rsidDel="00952D93">
          <w:rPr>
            <w:rFonts w:ascii="Times New Roman" w:hAnsi="Times New Roman" w:cs="Times New Roman"/>
            <w:noProof/>
            <w:webHidden/>
            <w:color w:val="000000" w:themeColor="text1"/>
            <w:rPrChange w:id="15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50</w:delText>
        </w:r>
        <w:r w:rsidR="00B64B92" w:rsidRPr="00F00993" w:rsidDel="00952D93">
          <w:rPr>
            <w:rFonts w:ascii="Times New Roman" w:hAnsi="Times New Roman" w:cs="Times New Roman"/>
            <w:noProof/>
            <w:webHidden/>
            <w:color w:val="000000" w:themeColor="text1"/>
            <w:rPrChange w:id="16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02" w:author="Jacyeude Araújo" w:date="2019-10-02T13:03:00Z">
              <w:rPr>
                <w:rFonts w:ascii="Times New Roman" w:hAnsi="Times New Roman" w:cs="Times New Roman"/>
                <w:noProof/>
                <w:color w:val="000000" w:themeColor="text1"/>
              </w:rPr>
            </w:rPrChange>
          </w:rPr>
          <w:fldChar w:fldCharType="end"/>
        </w:r>
      </w:del>
    </w:p>
    <w:p w14:paraId="6FFE7ABE" w14:textId="16BDDE76" w:rsidR="00B64B92" w:rsidRPr="00F00993" w:rsidDel="00952D93" w:rsidRDefault="00952D93">
      <w:pPr>
        <w:pStyle w:val="ndicedeilustraes"/>
        <w:tabs>
          <w:tab w:val="right" w:leader="dot" w:pos="9620"/>
        </w:tabs>
        <w:rPr>
          <w:del w:id="1603" w:author="Jacyeude Araújo" w:date="2019-10-01T19:10:00Z"/>
          <w:rFonts w:ascii="Times New Roman" w:hAnsi="Times New Roman" w:cs="Times New Roman"/>
          <w:noProof/>
          <w:color w:val="000000" w:themeColor="text1"/>
        </w:rPr>
      </w:pPr>
      <w:del w:id="1604" w:author="Jacyeude Araújo" w:date="2019-10-01T19:10:00Z">
        <w:r w:rsidRPr="00F00993" w:rsidDel="00952D93">
          <w:rPr>
            <w:color w:val="000000" w:themeColor="text1"/>
            <w:rPrChange w:id="1605" w:author="Jacyeude Araújo" w:date="2019-10-02T13:03:00Z">
              <w:rPr/>
            </w:rPrChange>
          </w:rPr>
          <w:fldChar w:fldCharType="begin"/>
        </w:r>
        <w:r w:rsidRPr="00F00993" w:rsidDel="00952D93">
          <w:rPr>
            <w:color w:val="000000" w:themeColor="text1"/>
            <w:rPrChange w:id="1606" w:author="Jacyeude Araújo" w:date="2019-10-02T13:03:00Z">
              <w:rPr/>
            </w:rPrChange>
          </w:rPr>
          <w:delInstrText xml:space="preserve"> HYPERLINK \l "_Toc20168605" </w:delInstrText>
        </w:r>
        <w:r w:rsidRPr="00F00993" w:rsidDel="00952D93">
          <w:rPr>
            <w:color w:val="000000" w:themeColor="text1"/>
            <w:rPrChange w:id="16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20 - Aplicação de MVS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_Toc20168605 \h </w:delInstrText>
        </w:r>
        <w:r w:rsidR="00B64B92" w:rsidRPr="00F00993" w:rsidDel="00952D93">
          <w:rPr>
            <w:rFonts w:ascii="Times New Roman" w:hAnsi="Times New Roman" w:cs="Times New Roman"/>
            <w:noProof/>
            <w:webHidden/>
            <w:color w:val="000000" w:themeColor="text1"/>
            <w:rPrChange w:id="16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59</w:delText>
        </w:r>
        <w:r w:rsidR="00B64B92" w:rsidRPr="00F00993" w:rsidDel="00952D93">
          <w:rPr>
            <w:rFonts w:ascii="Times New Roman" w:hAnsi="Times New Roman" w:cs="Times New Roman"/>
            <w:noProof/>
            <w:webHidden/>
            <w:color w:val="000000" w:themeColor="text1"/>
            <w:rPrChange w:id="16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12" w:author="Jacyeude Araújo" w:date="2019-10-02T13:03:00Z">
              <w:rPr>
                <w:rFonts w:ascii="Times New Roman" w:hAnsi="Times New Roman" w:cs="Times New Roman"/>
                <w:noProof/>
                <w:color w:val="000000" w:themeColor="text1"/>
              </w:rPr>
            </w:rPrChange>
          </w:rPr>
          <w:fldChar w:fldCharType="end"/>
        </w:r>
      </w:del>
    </w:p>
    <w:p w14:paraId="10B7C5AF" w14:textId="68D38C8B" w:rsidR="00B64B92" w:rsidRPr="00F00993" w:rsidDel="00952D93" w:rsidRDefault="00952D93">
      <w:pPr>
        <w:pStyle w:val="ndicedeilustraes"/>
        <w:tabs>
          <w:tab w:val="right" w:leader="dot" w:pos="9620"/>
        </w:tabs>
        <w:rPr>
          <w:del w:id="1613" w:author="Jacyeude Araújo" w:date="2019-10-01T19:10:00Z"/>
          <w:rFonts w:ascii="Times New Roman" w:hAnsi="Times New Roman" w:cs="Times New Roman"/>
          <w:noProof/>
          <w:color w:val="000000" w:themeColor="text1"/>
        </w:rPr>
      </w:pPr>
      <w:del w:id="1614" w:author="Jacyeude Araújo" w:date="2019-10-01T19:10:00Z">
        <w:r w:rsidRPr="00F00993" w:rsidDel="00952D93">
          <w:rPr>
            <w:color w:val="000000" w:themeColor="text1"/>
            <w:rPrChange w:id="1615" w:author="Jacyeude Araújo" w:date="2019-10-02T13:03:00Z">
              <w:rPr/>
            </w:rPrChange>
          </w:rPr>
          <w:fldChar w:fldCharType="begin"/>
        </w:r>
        <w:r w:rsidRPr="00F00993" w:rsidDel="00952D93">
          <w:rPr>
            <w:color w:val="000000" w:themeColor="text1"/>
            <w:rPrChange w:id="1616" w:author="Jacyeude Araújo" w:date="2019-10-02T13:03:00Z">
              <w:rPr/>
            </w:rPrChange>
          </w:rPr>
          <w:delInstrText xml:space="preserve"> HYPERLINK \l "_Toc20168606" </w:delInstrText>
        </w:r>
        <w:r w:rsidRPr="00F00993" w:rsidDel="00952D93">
          <w:rPr>
            <w:color w:val="000000" w:themeColor="text1"/>
            <w:rPrChange w:id="16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21 - Hiper plano separando amostras em duas regiões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_Toc20168606 \h </w:delInstrText>
        </w:r>
        <w:r w:rsidR="00B64B92" w:rsidRPr="00F00993" w:rsidDel="00952D93">
          <w:rPr>
            <w:rFonts w:ascii="Times New Roman" w:hAnsi="Times New Roman" w:cs="Times New Roman"/>
            <w:noProof/>
            <w:webHidden/>
            <w:color w:val="000000" w:themeColor="text1"/>
            <w:rPrChange w:id="16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22" w:author="Jacyeude Araújo" w:date="2019-10-02T13:03:00Z">
              <w:rPr>
                <w:rFonts w:ascii="Times New Roman" w:hAnsi="Times New Roman" w:cs="Times New Roman"/>
                <w:noProof/>
                <w:color w:val="000000" w:themeColor="text1"/>
              </w:rPr>
            </w:rPrChange>
          </w:rPr>
          <w:fldChar w:fldCharType="end"/>
        </w:r>
      </w:del>
    </w:p>
    <w:p w14:paraId="75278B62" w14:textId="7CB8C964" w:rsidR="00B64B92" w:rsidRPr="00F00993" w:rsidDel="00952D93" w:rsidRDefault="00952D93">
      <w:pPr>
        <w:pStyle w:val="ndicedeilustraes"/>
        <w:tabs>
          <w:tab w:val="right" w:leader="dot" w:pos="9620"/>
        </w:tabs>
        <w:rPr>
          <w:del w:id="1623" w:author="Jacyeude Araújo" w:date="2019-10-01T19:10:00Z"/>
          <w:rFonts w:ascii="Times New Roman" w:hAnsi="Times New Roman" w:cs="Times New Roman"/>
          <w:noProof/>
          <w:color w:val="000000" w:themeColor="text1"/>
        </w:rPr>
      </w:pPr>
      <w:del w:id="1624" w:author="Jacyeude Araújo" w:date="2019-10-01T19:10:00Z">
        <w:r w:rsidRPr="00F00993" w:rsidDel="00952D93">
          <w:rPr>
            <w:color w:val="000000" w:themeColor="text1"/>
            <w:rPrChange w:id="1625" w:author="Jacyeude Araújo" w:date="2019-10-02T13:03:00Z">
              <w:rPr/>
            </w:rPrChange>
          </w:rPr>
          <w:fldChar w:fldCharType="begin"/>
        </w:r>
        <w:r w:rsidRPr="00F00993" w:rsidDel="00952D93">
          <w:rPr>
            <w:color w:val="000000" w:themeColor="text1"/>
            <w:rPrChange w:id="1626" w:author="Jacyeude Araújo" w:date="2019-10-02T13:03:00Z">
              <w:rPr/>
            </w:rPrChange>
          </w:rPr>
          <w:delInstrText xml:space="preserve"> HYPERLINK \l "_Toc20168607" </w:delInstrText>
        </w:r>
        <w:r w:rsidRPr="00F00993" w:rsidDel="00952D93">
          <w:rPr>
            <w:color w:val="000000" w:themeColor="text1"/>
            <w:rPrChange w:id="16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22 - Hiper plano de margem máxima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_Toc20168607 \h </w:delInstrText>
        </w:r>
        <w:r w:rsidR="00B64B92" w:rsidRPr="00F00993" w:rsidDel="00952D93">
          <w:rPr>
            <w:rFonts w:ascii="Times New Roman" w:hAnsi="Times New Roman" w:cs="Times New Roman"/>
            <w:noProof/>
            <w:webHidden/>
            <w:color w:val="000000" w:themeColor="text1"/>
            <w:rPrChange w:id="16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32" w:author="Jacyeude Araújo" w:date="2019-10-02T13:03:00Z">
              <w:rPr>
                <w:rFonts w:ascii="Times New Roman" w:hAnsi="Times New Roman" w:cs="Times New Roman"/>
                <w:noProof/>
                <w:color w:val="000000" w:themeColor="text1"/>
              </w:rPr>
            </w:rPrChange>
          </w:rPr>
          <w:fldChar w:fldCharType="end"/>
        </w:r>
      </w:del>
    </w:p>
    <w:p w14:paraId="091B3361" w14:textId="7EB58FAC" w:rsidR="00B64B92" w:rsidRPr="00F00993" w:rsidDel="00952D93" w:rsidRDefault="00952D93">
      <w:pPr>
        <w:pStyle w:val="ndicedeilustraes"/>
        <w:tabs>
          <w:tab w:val="right" w:leader="dot" w:pos="9620"/>
        </w:tabs>
        <w:rPr>
          <w:del w:id="1633" w:author="Jacyeude Araújo" w:date="2019-10-01T19:10:00Z"/>
          <w:rFonts w:ascii="Times New Roman" w:hAnsi="Times New Roman" w:cs="Times New Roman"/>
          <w:noProof/>
          <w:color w:val="000000" w:themeColor="text1"/>
        </w:rPr>
      </w:pPr>
      <w:del w:id="1634" w:author="Jacyeude Araújo" w:date="2019-10-01T19:10:00Z">
        <w:r w:rsidRPr="00F00993" w:rsidDel="00952D93">
          <w:rPr>
            <w:color w:val="000000" w:themeColor="text1"/>
            <w:rPrChange w:id="1635" w:author="Jacyeude Araújo" w:date="2019-10-02T13:03:00Z">
              <w:rPr/>
            </w:rPrChange>
          </w:rPr>
          <w:fldChar w:fldCharType="begin"/>
        </w:r>
        <w:r w:rsidRPr="00F00993" w:rsidDel="00952D93">
          <w:rPr>
            <w:color w:val="000000" w:themeColor="text1"/>
            <w:rPrChange w:id="1636" w:author="Jacyeude Araújo" w:date="2019-10-02T13:03:00Z">
              <w:rPr/>
            </w:rPrChange>
          </w:rPr>
          <w:delInstrText xml:space="preserve"> HYPERLINK \l "_Toc20168608" </w:delInstrText>
        </w:r>
        <w:r w:rsidRPr="00F00993" w:rsidDel="00952D93">
          <w:rPr>
            <w:color w:val="000000" w:themeColor="text1"/>
            <w:rPrChange w:id="16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23 - Margens do hiper plano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_Toc20168608 \h </w:delInstrText>
        </w:r>
        <w:r w:rsidR="00B64B92" w:rsidRPr="00F00993" w:rsidDel="00952D93">
          <w:rPr>
            <w:rFonts w:ascii="Times New Roman" w:hAnsi="Times New Roman" w:cs="Times New Roman"/>
            <w:noProof/>
            <w:webHidden/>
            <w:color w:val="000000" w:themeColor="text1"/>
            <w:rPrChange w:id="16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42" w:author="Jacyeude Araújo" w:date="2019-10-02T13:03:00Z">
              <w:rPr>
                <w:rFonts w:ascii="Times New Roman" w:hAnsi="Times New Roman" w:cs="Times New Roman"/>
                <w:noProof/>
                <w:color w:val="000000" w:themeColor="text1"/>
              </w:rPr>
            </w:rPrChange>
          </w:rPr>
          <w:fldChar w:fldCharType="end"/>
        </w:r>
      </w:del>
    </w:p>
    <w:p w14:paraId="738EBE9E" w14:textId="54B8831A" w:rsidR="00B64B92" w:rsidRPr="00F00993" w:rsidDel="00952D93" w:rsidRDefault="00952D93">
      <w:pPr>
        <w:pStyle w:val="ndicedeilustraes"/>
        <w:tabs>
          <w:tab w:val="right" w:leader="dot" w:pos="9620"/>
        </w:tabs>
        <w:rPr>
          <w:del w:id="1643" w:author="Jacyeude Araújo" w:date="2019-10-01T19:10:00Z"/>
          <w:rFonts w:ascii="Times New Roman" w:hAnsi="Times New Roman" w:cs="Times New Roman"/>
          <w:noProof/>
          <w:color w:val="000000" w:themeColor="text1"/>
        </w:rPr>
      </w:pPr>
      <w:del w:id="1644" w:author="Jacyeude Araújo" w:date="2019-10-01T19:10:00Z">
        <w:r w:rsidRPr="00F00993" w:rsidDel="00952D93">
          <w:rPr>
            <w:color w:val="000000" w:themeColor="text1"/>
            <w:rPrChange w:id="1645" w:author="Jacyeude Araújo" w:date="2019-10-02T13:03:00Z">
              <w:rPr/>
            </w:rPrChange>
          </w:rPr>
          <w:fldChar w:fldCharType="begin"/>
        </w:r>
        <w:r w:rsidRPr="00F00993" w:rsidDel="00952D93">
          <w:rPr>
            <w:color w:val="000000" w:themeColor="text1"/>
            <w:rPrChange w:id="1646" w:author="Jacyeude Araújo" w:date="2019-10-02T13:03:00Z">
              <w:rPr/>
            </w:rPrChange>
          </w:rPr>
          <w:delInstrText xml:space="preserve"> HYPERLINK \l "_Toc20168609" </w:delInstrText>
        </w:r>
        <w:r w:rsidRPr="00F00993" w:rsidDel="00952D93">
          <w:rPr>
            <w:color w:val="000000" w:themeColor="text1"/>
            <w:rPrChange w:id="16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24 - Um hiper plano separador associados a amostras de treinamento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_Toc20168609 \h </w:delInstrText>
        </w:r>
        <w:r w:rsidR="00B64B92" w:rsidRPr="00F00993" w:rsidDel="00952D93">
          <w:rPr>
            <w:rFonts w:ascii="Times New Roman" w:hAnsi="Times New Roman" w:cs="Times New Roman"/>
            <w:noProof/>
            <w:webHidden/>
            <w:color w:val="000000" w:themeColor="text1"/>
            <w:rPrChange w:id="16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52" w:author="Jacyeude Araújo" w:date="2019-10-02T13:03:00Z">
              <w:rPr>
                <w:rFonts w:ascii="Times New Roman" w:hAnsi="Times New Roman" w:cs="Times New Roman"/>
                <w:noProof/>
                <w:color w:val="000000" w:themeColor="text1"/>
              </w:rPr>
            </w:rPrChange>
          </w:rPr>
          <w:fldChar w:fldCharType="end"/>
        </w:r>
      </w:del>
    </w:p>
    <w:p w14:paraId="46339DF2" w14:textId="6E29BA3F" w:rsidR="00B64B92" w:rsidRPr="00F00993" w:rsidDel="00952D93" w:rsidRDefault="00952D93">
      <w:pPr>
        <w:pStyle w:val="ndicedeilustraes"/>
        <w:tabs>
          <w:tab w:val="right" w:leader="dot" w:pos="9620"/>
        </w:tabs>
        <w:rPr>
          <w:del w:id="1653" w:author="Jacyeude Araújo" w:date="2019-10-01T19:10:00Z"/>
          <w:rFonts w:ascii="Times New Roman" w:hAnsi="Times New Roman" w:cs="Times New Roman"/>
          <w:noProof/>
          <w:color w:val="000000" w:themeColor="text1"/>
        </w:rPr>
      </w:pPr>
      <w:del w:id="1654" w:author="Jacyeude Araújo" w:date="2019-10-01T19:10:00Z">
        <w:r w:rsidRPr="00F00993" w:rsidDel="00952D93">
          <w:rPr>
            <w:color w:val="000000" w:themeColor="text1"/>
            <w:rPrChange w:id="1655" w:author="Jacyeude Araújo" w:date="2019-10-02T13:03:00Z">
              <w:rPr/>
            </w:rPrChange>
          </w:rPr>
          <w:fldChar w:fldCharType="begin"/>
        </w:r>
        <w:r w:rsidRPr="00F00993" w:rsidDel="00952D93">
          <w:rPr>
            <w:color w:val="000000" w:themeColor="text1"/>
            <w:rPrChange w:id="1656" w:author="Jacyeude Araújo" w:date="2019-10-02T13:03:00Z">
              <w:rPr/>
            </w:rPrChange>
          </w:rPr>
          <w:delInstrText xml:space="preserve"> HYPERLINK \l "_Toc20168610" </w:delInstrText>
        </w:r>
        <w:r w:rsidRPr="00F00993" w:rsidDel="00952D93">
          <w:rPr>
            <w:color w:val="000000" w:themeColor="text1"/>
            <w:rPrChange w:id="16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25 - Mapeamento de um espaço de entrada via função kernel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_Toc20168610 \h </w:delInstrText>
        </w:r>
        <w:r w:rsidR="00B64B92" w:rsidRPr="00F00993" w:rsidDel="00952D93">
          <w:rPr>
            <w:rFonts w:ascii="Times New Roman" w:hAnsi="Times New Roman" w:cs="Times New Roman"/>
            <w:noProof/>
            <w:webHidden/>
            <w:color w:val="000000" w:themeColor="text1"/>
            <w:rPrChange w:id="16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71</w:delText>
        </w:r>
        <w:r w:rsidR="00B64B92" w:rsidRPr="00F00993" w:rsidDel="00952D93">
          <w:rPr>
            <w:rFonts w:ascii="Times New Roman" w:hAnsi="Times New Roman" w:cs="Times New Roman"/>
            <w:noProof/>
            <w:webHidden/>
            <w:color w:val="000000" w:themeColor="text1"/>
            <w:rPrChange w:id="16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62" w:author="Jacyeude Araújo" w:date="2019-10-02T13:03:00Z">
              <w:rPr>
                <w:rFonts w:ascii="Times New Roman" w:hAnsi="Times New Roman" w:cs="Times New Roman"/>
                <w:noProof/>
                <w:color w:val="000000" w:themeColor="text1"/>
              </w:rPr>
            </w:rPrChange>
          </w:rPr>
          <w:fldChar w:fldCharType="end"/>
        </w:r>
      </w:del>
    </w:p>
    <w:p w14:paraId="453F3224" w14:textId="5955C519" w:rsidR="00B64B92" w:rsidRPr="00F00993" w:rsidDel="00952D93" w:rsidRDefault="00952D93">
      <w:pPr>
        <w:pStyle w:val="ndicedeilustraes"/>
        <w:tabs>
          <w:tab w:val="right" w:leader="dot" w:pos="9620"/>
        </w:tabs>
        <w:rPr>
          <w:del w:id="1663" w:author="Jacyeude Araújo" w:date="2019-10-01T19:10:00Z"/>
          <w:rFonts w:ascii="Times New Roman" w:hAnsi="Times New Roman" w:cs="Times New Roman"/>
          <w:noProof/>
          <w:color w:val="000000" w:themeColor="text1"/>
        </w:rPr>
      </w:pPr>
      <w:del w:id="1664" w:author="Jacyeude Araújo" w:date="2019-10-01T19:10:00Z">
        <w:r w:rsidRPr="00F00993" w:rsidDel="00952D93">
          <w:rPr>
            <w:color w:val="000000" w:themeColor="text1"/>
            <w:rPrChange w:id="1665" w:author="Jacyeude Araújo" w:date="2019-10-02T13:03:00Z">
              <w:rPr/>
            </w:rPrChange>
          </w:rPr>
          <w:fldChar w:fldCharType="begin"/>
        </w:r>
        <w:r w:rsidRPr="00F00993" w:rsidDel="00952D93">
          <w:rPr>
            <w:color w:val="000000" w:themeColor="text1"/>
            <w:rPrChange w:id="1666" w:author="Jacyeude Araújo" w:date="2019-10-02T13:03:00Z">
              <w:rPr/>
            </w:rPrChange>
          </w:rPr>
          <w:delInstrText xml:space="preserve"> HYPERLINK \l "_Toc20168611" </w:delInstrText>
        </w:r>
        <w:r w:rsidRPr="00F00993" w:rsidDel="00952D93">
          <w:rPr>
            <w:color w:val="000000" w:themeColor="text1"/>
            <w:rPrChange w:id="16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26 - Arquitetura MVS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_Toc20168611 \h </w:delInstrText>
        </w:r>
        <w:r w:rsidR="00B64B92" w:rsidRPr="00F00993" w:rsidDel="00952D93">
          <w:rPr>
            <w:rFonts w:ascii="Times New Roman" w:hAnsi="Times New Roman" w:cs="Times New Roman"/>
            <w:noProof/>
            <w:webHidden/>
            <w:color w:val="000000" w:themeColor="text1"/>
            <w:rPrChange w:id="16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72" w:author="Jacyeude Araújo" w:date="2019-10-02T13:03:00Z">
              <w:rPr>
                <w:rFonts w:ascii="Times New Roman" w:hAnsi="Times New Roman" w:cs="Times New Roman"/>
                <w:noProof/>
                <w:color w:val="000000" w:themeColor="text1"/>
              </w:rPr>
            </w:rPrChange>
          </w:rPr>
          <w:fldChar w:fldCharType="end"/>
        </w:r>
      </w:del>
    </w:p>
    <w:p w14:paraId="24737821" w14:textId="43E09065" w:rsidR="00B64B92" w:rsidRPr="00F00993" w:rsidDel="00952D93" w:rsidRDefault="00952D93">
      <w:pPr>
        <w:pStyle w:val="ndicedeilustraes"/>
        <w:tabs>
          <w:tab w:val="right" w:leader="dot" w:pos="9620"/>
        </w:tabs>
        <w:rPr>
          <w:del w:id="1673" w:author="Jacyeude Araújo" w:date="2019-10-01T19:10:00Z"/>
          <w:rFonts w:ascii="Times New Roman" w:hAnsi="Times New Roman" w:cs="Times New Roman"/>
          <w:noProof/>
          <w:color w:val="000000" w:themeColor="text1"/>
        </w:rPr>
      </w:pPr>
      <w:del w:id="1674" w:author="Jacyeude Araújo" w:date="2019-10-01T19:10:00Z">
        <w:r w:rsidRPr="00F00993" w:rsidDel="00952D93">
          <w:rPr>
            <w:color w:val="000000" w:themeColor="text1"/>
            <w:rPrChange w:id="1675" w:author="Jacyeude Araújo" w:date="2019-10-02T13:03:00Z">
              <w:rPr/>
            </w:rPrChange>
          </w:rPr>
          <w:fldChar w:fldCharType="begin"/>
        </w:r>
        <w:r w:rsidRPr="00F00993" w:rsidDel="00952D93">
          <w:rPr>
            <w:color w:val="000000" w:themeColor="text1"/>
            <w:rPrChange w:id="1676" w:author="Jacyeude Araújo" w:date="2019-10-02T13:03:00Z">
              <w:rPr/>
            </w:rPrChange>
          </w:rPr>
          <w:delInstrText xml:space="preserve"> HYPERLINK \l "_Toc20168612" </w:delInstrText>
        </w:r>
        <w:r w:rsidRPr="00F00993" w:rsidDel="00952D93">
          <w:rPr>
            <w:color w:val="000000" w:themeColor="text1"/>
            <w:rPrChange w:id="16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27- Parametros do kernel rbf</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_Toc20168612 \h </w:delInstrText>
        </w:r>
        <w:r w:rsidR="00B64B92" w:rsidRPr="00F00993" w:rsidDel="00952D93">
          <w:rPr>
            <w:rFonts w:ascii="Times New Roman" w:hAnsi="Times New Roman" w:cs="Times New Roman"/>
            <w:noProof/>
            <w:webHidden/>
            <w:color w:val="000000" w:themeColor="text1"/>
            <w:rPrChange w:id="16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71</w:delText>
        </w:r>
        <w:r w:rsidR="00B64B92" w:rsidRPr="00F00993" w:rsidDel="00952D93">
          <w:rPr>
            <w:rFonts w:ascii="Times New Roman" w:hAnsi="Times New Roman" w:cs="Times New Roman"/>
            <w:noProof/>
            <w:webHidden/>
            <w:color w:val="000000" w:themeColor="text1"/>
            <w:rPrChange w:id="16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82" w:author="Jacyeude Araújo" w:date="2019-10-02T13:03:00Z">
              <w:rPr>
                <w:rFonts w:ascii="Times New Roman" w:hAnsi="Times New Roman" w:cs="Times New Roman"/>
                <w:noProof/>
                <w:color w:val="000000" w:themeColor="text1"/>
              </w:rPr>
            </w:rPrChange>
          </w:rPr>
          <w:fldChar w:fldCharType="end"/>
        </w:r>
      </w:del>
    </w:p>
    <w:p w14:paraId="7CD456C9" w14:textId="0C3BD9E5" w:rsidR="00B64B92" w:rsidRPr="00F00993" w:rsidDel="00952D93" w:rsidRDefault="00952D93">
      <w:pPr>
        <w:pStyle w:val="ndicedeilustraes"/>
        <w:tabs>
          <w:tab w:val="right" w:leader="dot" w:pos="9620"/>
        </w:tabs>
        <w:rPr>
          <w:del w:id="1683" w:author="Jacyeude Araújo" w:date="2019-10-01T19:10:00Z"/>
          <w:rFonts w:ascii="Times New Roman" w:hAnsi="Times New Roman" w:cs="Times New Roman"/>
          <w:noProof/>
          <w:color w:val="000000" w:themeColor="text1"/>
        </w:rPr>
      </w:pPr>
      <w:del w:id="1684" w:author="Jacyeude Araújo" w:date="2019-10-01T19:10:00Z">
        <w:r w:rsidRPr="00F00993" w:rsidDel="00952D93">
          <w:rPr>
            <w:color w:val="000000" w:themeColor="text1"/>
            <w:rPrChange w:id="1685" w:author="Jacyeude Araújo" w:date="2019-10-02T13:03:00Z">
              <w:rPr/>
            </w:rPrChange>
          </w:rPr>
          <w:fldChar w:fldCharType="begin"/>
        </w:r>
        <w:r w:rsidRPr="00F00993" w:rsidDel="00952D93">
          <w:rPr>
            <w:color w:val="000000" w:themeColor="text1"/>
            <w:rPrChange w:id="1686" w:author="Jacyeude Araújo" w:date="2019-10-02T13:03:00Z">
              <w:rPr/>
            </w:rPrChange>
          </w:rPr>
          <w:delInstrText xml:space="preserve"> HYPERLINK \l "_Toc20168613" </w:delInstrText>
        </w:r>
        <w:r w:rsidRPr="00F00993" w:rsidDel="00952D93">
          <w:rPr>
            <w:color w:val="000000" w:themeColor="text1"/>
            <w:rPrChange w:id="16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28 - Esp 8266</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_Toc20168613 \h </w:delInstrText>
        </w:r>
        <w:r w:rsidR="00B64B92" w:rsidRPr="00F00993" w:rsidDel="00952D93">
          <w:rPr>
            <w:rFonts w:ascii="Times New Roman" w:hAnsi="Times New Roman" w:cs="Times New Roman"/>
            <w:noProof/>
            <w:webHidden/>
            <w:color w:val="000000" w:themeColor="text1"/>
            <w:rPrChange w:id="16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6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6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692" w:author="Jacyeude Araújo" w:date="2019-10-02T13:03:00Z">
              <w:rPr>
                <w:rFonts w:ascii="Times New Roman" w:hAnsi="Times New Roman" w:cs="Times New Roman"/>
                <w:noProof/>
                <w:color w:val="000000" w:themeColor="text1"/>
              </w:rPr>
            </w:rPrChange>
          </w:rPr>
          <w:fldChar w:fldCharType="end"/>
        </w:r>
      </w:del>
    </w:p>
    <w:p w14:paraId="79126430" w14:textId="489D0CDB" w:rsidR="00B64B92" w:rsidRPr="00F00993" w:rsidDel="00952D93" w:rsidRDefault="00952D93">
      <w:pPr>
        <w:pStyle w:val="ndicedeilustraes"/>
        <w:tabs>
          <w:tab w:val="right" w:leader="dot" w:pos="9620"/>
        </w:tabs>
        <w:rPr>
          <w:del w:id="1693" w:author="Jacyeude Araújo" w:date="2019-10-01T19:10:00Z"/>
          <w:rFonts w:ascii="Times New Roman" w:hAnsi="Times New Roman" w:cs="Times New Roman"/>
          <w:noProof/>
          <w:color w:val="000000" w:themeColor="text1"/>
        </w:rPr>
      </w:pPr>
      <w:del w:id="1694" w:author="Jacyeude Araújo" w:date="2019-10-01T19:10:00Z">
        <w:r w:rsidRPr="00F00993" w:rsidDel="00952D93">
          <w:rPr>
            <w:color w:val="000000" w:themeColor="text1"/>
            <w:rPrChange w:id="1695" w:author="Jacyeude Araújo" w:date="2019-10-02T13:03:00Z">
              <w:rPr/>
            </w:rPrChange>
          </w:rPr>
          <w:fldChar w:fldCharType="begin"/>
        </w:r>
        <w:r w:rsidRPr="00F00993" w:rsidDel="00952D93">
          <w:rPr>
            <w:color w:val="000000" w:themeColor="text1"/>
            <w:rPrChange w:id="1696" w:author="Jacyeude Araújo" w:date="2019-10-02T13:03:00Z">
              <w:rPr/>
            </w:rPrChange>
          </w:rPr>
          <w:delInstrText xml:space="preserve"> HYPERLINK \l "_Toc20168614" </w:delInstrText>
        </w:r>
        <w:r w:rsidRPr="00F00993" w:rsidDel="00952D93">
          <w:rPr>
            <w:color w:val="000000" w:themeColor="text1"/>
            <w:rPrChange w:id="16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29 - Diagrama de blocos do ESP8266</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6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_Toc20168614 \h </w:delInstrText>
        </w:r>
        <w:r w:rsidR="00B64B92" w:rsidRPr="00F00993" w:rsidDel="00952D93">
          <w:rPr>
            <w:rFonts w:ascii="Times New Roman" w:hAnsi="Times New Roman" w:cs="Times New Roman"/>
            <w:noProof/>
            <w:webHidden/>
            <w:color w:val="000000" w:themeColor="text1"/>
            <w:rPrChange w:id="16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7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02" w:author="Jacyeude Araújo" w:date="2019-10-02T13:03:00Z">
              <w:rPr>
                <w:rFonts w:ascii="Times New Roman" w:hAnsi="Times New Roman" w:cs="Times New Roman"/>
                <w:noProof/>
                <w:color w:val="000000" w:themeColor="text1"/>
              </w:rPr>
            </w:rPrChange>
          </w:rPr>
          <w:fldChar w:fldCharType="end"/>
        </w:r>
      </w:del>
    </w:p>
    <w:p w14:paraId="519A795A" w14:textId="3F7604E4" w:rsidR="00B64B92" w:rsidRPr="00F00993" w:rsidDel="00952D93" w:rsidRDefault="00952D93">
      <w:pPr>
        <w:pStyle w:val="ndicedeilustraes"/>
        <w:tabs>
          <w:tab w:val="right" w:leader="dot" w:pos="9620"/>
        </w:tabs>
        <w:rPr>
          <w:del w:id="1703" w:author="Jacyeude Araújo" w:date="2019-10-01T19:10:00Z"/>
          <w:rFonts w:ascii="Times New Roman" w:hAnsi="Times New Roman" w:cs="Times New Roman"/>
          <w:noProof/>
          <w:color w:val="000000" w:themeColor="text1"/>
        </w:rPr>
      </w:pPr>
      <w:del w:id="1704" w:author="Jacyeude Araújo" w:date="2019-10-01T19:10:00Z">
        <w:r w:rsidRPr="00F00993" w:rsidDel="00952D93">
          <w:rPr>
            <w:color w:val="000000" w:themeColor="text1"/>
            <w:rPrChange w:id="1705" w:author="Jacyeude Araújo" w:date="2019-10-02T13:03:00Z">
              <w:rPr/>
            </w:rPrChange>
          </w:rPr>
          <w:fldChar w:fldCharType="begin"/>
        </w:r>
        <w:r w:rsidRPr="00F00993" w:rsidDel="00952D93">
          <w:rPr>
            <w:color w:val="000000" w:themeColor="text1"/>
            <w:rPrChange w:id="1706" w:author="Jacyeude Araújo" w:date="2019-10-02T13:03:00Z">
              <w:rPr/>
            </w:rPrChange>
          </w:rPr>
          <w:delInstrText xml:space="preserve"> HYPERLINK \l "_Toc20168615" </w:delInstrText>
        </w:r>
        <w:r w:rsidRPr="00F00993" w:rsidDel="00952D93">
          <w:rPr>
            <w:color w:val="000000" w:themeColor="text1"/>
            <w:rPrChange w:id="17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30 - Comparativo de microcontroladores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_Toc20168615 \h </w:delInstrText>
        </w:r>
        <w:r w:rsidR="00B64B92" w:rsidRPr="00F00993" w:rsidDel="00952D93">
          <w:rPr>
            <w:rFonts w:ascii="Times New Roman" w:hAnsi="Times New Roman" w:cs="Times New Roman"/>
            <w:noProof/>
            <w:webHidden/>
            <w:color w:val="000000" w:themeColor="text1"/>
            <w:rPrChange w:id="17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7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12" w:author="Jacyeude Araújo" w:date="2019-10-02T13:03:00Z">
              <w:rPr>
                <w:rFonts w:ascii="Times New Roman" w:hAnsi="Times New Roman" w:cs="Times New Roman"/>
                <w:noProof/>
                <w:color w:val="000000" w:themeColor="text1"/>
              </w:rPr>
            </w:rPrChange>
          </w:rPr>
          <w:fldChar w:fldCharType="end"/>
        </w:r>
      </w:del>
    </w:p>
    <w:p w14:paraId="2E2E4B89" w14:textId="3F3F1A11" w:rsidR="00B64B92" w:rsidRPr="00F00993" w:rsidDel="00952D93" w:rsidRDefault="00952D93">
      <w:pPr>
        <w:pStyle w:val="ndicedeilustraes"/>
        <w:tabs>
          <w:tab w:val="right" w:leader="dot" w:pos="9620"/>
        </w:tabs>
        <w:rPr>
          <w:del w:id="1713" w:author="Jacyeude Araújo" w:date="2019-10-01T19:10:00Z"/>
          <w:rFonts w:ascii="Times New Roman" w:hAnsi="Times New Roman" w:cs="Times New Roman"/>
          <w:noProof/>
          <w:color w:val="000000" w:themeColor="text1"/>
        </w:rPr>
      </w:pPr>
      <w:del w:id="1714" w:author="Jacyeude Araújo" w:date="2019-10-01T19:10:00Z">
        <w:r w:rsidRPr="00F00993" w:rsidDel="00952D93">
          <w:rPr>
            <w:color w:val="000000" w:themeColor="text1"/>
            <w:rPrChange w:id="1715" w:author="Jacyeude Araújo" w:date="2019-10-02T13:03:00Z">
              <w:rPr/>
            </w:rPrChange>
          </w:rPr>
          <w:fldChar w:fldCharType="begin"/>
        </w:r>
        <w:r w:rsidRPr="00F00993" w:rsidDel="00952D93">
          <w:rPr>
            <w:color w:val="000000" w:themeColor="text1"/>
            <w:rPrChange w:id="1716" w:author="Jacyeude Araújo" w:date="2019-10-02T13:03:00Z">
              <w:rPr/>
            </w:rPrChange>
          </w:rPr>
          <w:delInstrText xml:space="preserve"> HYPERLINK \l "_Toc20168616" </w:delInstrText>
        </w:r>
        <w:r w:rsidRPr="00F00993" w:rsidDel="00952D93">
          <w:rPr>
            <w:color w:val="000000" w:themeColor="text1"/>
            <w:rPrChange w:id="17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31 - Comunicação SPI</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_Toc20168616 \h </w:delInstrText>
        </w:r>
        <w:r w:rsidR="00B64B92" w:rsidRPr="00F00993" w:rsidDel="00952D93">
          <w:rPr>
            <w:rFonts w:ascii="Times New Roman" w:hAnsi="Times New Roman" w:cs="Times New Roman"/>
            <w:noProof/>
            <w:webHidden/>
            <w:color w:val="000000" w:themeColor="text1"/>
            <w:rPrChange w:id="17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75</w:delText>
        </w:r>
        <w:r w:rsidR="00B64B92" w:rsidRPr="00F00993" w:rsidDel="00952D93">
          <w:rPr>
            <w:rFonts w:ascii="Times New Roman" w:hAnsi="Times New Roman" w:cs="Times New Roman"/>
            <w:noProof/>
            <w:webHidden/>
            <w:color w:val="000000" w:themeColor="text1"/>
            <w:rPrChange w:id="17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22" w:author="Jacyeude Araújo" w:date="2019-10-02T13:03:00Z">
              <w:rPr>
                <w:rFonts w:ascii="Times New Roman" w:hAnsi="Times New Roman" w:cs="Times New Roman"/>
                <w:noProof/>
                <w:color w:val="000000" w:themeColor="text1"/>
              </w:rPr>
            </w:rPrChange>
          </w:rPr>
          <w:fldChar w:fldCharType="end"/>
        </w:r>
      </w:del>
    </w:p>
    <w:p w14:paraId="41149871" w14:textId="61BC2EE4" w:rsidR="00B64B92" w:rsidRPr="00F00993" w:rsidDel="00952D93" w:rsidRDefault="00952D93">
      <w:pPr>
        <w:pStyle w:val="ndicedeilustraes"/>
        <w:tabs>
          <w:tab w:val="right" w:leader="dot" w:pos="9620"/>
        </w:tabs>
        <w:rPr>
          <w:del w:id="1723" w:author="Jacyeude Araújo" w:date="2019-10-01T19:10:00Z"/>
          <w:rFonts w:ascii="Times New Roman" w:hAnsi="Times New Roman" w:cs="Times New Roman"/>
          <w:noProof/>
          <w:color w:val="000000" w:themeColor="text1"/>
        </w:rPr>
      </w:pPr>
      <w:del w:id="1724" w:author="Jacyeude Araújo" w:date="2019-10-01T19:10:00Z">
        <w:r w:rsidRPr="00F00993" w:rsidDel="00952D93">
          <w:rPr>
            <w:color w:val="000000" w:themeColor="text1"/>
            <w:rPrChange w:id="1725" w:author="Jacyeude Araújo" w:date="2019-10-02T13:03:00Z">
              <w:rPr/>
            </w:rPrChange>
          </w:rPr>
          <w:fldChar w:fldCharType="begin"/>
        </w:r>
        <w:r w:rsidRPr="00F00993" w:rsidDel="00952D93">
          <w:rPr>
            <w:color w:val="000000" w:themeColor="text1"/>
            <w:rPrChange w:id="1726" w:author="Jacyeude Araújo" w:date="2019-10-02T13:03:00Z">
              <w:rPr/>
            </w:rPrChange>
          </w:rPr>
          <w:delInstrText xml:space="preserve"> HYPERLINK \l "_Toc20168617" </w:delInstrText>
        </w:r>
        <w:r w:rsidRPr="00F00993" w:rsidDel="00952D93">
          <w:rPr>
            <w:color w:val="000000" w:themeColor="text1"/>
            <w:rPrChange w:id="17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32 - Clock SPI</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_Toc20168617 \h </w:delInstrText>
        </w:r>
        <w:r w:rsidR="00B64B92" w:rsidRPr="00F00993" w:rsidDel="00952D93">
          <w:rPr>
            <w:rFonts w:ascii="Times New Roman" w:hAnsi="Times New Roman" w:cs="Times New Roman"/>
            <w:noProof/>
            <w:webHidden/>
            <w:color w:val="000000" w:themeColor="text1"/>
            <w:rPrChange w:id="17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75</w:delText>
        </w:r>
        <w:r w:rsidR="00B64B92" w:rsidRPr="00F00993" w:rsidDel="00952D93">
          <w:rPr>
            <w:rFonts w:ascii="Times New Roman" w:hAnsi="Times New Roman" w:cs="Times New Roman"/>
            <w:noProof/>
            <w:webHidden/>
            <w:color w:val="000000" w:themeColor="text1"/>
            <w:rPrChange w:id="17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32" w:author="Jacyeude Araújo" w:date="2019-10-02T13:03:00Z">
              <w:rPr>
                <w:rFonts w:ascii="Times New Roman" w:hAnsi="Times New Roman" w:cs="Times New Roman"/>
                <w:noProof/>
                <w:color w:val="000000" w:themeColor="text1"/>
              </w:rPr>
            </w:rPrChange>
          </w:rPr>
          <w:fldChar w:fldCharType="end"/>
        </w:r>
      </w:del>
    </w:p>
    <w:p w14:paraId="4E290071" w14:textId="5C6CD613" w:rsidR="00B64B92" w:rsidRPr="00F00993" w:rsidDel="00952D93" w:rsidRDefault="00952D93">
      <w:pPr>
        <w:pStyle w:val="ndicedeilustraes"/>
        <w:tabs>
          <w:tab w:val="right" w:leader="dot" w:pos="9620"/>
        </w:tabs>
        <w:rPr>
          <w:del w:id="1733" w:author="Jacyeude Araújo" w:date="2019-10-01T19:10:00Z"/>
          <w:rFonts w:ascii="Times New Roman" w:hAnsi="Times New Roman" w:cs="Times New Roman"/>
          <w:noProof/>
          <w:color w:val="000000" w:themeColor="text1"/>
        </w:rPr>
      </w:pPr>
      <w:del w:id="1734" w:author="Jacyeude Araújo" w:date="2019-10-01T19:10:00Z">
        <w:r w:rsidRPr="00F00993" w:rsidDel="00952D93">
          <w:rPr>
            <w:color w:val="000000" w:themeColor="text1"/>
            <w:rPrChange w:id="1735" w:author="Jacyeude Araújo" w:date="2019-10-02T13:03:00Z">
              <w:rPr/>
            </w:rPrChange>
          </w:rPr>
          <w:fldChar w:fldCharType="begin"/>
        </w:r>
        <w:r w:rsidRPr="00F00993" w:rsidDel="00952D93">
          <w:rPr>
            <w:color w:val="000000" w:themeColor="text1"/>
            <w:rPrChange w:id="1736" w:author="Jacyeude Araújo" w:date="2019-10-02T13:03:00Z">
              <w:rPr/>
            </w:rPrChange>
          </w:rPr>
          <w:delInstrText xml:space="preserve"> HYPERLINK \l "_Toc20168618" </w:delInstrText>
        </w:r>
        <w:r w:rsidRPr="00F00993" w:rsidDel="00952D93">
          <w:rPr>
            <w:color w:val="000000" w:themeColor="text1"/>
            <w:rPrChange w:id="17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33 - Faixa de trabalho contra largura de banda necessária para aplicações diversas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_Toc20168618 \h </w:delInstrText>
        </w:r>
        <w:r w:rsidR="00B64B92" w:rsidRPr="00F00993" w:rsidDel="00952D93">
          <w:rPr>
            <w:rFonts w:ascii="Times New Roman" w:hAnsi="Times New Roman" w:cs="Times New Roman"/>
            <w:noProof/>
            <w:webHidden/>
            <w:color w:val="000000" w:themeColor="text1"/>
            <w:rPrChange w:id="17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7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42" w:author="Jacyeude Araújo" w:date="2019-10-02T13:03:00Z">
              <w:rPr>
                <w:rFonts w:ascii="Times New Roman" w:hAnsi="Times New Roman" w:cs="Times New Roman"/>
                <w:noProof/>
                <w:color w:val="000000" w:themeColor="text1"/>
              </w:rPr>
            </w:rPrChange>
          </w:rPr>
          <w:fldChar w:fldCharType="end"/>
        </w:r>
      </w:del>
    </w:p>
    <w:p w14:paraId="1602BD47" w14:textId="60C6DB4D" w:rsidR="00B64B92" w:rsidRPr="00F00993" w:rsidDel="00952D93" w:rsidRDefault="00952D93">
      <w:pPr>
        <w:pStyle w:val="ndicedeilustraes"/>
        <w:tabs>
          <w:tab w:val="right" w:leader="dot" w:pos="9620"/>
        </w:tabs>
        <w:rPr>
          <w:del w:id="1743" w:author="Jacyeude Araújo" w:date="2019-10-01T19:10:00Z"/>
          <w:rFonts w:ascii="Times New Roman" w:hAnsi="Times New Roman" w:cs="Times New Roman"/>
          <w:noProof/>
          <w:color w:val="000000" w:themeColor="text1"/>
        </w:rPr>
      </w:pPr>
      <w:del w:id="1744" w:author="Jacyeude Araújo" w:date="2019-10-01T19:10:00Z">
        <w:r w:rsidRPr="00F00993" w:rsidDel="00952D93">
          <w:rPr>
            <w:color w:val="000000" w:themeColor="text1"/>
            <w:rPrChange w:id="1745" w:author="Jacyeude Araújo" w:date="2019-10-02T13:03:00Z">
              <w:rPr/>
            </w:rPrChange>
          </w:rPr>
          <w:fldChar w:fldCharType="begin"/>
        </w:r>
        <w:r w:rsidRPr="00F00993" w:rsidDel="00952D93">
          <w:rPr>
            <w:color w:val="000000" w:themeColor="text1"/>
            <w:rPrChange w:id="1746" w:author="Jacyeude Araújo" w:date="2019-10-02T13:03:00Z">
              <w:rPr/>
            </w:rPrChange>
          </w:rPr>
          <w:delInstrText xml:space="preserve"> HYPERLINK \l "_Toc20168619" </w:delInstrText>
        </w:r>
        <w:r w:rsidRPr="00F00993" w:rsidDel="00952D93">
          <w:rPr>
            <w:color w:val="000000" w:themeColor="text1"/>
            <w:rPrChange w:id="17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34 - imagem de acelerômetro ICP</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_Toc20168619 \h </w:delInstrText>
        </w:r>
        <w:r w:rsidR="00B64B92" w:rsidRPr="00F00993" w:rsidDel="00952D93">
          <w:rPr>
            <w:rFonts w:ascii="Times New Roman" w:hAnsi="Times New Roman" w:cs="Times New Roman"/>
            <w:noProof/>
            <w:webHidden/>
            <w:color w:val="000000" w:themeColor="text1"/>
            <w:rPrChange w:id="17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7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52" w:author="Jacyeude Araújo" w:date="2019-10-02T13:03:00Z">
              <w:rPr>
                <w:rFonts w:ascii="Times New Roman" w:hAnsi="Times New Roman" w:cs="Times New Roman"/>
                <w:noProof/>
                <w:color w:val="000000" w:themeColor="text1"/>
              </w:rPr>
            </w:rPrChange>
          </w:rPr>
          <w:fldChar w:fldCharType="end"/>
        </w:r>
      </w:del>
    </w:p>
    <w:p w14:paraId="0224188D" w14:textId="22BAFC10" w:rsidR="00B64B92" w:rsidRPr="00F00993" w:rsidDel="00952D93" w:rsidRDefault="00952D93">
      <w:pPr>
        <w:pStyle w:val="ndicedeilustraes"/>
        <w:tabs>
          <w:tab w:val="right" w:leader="dot" w:pos="9620"/>
        </w:tabs>
        <w:rPr>
          <w:del w:id="1753" w:author="Jacyeude Araújo" w:date="2019-10-01T19:10:00Z"/>
          <w:rFonts w:ascii="Times New Roman" w:hAnsi="Times New Roman" w:cs="Times New Roman"/>
          <w:noProof/>
          <w:color w:val="000000" w:themeColor="text1"/>
        </w:rPr>
      </w:pPr>
      <w:del w:id="1754" w:author="Jacyeude Araújo" w:date="2019-10-01T19:10:00Z">
        <w:r w:rsidRPr="00F00993" w:rsidDel="00952D93">
          <w:rPr>
            <w:color w:val="000000" w:themeColor="text1"/>
            <w:rPrChange w:id="1755" w:author="Jacyeude Araújo" w:date="2019-10-02T13:03:00Z">
              <w:rPr/>
            </w:rPrChange>
          </w:rPr>
          <w:fldChar w:fldCharType="begin"/>
        </w:r>
        <w:r w:rsidRPr="00F00993" w:rsidDel="00952D93">
          <w:rPr>
            <w:color w:val="000000" w:themeColor="text1"/>
            <w:rPrChange w:id="1756" w:author="Jacyeude Araújo" w:date="2019-10-02T13:03:00Z">
              <w:rPr/>
            </w:rPrChange>
          </w:rPr>
          <w:delInstrText xml:space="preserve"> HYPERLINK \l "_Toc20168620" </w:delInstrText>
        </w:r>
        <w:r w:rsidRPr="00F00993" w:rsidDel="00952D93">
          <w:rPr>
            <w:color w:val="000000" w:themeColor="text1"/>
            <w:rPrChange w:id="17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35 - Acelerômtro ADXL345</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_Toc20168620 \h </w:delInstrText>
        </w:r>
        <w:r w:rsidR="00B64B92" w:rsidRPr="00F00993" w:rsidDel="00952D93">
          <w:rPr>
            <w:rFonts w:ascii="Times New Roman" w:hAnsi="Times New Roman" w:cs="Times New Roman"/>
            <w:noProof/>
            <w:webHidden/>
            <w:color w:val="000000" w:themeColor="text1"/>
            <w:rPrChange w:id="17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79</w:delText>
        </w:r>
        <w:r w:rsidR="00B64B92" w:rsidRPr="00F00993" w:rsidDel="00952D93">
          <w:rPr>
            <w:rFonts w:ascii="Times New Roman" w:hAnsi="Times New Roman" w:cs="Times New Roman"/>
            <w:noProof/>
            <w:webHidden/>
            <w:color w:val="000000" w:themeColor="text1"/>
            <w:rPrChange w:id="17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62" w:author="Jacyeude Araújo" w:date="2019-10-02T13:03:00Z">
              <w:rPr>
                <w:rFonts w:ascii="Times New Roman" w:hAnsi="Times New Roman" w:cs="Times New Roman"/>
                <w:noProof/>
                <w:color w:val="000000" w:themeColor="text1"/>
              </w:rPr>
            </w:rPrChange>
          </w:rPr>
          <w:fldChar w:fldCharType="end"/>
        </w:r>
      </w:del>
    </w:p>
    <w:p w14:paraId="3DCE7ED6" w14:textId="5ED8F5B3" w:rsidR="00B64B92" w:rsidRPr="00F00993" w:rsidDel="00952D93" w:rsidRDefault="00952D93">
      <w:pPr>
        <w:pStyle w:val="ndicedeilustraes"/>
        <w:tabs>
          <w:tab w:val="right" w:leader="dot" w:pos="9620"/>
        </w:tabs>
        <w:rPr>
          <w:del w:id="1763" w:author="Jacyeude Araújo" w:date="2019-10-01T19:10:00Z"/>
          <w:rFonts w:ascii="Times New Roman" w:hAnsi="Times New Roman" w:cs="Times New Roman"/>
          <w:noProof/>
          <w:color w:val="000000" w:themeColor="text1"/>
        </w:rPr>
      </w:pPr>
      <w:del w:id="1764" w:author="Jacyeude Araújo" w:date="2019-10-01T19:10:00Z">
        <w:r w:rsidRPr="00F00993" w:rsidDel="00952D93">
          <w:rPr>
            <w:color w:val="000000" w:themeColor="text1"/>
            <w:rPrChange w:id="1765" w:author="Jacyeude Araújo" w:date="2019-10-02T13:03:00Z">
              <w:rPr/>
            </w:rPrChange>
          </w:rPr>
          <w:fldChar w:fldCharType="begin"/>
        </w:r>
        <w:r w:rsidRPr="00F00993" w:rsidDel="00952D93">
          <w:rPr>
            <w:color w:val="000000" w:themeColor="text1"/>
            <w:rPrChange w:id="1766" w:author="Jacyeude Araújo" w:date="2019-10-02T13:03:00Z">
              <w:rPr/>
            </w:rPrChange>
          </w:rPr>
          <w:delInstrText xml:space="preserve"> HYPERLINK \l "_Toc20168621" </w:delInstrText>
        </w:r>
        <w:r w:rsidRPr="00F00993" w:rsidDel="00952D93">
          <w:rPr>
            <w:color w:val="000000" w:themeColor="text1"/>
            <w:rPrChange w:id="17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36 - Diagrama de blocos ADXL345</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_Toc20168621 \h </w:delInstrText>
        </w:r>
        <w:r w:rsidR="00B64B92" w:rsidRPr="00F00993" w:rsidDel="00952D93">
          <w:rPr>
            <w:rFonts w:ascii="Times New Roman" w:hAnsi="Times New Roman" w:cs="Times New Roman"/>
            <w:noProof/>
            <w:webHidden/>
            <w:color w:val="000000" w:themeColor="text1"/>
            <w:rPrChange w:id="17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80</w:delText>
        </w:r>
        <w:r w:rsidR="00B64B92" w:rsidRPr="00F00993" w:rsidDel="00952D93">
          <w:rPr>
            <w:rFonts w:ascii="Times New Roman" w:hAnsi="Times New Roman" w:cs="Times New Roman"/>
            <w:noProof/>
            <w:webHidden/>
            <w:color w:val="000000" w:themeColor="text1"/>
            <w:rPrChange w:id="17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72" w:author="Jacyeude Araújo" w:date="2019-10-02T13:03:00Z">
              <w:rPr>
                <w:rFonts w:ascii="Times New Roman" w:hAnsi="Times New Roman" w:cs="Times New Roman"/>
                <w:noProof/>
                <w:color w:val="000000" w:themeColor="text1"/>
              </w:rPr>
            </w:rPrChange>
          </w:rPr>
          <w:fldChar w:fldCharType="end"/>
        </w:r>
      </w:del>
    </w:p>
    <w:p w14:paraId="35E4B8A1" w14:textId="60B58686" w:rsidR="00B64B92" w:rsidRPr="00F00993" w:rsidDel="00952D93" w:rsidRDefault="00952D93">
      <w:pPr>
        <w:pStyle w:val="ndicedeilustraes"/>
        <w:tabs>
          <w:tab w:val="right" w:leader="dot" w:pos="9620"/>
        </w:tabs>
        <w:rPr>
          <w:del w:id="1773" w:author="Jacyeude Araújo" w:date="2019-10-01T19:10:00Z"/>
          <w:rFonts w:ascii="Times New Roman" w:hAnsi="Times New Roman" w:cs="Times New Roman"/>
          <w:noProof/>
          <w:color w:val="000000" w:themeColor="text1"/>
        </w:rPr>
      </w:pPr>
      <w:del w:id="1774" w:author="Jacyeude Araújo" w:date="2019-10-01T19:10:00Z">
        <w:r w:rsidRPr="00F00993" w:rsidDel="00952D93">
          <w:rPr>
            <w:color w:val="000000" w:themeColor="text1"/>
            <w:rPrChange w:id="1775" w:author="Jacyeude Araújo" w:date="2019-10-02T13:03:00Z">
              <w:rPr/>
            </w:rPrChange>
          </w:rPr>
          <w:fldChar w:fldCharType="begin"/>
        </w:r>
        <w:r w:rsidRPr="00F00993" w:rsidDel="00952D93">
          <w:rPr>
            <w:color w:val="000000" w:themeColor="text1"/>
            <w:rPrChange w:id="1776" w:author="Jacyeude Araújo" w:date="2019-10-02T13:03:00Z">
              <w:rPr/>
            </w:rPrChange>
          </w:rPr>
          <w:delInstrText xml:space="preserve"> HYPERLINK \l "_Toc20168622" </w:delInstrText>
        </w:r>
        <w:r w:rsidRPr="00F00993" w:rsidDel="00952D93">
          <w:rPr>
            <w:color w:val="000000" w:themeColor="text1"/>
            <w:rPrChange w:id="17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37 - Diagrama do acelerômetro MEMS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_Toc20168622 \h </w:delInstrText>
        </w:r>
        <w:r w:rsidR="00B64B92" w:rsidRPr="00F00993" w:rsidDel="00952D93">
          <w:rPr>
            <w:rFonts w:ascii="Times New Roman" w:hAnsi="Times New Roman" w:cs="Times New Roman"/>
            <w:noProof/>
            <w:webHidden/>
            <w:color w:val="000000" w:themeColor="text1"/>
            <w:rPrChange w:id="17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81</w:delText>
        </w:r>
        <w:r w:rsidR="00B64B92" w:rsidRPr="00F00993" w:rsidDel="00952D93">
          <w:rPr>
            <w:rFonts w:ascii="Times New Roman" w:hAnsi="Times New Roman" w:cs="Times New Roman"/>
            <w:noProof/>
            <w:webHidden/>
            <w:color w:val="000000" w:themeColor="text1"/>
            <w:rPrChange w:id="17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82" w:author="Jacyeude Araújo" w:date="2019-10-02T13:03:00Z">
              <w:rPr>
                <w:rFonts w:ascii="Times New Roman" w:hAnsi="Times New Roman" w:cs="Times New Roman"/>
                <w:noProof/>
                <w:color w:val="000000" w:themeColor="text1"/>
              </w:rPr>
            </w:rPrChange>
          </w:rPr>
          <w:fldChar w:fldCharType="end"/>
        </w:r>
      </w:del>
    </w:p>
    <w:p w14:paraId="228BBDA6" w14:textId="716C731E" w:rsidR="00B64B92" w:rsidRPr="00F00993" w:rsidDel="00952D93" w:rsidRDefault="00952D93">
      <w:pPr>
        <w:pStyle w:val="ndicedeilustraes"/>
        <w:tabs>
          <w:tab w:val="right" w:leader="dot" w:pos="9620"/>
        </w:tabs>
        <w:rPr>
          <w:del w:id="1783" w:author="Jacyeude Araújo" w:date="2019-10-01T19:10:00Z"/>
          <w:rFonts w:ascii="Times New Roman" w:hAnsi="Times New Roman" w:cs="Times New Roman"/>
          <w:noProof/>
          <w:color w:val="000000" w:themeColor="text1"/>
        </w:rPr>
      </w:pPr>
      <w:del w:id="1784" w:author="Jacyeude Araújo" w:date="2019-10-01T19:10:00Z">
        <w:r w:rsidRPr="00F00993" w:rsidDel="00952D93">
          <w:rPr>
            <w:color w:val="000000" w:themeColor="text1"/>
            <w:rPrChange w:id="1785" w:author="Jacyeude Araújo" w:date="2019-10-02T13:03:00Z">
              <w:rPr/>
            </w:rPrChange>
          </w:rPr>
          <w:fldChar w:fldCharType="begin"/>
        </w:r>
        <w:r w:rsidRPr="00F00993" w:rsidDel="00952D93">
          <w:rPr>
            <w:color w:val="000000" w:themeColor="text1"/>
            <w:rPrChange w:id="1786" w:author="Jacyeude Araújo" w:date="2019-10-02T13:03:00Z">
              <w:rPr/>
            </w:rPrChange>
          </w:rPr>
          <w:delInstrText xml:space="preserve"> HYPERLINK \l "_Toc20168623" </w:delInstrText>
        </w:r>
        <w:r w:rsidRPr="00F00993" w:rsidDel="00952D93">
          <w:rPr>
            <w:color w:val="000000" w:themeColor="text1"/>
            <w:rPrChange w:id="17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38 - Imagem microscópica do acelerômetro MEMS.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_Toc20168623 \h </w:delInstrText>
        </w:r>
        <w:r w:rsidR="00B64B92" w:rsidRPr="00F00993" w:rsidDel="00952D93">
          <w:rPr>
            <w:rFonts w:ascii="Times New Roman" w:hAnsi="Times New Roman" w:cs="Times New Roman"/>
            <w:noProof/>
            <w:webHidden/>
            <w:color w:val="000000" w:themeColor="text1"/>
            <w:rPrChange w:id="17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7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81</w:delText>
        </w:r>
        <w:r w:rsidR="00B64B92" w:rsidRPr="00F00993" w:rsidDel="00952D93">
          <w:rPr>
            <w:rFonts w:ascii="Times New Roman" w:hAnsi="Times New Roman" w:cs="Times New Roman"/>
            <w:noProof/>
            <w:webHidden/>
            <w:color w:val="000000" w:themeColor="text1"/>
            <w:rPrChange w:id="17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792" w:author="Jacyeude Araújo" w:date="2019-10-02T13:03:00Z">
              <w:rPr>
                <w:rFonts w:ascii="Times New Roman" w:hAnsi="Times New Roman" w:cs="Times New Roman"/>
                <w:noProof/>
                <w:color w:val="000000" w:themeColor="text1"/>
              </w:rPr>
            </w:rPrChange>
          </w:rPr>
          <w:fldChar w:fldCharType="end"/>
        </w:r>
      </w:del>
    </w:p>
    <w:p w14:paraId="65F755E1" w14:textId="28AAD5FC" w:rsidR="00B64B92" w:rsidRPr="00F00993" w:rsidDel="00952D93" w:rsidRDefault="00952D93">
      <w:pPr>
        <w:pStyle w:val="ndicedeilustraes"/>
        <w:tabs>
          <w:tab w:val="right" w:leader="dot" w:pos="9620"/>
        </w:tabs>
        <w:rPr>
          <w:del w:id="1793" w:author="Jacyeude Araújo" w:date="2019-10-01T19:10:00Z"/>
          <w:rFonts w:ascii="Times New Roman" w:hAnsi="Times New Roman" w:cs="Times New Roman"/>
          <w:noProof/>
          <w:color w:val="000000" w:themeColor="text1"/>
        </w:rPr>
      </w:pPr>
      <w:del w:id="1794" w:author="Jacyeude Araújo" w:date="2019-10-01T19:10:00Z">
        <w:r w:rsidRPr="00F00993" w:rsidDel="00952D93">
          <w:rPr>
            <w:color w:val="000000" w:themeColor="text1"/>
            <w:rPrChange w:id="1795" w:author="Jacyeude Araújo" w:date="2019-10-02T13:03:00Z">
              <w:rPr/>
            </w:rPrChange>
          </w:rPr>
          <w:fldChar w:fldCharType="begin"/>
        </w:r>
        <w:r w:rsidRPr="00F00993" w:rsidDel="00952D93">
          <w:rPr>
            <w:color w:val="000000" w:themeColor="text1"/>
            <w:rPrChange w:id="1796" w:author="Jacyeude Araújo" w:date="2019-10-02T13:03:00Z">
              <w:rPr/>
            </w:rPrChange>
          </w:rPr>
          <w:delInstrText xml:space="preserve"> HYPERLINK \l "_Toc20168624" </w:delInstrText>
        </w:r>
        <w:r w:rsidRPr="00F00993" w:rsidDel="00952D93">
          <w:rPr>
            <w:color w:val="000000" w:themeColor="text1"/>
            <w:rPrChange w:id="17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lang w:val="en-US"/>
          </w:rPr>
          <w:delText>Figura 39 - Conexão SPI ADXL 345</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7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_Toc20168624 \h </w:delInstrText>
        </w:r>
        <w:r w:rsidR="00B64B92" w:rsidRPr="00F00993" w:rsidDel="00952D93">
          <w:rPr>
            <w:rFonts w:ascii="Times New Roman" w:hAnsi="Times New Roman" w:cs="Times New Roman"/>
            <w:noProof/>
            <w:webHidden/>
            <w:color w:val="000000" w:themeColor="text1"/>
            <w:rPrChange w:id="17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8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02" w:author="Jacyeude Araújo" w:date="2019-10-02T13:03:00Z">
              <w:rPr>
                <w:rFonts w:ascii="Times New Roman" w:hAnsi="Times New Roman" w:cs="Times New Roman"/>
                <w:noProof/>
                <w:color w:val="000000" w:themeColor="text1"/>
              </w:rPr>
            </w:rPrChange>
          </w:rPr>
          <w:fldChar w:fldCharType="end"/>
        </w:r>
      </w:del>
    </w:p>
    <w:p w14:paraId="5CA68B01" w14:textId="4E9873F2" w:rsidR="00B64B92" w:rsidRPr="00F00993" w:rsidDel="00952D93" w:rsidRDefault="00952D93">
      <w:pPr>
        <w:pStyle w:val="ndicedeilustraes"/>
        <w:tabs>
          <w:tab w:val="right" w:leader="dot" w:pos="9620"/>
        </w:tabs>
        <w:rPr>
          <w:del w:id="1803" w:author="Jacyeude Araújo" w:date="2019-10-01T19:10:00Z"/>
          <w:rFonts w:ascii="Times New Roman" w:hAnsi="Times New Roman" w:cs="Times New Roman"/>
          <w:noProof/>
          <w:color w:val="000000" w:themeColor="text1"/>
        </w:rPr>
      </w:pPr>
      <w:del w:id="1804" w:author="Jacyeude Araújo" w:date="2019-10-01T19:10:00Z">
        <w:r w:rsidRPr="00F00993" w:rsidDel="00952D93">
          <w:rPr>
            <w:color w:val="000000" w:themeColor="text1"/>
            <w:rPrChange w:id="1805" w:author="Jacyeude Araújo" w:date="2019-10-02T13:03:00Z">
              <w:rPr/>
            </w:rPrChange>
          </w:rPr>
          <w:fldChar w:fldCharType="begin"/>
        </w:r>
        <w:r w:rsidRPr="00F00993" w:rsidDel="00952D93">
          <w:rPr>
            <w:color w:val="000000" w:themeColor="text1"/>
            <w:rPrChange w:id="1806" w:author="Jacyeude Araújo" w:date="2019-10-02T13:03:00Z">
              <w:rPr/>
            </w:rPrChange>
          </w:rPr>
          <w:delInstrText xml:space="preserve"> HYPERLINK \l "_Toc20168625" </w:delInstrText>
        </w:r>
        <w:r w:rsidRPr="00F00993" w:rsidDel="00952D93">
          <w:rPr>
            <w:color w:val="000000" w:themeColor="text1"/>
            <w:rPrChange w:id="18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40 -  OVERVIEW sct013</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_Toc20168625 \h </w:delInstrText>
        </w:r>
        <w:r w:rsidR="00B64B92" w:rsidRPr="00F00993" w:rsidDel="00952D93">
          <w:rPr>
            <w:rFonts w:ascii="Times New Roman" w:hAnsi="Times New Roman" w:cs="Times New Roman"/>
            <w:noProof/>
            <w:webHidden/>
            <w:color w:val="000000" w:themeColor="text1"/>
            <w:rPrChange w:id="18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83</w:delText>
        </w:r>
        <w:r w:rsidR="00B64B92" w:rsidRPr="00F00993" w:rsidDel="00952D93">
          <w:rPr>
            <w:rFonts w:ascii="Times New Roman" w:hAnsi="Times New Roman" w:cs="Times New Roman"/>
            <w:noProof/>
            <w:webHidden/>
            <w:color w:val="000000" w:themeColor="text1"/>
            <w:rPrChange w:id="18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12" w:author="Jacyeude Araújo" w:date="2019-10-02T13:03:00Z">
              <w:rPr>
                <w:rFonts w:ascii="Times New Roman" w:hAnsi="Times New Roman" w:cs="Times New Roman"/>
                <w:noProof/>
                <w:color w:val="000000" w:themeColor="text1"/>
              </w:rPr>
            </w:rPrChange>
          </w:rPr>
          <w:fldChar w:fldCharType="end"/>
        </w:r>
      </w:del>
    </w:p>
    <w:p w14:paraId="7C2F7F46" w14:textId="7DC6B011" w:rsidR="00B64B92" w:rsidRPr="00F00993" w:rsidDel="00952D93" w:rsidRDefault="00952D93">
      <w:pPr>
        <w:pStyle w:val="ndicedeilustraes"/>
        <w:tabs>
          <w:tab w:val="right" w:leader="dot" w:pos="9620"/>
        </w:tabs>
        <w:rPr>
          <w:del w:id="1813" w:author="Jacyeude Araújo" w:date="2019-10-01T19:10:00Z"/>
          <w:rFonts w:ascii="Times New Roman" w:hAnsi="Times New Roman" w:cs="Times New Roman"/>
          <w:noProof/>
          <w:color w:val="000000" w:themeColor="text1"/>
        </w:rPr>
      </w:pPr>
      <w:del w:id="1814" w:author="Jacyeude Araújo" w:date="2019-10-01T19:10:00Z">
        <w:r w:rsidRPr="00F00993" w:rsidDel="00952D93">
          <w:rPr>
            <w:color w:val="000000" w:themeColor="text1"/>
            <w:rPrChange w:id="1815" w:author="Jacyeude Araújo" w:date="2019-10-02T13:03:00Z">
              <w:rPr/>
            </w:rPrChange>
          </w:rPr>
          <w:fldChar w:fldCharType="begin"/>
        </w:r>
        <w:r w:rsidRPr="00F00993" w:rsidDel="00952D93">
          <w:rPr>
            <w:color w:val="000000" w:themeColor="text1"/>
            <w:rPrChange w:id="1816" w:author="Jacyeude Araújo" w:date="2019-10-02T13:03:00Z">
              <w:rPr/>
            </w:rPrChange>
          </w:rPr>
          <w:delInstrText xml:space="preserve"> HYPERLINK \l "_Toc20168626" </w:delInstrText>
        </w:r>
        <w:r w:rsidRPr="00F00993" w:rsidDel="00952D93">
          <w:rPr>
            <w:color w:val="000000" w:themeColor="text1"/>
            <w:rPrChange w:id="18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41- Esquema de montagem sct013</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_Toc20168626 \h </w:delInstrText>
        </w:r>
        <w:r w:rsidR="00B64B92" w:rsidRPr="00F00993" w:rsidDel="00952D93">
          <w:rPr>
            <w:rFonts w:ascii="Times New Roman" w:hAnsi="Times New Roman" w:cs="Times New Roman"/>
            <w:noProof/>
            <w:webHidden/>
            <w:color w:val="000000" w:themeColor="text1"/>
            <w:rPrChange w:id="18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83</w:delText>
        </w:r>
        <w:r w:rsidR="00B64B92" w:rsidRPr="00F00993" w:rsidDel="00952D93">
          <w:rPr>
            <w:rFonts w:ascii="Times New Roman" w:hAnsi="Times New Roman" w:cs="Times New Roman"/>
            <w:noProof/>
            <w:webHidden/>
            <w:color w:val="000000" w:themeColor="text1"/>
            <w:rPrChange w:id="18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22" w:author="Jacyeude Araújo" w:date="2019-10-02T13:03:00Z">
              <w:rPr>
                <w:rFonts w:ascii="Times New Roman" w:hAnsi="Times New Roman" w:cs="Times New Roman"/>
                <w:noProof/>
                <w:color w:val="000000" w:themeColor="text1"/>
              </w:rPr>
            </w:rPrChange>
          </w:rPr>
          <w:fldChar w:fldCharType="end"/>
        </w:r>
      </w:del>
    </w:p>
    <w:p w14:paraId="45329F6F" w14:textId="3FFF83CA" w:rsidR="00B64B92" w:rsidRPr="00F00993" w:rsidDel="00952D93" w:rsidRDefault="00952D93">
      <w:pPr>
        <w:pStyle w:val="ndicedeilustraes"/>
        <w:tabs>
          <w:tab w:val="right" w:leader="dot" w:pos="9620"/>
        </w:tabs>
        <w:rPr>
          <w:del w:id="1823" w:author="Jacyeude Araújo" w:date="2019-10-01T19:10:00Z"/>
          <w:rFonts w:ascii="Times New Roman" w:hAnsi="Times New Roman" w:cs="Times New Roman"/>
          <w:noProof/>
          <w:color w:val="000000" w:themeColor="text1"/>
        </w:rPr>
      </w:pPr>
      <w:del w:id="1824" w:author="Jacyeude Araújo" w:date="2019-10-01T19:10:00Z">
        <w:r w:rsidRPr="00F00993" w:rsidDel="00952D93">
          <w:rPr>
            <w:color w:val="000000" w:themeColor="text1"/>
            <w:rPrChange w:id="1825" w:author="Jacyeude Araújo" w:date="2019-10-02T13:03:00Z">
              <w:rPr/>
            </w:rPrChange>
          </w:rPr>
          <w:fldChar w:fldCharType="begin"/>
        </w:r>
        <w:r w:rsidRPr="00F00993" w:rsidDel="00952D93">
          <w:rPr>
            <w:color w:val="000000" w:themeColor="text1"/>
            <w:rPrChange w:id="1826" w:author="Jacyeude Araújo" w:date="2019-10-02T13:03:00Z">
              <w:rPr/>
            </w:rPrChange>
          </w:rPr>
          <w:delInstrText xml:space="preserve"> HYPERLINK \l "_Toc20168627" </w:delInstrText>
        </w:r>
        <w:r w:rsidRPr="00F00993" w:rsidDel="00952D93">
          <w:rPr>
            <w:color w:val="000000" w:themeColor="text1"/>
            <w:rPrChange w:id="18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42- fluxo do sistema de aquisição de dados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_Toc20168627 \h </w:delInstrText>
        </w:r>
        <w:r w:rsidR="00B64B92" w:rsidRPr="00F00993" w:rsidDel="00952D93">
          <w:rPr>
            <w:rFonts w:ascii="Times New Roman" w:hAnsi="Times New Roman" w:cs="Times New Roman"/>
            <w:noProof/>
            <w:webHidden/>
            <w:color w:val="000000" w:themeColor="text1"/>
            <w:rPrChange w:id="18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8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32" w:author="Jacyeude Araújo" w:date="2019-10-02T13:03:00Z">
              <w:rPr>
                <w:rFonts w:ascii="Times New Roman" w:hAnsi="Times New Roman" w:cs="Times New Roman"/>
                <w:noProof/>
                <w:color w:val="000000" w:themeColor="text1"/>
              </w:rPr>
            </w:rPrChange>
          </w:rPr>
          <w:fldChar w:fldCharType="end"/>
        </w:r>
      </w:del>
    </w:p>
    <w:p w14:paraId="421B3AAB" w14:textId="6876D9C8" w:rsidR="00B64B92" w:rsidRPr="00F00993" w:rsidDel="00952D93" w:rsidRDefault="00952D93">
      <w:pPr>
        <w:pStyle w:val="ndicedeilustraes"/>
        <w:tabs>
          <w:tab w:val="right" w:leader="dot" w:pos="9620"/>
        </w:tabs>
        <w:rPr>
          <w:del w:id="1833" w:author="Jacyeude Araújo" w:date="2019-10-01T19:10:00Z"/>
          <w:rFonts w:ascii="Times New Roman" w:hAnsi="Times New Roman" w:cs="Times New Roman"/>
          <w:noProof/>
          <w:color w:val="000000" w:themeColor="text1"/>
        </w:rPr>
      </w:pPr>
      <w:del w:id="1834" w:author="Jacyeude Araújo" w:date="2019-10-01T19:10:00Z">
        <w:r w:rsidRPr="00F00993" w:rsidDel="00952D93">
          <w:rPr>
            <w:color w:val="000000" w:themeColor="text1"/>
            <w:rPrChange w:id="1835" w:author="Jacyeude Araújo" w:date="2019-10-02T13:03:00Z">
              <w:rPr/>
            </w:rPrChange>
          </w:rPr>
          <w:fldChar w:fldCharType="begin"/>
        </w:r>
        <w:r w:rsidRPr="00F00993" w:rsidDel="00952D93">
          <w:rPr>
            <w:color w:val="000000" w:themeColor="text1"/>
            <w:rPrChange w:id="1836" w:author="Jacyeude Araújo" w:date="2019-10-02T13:03:00Z">
              <w:rPr/>
            </w:rPrChange>
          </w:rPr>
          <w:delInstrText xml:space="preserve"> HYPERLINK \l "_Toc20168628" </w:delInstrText>
        </w:r>
        <w:r w:rsidRPr="00F00993" w:rsidDel="00952D93">
          <w:rPr>
            <w:color w:val="000000" w:themeColor="text1"/>
            <w:rPrChange w:id="18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43 - modos SPI</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_Toc20168628 \h </w:delInstrText>
        </w:r>
        <w:r w:rsidR="00B64B92" w:rsidRPr="00F00993" w:rsidDel="00952D93">
          <w:rPr>
            <w:rFonts w:ascii="Times New Roman" w:hAnsi="Times New Roman" w:cs="Times New Roman"/>
            <w:noProof/>
            <w:webHidden/>
            <w:color w:val="000000" w:themeColor="text1"/>
            <w:rPrChange w:id="18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8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42" w:author="Jacyeude Araújo" w:date="2019-10-02T13:03:00Z">
              <w:rPr>
                <w:rFonts w:ascii="Times New Roman" w:hAnsi="Times New Roman" w:cs="Times New Roman"/>
                <w:noProof/>
                <w:color w:val="000000" w:themeColor="text1"/>
              </w:rPr>
            </w:rPrChange>
          </w:rPr>
          <w:fldChar w:fldCharType="end"/>
        </w:r>
      </w:del>
    </w:p>
    <w:p w14:paraId="29A687B1" w14:textId="39AB0AAE" w:rsidR="00B64B92" w:rsidRPr="00F00993" w:rsidDel="00952D93" w:rsidRDefault="00952D93">
      <w:pPr>
        <w:pStyle w:val="ndicedeilustraes"/>
        <w:tabs>
          <w:tab w:val="right" w:leader="dot" w:pos="9620"/>
        </w:tabs>
        <w:rPr>
          <w:del w:id="1843" w:author="Jacyeude Araújo" w:date="2019-10-01T19:10:00Z"/>
          <w:rFonts w:ascii="Times New Roman" w:hAnsi="Times New Roman" w:cs="Times New Roman"/>
          <w:noProof/>
          <w:color w:val="000000" w:themeColor="text1"/>
        </w:rPr>
      </w:pPr>
      <w:del w:id="1844" w:author="Jacyeude Araújo" w:date="2019-10-01T19:10:00Z">
        <w:r w:rsidRPr="00F00993" w:rsidDel="00952D93">
          <w:rPr>
            <w:color w:val="000000" w:themeColor="text1"/>
            <w:rPrChange w:id="1845" w:author="Jacyeude Araújo" w:date="2019-10-02T13:03:00Z">
              <w:rPr/>
            </w:rPrChange>
          </w:rPr>
          <w:fldChar w:fldCharType="begin"/>
        </w:r>
        <w:r w:rsidRPr="00F00993" w:rsidDel="00952D93">
          <w:rPr>
            <w:color w:val="000000" w:themeColor="text1"/>
            <w:rPrChange w:id="1846" w:author="Jacyeude Araújo" w:date="2019-10-02T13:03:00Z">
              <w:rPr/>
            </w:rPrChange>
          </w:rPr>
          <w:delInstrText xml:space="preserve"> HYPERLINK \l "_Toc20168629" </w:delInstrText>
        </w:r>
        <w:r w:rsidRPr="00F00993" w:rsidDel="00952D93">
          <w:rPr>
            <w:color w:val="000000" w:themeColor="text1"/>
            <w:rPrChange w:id="18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44 -  monitor serial arduino ide</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_Toc20168629 \h </w:delInstrText>
        </w:r>
        <w:r w:rsidR="00B64B92" w:rsidRPr="00F00993" w:rsidDel="00952D93">
          <w:rPr>
            <w:rFonts w:ascii="Times New Roman" w:hAnsi="Times New Roman" w:cs="Times New Roman"/>
            <w:noProof/>
            <w:webHidden/>
            <w:color w:val="000000" w:themeColor="text1"/>
            <w:rPrChange w:id="18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87</w:delText>
        </w:r>
        <w:r w:rsidR="00B64B92" w:rsidRPr="00F00993" w:rsidDel="00952D93">
          <w:rPr>
            <w:rFonts w:ascii="Times New Roman" w:hAnsi="Times New Roman" w:cs="Times New Roman"/>
            <w:noProof/>
            <w:webHidden/>
            <w:color w:val="000000" w:themeColor="text1"/>
            <w:rPrChange w:id="18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52" w:author="Jacyeude Araújo" w:date="2019-10-02T13:03:00Z">
              <w:rPr>
                <w:rFonts w:ascii="Times New Roman" w:hAnsi="Times New Roman" w:cs="Times New Roman"/>
                <w:noProof/>
                <w:color w:val="000000" w:themeColor="text1"/>
              </w:rPr>
            </w:rPrChange>
          </w:rPr>
          <w:fldChar w:fldCharType="end"/>
        </w:r>
      </w:del>
    </w:p>
    <w:p w14:paraId="74B05568" w14:textId="652B61B4" w:rsidR="00B64B92" w:rsidRPr="00F00993" w:rsidDel="00952D93" w:rsidRDefault="00952D93">
      <w:pPr>
        <w:pStyle w:val="ndicedeilustraes"/>
        <w:tabs>
          <w:tab w:val="right" w:leader="dot" w:pos="9620"/>
        </w:tabs>
        <w:rPr>
          <w:del w:id="1853" w:author="Jacyeude Araújo" w:date="2019-10-01T19:10:00Z"/>
          <w:rFonts w:ascii="Times New Roman" w:hAnsi="Times New Roman" w:cs="Times New Roman"/>
          <w:noProof/>
          <w:color w:val="000000" w:themeColor="text1"/>
        </w:rPr>
      </w:pPr>
      <w:del w:id="1854" w:author="Jacyeude Araújo" w:date="2019-10-01T19:10:00Z">
        <w:r w:rsidRPr="00F00993" w:rsidDel="00952D93">
          <w:rPr>
            <w:color w:val="000000" w:themeColor="text1"/>
            <w:rPrChange w:id="1855" w:author="Jacyeude Araújo" w:date="2019-10-02T13:03:00Z">
              <w:rPr/>
            </w:rPrChange>
          </w:rPr>
          <w:fldChar w:fldCharType="begin"/>
        </w:r>
        <w:r w:rsidRPr="00F00993" w:rsidDel="00952D93">
          <w:rPr>
            <w:color w:val="000000" w:themeColor="text1"/>
            <w:rPrChange w:id="1856" w:author="Jacyeude Araújo" w:date="2019-10-02T13:03:00Z">
              <w:rPr/>
            </w:rPrChange>
          </w:rPr>
          <w:delInstrText xml:space="preserve"> HYPERLINK \l "_Toc20168630" </w:delInstrText>
        </w:r>
        <w:r w:rsidRPr="00F00993" w:rsidDel="00952D93">
          <w:rPr>
            <w:color w:val="000000" w:themeColor="text1"/>
            <w:rPrChange w:id="18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45 - Instalações do lab</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_Toc20168630 \h </w:delInstrText>
        </w:r>
        <w:r w:rsidR="00B64B92" w:rsidRPr="00F00993" w:rsidDel="00952D93">
          <w:rPr>
            <w:rFonts w:ascii="Times New Roman" w:hAnsi="Times New Roman" w:cs="Times New Roman"/>
            <w:noProof/>
            <w:webHidden/>
            <w:color w:val="000000" w:themeColor="text1"/>
            <w:rPrChange w:id="18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89</w:delText>
        </w:r>
        <w:r w:rsidR="00B64B92" w:rsidRPr="00F00993" w:rsidDel="00952D93">
          <w:rPr>
            <w:rFonts w:ascii="Times New Roman" w:hAnsi="Times New Roman" w:cs="Times New Roman"/>
            <w:noProof/>
            <w:webHidden/>
            <w:color w:val="000000" w:themeColor="text1"/>
            <w:rPrChange w:id="18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62" w:author="Jacyeude Araújo" w:date="2019-10-02T13:03:00Z">
              <w:rPr>
                <w:rFonts w:ascii="Times New Roman" w:hAnsi="Times New Roman" w:cs="Times New Roman"/>
                <w:noProof/>
                <w:color w:val="000000" w:themeColor="text1"/>
              </w:rPr>
            </w:rPrChange>
          </w:rPr>
          <w:fldChar w:fldCharType="end"/>
        </w:r>
      </w:del>
    </w:p>
    <w:p w14:paraId="2BC97B42" w14:textId="326B68B3" w:rsidR="00B64B92" w:rsidRPr="00F00993" w:rsidDel="00952D93" w:rsidRDefault="00952D93">
      <w:pPr>
        <w:pStyle w:val="ndicedeilustraes"/>
        <w:tabs>
          <w:tab w:val="right" w:leader="dot" w:pos="9620"/>
        </w:tabs>
        <w:rPr>
          <w:del w:id="1863" w:author="Jacyeude Araújo" w:date="2019-10-01T19:10:00Z"/>
          <w:rFonts w:ascii="Times New Roman" w:hAnsi="Times New Roman" w:cs="Times New Roman"/>
          <w:noProof/>
          <w:color w:val="000000" w:themeColor="text1"/>
        </w:rPr>
      </w:pPr>
      <w:del w:id="1864" w:author="Jacyeude Araújo" w:date="2019-10-01T19:10:00Z">
        <w:r w:rsidRPr="00F00993" w:rsidDel="00952D93">
          <w:rPr>
            <w:color w:val="000000" w:themeColor="text1"/>
            <w:rPrChange w:id="1865" w:author="Jacyeude Araújo" w:date="2019-10-02T13:03:00Z">
              <w:rPr/>
            </w:rPrChange>
          </w:rPr>
          <w:fldChar w:fldCharType="begin"/>
        </w:r>
        <w:r w:rsidRPr="00F00993" w:rsidDel="00952D93">
          <w:rPr>
            <w:color w:val="000000" w:themeColor="text1"/>
            <w:rPrChange w:id="1866" w:author="Jacyeude Araújo" w:date="2019-10-02T13:03:00Z">
              <w:rPr/>
            </w:rPrChange>
          </w:rPr>
          <w:delInstrText xml:space="preserve"> HYPERLINK \l "_Toc20168631" </w:delInstrText>
        </w:r>
        <w:r w:rsidRPr="00F00993" w:rsidDel="00952D93">
          <w:rPr>
            <w:color w:val="000000" w:themeColor="text1"/>
            <w:rPrChange w:id="18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46 legeda da legenda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_Toc20168631 \h </w:delInstrText>
        </w:r>
        <w:r w:rsidR="00B64B92" w:rsidRPr="00F00993" w:rsidDel="00952D93">
          <w:rPr>
            <w:rFonts w:ascii="Times New Roman" w:hAnsi="Times New Roman" w:cs="Times New Roman"/>
            <w:noProof/>
            <w:webHidden/>
            <w:color w:val="000000" w:themeColor="text1"/>
            <w:rPrChange w:id="18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89</w:delText>
        </w:r>
        <w:r w:rsidR="00B64B92" w:rsidRPr="00F00993" w:rsidDel="00952D93">
          <w:rPr>
            <w:rFonts w:ascii="Times New Roman" w:hAnsi="Times New Roman" w:cs="Times New Roman"/>
            <w:noProof/>
            <w:webHidden/>
            <w:color w:val="000000" w:themeColor="text1"/>
            <w:rPrChange w:id="18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72" w:author="Jacyeude Araújo" w:date="2019-10-02T13:03:00Z">
              <w:rPr>
                <w:rFonts w:ascii="Times New Roman" w:hAnsi="Times New Roman" w:cs="Times New Roman"/>
                <w:noProof/>
                <w:color w:val="000000" w:themeColor="text1"/>
              </w:rPr>
            </w:rPrChange>
          </w:rPr>
          <w:fldChar w:fldCharType="end"/>
        </w:r>
      </w:del>
    </w:p>
    <w:p w14:paraId="6B8A4BD8" w14:textId="238F73D7" w:rsidR="00B64B92" w:rsidRPr="00F00993" w:rsidDel="00952D93" w:rsidRDefault="00952D93">
      <w:pPr>
        <w:pStyle w:val="ndicedeilustraes"/>
        <w:tabs>
          <w:tab w:val="right" w:leader="dot" w:pos="9620"/>
        </w:tabs>
        <w:rPr>
          <w:del w:id="1873" w:author="Jacyeude Araújo" w:date="2019-10-01T19:10:00Z"/>
          <w:rFonts w:ascii="Times New Roman" w:hAnsi="Times New Roman" w:cs="Times New Roman"/>
          <w:noProof/>
          <w:color w:val="000000" w:themeColor="text1"/>
        </w:rPr>
      </w:pPr>
      <w:del w:id="1874" w:author="Jacyeude Araújo" w:date="2019-10-01T19:10:00Z">
        <w:r w:rsidRPr="00F00993" w:rsidDel="00952D93">
          <w:rPr>
            <w:color w:val="000000" w:themeColor="text1"/>
            <w:rPrChange w:id="1875" w:author="Jacyeude Araújo" w:date="2019-10-02T13:03:00Z">
              <w:rPr/>
            </w:rPrChange>
          </w:rPr>
          <w:fldChar w:fldCharType="begin"/>
        </w:r>
        <w:r w:rsidRPr="00F00993" w:rsidDel="00952D93">
          <w:rPr>
            <w:color w:val="000000" w:themeColor="text1"/>
            <w:rPrChange w:id="1876" w:author="Jacyeude Araújo" w:date="2019-10-02T13:03:00Z">
              <w:rPr/>
            </w:rPrChange>
          </w:rPr>
          <w:delInstrText xml:space="preserve"> HYPERLINK \l "_Toc20168632" </w:delInstrText>
        </w:r>
        <w:r w:rsidRPr="00F00993" w:rsidDel="00952D93">
          <w:rPr>
            <w:color w:val="000000" w:themeColor="text1"/>
            <w:rPrChange w:id="18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47 -  leganda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_Toc20168632 \h </w:delInstrText>
        </w:r>
        <w:r w:rsidR="00B64B92" w:rsidRPr="00F00993" w:rsidDel="00952D93">
          <w:rPr>
            <w:rFonts w:ascii="Times New Roman" w:hAnsi="Times New Roman" w:cs="Times New Roman"/>
            <w:noProof/>
            <w:webHidden/>
            <w:color w:val="000000" w:themeColor="text1"/>
            <w:rPrChange w:id="18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90</w:delText>
        </w:r>
        <w:r w:rsidR="00B64B92" w:rsidRPr="00F00993" w:rsidDel="00952D93">
          <w:rPr>
            <w:rFonts w:ascii="Times New Roman" w:hAnsi="Times New Roman" w:cs="Times New Roman"/>
            <w:noProof/>
            <w:webHidden/>
            <w:color w:val="000000" w:themeColor="text1"/>
            <w:rPrChange w:id="18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82" w:author="Jacyeude Araújo" w:date="2019-10-02T13:03:00Z">
              <w:rPr>
                <w:rFonts w:ascii="Times New Roman" w:hAnsi="Times New Roman" w:cs="Times New Roman"/>
                <w:noProof/>
                <w:color w:val="000000" w:themeColor="text1"/>
              </w:rPr>
            </w:rPrChange>
          </w:rPr>
          <w:fldChar w:fldCharType="end"/>
        </w:r>
      </w:del>
    </w:p>
    <w:p w14:paraId="338C9881" w14:textId="4D70A0A0" w:rsidR="00B64B92" w:rsidRPr="00F00993" w:rsidDel="00952D93" w:rsidRDefault="00952D93">
      <w:pPr>
        <w:pStyle w:val="ndicedeilustraes"/>
        <w:tabs>
          <w:tab w:val="right" w:leader="dot" w:pos="9620"/>
        </w:tabs>
        <w:rPr>
          <w:del w:id="1883" w:author="Jacyeude Araújo" w:date="2019-10-01T19:10:00Z"/>
          <w:rFonts w:ascii="Times New Roman" w:hAnsi="Times New Roman" w:cs="Times New Roman"/>
          <w:noProof/>
          <w:color w:val="000000" w:themeColor="text1"/>
        </w:rPr>
      </w:pPr>
      <w:del w:id="1884" w:author="Jacyeude Araújo" w:date="2019-10-01T19:10:00Z">
        <w:r w:rsidRPr="00F00993" w:rsidDel="00952D93">
          <w:rPr>
            <w:color w:val="000000" w:themeColor="text1"/>
            <w:rPrChange w:id="1885" w:author="Jacyeude Araújo" w:date="2019-10-02T13:03:00Z">
              <w:rPr/>
            </w:rPrChange>
          </w:rPr>
          <w:fldChar w:fldCharType="begin"/>
        </w:r>
        <w:r w:rsidRPr="00F00993" w:rsidDel="00952D93">
          <w:rPr>
            <w:color w:val="000000" w:themeColor="text1"/>
            <w:rPrChange w:id="1886" w:author="Jacyeude Araújo" w:date="2019-10-02T13:03:00Z">
              <w:rPr/>
            </w:rPrChange>
          </w:rPr>
          <w:delInstrText xml:space="preserve"> HYPERLINK \l "_Toc20168633" </w:delInstrText>
        </w:r>
        <w:r w:rsidRPr="00F00993" w:rsidDel="00952D93">
          <w:rPr>
            <w:color w:val="000000" w:themeColor="text1"/>
            <w:rPrChange w:id="18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48 - legenda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_Toc20168633 \h </w:delInstrText>
        </w:r>
        <w:r w:rsidR="00B64B92" w:rsidRPr="00F00993" w:rsidDel="00952D93">
          <w:rPr>
            <w:rFonts w:ascii="Times New Roman" w:hAnsi="Times New Roman" w:cs="Times New Roman"/>
            <w:noProof/>
            <w:webHidden/>
            <w:color w:val="000000" w:themeColor="text1"/>
            <w:rPrChange w:id="18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8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91</w:delText>
        </w:r>
        <w:r w:rsidR="00B64B92" w:rsidRPr="00F00993" w:rsidDel="00952D93">
          <w:rPr>
            <w:rFonts w:ascii="Times New Roman" w:hAnsi="Times New Roman" w:cs="Times New Roman"/>
            <w:noProof/>
            <w:webHidden/>
            <w:color w:val="000000" w:themeColor="text1"/>
            <w:rPrChange w:id="18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892" w:author="Jacyeude Araújo" w:date="2019-10-02T13:03:00Z">
              <w:rPr>
                <w:rFonts w:ascii="Times New Roman" w:hAnsi="Times New Roman" w:cs="Times New Roman"/>
                <w:noProof/>
                <w:color w:val="000000" w:themeColor="text1"/>
              </w:rPr>
            </w:rPrChange>
          </w:rPr>
          <w:fldChar w:fldCharType="end"/>
        </w:r>
      </w:del>
    </w:p>
    <w:p w14:paraId="33C34A3B" w14:textId="6BB86C8A" w:rsidR="00B64B92" w:rsidRPr="00F00993" w:rsidDel="00952D93" w:rsidRDefault="00952D93">
      <w:pPr>
        <w:pStyle w:val="ndicedeilustraes"/>
        <w:tabs>
          <w:tab w:val="right" w:leader="dot" w:pos="9620"/>
        </w:tabs>
        <w:rPr>
          <w:del w:id="1893" w:author="Jacyeude Araújo" w:date="2019-10-01T19:10:00Z"/>
          <w:rFonts w:ascii="Times New Roman" w:hAnsi="Times New Roman" w:cs="Times New Roman"/>
          <w:noProof/>
          <w:color w:val="000000" w:themeColor="text1"/>
        </w:rPr>
      </w:pPr>
      <w:del w:id="1894" w:author="Jacyeude Araújo" w:date="2019-10-01T19:10:00Z">
        <w:r w:rsidRPr="00F00993" w:rsidDel="00952D93">
          <w:rPr>
            <w:color w:val="000000" w:themeColor="text1"/>
            <w:rPrChange w:id="1895" w:author="Jacyeude Araújo" w:date="2019-10-02T13:03:00Z">
              <w:rPr/>
            </w:rPrChange>
          </w:rPr>
          <w:fldChar w:fldCharType="begin"/>
        </w:r>
        <w:r w:rsidRPr="00F00993" w:rsidDel="00952D93">
          <w:rPr>
            <w:color w:val="000000" w:themeColor="text1"/>
            <w:rPrChange w:id="1896" w:author="Jacyeude Araújo" w:date="2019-10-02T13:03:00Z">
              <w:rPr/>
            </w:rPrChange>
          </w:rPr>
          <w:delInstrText xml:space="preserve"> HYPERLINK \l "_Toc20168634" </w:delInstrText>
        </w:r>
        <w:r w:rsidRPr="00F00993" w:rsidDel="00952D93">
          <w:rPr>
            <w:color w:val="000000" w:themeColor="text1"/>
            <w:rPrChange w:id="18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49 - watson studio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8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_Toc20168634 \h </w:delInstrText>
        </w:r>
        <w:r w:rsidR="00B64B92" w:rsidRPr="00F00993" w:rsidDel="00952D93">
          <w:rPr>
            <w:rFonts w:ascii="Times New Roman" w:hAnsi="Times New Roman" w:cs="Times New Roman"/>
            <w:noProof/>
            <w:webHidden/>
            <w:color w:val="000000" w:themeColor="text1"/>
            <w:rPrChange w:id="18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91</w:delText>
        </w:r>
        <w:r w:rsidR="00B64B92" w:rsidRPr="00F00993" w:rsidDel="00952D93">
          <w:rPr>
            <w:rFonts w:ascii="Times New Roman" w:hAnsi="Times New Roman" w:cs="Times New Roman"/>
            <w:noProof/>
            <w:webHidden/>
            <w:color w:val="000000" w:themeColor="text1"/>
            <w:rPrChange w:id="19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02" w:author="Jacyeude Araújo" w:date="2019-10-02T13:03:00Z">
              <w:rPr>
                <w:rFonts w:ascii="Times New Roman" w:hAnsi="Times New Roman" w:cs="Times New Roman"/>
                <w:noProof/>
                <w:color w:val="000000" w:themeColor="text1"/>
              </w:rPr>
            </w:rPrChange>
          </w:rPr>
          <w:fldChar w:fldCharType="end"/>
        </w:r>
      </w:del>
    </w:p>
    <w:p w14:paraId="66038A34" w14:textId="69F04C05" w:rsidR="00B64B92" w:rsidRPr="00F00993" w:rsidDel="00952D93" w:rsidRDefault="00952D93">
      <w:pPr>
        <w:pStyle w:val="ndicedeilustraes"/>
        <w:tabs>
          <w:tab w:val="right" w:leader="dot" w:pos="9620"/>
        </w:tabs>
        <w:rPr>
          <w:del w:id="1903" w:author="Jacyeude Araújo" w:date="2019-10-01T19:10:00Z"/>
          <w:rFonts w:ascii="Times New Roman" w:hAnsi="Times New Roman" w:cs="Times New Roman"/>
          <w:noProof/>
          <w:color w:val="000000" w:themeColor="text1"/>
        </w:rPr>
      </w:pPr>
      <w:del w:id="1904" w:author="Jacyeude Araújo" w:date="2019-10-01T19:10:00Z">
        <w:r w:rsidRPr="00F00993" w:rsidDel="00952D93">
          <w:rPr>
            <w:color w:val="000000" w:themeColor="text1"/>
            <w:rPrChange w:id="1905" w:author="Jacyeude Araújo" w:date="2019-10-02T13:03:00Z">
              <w:rPr/>
            </w:rPrChange>
          </w:rPr>
          <w:fldChar w:fldCharType="begin"/>
        </w:r>
        <w:r w:rsidRPr="00F00993" w:rsidDel="00952D93">
          <w:rPr>
            <w:color w:val="000000" w:themeColor="text1"/>
            <w:rPrChange w:id="1906" w:author="Jacyeude Araújo" w:date="2019-10-02T13:03:00Z">
              <w:rPr/>
            </w:rPrChange>
          </w:rPr>
          <w:delInstrText xml:space="preserve"> HYPERLINK \l "_Toc20168635" </w:delInstrText>
        </w:r>
        <w:r w:rsidRPr="00F00993" w:rsidDel="00952D93">
          <w:rPr>
            <w:color w:val="000000" w:themeColor="text1"/>
            <w:rPrChange w:id="19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50 - Configuração em type</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_Toc20168635 \h </w:delInstrText>
        </w:r>
        <w:r w:rsidR="00B64B92" w:rsidRPr="00F00993" w:rsidDel="00952D93">
          <w:rPr>
            <w:rFonts w:ascii="Times New Roman" w:hAnsi="Times New Roman" w:cs="Times New Roman"/>
            <w:noProof/>
            <w:webHidden/>
            <w:color w:val="000000" w:themeColor="text1"/>
            <w:rPrChange w:id="19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92</w:delText>
        </w:r>
        <w:r w:rsidR="00B64B92" w:rsidRPr="00F00993" w:rsidDel="00952D93">
          <w:rPr>
            <w:rFonts w:ascii="Times New Roman" w:hAnsi="Times New Roman" w:cs="Times New Roman"/>
            <w:noProof/>
            <w:webHidden/>
            <w:color w:val="000000" w:themeColor="text1"/>
            <w:rPrChange w:id="19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12" w:author="Jacyeude Araújo" w:date="2019-10-02T13:03:00Z">
              <w:rPr>
                <w:rFonts w:ascii="Times New Roman" w:hAnsi="Times New Roman" w:cs="Times New Roman"/>
                <w:noProof/>
                <w:color w:val="000000" w:themeColor="text1"/>
              </w:rPr>
            </w:rPrChange>
          </w:rPr>
          <w:fldChar w:fldCharType="end"/>
        </w:r>
      </w:del>
    </w:p>
    <w:p w14:paraId="30D9E5C0" w14:textId="5AC23890" w:rsidR="00B64B92" w:rsidRPr="00F00993" w:rsidDel="00952D93" w:rsidRDefault="00952D93">
      <w:pPr>
        <w:pStyle w:val="ndicedeilustraes"/>
        <w:tabs>
          <w:tab w:val="right" w:leader="dot" w:pos="9620"/>
        </w:tabs>
        <w:rPr>
          <w:del w:id="1913" w:author="Jacyeude Araújo" w:date="2019-10-01T19:10:00Z"/>
          <w:rFonts w:ascii="Times New Roman" w:hAnsi="Times New Roman" w:cs="Times New Roman"/>
          <w:noProof/>
          <w:color w:val="000000" w:themeColor="text1"/>
        </w:rPr>
      </w:pPr>
      <w:del w:id="1914" w:author="Jacyeude Araújo" w:date="2019-10-01T19:10:00Z">
        <w:r w:rsidRPr="00F00993" w:rsidDel="00952D93">
          <w:rPr>
            <w:color w:val="000000" w:themeColor="text1"/>
            <w:rPrChange w:id="1915" w:author="Jacyeude Araújo" w:date="2019-10-02T13:03:00Z">
              <w:rPr/>
            </w:rPrChange>
          </w:rPr>
          <w:fldChar w:fldCharType="begin"/>
        </w:r>
        <w:r w:rsidRPr="00F00993" w:rsidDel="00952D93">
          <w:rPr>
            <w:color w:val="000000" w:themeColor="text1"/>
            <w:rPrChange w:id="1916" w:author="Jacyeude Araújo" w:date="2019-10-02T13:03:00Z">
              <w:rPr/>
            </w:rPrChange>
          </w:rPr>
          <w:delInstrText xml:space="preserve"> HYPERLINK "file:///C:\\Users\\jacye\\Desktop\\NOVOmodTRABDEF2%20(Recuperação%20Automática).docx" \l "_Toc20168636" </w:delInstrText>
        </w:r>
        <w:r w:rsidRPr="00F00993" w:rsidDel="00952D93">
          <w:rPr>
            <w:color w:val="000000" w:themeColor="text1"/>
            <w:rPrChange w:id="19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51 - figura 84</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_Toc20168636 \h </w:delInstrText>
        </w:r>
        <w:r w:rsidR="00B64B92" w:rsidRPr="00F00993" w:rsidDel="00952D93">
          <w:rPr>
            <w:rFonts w:ascii="Times New Roman" w:hAnsi="Times New Roman" w:cs="Times New Roman"/>
            <w:noProof/>
            <w:webHidden/>
            <w:color w:val="000000" w:themeColor="text1"/>
            <w:rPrChange w:id="19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9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22" w:author="Jacyeude Araújo" w:date="2019-10-02T13:03:00Z">
              <w:rPr>
                <w:rFonts w:ascii="Times New Roman" w:hAnsi="Times New Roman" w:cs="Times New Roman"/>
                <w:noProof/>
                <w:color w:val="000000" w:themeColor="text1"/>
              </w:rPr>
            </w:rPrChange>
          </w:rPr>
          <w:fldChar w:fldCharType="end"/>
        </w:r>
      </w:del>
    </w:p>
    <w:p w14:paraId="324FD011" w14:textId="678D9A0B" w:rsidR="00B64B92" w:rsidRPr="00F00993" w:rsidDel="00952D93" w:rsidRDefault="00952D93">
      <w:pPr>
        <w:pStyle w:val="ndicedeilustraes"/>
        <w:tabs>
          <w:tab w:val="right" w:leader="dot" w:pos="9620"/>
        </w:tabs>
        <w:rPr>
          <w:del w:id="1923" w:author="Jacyeude Araújo" w:date="2019-10-01T19:10:00Z"/>
          <w:rFonts w:ascii="Times New Roman" w:hAnsi="Times New Roman" w:cs="Times New Roman"/>
          <w:noProof/>
          <w:color w:val="000000" w:themeColor="text1"/>
        </w:rPr>
      </w:pPr>
      <w:del w:id="1924" w:author="Jacyeude Araújo" w:date="2019-10-01T19:10:00Z">
        <w:r w:rsidRPr="00F00993" w:rsidDel="00952D93">
          <w:rPr>
            <w:color w:val="000000" w:themeColor="text1"/>
            <w:rPrChange w:id="1925" w:author="Jacyeude Araújo" w:date="2019-10-02T13:03:00Z">
              <w:rPr/>
            </w:rPrChange>
          </w:rPr>
          <w:fldChar w:fldCharType="begin"/>
        </w:r>
        <w:r w:rsidRPr="00F00993" w:rsidDel="00952D93">
          <w:rPr>
            <w:color w:val="000000" w:themeColor="text1"/>
            <w:rPrChange w:id="1926" w:author="Jacyeude Araújo" w:date="2019-10-02T13:03:00Z">
              <w:rPr/>
            </w:rPrChange>
          </w:rPr>
          <w:delInstrText xml:space="preserve"> HYPERLINK \l "_Toc20168637" </w:delInstrText>
        </w:r>
        <w:r w:rsidRPr="00F00993" w:rsidDel="00952D93">
          <w:rPr>
            <w:color w:val="000000" w:themeColor="text1"/>
            <w:rPrChange w:id="19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52- legenda</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_Toc20168637 \h </w:delInstrText>
        </w:r>
        <w:r w:rsidR="00B64B92" w:rsidRPr="00F00993" w:rsidDel="00952D93">
          <w:rPr>
            <w:rFonts w:ascii="Times New Roman" w:hAnsi="Times New Roman" w:cs="Times New Roman"/>
            <w:noProof/>
            <w:webHidden/>
            <w:color w:val="000000" w:themeColor="text1"/>
            <w:rPrChange w:id="19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93</w:delText>
        </w:r>
        <w:r w:rsidR="00B64B92" w:rsidRPr="00F00993" w:rsidDel="00952D93">
          <w:rPr>
            <w:rFonts w:ascii="Times New Roman" w:hAnsi="Times New Roman" w:cs="Times New Roman"/>
            <w:noProof/>
            <w:webHidden/>
            <w:color w:val="000000" w:themeColor="text1"/>
            <w:rPrChange w:id="19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32" w:author="Jacyeude Araújo" w:date="2019-10-02T13:03:00Z">
              <w:rPr>
                <w:rFonts w:ascii="Times New Roman" w:hAnsi="Times New Roman" w:cs="Times New Roman"/>
                <w:noProof/>
                <w:color w:val="000000" w:themeColor="text1"/>
              </w:rPr>
            </w:rPrChange>
          </w:rPr>
          <w:fldChar w:fldCharType="end"/>
        </w:r>
      </w:del>
    </w:p>
    <w:p w14:paraId="3AEDE36F" w14:textId="765FAFCF" w:rsidR="00B64B92" w:rsidRPr="00F00993" w:rsidDel="00952D93" w:rsidRDefault="00952D93">
      <w:pPr>
        <w:pStyle w:val="ndicedeilustraes"/>
        <w:tabs>
          <w:tab w:val="right" w:leader="dot" w:pos="9620"/>
        </w:tabs>
        <w:rPr>
          <w:del w:id="1933" w:author="Jacyeude Araújo" w:date="2019-10-01T19:10:00Z"/>
          <w:rFonts w:ascii="Times New Roman" w:hAnsi="Times New Roman" w:cs="Times New Roman"/>
          <w:noProof/>
          <w:color w:val="000000" w:themeColor="text1"/>
        </w:rPr>
      </w:pPr>
      <w:del w:id="1934" w:author="Jacyeude Araújo" w:date="2019-10-01T19:10:00Z">
        <w:r w:rsidRPr="00F00993" w:rsidDel="00952D93">
          <w:rPr>
            <w:color w:val="000000" w:themeColor="text1"/>
            <w:rPrChange w:id="1935" w:author="Jacyeude Araújo" w:date="2019-10-02T13:03:00Z">
              <w:rPr/>
            </w:rPrChange>
          </w:rPr>
          <w:fldChar w:fldCharType="begin"/>
        </w:r>
        <w:r w:rsidRPr="00F00993" w:rsidDel="00952D93">
          <w:rPr>
            <w:color w:val="000000" w:themeColor="text1"/>
            <w:rPrChange w:id="1936" w:author="Jacyeude Araújo" w:date="2019-10-02T13:03:00Z">
              <w:rPr/>
            </w:rPrChange>
          </w:rPr>
          <w:delInstrText xml:space="preserve"> HYPERLINK \l "_Toc20168638" </w:delInstrText>
        </w:r>
        <w:r w:rsidRPr="00F00993" w:rsidDel="00952D93">
          <w:rPr>
            <w:color w:val="000000" w:themeColor="text1"/>
            <w:rPrChange w:id="19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53- figura x</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_Toc20168638 \h </w:delInstrText>
        </w:r>
        <w:r w:rsidR="00B64B92" w:rsidRPr="00F00993" w:rsidDel="00952D93">
          <w:rPr>
            <w:rFonts w:ascii="Times New Roman" w:hAnsi="Times New Roman" w:cs="Times New Roman"/>
            <w:noProof/>
            <w:webHidden/>
            <w:color w:val="000000" w:themeColor="text1"/>
            <w:rPrChange w:id="19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94</w:delText>
        </w:r>
        <w:r w:rsidR="00B64B92" w:rsidRPr="00F00993" w:rsidDel="00952D93">
          <w:rPr>
            <w:rFonts w:ascii="Times New Roman" w:hAnsi="Times New Roman" w:cs="Times New Roman"/>
            <w:noProof/>
            <w:webHidden/>
            <w:color w:val="000000" w:themeColor="text1"/>
            <w:rPrChange w:id="19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42" w:author="Jacyeude Araújo" w:date="2019-10-02T13:03:00Z">
              <w:rPr>
                <w:rFonts w:ascii="Times New Roman" w:hAnsi="Times New Roman" w:cs="Times New Roman"/>
                <w:noProof/>
                <w:color w:val="000000" w:themeColor="text1"/>
              </w:rPr>
            </w:rPrChange>
          </w:rPr>
          <w:fldChar w:fldCharType="end"/>
        </w:r>
      </w:del>
    </w:p>
    <w:p w14:paraId="533AE932" w14:textId="7C0F89FC" w:rsidR="00B64B92" w:rsidRPr="00F00993" w:rsidDel="00952D93" w:rsidRDefault="00952D93">
      <w:pPr>
        <w:pStyle w:val="ndicedeilustraes"/>
        <w:tabs>
          <w:tab w:val="right" w:leader="dot" w:pos="9620"/>
        </w:tabs>
        <w:rPr>
          <w:del w:id="1943" w:author="Jacyeude Araújo" w:date="2019-10-01T19:10:00Z"/>
          <w:rFonts w:ascii="Times New Roman" w:hAnsi="Times New Roman" w:cs="Times New Roman"/>
          <w:noProof/>
          <w:color w:val="000000" w:themeColor="text1"/>
        </w:rPr>
      </w:pPr>
      <w:del w:id="1944" w:author="Jacyeude Araújo" w:date="2019-10-01T19:10:00Z">
        <w:r w:rsidRPr="00F00993" w:rsidDel="00952D93">
          <w:rPr>
            <w:color w:val="000000" w:themeColor="text1"/>
            <w:rPrChange w:id="1945" w:author="Jacyeude Araújo" w:date="2019-10-02T13:03:00Z">
              <w:rPr/>
            </w:rPrChange>
          </w:rPr>
          <w:fldChar w:fldCharType="begin"/>
        </w:r>
        <w:r w:rsidRPr="00F00993" w:rsidDel="00952D93">
          <w:rPr>
            <w:color w:val="000000" w:themeColor="text1"/>
            <w:rPrChange w:id="1946" w:author="Jacyeude Araújo" w:date="2019-10-02T13:03:00Z">
              <w:rPr/>
            </w:rPrChange>
          </w:rPr>
          <w:delInstrText xml:space="preserve"> HYPERLINK \l "_Toc20168639" </w:delInstrText>
        </w:r>
        <w:r w:rsidRPr="00F00993" w:rsidDel="00952D93">
          <w:rPr>
            <w:color w:val="000000" w:themeColor="text1"/>
            <w:rPrChange w:id="19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54 -  selecionando o alvo da predição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_Toc20168639 \h </w:delInstrText>
        </w:r>
        <w:r w:rsidR="00B64B92" w:rsidRPr="00F00993" w:rsidDel="00952D93">
          <w:rPr>
            <w:rFonts w:ascii="Times New Roman" w:hAnsi="Times New Roman" w:cs="Times New Roman"/>
            <w:noProof/>
            <w:webHidden/>
            <w:color w:val="000000" w:themeColor="text1"/>
            <w:rPrChange w:id="19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95</w:delText>
        </w:r>
        <w:r w:rsidR="00B64B92" w:rsidRPr="00F00993" w:rsidDel="00952D93">
          <w:rPr>
            <w:rFonts w:ascii="Times New Roman" w:hAnsi="Times New Roman" w:cs="Times New Roman"/>
            <w:noProof/>
            <w:webHidden/>
            <w:color w:val="000000" w:themeColor="text1"/>
            <w:rPrChange w:id="19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52" w:author="Jacyeude Araújo" w:date="2019-10-02T13:03:00Z">
              <w:rPr>
                <w:rFonts w:ascii="Times New Roman" w:hAnsi="Times New Roman" w:cs="Times New Roman"/>
                <w:noProof/>
                <w:color w:val="000000" w:themeColor="text1"/>
              </w:rPr>
            </w:rPrChange>
          </w:rPr>
          <w:fldChar w:fldCharType="end"/>
        </w:r>
      </w:del>
    </w:p>
    <w:p w14:paraId="16111522" w14:textId="08DEE491" w:rsidR="00B64B92" w:rsidRPr="00F00993" w:rsidDel="00952D93" w:rsidRDefault="00952D93">
      <w:pPr>
        <w:pStyle w:val="ndicedeilustraes"/>
        <w:tabs>
          <w:tab w:val="left" w:pos="3002"/>
          <w:tab w:val="right" w:leader="dot" w:pos="9620"/>
        </w:tabs>
        <w:rPr>
          <w:del w:id="1953" w:author="Jacyeude Araújo" w:date="2019-10-01T19:10:00Z"/>
          <w:rFonts w:ascii="Times New Roman" w:hAnsi="Times New Roman" w:cs="Times New Roman"/>
          <w:noProof/>
          <w:color w:val="000000" w:themeColor="text1"/>
        </w:rPr>
      </w:pPr>
      <w:del w:id="1954" w:author="Jacyeude Araújo" w:date="2019-10-01T19:10:00Z">
        <w:r w:rsidRPr="00F00993" w:rsidDel="00952D93">
          <w:rPr>
            <w:color w:val="000000" w:themeColor="text1"/>
            <w:rPrChange w:id="1955" w:author="Jacyeude Araújo" w:date="2019-10-02T13:03:00Z">
              <w:rPr/>
            </w:rPrChange>
          </w:rPr>
          <w:fldChar w:fldCharType="begin"/>
        </w:r>
        <w:r w:rsidRPr="00F00993" w:rsidDel="00952D93">
          <w:rPr>
            <w:color w:val="000000" w:themeColor="text1"/>
            <w:rPrChange w:id="1956" w:author="Jacyeude Araújo" w:date="2019-10-02T13:03:00Z">
              <w:rPr/>
            </w:rPrChange>
          </w:rPr>
          <w:delInstrText xml:space="preserve"> HYPERLINK \l "_Toc20168640" </w:delInstrText>
        </w:r>
        <w:r w:rsidRPr="00F00993" w:rsidDel="00952D93">
          <w:rPr>
            <w:color w:val="000000" w:themeColor="text1"/>
            <w:rPrChange w:id="19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55´RESULTS KERNEL RBF</w:delText>
        </w:r>
        <w:r w:rsidR="00B64B92" w:rsidRPr="00F00993" w:rsidDel="00952D93">
          <w:rPr>
            <w:rFonts w:ascii="Times New Roman" w:hAnsi="Times New Roman" w:cs="Times New Roman"/>
            <w:noProof/>
            <w:color w:val="000000" w:themeColor="text1"/>
          </w:rPr>
          <w:tab/>
        </w:r>
        <w:r w:rsidR="0046570C" w:rsidRPr="00F00993" w:rsidDel="00952D93">
          <w:rPr>
            <w:rFonts w:ascii="Times New Roman" w:hAnsi="Times New Roman" w:cs="Times New Roman"/>
            <w:noProof/>
            <w:color w:val="000000" w:themeColor="text1"/>
          </w:rPr>
          <w:br/>
        </w:r>
        <w:r w:rsidR="00B64B92" w:rsidRPr="00F00993" w:rsidDel="00952D93">
          <w:rPr>
            <w:rStyle w:val="Hyperlink"/>
            <w:rFonts w:ascii="Times New Roman" w:hAnsi="Times New Roman" w:cs="Times New Roman"/>
            <w:noProof/>
            <w:color w:val="000000" w:themeColor="text1"/>
          </w:rPr>
          <w:delText>Figura 56 - KERNEL POLYNOMIAL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_Toc20168640 \h </w:delInstrText>
        </w:r>
        <w:r w:rsidR="00B64B92" w:rsidRPr="00F00993" w:rsidDel="00952D93">
          <w:rPr>
            <w:rFonts w:ascii="Times New Roman" w:hAnsi="Times New Roman" w:cs="Times New Roman"/>
            <w:noProof/>
            <w:webHidden/>
            <w:color w:val="000000" w:themeColor="text1"/>
            <w:rPrChange w:id="19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9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62" w:author="Jacyeude Araújo" w:date="2019-10-02T13:03:00Z">
              <w:rPr>
                <w:rFonts w:ascii="Times New Roman" w:hAnsi="Times New Roman" w:cs="Times New Roman"/>
                <w:noProof/>
                <w:color w:val="000000" w:themeColor="text1"/>
              </w:rPr>
            </w:rPrChange>
          </w:rPr>
          <w:fldChar w:fldCharType="end"/>
        </w:r>
      </w:del>
    </w:p>
    <w:p w14:paraId="28647765" w14:textId="45EADC56" w:rsidR="00B64B92" w:rsidRPr="00F00993" w:rsidDel="00952D93" w:rsidRDefault="00952D93">
      <w:pPr>
        <w:pStyle w:val="ndicedeilustraes"/>
        <w:tabs>
          <w:tab w:val="left" w:pos="2815"/>
          <w:tab w:val="right" w:leader="dot" w:pos="9620"/>
        </w:tabs>
        <w:rPr>
          <w:del w:id="1963" w:author="Jacyeude Araújo" w:date="2019-10-01T19:10:00Z"/>
          <w:rFonts w:ascii="Times New Roman" w:hAnsi="Times New Roman" w:cs="Times New Roman"/>
          <w:noProof/>
          <w:color w:val="000000" w:themeColor="text1"/>
        </w:rPr>
      </w:pPr>
      <w:del w:id="1964" w:author="Jacyeude Araújo" w:date="2019-10-01T19:10:00Z">
        <w:r w:rsidRPr="00F00993" w:rsidDel="00952D93">
          <w:rPr>
            <w:color w:val="000000" w:themeColor="text1"/>
            <w:rPrChange w:id="1965" w:author="Jacyeude Araújo" w:date="2019-10-02T13:03:00Z">
              <w:rPr/>
            </w:rPrChange>
          </w:rPr>
          <w:fldChar w:fldCharType="begin"/>
        </w:r>
        <w:r w:rsidRPr="00F00993" w:rsidDel="00952D93">
          <w:rPr>
            <w:color w:val="000000" w:themeColor="text1"/>
            <w:rPrChange w:id="1966" w:author="Jacyeude Araújo" w:date="2019-10-02T13:03:00Z">
              <w:rPr/>
            </w:rPrChange>
          </w:rPr>
          <w:delInstrText xml:space="preserve"> HYPERLINK \l "_Toc20168641" </w:delInstrText>
        </w:r>
        <w:r w:rsidRPr="00F00993" w:rsidDel="00952D93">
          <w:rPr>
            <w:color w:val="000000" w:themeColor="text1"/>
            <w:rPrChange w:id="19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lang w:val="en-US"/>
          </w:rPr>
          <w:delText>Figura 57 -  KERNEL SIGMOID</w:delText>
        </w:r>
        <w:r w:rsidR="0046570C" w:rsidRPr="00F00993" w:rsidDel="00952D93">
          <w:rPr>
            <w:rFonts w:ascii="Times New Roman" w:hAnsi="Times New Roman" w:cs="Times New Roman"/>
            <w:noProof/>
            <w:color w:val="000000" w:themeColor="text1"/>
          </w:rPr>
          <w:delText>96</w:delText>
        </w:r>
        <w:r w:rsidR="00B64B92" w:rsidRPr="00F00993" w:rsidDel="00952D93">
          <w:rPr>
            <w:rStyle w:val="Hyperlink"/>
            <w:rFonts w:ascii="Times New Roman" w:hAnsi="Times New Roman" w:cs="Times New Roman"/>
            <w:noProof/>
            <w:color w:val="000000" w:themeColor="text1"/>
            <w:lang w:val="en-US"/>
          </w:rPr>
          <w:delText xml:space="preserve">  </w:delText>
        </w:r>
        <w:r w:rsidR="0046570C" w:rsidRPr="00F00993" w:rsidDel="00952D93">
          <w:rPr>
            <w:rStyle w:val="Hyperlink"/>
            <w:rFonts w:ascii="Times New Roman" w:hAnsi="Times New Roman" w:cs="Times New Roman"/>
            <w:noProof/>
            <w:color w:val="000000" w:themeColor="text1"/>
            <w:lang w:val="en-US"/>
          </w:rPr>
          <w:br/>
        </w:r>
        <w:r w:rsidR="00B64B92" w:rsidRPr="00F00993" w:rsidDel="00952D93">
          <w:rPr>
            <w:rStyle w:val="Hyperlink"/>
            <w:rFonts w:ascii="Times New Roman" w:hAnsi="Times New Roman" w:cs="Times New Roman"/>
            <w:noProof/>
            <w:color w:val="000000" w:themeColor="text1"/>
            <w:lang w:val="en-US"/>
          </w:rPr>
          <w:delText>Figura 58-  kernel linear</w:delText>
        </w:r>
        <w:r w:rsidR="0046570C" w:rsidRPr="00F00993" w:rsidDel="00952D93">
          <w:rPr>
            <w:rStyle w:val="Hyperlink"/>
            <w:rFonts w:ascii="Times New Roman" w:hAnsi="Times New Roman" w:cs="Times New Roman"/>
            <w:noProof/>
            <w:color w:val="000000" w:themeColor="text1"/>
            <w:lang w:val="en-US"/>
          </w:rPr>
          <w:delText>………………………..</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_Toc20168641 \h </w:delInstrText>
        </w:r>
        <w:r w:rsidR="00B64B92" w:rsidRPr="00F00993" w:rsidDel="00952D93">
          <w:rPr>
            <w:rFonts w:ascii="Times New Roman" w:hAnsi="Times New Roman" w:cs="Times New Roman"/>
            <w:noProof/>
            <w:webHidden/>
            <w:color w:val="000000" w:themeColor="text1"/>
            <w:rPrChange w:id="19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9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72" w:author="Jacyeude Araújo" w:date="2019-10-02T13:03:00Z">
              <w:rPr>
                <w:rFonts w:ascii="Times New Roman" w:hAnsi="Times New Roman" w:cs="Times New Roman"/>
                <w:noProof/>
                <w:color w:val="000000" w:themeColor="text1"/>
              </w:rPr>
            </w:rPrChange>
          </w:rPr>
          <w:fldChar w:fldCharType="end"/>
        </w:r>
      </w:del>
    </w:p>
    <w:p w14:paraId="31452074" w14:textId="1671F3AF" w:rsidR="00B64B92" w:rsidRPr="00F00993" w:rsidDel="00952D93" w:rsidRDefault="00952D93">
      <w:pPr>
        <w:pStyle w:val="ndicedeilustraes"/>
        <w:tabs>
          <w:tab w:val="right" w:leader="dot" w:pos="9620"/>
        </w:tabs>
        <w:rPr>
          <w:del w:id="1973" w:author="Jacyeude Araújo" w:date="2019-10-01T19:10:00Z"/>
          <w:rFonts w:ascii="Times New Roman" w:hAnsi="Times New Roman" w:cs="Times New Roman"/>
          <w:noProof/>
          <w:color w:val="000000" w:themeColor="text1"/>
        </w:rPr>
      </w:pPr>
      <w:del w:id="1974" w:author="Jacyeude Araújo" w:date="2019-10-01T19:10:00Z">
        <w:r w:rsidRPr="00F00993" w:rsidDel="00952D93">
          <w:rPr>
            <w:color w:val="000000" w:themeColor="text1"/>
            <w:rPrChange w:id="1975" w:author="Jacyeude Araújo" w:date="2019-10-02T13:03:00Z">
              <w:rPr/>
            </w:rPrChange>
          </w:rPr>
          <w:fldChar w:fldCharType="begin"/>
        </w:r>
        <w:r w:rsidRPr="00F00993" w:rsidDel="00952D93">
          <w:rPr>
            <w:color w:val="000000" w:themeColor="text1"/>
            <w:rPrChange w:id="1976" w:author="Jacyeude Araújo" w:date="2019-10-02T13:03:00Z">
              <w:rPr/>
            </w:rPrChange>
          </w:rPr>
          <w:delInstrText xml:space="preserve"> HYPERLINK \l "_Toc20168642" </w:delInstrText>
        </w:r>
        <w:r w:rsidRPr="00F00993" w:rsidDel="00952D93">
          <w:rPr>
            <w:color w:val="000000" w:themeColor="text1"/>
            <w:rPrChange w:id="197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59 - Correlação linear por kernel - condição normal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7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_Toc20168642 \h </w:delInstrText>
        </w:r>
        <w:r w:rsidR="00B64B92" w:rsidRPr="00F00993" w:rsidDel="00952D93">
          <w:rPr>
            <w:rFonts w:ascii="Times New Roman" w:hAnsi="Times New Roman" w:cs="Times New Roman"/>
            <w:noProof/>
            <w:webHidden/>
            <w:color w:val="000000" w:themeColor="text1"/>
            <w:rPrChange w:id="197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8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97</w:delText>
        </w:r>
        <w:r w:rsidR="00B64B92" w:rsidRPr="00F00993" w:rsidDel="00952D93">
          <w:rPr>
            <w:rFonts w:ascii="Times New Roman" w:hAnsi="Times New Roman" w:cs="Times New Roman"/>
            <w:noProof/>
            <w:webHidden/>
            <w:color w:val="000000" w:themeColor="text1"/>
            <w:rPrChange w:id="198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82" w:author="Jacyeude Araújo" w:date="2019-10-02T13:03:00Z">
              <w:rPr>
                <w:rFonts w:ascii="Times New Roman" w:hAnsi="Times New Roman" w:cs="Times New Roman"/>
                <w:noProof/>
                <w:color w:val="000000" w:themeColor="text1"/>
              </w:rPr>
            </w:rPrChange>
          </w:rPr>
          <w:fldChar w:fldCharType="end"/>
        </w:r>
      </w:del>
    </w:p>
    <w:p w14:paraId="43FAD5E9" w14:textId="3522E150" w:rsidR="00B64B92" w:rsidRPr="00F00993" w:rsidDel="00952D93" w:rsidRDefault="00952D93">
      <w:pPr>
        <w:pStyle w:val="ndicedeilustraes"/>
        <w:tabs>
          <w:tab w:val="left" w:pos="2083"/>
          <w:tab w:val="right" w:leader="dot" w:pos="9620"/>
        </w:tabs>
        <w:rPr>
          <w:del w:id="1983" w:author="Jacyeude Araújo" w:date="2019-10-01T19:10:00Z"/>
          <w:rFonts w:ascii="Times New Roman" w:hAnsi="Times New Roman" w:cs="Times New Roman"/>
          <w:noProof/>
          <w:color w:val="000000" w:themeColor="text1"/>
        </w:rPr>
      </w:pPr>
      <w:del w:id="1984" w:author="Jacyeude Araújo" w:date="2019-10-01T19:10:00Z">
        <w:r w:rsidRPr="00F00993" w:rsidDel="00952D93">
          <w:rPr>
            <w:color w:val="000000" w:themeColor="text1"/>
            <w:rPrChange w:id="1985" w:author="Jacyeude Araújo" w:date="2019-10-02T13:03:00Z">
              <w:rPr/>
            </w:rPrChange>
          </w:rPr>
          <w:fldChar w:fldCharType="begin"/>
        </w:r>
        <w:r w:rsidRPr="00F00993" w:rsidDel="00952D93">
          <w:rPr>
            <w:color w:val="000000" w:themeColor="text1"/>
            <w:rPrChange w:id="1986" w:author="Jacyeude Araújo" w:date="2019-10-02T13:03:00Z">
              <w:rPr/>
            </w:rPrChange>
          </w:rPr>
          <w:delInstrText xml:space="preserve"> HYPERLINK \l "_Toc20168643" </w:delInstrText>
        </w:r>
        <w:r w:rsidRPr="00F00993" w:rsidDel="00952D93">
          <w:rPr>
            <w:color w:val="000000" w:themeColor="text1"/>
            <w:rPrChange w:id="198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60 - kernel rbf</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61 - kernel polynomial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8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_Toc20168643 \h </w:delInstrText>
        </w:r>
        <w:r w:rsidR="00B64B92" w:rsidRPr="00F00993" w:rsidDel="00952D93">
          <w:rPr>
            <w:rFonts w:ascii="Times New Roman" w:hAnsi="Times New Roman" w:cs="Times New Roman"/>
            <w:noProof/>
            <w:webHidden/>
            <w:color w:val="000000" w:themeColor="text1"/>
            <w:rPrChange w:id="198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199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199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1992" w:author="Jacyeude Araújo" w:date="2019-10-02T13:03:00Z">
              <w:rPr>
                <w:rFonts w:ascii="Times New Roman" w:hAnsi="Times New Roman" w:cs="Times New Roman"/>
                <w:noProof/>
                <w:color w:val="000000" w:themeColor="text1"/>
              </w:rPr>
            </w:rPrChange>
          </w:rPr>
          <w:fldChar w:fldCharType="end"/>
        </w:r>
      </w:del>
    </w:p>
    <w:p w14:paraId="08ED2856" w14:textId="5F28BE2C" w:rsidR="00B64B92" w:rsidRPr="00F00993" w:rsidDel="00952D93" w:rsidRDefault="00952D93">
      <w:pPr>
        <w:pStyle w:val="ndicedeilustraes"/>
        <w:tabs>
          <w:tab w:val="left" w:pos="2454"/>
          <w:tab w:val="right" w:leader="dot" w:pos="9620"/>
        </w:tabs>
        <w:rPr>
          <w:del w:id="1993" w:author="Jacyeude Araújo" w:date="2019-10-01T19:10:00Z"/>
          <w:rFonts w:ascii="Times New Roman" w:hAnsi="Times New Roman" w:cs="Times New Roman"/>
          <w:noProof/>
          <w:color w:val="000000" w:themeColor="text1"/>
        </w:rPr>
      </w:pPr>
      <w:del w:id="1994" w:author="Jacyeude Araújo" w:date="2019-10-01T19:10:00Z">
        <w:r w:rsidRPr="00F00993" w:rsidDel="00952D93">
          <w:rPr>
            <w:color w:val="000000" w:themeColor="text1"/>
            <w:rPrChange w:id="1995" w:author="Jacyeude Araújo" w:date="2019-10-02T13:03:00Z">
              <w:rPr/>
            </w:rPrChange>
          </w:rPr>
          <w:fldChar w:fldCharType="begin"/>
        </w:r>
        <w:r w:rsidRPr="00F00993" w:rsidDel="00952D93">
          <w:rPr>
            <w:color w:val="000000" w:themeColor="text1"/>
            <w:rPrChange w:id="1996" w:author="Jacyeude Araújo" w:date="2019-10-02T13:03:00Z">
              <w:rPr/>
            </w:rPrChange>
          </w:rPr>
          <w:delInstrText xml:space="preserve"> HYPERLINK \l "_Toc20168644" </w:delInstrText>
        </w:r>
        <w:r w:rsidRPr="00F00993" w:rsidDel="00952D93">
          <w:rPr>
            <w:color w:val="000000" w:themeColor="text1"/>
            <w:rPrChange w:id="199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62  kernel sigmoid</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63- kernel linear</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199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_Toc20168644 \h </w:delInstrText>
        </w:r>
        <w:r w:rsidR="00B64B92" w:rsidRPr="00F00993" w:rsidDel="00952D93">
          <w:rPr>
            <w:rFonts w:ascii="Times New Roman" w:hAnsi="Times New Roman" w:cs="Times New Roman"/>
            <w:noProof/>
            <w:webHidden/>
            <w:color w:val="000000" w:themeColor="text1"/>
            <w:rPrChange w:id="199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0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200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02" w:author="Jacyeude Araújo" w:date="2019-10-02T13:03:00Z">
              <w:rPr>
                <w:rFonts w:ascii="Times New Roman" w:hAnsi="Times New Roman" w:cs="Times New Roman"/>
                <w:noProof/>
                <w:color w:val="000000" w:themeColor="text1"/>
              </w:rPr>
            </w:rPrChange>
          </w:rPr>
          <w:fldChar w:fldCharType="end"/>
        </w:r>
      </w:del>
    </w:p>
    <w:p w14:paraId="0D3112CF" w14:textId="4AD988BC" w:rsidR="00B64B92" w:rsidRPr="00F00993" w:rsidDel="00952D93" w:rsidRDefault="00952D93">
      <w:pPr>
        <w:pStyle w:val="ndicedeilustraes"/>
        <w:tabs>
          <w:tab w:val="right" w:leader="dot" w:pos="9620"/>
        </w:tabs>
        <w:rPr>
          <w:del w:id="2003" w:author="Jacyeude Araújo" w:date="2019-10-01T19:10:00Z"/>
          <w:rFonts w:ascii="Times New Roman" w:hAnsi="Times New Roman" w:cs="Times New Roman"/>
          <w:noProof/>
          <w:color w:val="000000" w:themeColor="text1"/>
        </w:rPr>
      </w:pPr>
      <w:del w:id="2004" w:author="Jacyeude Araújo" w:date="2019-10-01T19:10:00Z">
        <w:r w:rsidRPr="00F00993" w:rsidDel="00952D93">
          <w:rPr>
            <w:color w:val="000000" w:themeColor="text1"/>
            <w:rPrChange w:id="2005" w:author="Jacyeude Araújo" w:date="2019-10-02T13:03:00Z">
              <w:rPr/>
            </w:rPrChange>
          </w:rPr>
          <w:fldChar w:fldCharType="begin"/>
        </w:r>
        <w:r w:rsidRPr="00F00993" w:rsidDel="00952D93">
          <w:rPr>
            <w:color w:val="000000" w:themeColor="text1"/>
            <w:rPrChange w:id="2006" w:author="Jacyeude Araújo" w:date="2019-10-02T13:03:00Z">
              <w:rPr/>
            </w:rPrChange>
          </w:rPr>
          <w:delInstrText xml:space="preserve"> HYPERLINK \l "_Toc20168645" </w:delInstrText>
        </w:r>
        <w:r w:rsidRPr="00F00993" w:rsidDel="00952D93">
          <w:rPr>
            <w:color w:val="000000" w:themeColor="text1"/>
            <w:rPrChange w:id="200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64 - correlação desbalanceamento verificar polynomial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0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_Toc20168645 \h </w:delInstrText>
        </w:r>
        <w:r w:rsidR="00B64B92" w:rsidRPr="00F00993" w:rsidDel="00952D93">
          <w:rPr>
            <w:rFonts w:ascii="Times New Roman" w:hAnsi="Times New Roman" w:cs="Times New Roman"/>
            <w:noProof/>
            <w:webHidden/>
            <w:color w:val="000000" w:themeColor="text1"/>
            <w:rPrChange w:id="200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1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98</w:delText>
        </w:r>
        <w:r w:rsidR="00B64B92" w:rsidRPr="00F00993" w:rsidDel="00952D93">
          <w:rPr>
            <w:rFonts w:ascii="Times New Roman" w:hAnsi="Times New Roman" w:cs="Times New Roman"/>
            <w:noProof/>
            <w:webHidden/>
            <w:color w:val="000000" w:themeColor="text1"/>
            <w:rPrChange w:id="201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12" w:author="Jacyeude Araújo" w:date="2019-10-02T13:03:00Z">
              <w:rPr>
                <w:rFonts w:ascii="Times New Roman" w:hAnsi="Times New Roman" w:cs="Times New Roman"/>
                <w:noProof/>
                <w:color w:val="000000" w:themeColor="text1"/>
              </w:rPr>
            </w:rPrChange>
          </w:rPr>
          <w:fldChar w:fldCharType="end"/>
        </w:r>
      </w:del>
    </w:p>
    <w:p w14:paraId="2EAB3F14" w14:textId="55E8F1D5" w:rsidR="00B64B92" w:rsidRPr="00F00993" w:rsidDel="00952D93" w:rsidRDefault="00952D93">
      <w:pPr>
        <w:pStyle w:val="ndicedeilustraes"/>
        <w:tabs>
          <w:tab w:val="right" w:leader="dot" w:pos="9620"/>
        </w:tabs>
        <w:rPr>
          <w:del w:id="2013" w:author="Jacyeude Araújo" w:date="2019-10-01T19:10:00Z"/>
          <w:rFonts w:ascii="Times New Roman" w:hAnsi="Times New Roman" w:cs="Times New Roman"/>
          <w:noProof/>
          <w:color w:val="000000" w:themeColor="text1"/>
        </w:rPr>
      </w:pPr>
      <w:del w:id="2014" w:author="Jacyeude Araújo" w:date="2019-10-01T19:10:00Z">
        <w:r w:rsidRPr="00F00993" w:rsidDel="00952D93">
          <w:rPr>
            <w:color w:val="000000" w:themeColor="text1"/>
            <w:rPrChange w:id="2015" w:author="Jacyeude Araújo" w:date="2019-10-02T13:03:00Z">
              <w:rPr/>
            </w:rPrChange>
          </w:rPr>
          <w:fldChar w:fldCharType="begin"/>
        </w:r>
        <w:r w:rsidRPr="00F00993" w:rsidDel="00952D93">
          <w:rPr>
            <w:color w:val="000000" w:themeColor="text1"/>
            <w:rPrChange w:id="2016" w:author="Jacyeude Araújo" w:date="2019-10-02T13:03:00Z">
              <w:rPr/>
            </w:rPrChange>
          </w:rPr>
          <w:delInstrText xml:space="preserve"> HYPERLINK \l "_Toc20168646" </w:delInstrText>
        </w:r>
        <w:r w:rsidRPr="00F00993" w:rsidDel="00952D93">
          <w:rPr>
            <w:color w:val="000000" w:themeColor="text1"/>
            <w:rPrChange w:id="201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65 - amostra de valores do modelo gerado</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1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_Toc20168646 \h </w:delInstrText>
        </w:r>
        <w:r w:rsidR="00B64B92" w:rsidRPr="00F00993" w:rsidDel="00952D93">
          <w:rPr>
            <w:rFonts w:ascii="Times New Roman" w:hAnsi="Times New Roman" w:cs="Times New Roman"/>
            <w:noProof/>
            <w:webHidden/>
            <w:color w:val="000000" w:themeColor="text1"/>
            <w:rPrChange w:id="201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2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99</w:delText>
        </w:r>
        <w:r w:rsidR="00B64B92" w:rsidRPr="00F00993" w:rsidDel="00952D93">
          <w:rPr>
            <w:rFonts w:ascii="Times New Roman" w:hAnsi="Times New Roman" w:cs="Times New Roman"/>
            <w:noProof/>
            <w:webHidden/>
            <w:color w:val="000000" w:themeColor="text1"/>
            <w:rPrChange w:id="202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22" w:author="Jacyeude Araújo" w:date="2019-10-02T13:03:00Z">
              <w:rPr>
                <w:rFonts w:ascii="Times New Roman" w:hAnsi="Times New Roman" w:cs="Times New Roman"/>
                <w:noProof/>
                <w:color w:val="000000" w:themeColor="text1"/>
              </w:rPr>
            </w:rPrChange>
          </w:rPr>
          <w:fldChar w:fldCharType="end"/>
        </w:r>
      </w:del>
    </w:p>
    <w:p w14:paraId="7A9FBEB9" w14:textId="38C7FA95" w:rsidR="00B64B92" w:rsidRPr="00F00993" w:rsidDel="00952D93" w:rsidRDefault="00952D93">
      <w:pPr>
        <w:pStyle w:val="ndicedeilustraes"/>
        <w:tabs>
          <w:tab w:val="left" w:pos="2133"/>
          <w:tab w:val="right" w:leader="dot" w:pos="9620"/>
        </w:tabs>
        <w:rPr>
          <w:del w:id="2023" w:author="Jacyeude Araújo" w:date="2019-10-01T19:10:00Z"/>
          <w:rFonts w:ascii="Times New Roman" w:hAnsi="Times New Roman" w:cs="Times New Roman"/>
          <w:noProof/>
          <w:color w:val="000000" w:themeColor="text1"/>
        </w:rPr>
      </w:pPr>
      <w:del w:id="2024" w:author="Jacyeude Araújo" w:date="2019-10-01T19:10:00Z">
        <w:r w:rsidRPr="00F00993" w:rsidDel="00952D93">
          <w:rPr>
            <w:color w:val="000000" w:themeColor="text1"/>
            <w:rPrChange w:id="2025" w:author="Jacyeude Araújo" w:date="2019-10-02T13:03:00Z">
              <w:rPr/>
            </w:rPrChange>
          </w:rPr>
          <w:fldChar w:fldCharType="begin"/>
        </w:r>
        <w:r w:rsidRPr="00F00993" w:rsidDel="00952D93">
          <w:rPr>
            <w:color w:val="000000" w:themeColor="text1"/>
            <w:rPrChange w:id="2026" w:author="Jacyeude Araújo" w:date="2019-10-02T13:03:00Z">
              <w:rPr/>
            </w:rPrChange>
          </w:rPr>
          <w:delInstrText xml:space="preserve"> HYPERLINK \l "_Toc20168647" </w:delInstrText>
        </w:r>
        <w:r w:rsidRPr="00F00993" w:rsidDel="00952D93">
          <w:rPr>
            <w:color w:val="000000" w:themeColor="text1"/>
            <w:rPrChange w:id="202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66 -  kernel rbf</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67 -  kernel polynomial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2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_Toc20168647 \h </w:delInstrText>
        </w:r>
        <w:r w:rsidR="00B64B92" w:rsidRPr="00F00993" w:rsidDel="00952D93">
          <w:rPr>
            <w:rFonts w:ascii="Times New Roman" w:hAnsi="Times New Roman" w:cs="Times New Roman"/>
            <w:noProof/>
            <w:webHidden/>
            <w:color w:val="000000" w:themeColor="text1"/>
            <w:rPrChange w:id="202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3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99</w:delText>
        </w:r>
        <w:r w:rsidR="00B64B92" w:rsidRPr="00F00993" w:rsidDel="00952D93">
          <w:rPr>
            <w:rFonts w:ascii="Times New Roman" w:hAnsi="Times New Roman" w:cs="Times New Roman"/>
            <w:noProof/>
            <w:webHidden/>
            <w:color w:val="000000" w:themeColor="text1"/>
            <w:rPrChange w:id="203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32" w:author="Jacyeude Araújo" w:date="2019-10-02T13:03:00Z">
              <w:rPr>
                <w:rFonts w:ascii="Times New Roman" w:hAnsi="Times New Roman" w:cs="Times New Roman"/>
                <w:noProof/>
                <w:color w:val="000000" w:themeColor="text1"/>
              </w:rPr>
            </w:rPrChange>
          </w:rPr>
          <w:fldChar w:fldCharType="end"/>
        </w:r>
      </w:del>
    </w:p>
    <w:p w14:paraId="5D64C4F4" w14:textId="36E5DB86" w:rsidR="00B64B92" w:rsidRPr="00F00993" w:rsidDel="00952D93" w:rsidRDefault="00952D93">
      <w:pPr>
        <w:pStyle w:val="ndicedeilustraes"/>
        <w:tabs>
          <w:tab w:val="left" w:pos="2382"/>
          <w:tab w:val="right" w:leader="dot" w:pos="9620"/>
        </w:tabs>
        <w:rPr>
          <w:del w:id="2033" w:author="Jacyeude Araújo" w:date="2019-10-01T19:10:00Z"/>
          <w:rFonts w:ascii="Times New Roman" w:hAnsi="Times New Roman" w:cs="Times New Roman"/>
          <w:noProof/>
          <w:color w:val="000000" w:themeColor="text1"/>
        </w:rPr>
      </w:pPr>
      <w:del w:id="2034" w:author="Jacyeude Araújo" w:date="2019-10-01T19:10:00Z">
        <w:r w:rsidRPr="00F00993" w:rsidDel="00952D93">
          <w:rPr>
            <w:color w:val="000000" w:themeColor="text1"/>
            <w:rPrChange w:id="2035" w:author="Jacyeude Araújo" w:date="2019-10-02T13:03:00Z">
              <w:rPr/>
            </w:rPrChange>
          </w:rPr>
          <w:fldChar w:fldCharType="begin"/>
        </w:r>
        <w:r w:rsidRPr="00F00993" w:rsidDel="00952D93">
          <w:rPr>
            <w:color w:val="000000" w:themeColor="text1"/>
            <w:rPrChange w:id="2036" w:author="Jacyeude Araújo" w:date="2019-10-02T13:03:00Z">
              <w:rPr/>
            </w:rPrChange>
          </w:rPr>
          <w:delInstrText xml:space="preserve"> HYPERLINK \l "_Toc20168648" </w:delInstrText>
        </w:r>
        <w:r w:rsidRPr="00F00993" w:rsidDel="00952D93">
          <w:rPr>
            <w:color w:val="000000" w:themeColor="text1"/>
            <w:rPrChange w:id="203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68 -  kernel linear</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69 -  kernel sigmoid</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3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_Toc20168648 \h </w:delInstrText>
        </w:r>
        <w:r w:rsidR="00B64B92" w:rsidRPr="00F00993" w:rsidDel="00952D93">
          <w:rPr>
            <w:rFonts w:ascii="Times New Roman" w:hAnsi="Times New Roman" w:cs="Times New Roman"/>
            <w:noProof/>
            <w:webHidden/>
            <w:color w:val="000000" w:themeColor="text1"/>
            <w:rPrChange w:id="203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4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100</w:delText>
        </w:r>
        <w:r w:rsidR="00B64B92" w:rsidRPr="00F00993" w:rsidDel="00952D93">
          <w:rPr>
            <w:rFonts w:ascii="Times New Roman" w:hAnsi="Times New Roman" w:cs="Times New Roman"/>
            <w:noProof/>
            <w:webHidden/>
            <w:color w:val="000000" w:themeColor="text1"/>
            <w:rPrChange w:id="204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42" w:author="Jacyeude Araújo" w:date="2019-10-02T13:03:00Z">
              <w:rPr>
                <w:rFonts w:ascii="Times New Roman" w:hAnsi="Times New Roman" w:cs="Times New Roman"/>
                <w:noProof/>
                <w:color w:val="000000" w:themeColor="text1"/>
              </w:rPr>
            </w:rPrChange>
          </w:rPr>
          <w:fldChar w:fldCharType="end"/>
        </w:r>
      </w:del>
    </w:p>
    <w:p w14:paraId="7DE4A751" w14:textId="299FDE31" w:rsidR="00B64B92" w:rsidRPr="00F00993" w:rsidDel="00952D93" w:rsidRDefault="00952D93">
      <w:pPr>
        <w:pStyle w:val="ndicedeilustraes"/>
        <w:tabs>
          <w:tab w:val="right" w:leader="dot" w:pos="9620"/>
        </w:tabs>
        <w:rPr>
          <w:del w:id="2043" w:author="Jacyeude Araújo" w:date="2019-10-01T19:10:00Z"/>
          <w:rFonts w:ascii="Times New Roman" w:hAnsi="Times New Roman" w:cs="Times New Roman"/>
          <w:noProof/>
          <w:color w:val="000000" w:themeColor="text1"/>
        </w:rPr>
      </w:pPr>
      <w:del w:id="2044" w:author="Jacyeude Araújo" w:date="2019-10-01T19:10:00Z">
        <w:r w:rsidRPr="00F00993" w:rsidDel="00952D93">
          <w:rPr>
            <w:color w:val="000000" w:themeColor="text1"/>
            <w:rPrChange w:id="2045" w:author="Jacyeude Araújo" w:date="2019-10-02T13:03:00Z">
              <w:rPr/>
            </w:rPrChange>
          </w:rPr>
          <w:fldChar w:fldCharType="begin"/>
        </w:r>
        <w:r w:rsidRPr="00F00993" w:rsidDel="00952D93">
          <w:rPr>
            <w:color w:val="000000" w:themeColor="text1"/>
            <w:rPrChange w:id="2046" w:author="Jacyeude Araújo" w:date="2019-10-02T13:03:00Z">
              <w:rPr/>
            </w:rPrChange>
          </w:rPr>
          <w:delInstrText xml:space="preserve"> HYPERLINK \l "_Toc20168649" </w:delInstrText>
        </w:r>
        <w:r w:rsidRPr="00F00993" w:rsidDel="00952D93">
          <w:rPr>
            <w:color w:val="000000" w:themeColor="text1"/>
            <w:rPrChange w:id="204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70 -Correlação linear por kernel - condição duas fases</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4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_Toc20168649 \h </w:delInstrText>
        </w:r>
        <w:r w:rsidR="00B64B92" w:rsidRPr="00F00993" w:rsidDel="00952D93">
          <w:rPr>
            <w:rFonts w:ascii="Times New Roman" w:hAnsi="Times New Roman" w:cs="Times New Roman"/>
            <w:noProof/>
            <w:webHidden/>
            <w:color w:val="000000" w:themeColor="text1"/>
            <w:rPrChange w:id="204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5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noProof/>
            <w:webHidden/>
            <w:color w:val="000000" w:themeColor="text1"/>
          </w:rPr>
          <w:delText>100</w:delText>
        </w:r>
        <w:r w:rsidR="00B64B92" w:rsidRPr="00F00993" w:rsidDel="00952D93">
          <w:rPr>
            <w:rFonts w:ascii="Times New Roman" w:hAnsi="Times New Roman" w:cs="Times New Roman"/>
            <w:noProof/>
            <w:webHidden/>
            <w:color w:val="000000" w:themeColor="text1"/>
            <w:rPrChange w:id="205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52" w:author="Jacyeude Araújo" w:date="2019-10-02T13:03:00Z">
              <w:rPr>
                <w:rFonts w:ascii="Times New Roman" w:hAnsi="Times New Roman" w:cs="Times New Roman"/>
                <w:noProof/>
                <w:color w:val="000000" w:themeColor="text1"/>
              </w:rPr>
            </w:rPrChange>
          </w:rPr>
          <w:fldChar w:fldCharType="end"/>
        </w:r>
      </w:del>
    </w:p>
    <w:p w14:paraId="47F3D718" w14:textId="45780AE4" w:rsidR="00B64B92" w:rsidRPr="00F00993" w:rsidDel="00952D93" w:rsidRDefault="00952D93">
      <w:pPr>
        <w:pStyle w:val="ndicedeilustraes"/>
        <w:tabs>
          <w:tab w:val="left" w:pos="2332"/>
          <w:tab w:val="right" w:leader="dot" w:pos="9620"/>
        </w:tabs>
        <w:rPr>
          <w:del w:id="2053" w:author="Jacyeude Araújo" w:date="2019-10-01T19:10:00Z"/>
          <w:rFonts w:ascii="Times New Roman" w:hAnsi="Times New Roman" w:cs="Times New Roman"/>
          <w:noProof/>
          <w:color w:val="000000" w:themeColor="text1"/>
        </w:rPr>
      </w:pPr>
      <w:del w:id="2054" w:author="Jacyeude Araújo" w:date="2019-10-01T19:10:00Z">
        <w:r w:rsidRPr="00F00993" w:rsidDel="00952D93">
          <w:rPr>
            <w:color w:val="000000" w:themeColor="text1"/>
            <w:rPrChange w:id="2055" w:author="Jacyeude Araújo" w:date="2019-10-02T13:03:00Z">
              <w:rPr/>
            </w:rPrChange>
          </w:rPr>
          <w:fldChar w:fldCharType="begin"/>
        </w:r>
        <w:r w:rsidRPr="00F00993" w:rsidDel="00952D93">
          <w:rPr>
            <w:color w:val="000000" w:themeColor="text1"/>
            <w:rPrChange w:id="2056" w:author="Jacyeude Araújo" w:date="2019-10-02T13:03:00Z">
              <w:rPr/>
            </w:rPrChange>
          </w:rPr>
          <w:delInstrText xml:space="preserve"> HYPERLINK \l "_Toc20168650" </w:delInstrText>
        </w:r>
        <w:r w:rsidRPr="00F00993" w:rsidDel="00952D93">
          <w:rPr>
            <w:color w:val="000000" w:themeColor="text1"/>
            <w:rPrChange w:id="205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71 - kernel linear</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72 - kernel sigmoid</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5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_Toc20168650 \h </w:delInstrText>
        </w:r>
        <w:r w:rsidR="00B64B92" w:rsidRPr="00F00993" w:rsidDel="00952D93">
          <w:rPr>
            <w:rFonts w:ascii="Times New Roman" w:hAnsi="Times New Roman" w:cs="Times New Roman"/>
            <w:noProof/>
            <w:webHidden/>
            <w:color w:val="000000" w:themeColor="text1"/>
            <w:rPrChange w:id="205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6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206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62" w:author="Jacyeude Araújo" w:date="2019-10-02T13:03:00Z">
              <w:rPr>
                <w:rFonts w:ascii="Times New Roman" w:hAnsi="Times New Roman" w:cs="Times New Roman"/>
                <w:noProof/>
                <w:color w:val="000000" w:themeColor="text1"/>
              </w:rPr>
            </w:rPrChange>
          </w:rPr>
          <w:fldChar w:fldCharType="end"/>
        </w:r>
      </w:del>
    </w:p>
    <w:p w14:paraId="708F998B" w14:textId="2A1B9A8F" w:rsidR="00B64B92" w:rsidRPr="00F00993" w:rsidDel="00952D93" w:rsidRDefault="00952D93">
      <w:pPr>
        <w:pStyle w:val="ndicedeilustraes"/>
        <w:tabs>
          <w:tab w:val="left" w:pos="2033"/>
          <w:tab w:val="right" w:leader="dot" w:pos="9620"/>
        </w:tabs>
        <w:rPr>
          <w:del w:id="2063" w:author="Jacyeude Araújo" w:date="2019-10-01T19:10:00Z"/>
          <w:rFonts w:ascii="Times New Roman" w:hAnsi="Times New Roman" w:cs="Times New Roman"/>
          <w:noProof/>
          <w:color w:val="000000" w:themeColor="text1"/>
        </w:rPr>
      </w:pPr>
      <w:del w:id="2064" w:author="Jacyeude Araújo" w:date="2019-10-01T19:10:00Z">
        <w:r w:rsidRPr="00F00993" w:rsidDel="00952D93">
          <w:rPr>
            <w:color w:val="000000" w:themeColor="text1"/>
            <w:rPrChange w:id="2065" w:author="Jacyeude Araújo" w:date="2019-10-02T13:03:00Z">
              <w:rPr/>
            </w:rPrChange>
          </w:rPr>
          <w:fldChar w:fldCharType="begin"/>
        </w:r>
        <w:r w:rsidRPr="00F00993" w:rsidDel="00952D93">
          <w:rPr>
            <w:color w:val="000000" w:themeColor="text1"/>
            <w:rPrChange w:id="2066" w:author="Jacyeude Araújo" w:date="2019-10-02T13:03:00Z">
              <w:rPr/>
            </w:rPrChange>
          </w:rPr>
          <w:delInstrText xml:space="preserve"> HYPERLINK \l "_Toc20168651" </w:delInstrText>
        </w:r>
        <w:r w:rsidRPr="00F00993" w:rsidDel="00952D93">
          <w:rPr>
            <w:color w:val="000000" w:themeColor="text1"/>
            <w:rPrChange w:id="2067" w:author="Jacyeude Araújo" w:date="2019-10-02T13:03:00Z">
              <w:rPr>
                <w:rFonts w:ascii="Times New Roman" w:hAnsi="Times New Roman" w:cs="Times New Roman"/>
                <w:noProof/>
                <w:color w:val="000000" w:themeColor="text1"/>
              </w:rPr>
            </w:rPrChange>
          </w:rPr>
          <w:fldChar w:fldCharType="separate"/>
        </w:r>
        <w:r w:rsidR="00B64B92" w:rsidRPr="00F00993" w:rsidDel="00952D93">
          <w:rPr>
            <w:rStyle w:val="Hyperlink"/>
            <w:rFonts w:ascii="Times New Roman" w:hAnsi="Times New Roman" w:cs="Times New Roman"/>
            <w:noProof/>
            <w:color w:val="000000" w:themeColor="text1"/>
          </w:rPr>
          <w:delText>Figura 73- kernel rbf</w:delText>
        </w:r>
        <w:r w:rsidR="00B64B92" w:rsidRPr="00F00993" w:rsidDel="00952D93">
          <w:rPr>
            <w:rFonts w:ascii="Times New Roman" w:hAnsi="Times New Roman" w:cs="Times New Roman"/>
            <w:noProof/>
            <w:color w:val="000000" w:themeColor="text1"/>
          </w:rPr>
          <w:tab/>
        </w:r>
        <w:r w:rsidR="00B64B92" w:rsidRPr="00F00993" w:rsidDel="00952D93">
          <w:rPr>
            <w:rStyle w:val="Hyperlink"/>
            <w:rFonts w:ascii="Times New Roman" w:hAnsi="Times New Roman" w:cs="Times New Roman"/>
            <w:noProof/>
            <w:color w:val="000000" w:themeColor="text1"/>
          </w:rPr>
          <w:delText xml:space="preserve">    Figura 74 -  kernel polynomial</w:delText>
        </w:r>
        <w:r w:rsidR="00B64B92" w:rsidRPr="00F00993" w:rsidDel="00952D93">
          <w:rPr>
            <w:rFonts w:ascii="Times New Roman" w:hAnsi="Times New Roman" w:cs="Times New Roman"/>
            <w:noProof/>
            <w:webHidden/>
            <w:color w:val="000000" w:themeColor="text1"/>
          </w:rPr>
          <w:tab/>
        </w:r>
        <w:r w:rsidR="00B64B92" w:rsidRPr="00F00993" w:rsidDel="00952D93">
          <w:rPr>
            <w:rFonts w:ascii="Times New Roman" w:hAnsi="Times New Roman" w:cs="Times New Roman"/>
            <w:noProof/>
            <w:webHidden/>
            <w:color w:val="000000" w:themeColor="text1"/>
            <w:rPrChange w:id="2068" w:author="Jacyeude Araújo" w:date="2019-10-02T13:03:00Z">
              <w:rPr>
                <w:rFonts w:ascii="Times New Roman" w:hAnsi="Times New Roman" w:cs="Times New Roman"/>
                <w:noProof/>
                <w:webHidden/>
                <w:color w:val="000000" w:themeColor="text1"/>
              </w:rPr>
            </w:rPrChange>
          </w:rPr>
          <w:fldChar w:fldCharType="begin"/>
        </w:r>
        <w:r w:rsidR="00B64B92" w:rsidRPr="00F00993" w:rsidDel="00952D93">
          <w:rPr>
            <w:rFonts w:ascii="Times New Roman" w:hAnsi="Times New Roman" w:cs="Times New Roman"/>
            <w:noProof/>
            <w:webHidden/>
            <w:color w:val="000000" w:themeColor="text1"/>
          </w:rPr>
          <w:delInstrText xml:space="preserve"> PAGEREF _Toc20168651 \h </w:delInstrText>
        </w:r>
        <w:r w:rsidR="00B64B92" w:rsidRPr="00F00993" w:rsidDel="00952D93">
          <w:rPr>
            <w:rFonts w:ascii="Times New Roman" w:hAnsi="Times New Roman" w:cs="Times New Roman"/>
            <w:noProof/>
            <w:webHidden/>
            <w:color w:val="000000" w:themeColor="text1"/>
            <w:rPrChange w:id="2069" w:author="Jacyeude Araújo" w:date="2019-10-02T13:03:00Z">
              <w:rPr>
                <w:rFonts w:ascii="Times New Roman" w:hAnsi="Times New Roman" w:cs="Times New Roman"/>
                <w:noProof/>
                <w:webHidden/>
                <w:color w:val="000000" w:themeColor="text1"/>
              </w:rPr>
            </w:rPrChange>
          </w:rPr>
        </w:r>
        <w:r w:rsidR="00B64B92" w:rsidRPr="00F00993" w:rsidDel="00952D93">
          <w:rPr>
            <w:rFonts w:ascii="Times New Roman" w:hAnsi="Times New Roman" w:cs="Times New Roman"/>
            <w:noProof/>
            <w:webHidden/>
            <w:color w:val="000000" w:themeColor="text1"/>
            <w:rPrChange w:id="2070" w:author="Jacyeude Araújo" w:date="2019-10-02T13:03:00Z">
              <w:rPr>
                <w:rFonts w:ascii="Times New Roman" w:hAnsi="Times New Roman" w:cs="Times New Roman"/>
                <w:noProof/>
                <w:webHidden/>
                <w:color w:val="000000" w:themeColor="text1"/>
              </w:rPr>
            </w:rPrChange>
          </w:rPr>
          <w:fldChar w:fldCharType="separate"/>
        </w:r>
        <w:r w:rsidR="00EE7A76" w:rsidRPr="00F00993" w:rsidDel="00952D93">
          <w:rPr>
            <w:rFonts w:ascii="Times New Roman" w:hAnsi="Times New Roman" w:cs="Times New Roman"/>
            <w:b/>
            <w:bCs/>
            <w:noProof/>
            <w:webHidden/>
            <w:color w:val="000000" w:themeColor="text1"/>
          </w:rPr>
          <w:delText>Erro! Indicador não definido.</w:delText>
        </w:r>
        <w:r w:rsidR="00B64B92" w:rsidRPr="00F00993" w:rsidDel="00952D93">
          <w:rPr>
            <w:rFonts w:ascii="Times New Roman" w:hAnsi="Times New Roman" w:cs="Times New Roman"/>
            <w:noProof/>
            <w:webHidden/>
            <w:color w:val="000000" w:themeColor="text1"/>
            <w:rPrChange w:id="2071" w:author="Jacyeude Araújo" w:date="2019-10-02T13:03:00Z">
              <w:rPr>
                <w:rFonts w:ascii="Times New Roman" w:hAnsi="Times New Roman" w:cs="Times New Roman"/>
                <w:noProof/>
                <w:webHidden/>
                <w:color w:val="000000" w:themeColor="text1"/>
              </w:rPr>
            </w:rPrChange>
          </w:rPr>
          <w:fldChar w:fldCharType="end"/>
        </w:r>
        <w:r w:rsidRPr="00F00993" w:rsidDel="00952D93">
          <w:rPr>
            <w:rFonts w:ascii="Times New Roman" w:hAnsi="Times New Roman" w:cs="Times New Roman"/>
            <w:noProof/>
            <w:color w:val="000000" w:themeColor="text1"/>
            <w:rPrChange w:id="2072" w:author="Jacyeude Araújo" w:date="2019-10-02T13:03:00Z">
              <w:rPr>
                <w:rFonts w:ascii="Times New Roman" w:hAnsi="Times New Roman" w:cs="Times New Roman"/>
                <w:noProof/>
                <w:color w:val="000000" w:themeColor="text1"/>
              </w:rPr>
            </w:rPrChange>
          </w:rPr>
          <w:fldChar w:fldCharType="end"/>
        </w:r>
      </w:del>
    </w:p>
    <w:p w14:paraId="78AD0879" w14:textId="00052842" w:rsidR="005A7F5F" w:rsidRPr="00F00993" w:rsidRDefault="00B64B92" w:rsidP="005A7F5F">
      <w:pPr>
        <w:rPr>
          <w:rFonts w:ascii="Times New Roman" w:hAnsi="Times New Roman" w:cs="Times New Roman"/>
          <w:color w:val="000000" w:themeColor="text1"/>
          <w:lang w:val="en-US"/>
        </w:rPr>
      </w:pPr>
      <w:del w:id="2073" w:author="Jacyeude Araújo" w:date="2019-10-01T19:10:00Z">
        <w:r w:rsidRPr="00F00993" w:rsidDel="00952D93">
          <w:rPr>
            <w:rFonts w:ascii="Times New Roman" w:hAnsi="Times New Roman" w:cs="Times New Roman"/>
            <w:color w:val="000000" w:themeColor="text1"/>
            <w:lang w:val="en-US"/>
            <w:rPrChange w:id="2074" w:author="Jacyeude Araújo" w:date="2019-10-02T13:03:00Z">
              <w:rPr>
                <w:rFonts w:ascii="Times New Roman" w:hAnsi="Times New Roman" w:cs="Times New Roman"/>
                <w:color w:val="000000" w:themeColor="text1"/>
                <w:lang w:val="en-US"/>
              </w:rPr>
            </w:rPrChange>
          </w:rPr>
          <w:fldChar w:fldCharType="end"/>
        </w:r>
      </w:del>
      <w:commentRangeEnd w:id="1411"/>
      <w:r w:rsidR="007E74D0" w:rsidRPr="00F00993">
        <w:rPr>
          <w:rStyle w:val="Refdecomentrio"/>
          <w:color w:val="000000" w:themeColor="text1"/>
          <w:rPrChange w:id="2075" w:author="Jacyeude Araújo" w:date="2019-10-02T13:03:00Z">
            <w:rPr>
              <w:rStyle w:val="Refdecomentrio"/>
            </w:rPr>
          </w:rPrChange>
        </w:rPr>
        <w:commentReference w:id="1411"/>
      </w:r>
    </w:p>
    <w:p w14:paraId="2B74A6BD" w14:textId="352D71BC" w:rsidR="00B64B92" w:rsidRPr="00F00993" w:rsidRDefault="00B64B92" w:rsidP="005A7F5F">
      <w:pPr>
        <w:rPr>
          <w:rFonts w:ascii="Times New Roman" w:hAnsi="Times New Roman" w:cs="Times New Roman"/>
          <w:color w:val="000000" w:themeColor="text1"/>
          <w:lang w:val="en-US"/>
        </w:rPr>
      </w:pPr>
    </w:p>
    <w:p w14:paraId="2B71014E" w14:textId="294BD62B" w:rsidR="00B64B92" w:rsidRPr="00F00993" w:rsidRDefault="00B64B92" w:rsidP="005A7F5F">
      <w:pPr>
        <w:rPr>
          <w:rFonts w:ascii="Times New Roman" w:hAnsi="Times New Roman" w:cs="Times New Roman"/>
          <w:color w:val="000000" w:themeColor="text1"/>
          <w:lang w:val="en-US"/>
        </w:rPr>
      </w:pPr>
    </w:p>
    <w:p w14:paraId="5D63F860" w14:textId="5F3C6306" w:rsidR="00B64B92" w:rsidRPr="00F00993" w:rsidRDefault="00B64B92" w:rsidP="005A7F5F">
      <w:pPr>
        <w:rPr>
          <w:rFonts w:ascii="Times New Roman" w:hAnsi="Times New Roman" w:cs="Times New Roman"/>
          <w:color w:val="000000" w:themeColor="text1"/>
          <w:lang w:val="en-US"/>
        </w:rPr>
      </w:pPr>
    </w:p>
    <w:p w14:paraId="2AAFC974" w14:textId="182F7A42" w:rsidR="00B64B92" w:rsidRDefault="00B64B92" w:rsidP="005A7F5F">
      <w:pPr>
        <w:rPr>
          <w:ins w:id="2076" w:author="Jacyeude Araújo" w:date="2019-10-02T14:44:00Z"/>
          <w:rFonts w:ascii="Times New Roman" w:hAnsi="Times New Roman" w:cs="Times New Roman"/>
          <w:color w:val="000000" w:themeColor="text1"/>
          <w:lang w:val="en-US"/>
        </w:rPr>
      </w:pPr>
    </w:p>
    <w:p w14:paraId="7071FECE" w14:textId="604913F4" w:rsidR="006A161D" w:rsidRDefault="006A161D" w:rsidP="005A7F5F">
      <w:pPr>
        <w:rPr>
          <w:ins w:id="2077" w:author="Jacyeude Araújo" w:date="2019-10-02T14:44:00Z"/>
          <w:rFonts w:ascii="Times New Roman" w:hAnsi="Times New Roman" w:cs="Times New Roman"/>
          <w:color w:val="000000" w:themeColor="text1"/>
          <w:lang w:val="en-US"/>
        </w:rPr>
      </w:pPr>
    </w:p>
    <w:p w14:paraId="6E8F5FDD" w14:textId="03824C64" w:rsidR="006A161D" w:rsidRDefault="006A161D" w:rsidP="005A7F5F">
      <w:pPr>
        <w:rPr>
          <w:rFonts w:ascii="Times New Roman" w:hAnsi="Times New Roman" w:cs="Times New Roman"/>
          <w:color w:val="000000" w:themeColor="text1"/>
          <w:lang w:val="en-US"/>
        </w:rPr>
      </w:pPr>
    </w:p>
    <w:p w14:paraId="38B94EE0" w14:textId="3813CA35" w:rsidR="00786B28" w:rsidRDefault="00786B28" w:rsidP="005A7F5F">
      <w:pPr>
        <w:rPr>
          <w:rFonts w:ascii="Times New Roman" w:hAnsi="Times New Roman" w:cs="Times New Roman"/>
          <w:color w:val="000000" w:themeColor="text1"/>
          <w:lang w:val="en-US"/>
        </w:rPr>
      </w:pPr>
    </w:p>
    <w:p w14:paraId="6A411D22" w14:textId="77777777" w:rsidR="00786B28" w:rsidRPr="00F00993" w:rsidRDefault="00786B28" w:rsidP="005A7F5F">
      <w:pPr>
        <w:rPr>
          <w:rFonts w:ascii="Times New Roman" w:hAnsi="Times New Roman" w:cs="Times New Roman"/>
          <w:color w:val="000000" w:themeColor="text1"/>
          <w:lang w:val="en-US"/>
        </w:rPr>
      </w:pPr>
    </w:p>
    <w:p w14:paraId="314EB1E7" w14:textId="330BC894" w:rsidR="00B64B92" w:rsidRPr="00F00993" w:rsidRDefault="00B64B92" w:rsidP="005A7F5F">
      <w:pPr>
        <w:rPr>
          <w:rFonts w:ascii="Times New Roman" w:hAnsi="Times New Roman" w:cs="Times New Roman"/>
          <w:color w:val="000000" w:themeColor="text1"/>
          <w:lang w:val="en-US"/>
        </w:rPr>
      </w:pPr>
    </w:p>
    <w:p w14:paraId="7CFD89A7" w14:textId="77777777" w:rsidR="00F00993" w:rsidRPr="00F00993" w:rsidRDefault="00F00993">
      <w:pPr>
        <w:pStyle w:val="ndicedeilustraes"/>
        <w:tabs>
          <w:tab w:val="right" w:leader="dot" w:pos="9620"/>
        </w:tabs>
        <w:rPr>
          <w:ins w:id="2078" w:author="Jacyeude Araújo" w:date="2019-10-02T13:02:00Z"/>
          <w:rFonts w:ascii="Times New Roman" w:hAnsi="Times New Roman" w:cs="Times New Roman"/>
          <w:color w:val="000000" w:themeColor="text1"/>
          <w:lang w:val="en-US"/>
        </w:rPr>
      </w:pPr>
      <w:ins w:id="2079" w:author="Jacyeude Araújo" w:date="2019-10-02T13:01:00Z">
        <w:r w:rsidRPr="00F00993">
          <w:rPr>
            <w:rFonts w:ascii="Times New Roman" w:hAnsi="Times New Roman" w:cs="Times New Roman"/>
            <w:color w:val="000000" w:themeColor="text1"/>
            <w:lang w:val="en-US"/>
          </w:rPr>
          <w:lastRenderedPageBreak/>
          <w:t>INDICE DE TABELAS</w:t>
        </w:r>
      </w:ins>
    </w:p>
    <w:p w14:paraId="24CD3F1F" w14:textId="77777777" w:rsidR="00F00993" w:rsidRPr="00F00993" w:rsidRDefault="00F00993">
      <w:pPr>
        <w:pStyle w:val="ndicedeilustraes"/>
        <w:tabs>
          <w:tab w:val="right" w:leader="dot" w:pos="9620"/>
        </w:tabs>
        <w:rPr>
          <w:ins w:id="2080" w:author="Jacyeude Araújo" w:date="2019-10-02T13:02:00Z"/>
          <w:rFonts w:ascii="Times New Roman" w:hAnsi="Times New Roman" w:cs="Times New Roman"/>
          <w:color w:val="000000" w:themeColor="text1"/>
          <w:lang w:val="en-US"/>
        </w:rPr>
      </w:pPr>
    </w:p>
    <w:p w14:paraId="50085222" w14:textId="1DF354E3" w:rsidR="00F00993" w:rsidRPr="00F00993" w:rsidRDefault="00F00993">
      <w:pPr>
        <w:pStyle w:val="ndicedeilustraes"/>
        <w:tabs>
          <w:tab w:val="right" w:leader="dot" w:pos="9620"/>
        </w:tabs>
        <w:rPr>
          <w:ins w:id="2081" w:author="Jacyeude Araújo" w:date="2019-10-02T13:01:00Z"/>
          <w:rFonts w:eastAsiaTheme="minorEastAsia"/>
          <w:noProof/>
          <w:color w:val="000000" w:themeColor="text1"/>
          <w:lang w:eastAsia="pt-BR"/>
          <w:rPrChange w:id="2082" w:author="Jacyeude Araújo" w:date="2019-10-02T13:03:00Z">
            <w:rPr>
              <w:ins w:id="2083" w:author="Jacyeude Araújo" w:date="2019-10-02T13:01:00Z"/>
              <w:rFonts w:eastAsiaTheme="minorEastAsia"/>
              <w:noProof/>
              <w:lang w:eastAsia="pt-BR"/>
            </w:rPr>
          </w:rPrChange>
        </w:rPr>
      </w:pPr>
      <w:ins w:id="2084" w:author="Jacyeude Araújo" w:date="2019-10-02T13:01:00Z">
        <w:r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Change w:id="2085" w:author="Jacyeude Araújo" w:date="2019-10-02T13:03:00Z">
              <w:rPr>
                <w:rFonts w:ascii="Times New Roman" w:hAnsi="Times New Roman" w:cs="Times New Roman"/>
                <w:color w:val="000000" w:themeColor="text1"/>
                <w:lang w:val="en-US"/>
              </w:rPr>
            </w:rPrChange>
          </w:rPr>
          <w:fldChar w:fldCharType="begin"/>
        </w:r>
        <w:r w:rsidRPr="00F00993">
          <w:rPr>
            <w:rFonts w:ascii="Times New Roman" w:hAnsi="Times New Roman" w:cs="Times New Roman"/>
            <w:color w:val="000000" w:themeColor="text1"/>
            <w:lang w:val="en-US"/>
          </w:rPr>
          <w:instrText xml:space="preserve"> TOC \h \z \c "Tabela" </w:instrText>
        </w:r>
      </w:ins>
      <w:r w:rsidRPr="00F00993">
        <w:rPr>
          <w:rFonts w:ascii="Times New Roman" w:hAnsi="Times New Roman" w:cs="Times New Roman"/>
          <w:color w:val="000000" w:themeColor="text1"/>
          <w:lang w:val="en-US"/>
          <w:rPrChange w:id="2086" w:author="Jacyeude Araújo" w:date="2019-10-02T13:03:00Z">
            <w:rPr>
              <w:rFonts w:ascii="Times New Roman" w:hAnsi="Times New Roman" w:cs="Times New Roman"/>
              <w:color w:val="000000" w:themeColor="text1"/>
              <w:lang w:val="en-US"/>
            </w:rPr>
          </w:rPrChange>
        </w:rPr>
        <w:fldChar w:fldCharType="separate"/>
      </w:r>
      <w:ins w:id="2087" w:author="Jacyeude Araújo" w:date="2019-10-02T13:01:00Z">
        <w:r w:rsidRPr="00F00993">
          <w:rPr>
            <w:rStyle w:val="Hyperlink"/>
            <w:noProof/>
            <w:color w:val="000000" w:themeColor="text1"/>
            <w:rPrChange w:id="2088" w:author="Jacyeude Araújo" w:date="2019-10-02T13:03:00Z">
              <w:rPr>
                <w:rStyle w:val="Hyperlink"/>
                <w:noProof/>
              </w:rPr>
            </w:rPrChange>
          </w:rPr>
          <w:fldChar w:fldCharType="begin"/>
        </w:r>
        <w:r w:rsidRPr="00F00993">
          <w:rPr>
            <w:rStyle w:val="Hyperlink"/>
            <w:noProof/>
            <w:color w:val="000000" w:themeColor="text1"/>
            <w:rPrChange w:id="2089" w:author="Jacyeude Araújo" w:date="2019-10-02T13:03:00Z">
              <w:rPr>
                <w:rStyle w:val="Hyperlink"/>
                <w:noProof/>
              </w:rPr>
            </w:rPrChange>
          </w:rPr>
          <w:instrText xml:space="preserve"> </w:instrText>
        </w:r>
        <w:r w:rsidRPr="00F00993">
          <w:rPr>
            <w:noProof/>
            <w:color w:val="000000" w:themeColor="text1"/>
            <w:rPrChange w:id="2090" w:author="Jacyeude Araújo" w:date="2019-10-02T13:03:00Z">
              <w:rPr>
                <w:noProof/>
              </w:rPr>
            </w:rPrChange>
          </w:rPr>
          <w:instrText>HYPERLINK \l "_Toc20913732"</w:instrText>
        </w:r>
        <w:r w:rsidRPr="00F00993">
          <w:rPr>
            <w:rStyle w:val="Hyperlink"/>
            <w:noProof/>
            <w:color w:val="000000" w:themeColor="text1"/>
            <w:rPrChange w:id="2091" w:author="Jacyeude Araújo" w:date="2019-10-02T13:03:00Z">
              <w:rPr>
                <w:rStyle w:val="Hyperlink"/>
                <w:noProof/>
              </w:rPr>
            </w:rPrChange>
          </w:rPr>
          <w:instrText xml:space="preserve"> </w:instrText>
        </w:r>
        <w:r w:rsidRPr="00F00993">
          <w:rPr>
            <w:rStyle w:val="Hyperlink"/>
            <w:noProof/>
            <w:color w:val="000000" w:themeColor="text1"/>
            <w:rPrChange w:id="2092" w:author="Jacyeude Araújo" w:date="2019-10-02T13:03:00Z">
              <w:rPr>
                <w:rStyle w:val="Hyperlink"/>
                <w:noProof/>
              </w:rPr>
            </w:rPrChange>
          </w:rPr>
          <w:fldChar w:fldCharType="separate"/>
        </w:r>
        <w:r w:rsidRPr="00F00993">
          <w:rPr>
            <w:rStyle w:val="Hyperlink"/>
            <w:noProof/>
            <w:color w:val="000000" w:themeColor="text1"/>
            <w:rPrChange w:id="2093" w:author="Jacyeude Araújo" w:date="2019-10-02T13:03:00Z">
              <w:rPr>
                <w:rStyle w:val="Hyperlink"/>
                <w:noProof/>
              </w:rPr>
            </w:rPrChange>
          </w:rPr>
          <w:t>Tabela 1 - Ferramentas e atribuições em IBM Cloud®.</w:t>
        </w:r>
        <w:r w:rsidRPr="00F00993">
          <w:rPr>
            <w:noProof/>
            <w:webHidden/>
            <w:color w:val="000000" w:themeColor="text1"/>
            <w:rPrChange w:id="2094" w:author="Jacyeude Araújo" w:date="2019-10-02T13:03:00Z">
              <w:rPr>
                <w:noProof/>
                <w:webHidden/>
              </w:rPr>
            </w:rPrChange>
          </w:rPr>
          <w:tab/>
        </w:r>
        <w:r w:rsidRPr="00F00993">
          <w:rPr>
            <w:noProof/>
            <w:webHidden/>
            <w:color w:val="000000" w:themeColor="text1"/>
            <w:rPrChange w:id="2095" w:author="Jacyeude Araújo" w:date="2019-10-02T13:03:00Z">
              <w:rPr>
                <w:noProof/>
                <w:webHidden/>
              </w:rPr>
            </w:rPrChange>
          </w:rPr>
          <w:fldChar w:fldCharType="begin"/>
        </w:r>
        <w:r w:rsidRPr="00F00993">
          <w:rPr>
            <w:noProof/>
            <w:webHidden/>
            <w:color w:val="000000" w:themeColor="text1"/>
            <w:rPrChange w:id="2096" w:author="Jacyeude Araújo" w:date="2019-10-02T13:03:00Z">
              <w:rPr>
                <w:noProof/>
                <w:webHidden/>
              </w:rPr>
            </w:rPrChange>
          </w:rPr>
          <w:instrText xml:space="preserve"> PAGEREF _Toc20913732 \h </w:instrText>
        </w:r>
      </w:ins>
      <w:r w:rsidRPr="00F00993">
        <w:rPr>
          <w:noProof/>
          <w:webHidden/>
          <w:color w:val="000000" w:themeColor="text1"/>
          <w:rPrChange w:id="2097" w:author="Jacyeude Araújo" w:date="2019-10-02T13:03:00Z">
            <w:rPr>
              <w:noProof/>
              <w:webHidden/>
              <w:color w:val="000000" w:themeColor="text1"/>
            </w:rPr>
          </w:rPrChange>
        </w:rPr>
      </w:r>
      <w:r w:rsidRPr="00F00993">
        <w:rPr>
          <w:noProof/>
          <w:webHidden/>
          <w:color w:val="000000" w:themeColor="text1"/>
          <w:rPrChange w:id="2098" w:author="Jacyeude Araújo" w:date="2019-10-02T13:03:00Z">
            <w:rPr>
              <w:noProof/>
              <w:webHidden/>
            </w:rPr>
          </w:rPrChange>
        </w:rPr>
        <w:fldChar w:fldCharType="separate"/>
      </w:r>
      <w:r w:rsidR="0008128E">
        <w:rPr>
          <w:noProof/>
          <w:webHidden/>
          <w:color w:val="000000" w:themeColor="text1"/>
        </w:rPr>
        <w:t>32</w:t>
      </w:r>
      <w:ins w:id="2099" w:author="Jacyeude Araújo" w:date="2019-10-02T13:01:00Z">
        <w:r w:rsidRPr="00F00993">
          <w:rPr>
            <w:noProof/>
            <w:webHidden/>
            <w:color w:val="000000" w:themeColor="text1"/>
            <w:rPrChange w:id="2100" w:author="Jacyeude Araújo" w:date="2019-10-02T13:03:00Z">
              <w:rPr>
                <w:noProof/>
                <w:webHidden/>
              </w:rPr>
            </w:rPrChange>
          </w:rPr>
          <w:fldChar w:fldCharType="end"/>
        </w:r>
        <w:r w:rsidRPr="00F00993">
          <w:rPr>
            <w:rStyle w:val="Hyperlink"/>
            <w:noProof/>
            <w:color w:val="000000" w:themeColor="text1"/>
            <w:rPrChange w:id="2101" w:author="Jacyeude Araújo" w:date="2019-10-02T13:03:00Z">
              <w:rPr>
                <w:rStyle w:val="Hyperlink"/>
                <w:noProof/>
              </w:rPr>
            </w:rPrChange>
          </w:rPr>
          <w:fldChar w:fldCharType="end"/>
        </w:r>
      </w:ins>
    </w:p>
    <w:p w14:paraId="6A43CA5A" w14:textId="431053EF" w:rsidR="00F00993" w:rsidRPr="00F00993" w:rsidRDefault="00F00993">
      <w:pPr>
        <w:pStyle w:val="ndicedeilustraes"/>
        <w:tabs>
          <w:tab w:val="right" w:leader="dot" w:pos="9620"/>
        </w:tabs>
        <w:rPr>
          <w:ins w:id="2102" w:author="Jacyeude Araújo" w:date="2019-10-02T13:01:00Z"/>
          <w:rFonts w:eastAsiaTheme="minorEastAsia"/>
          <w:noProof/>
          <w:color w:val="000000" w:themeColor="text1"/>
          <w:lang w:eastAsia="pt-BR"/>
          <w:rPrChange w:id="2103" w:author="Jacyeude Araújo" w:date="2019-10-02T13:03:00Z">
            <w:rPr>
              <w:ins w:id="2104" w:author="Jacyeude Araújo" w:date="2019-10-02T13:01:00Z"/>
              <w:rFonts w:eastAsiaTheme="minorEastAsia"/>
              <w:noProof/>
              <w:lang w:eastAsia="pt-BR"/>
            </w:rPr>
          </w:rPrChange>
        </w:rPr>
      </w:pPr>
      <w:ins w:id="2105" w:author="Jacyeude Araújo" w:date="2019-10-02T13:01:00Z">
        <w:r w:rsidRPr="00F00993">
          <w:rPr>
            <w:rStyle w:val="Hyperlink"/>
            <w:noProof/>
            <w:color w:val="000000" w:themeColor="text1"/>
            <w:rPrChange w:id="2106" w:author="Jacyeude Araújo" w:date="2019-10-02T13:03:00Z">
              <w:rPr>
                <w:rStyle w:val="Hyperlink"/>
                <w:noProof/>
              </w:rPr>
            </w:rPrChange>
          </w:rPr>
          <w:fldChar w:fldCharType="begin"/>
        </w:r>
        <w:r w:rsidRPr="00F00993">
          <w:rPr>
            <w:rStyle w:val="Hyperlink"/>
            <w:noProof/>
            <w:color w:val="000000" w:themeColor="text1"/>
            <w:rPrChange w:id="2107" w:author="Jacyeude Araújo" w:date="2019-10-02T13:03:00Z">
              <w:rPr>
                <w:rStyle w:val="Hyperlink"/>
                <w:noProof/>
              </w:rPr>
            </w:rPrChange>
          </w:rPr>
          <w:instrText xml:space="preserve"> </w:instrText>
        </w:r>
        <w:r w:rsidRPr="00F00993">
          <w:rPr>
            <w:noProof/>
            <w:color w:val="000000" w:themeColor="text1"/>
            <w:rPrChange w:id="2108" w:author="Jacyeude Araújo" w:date="2019-10-02T13:03:00Z">
              <w:rPr>
                <w:noProof/>
              </w:rPr>
            </w:rPrChange>
          </w:rPr>
          <w:instrText>HYPERLINK \l "_Toc20913733"</w:instrText>
        </w:r>
        <w:r w:rsidRPr="00F00993">
          <w:rPr>
            <w:rStyle w:val="Hyperlink"/>
            <w:noProof/>
            <w:color w:val="000000" w:themeColor="text1"/>
            <w:rPrChange w:id="2109" w:author="Jacyeude Araújo" w:date="2019-10-02T13:03:00Z">
              <w:rPr>
                <w:rStyle w:val="Hyperlink"/>
                <w:noProof/>
              </w:rPr>
            </w:rPrChange>
          </w:rPr>
          <w:instrText xml:space="preserve"> </w:instrText>
        </w:r>
        <w:r w:rsidRPr="00F00993">
          <w:rPr>
            <w:rStyle w:val="Hyperlink"/>
            <w:noProof/>
            <w:color w:val="000000" w:themeColor="text1"/>
            <w:rPrChange w:id="2110"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111" w:author="Jacyeude Araújo" w:date="2019-10-02T13:03:00Z">
              <w:rPr>
                <w:rStyle w:val="Hyperlink"/>
                <w:rFonts w:ascii="Times New Roman" w:hAnsi="Times New Roman" w:cs="Times New Roman"/>
                <w:noProof/>
              </w:rPr>
            </w:rPrChange>
          </w:rPr>
          <w:t>Tabela 2 - Funções kernel mais comuns.</w:t>
        </w:r>
        <w:r w:rsidRPr="00F00993">
          <w:rPr>
            <w:noProof/>
            <w:webHidden/>
            <w:color w:val="000000" w:themeColor="text1"/>
            <w:rPrChange w:id="2112" w:author="Jacyeude Araújo" w:date="2019-10-02T13:03:00Z">
              <w:rPr>
                <w:noProof/>
                <w:webHidden/>
              </w:rPr>
            </w:rPrChange>
          </w:rPr>
          <w:tab/>
        </w:r>
        <w:r w:rsidRPr="00F00993">
          <w:rPr>
            <w:noProof/>
            <w:webHidden/>
            <w:color w:val="000000" w:themeColor="text1"/>
            <w:rPrChange w:id="2113" w:author="Jacyeude Araújo" w:date="2019-10-02T13:03:00Z">
              <w:rPr>
                <w:noProof/>
                <w:webHidden/>
              </w:rPr>
            </w:rPrChange>
          </w:rPr>
          <w:fldChar w:fldCharType="begin"/>
        </w:r>
        <w:r w:rsidRPr="00F00993">
          <w:rPr>
            <w:noProof/>
            <w:webHidden/>
            <w:color w:val="000000" w:themeColor="text1"/>
            <w:rPrChange w:id="2114" w:author="Jacyeude Araújo" w:date="2019-10-02T13:03:00Z">
              <w:rPr>
                <w:noProof/>
                <w:webHidden/>
              </w:rPr>
            </w:rPrChange>
          </w:rPr>
          <w:instrText xml:space="preserve"> PAGEREF _Toc20913733 \h </w:instrText>
        </w:r>
      </w:ins>
      <w:r w:rsidRPr="00F00993">
        <w:rPr>
          <w:noProof/>
          <w:webHidden/>
          <w:color w:val="000000" w:themeColor="text1"/>
          <w:rPrChange w:id="2115" w:author="Jacyeude Araújo" w:date="2019-10-02T13:03:00Z">
            <w:rPr>
              <w:noProof/>
              <w:webHidden/>
              <w:color w:val="000000" w:themeColor="text1"/>
            </w:rPr>
          </w:rPrChange>
        </w:rPr>
      </w:r>
      <w:r w:rsidRPr="00F00993">
        <w:rPr>
          <w:noProof/>
          <w:webHidden/>
          <w:color w:val="000000" w:themeColor="text1"/>
          <w:rPrChange w:id="2116" w:author="Jacyeude Araújo" w:date="2019-10-02T13:03:00Z">
            <w:rPr>
              <w:noProof/>
              <w:webHidden/>
            </w:rPr>
          </w:rPrChange>
        </w:rPr>
        <w:fldChar w:fldCharType="separate"/>
      </w:r>
      <w:r w:rsidR="0008128E">
        <w:rPr>
          <w:noProof/>
          <w:webHidden/>
          <w:color w:val="000000" w:themeColor="text1"/>
        </w:rPr>
        <w:t>58</w:t>
      </w:r>
      <w:ins w:id="2117" w:author="Jacyeude Araújo" w:date="2019-10-02T13:01:00Z">
        <w:r w:rsidRPr="00F00993">
          <w:rPr>
            <w:noProof/>
            <w:webHidden/>
            <w:color w:val="000000" w:themeColor="text1"/>
            <w:rPrChange w:id="2118" w:author="Jacyeude Araújo" w:date="2019-10-02T13:03:00Z">
              <w:rPr>
                <w:noProof/>
                <w:webHidden/>
              </w:rPr>
            </w:rPrChange>
          </w:rPr>
          <w:fldChar w:fldCharType="end"/>
        </w:r>
        <w:r w:rsidRPr="00F00993">
          <w:rPr>
            <w:rStyle w:val="Hyperlink"/>
            <w:noProof/>
            <w:color w:val="000000" w:themeColor="text1"/>
            <w:rPrChange w:id="2119" w:author="Jacyeude Araújo" w:date="2019-10-02T13:03:00Z">
              <w:rPr>
                <w:rStyle w:val="Hyperlink"/>
                <w:noProof/>
              </w:rPr>
            </w:rPrChange>
          </w:rPr>
          <w:fldChar w:fldCharType="end"/>
        </w:r>
      </w:ins>
    </w:p>
    <w:p w14:paraId="45B6BD08" w14:textId="565C219C" w:rsidR="00F00993" w:rsidRPr="00F00993" w:rsidRDefault="00F00993">
      <w:pPr>
        <w:pStyle w:val="ndicedeilustraes"/>
        <w:tabs>
          <w:tab w:val="right" w:leader="dot" w:pos="9620"/>
        </w:tabs>
        <w:rPr>
          <w:ins w:id="2120" w:author="Jacyeude Araújo" w:date="2019-10-02T13:01:00Z"/>
          <w:rFonts w:eastAsiaTheme="minorEastAsia"/>
          <w:noProof/>
          <w:color w:val="000000" w:themeColor="text1"/>
          <w:lang w:eastAsia="pt-BR"/>
          <w:rPrChange w:id="2121" w:author="Jacyeude Araújo" w:date="2019-10-02T13:03:00Z">
            <w:rPr>
              <w:ins w:id="2122" w:author="Jacyeude Araújo" w:date="2019-10-02T13:01:00Z"/>
              <w:rFonts w:eastAsiaTheme="minorEastAsia"/>
              <w:noProof/>
              <w:lang w:eastAsia="pt-BR"/>
            </w:rPr>
          </w:rPrChange>
        </w:rPr>
      </w:pPr>
      <w:ins w:id="2123" w:author="Jacyeude Araújo" w:date="2019-10-02T13:01:00Z">
        <w:r w:rsidRPr="00F00993">
          <w:rPr>
            <w:rStyle w:val="Hyperlink"/>
            <w:noProof/>
            <w:color w:val="000000" w:themeColor="text1"/>
            <w:rPrChange w:id="2124" w:author="Jacyeude Araújo" w:date="2019-10-02T13:03:00Z">
              <w:rPr>
                <w:rStyle w:val="Hyperlink"/>
                <w:noProof/>
              </w:rPr>
            </w:rPrChange>
          </w:rPr>
          <w:fldChar w:fldCharType="begin"/>
        </w:r>
        <w:r w:rsidRPr="00F00993">
          <w:rPr>
            <w:rStyle w:val="Hyperlink"/>
            <w:noProof/>
            <w:color w:val="000000" w:themeColor="text1"/>
            <w:rPrChange w:id="2125" w:author="Jacyeude Araújo" w:date="2019-10-02T13:03:00Z">
              <w:rPr>
                <w:rStyle w:val="Hyperlink"/>
                <w:noProof/>
              </w:rPr>
            </w:rPrChange>
          </w:rPr>
          <w:instrText xml:space="preserve"> </w:instrText>
        </w:r>
        <w:r w:rsidRPr="00F00993">
          <w:rPr>
            <w:noProof/>
            <w:color w:val="000000" w:themeColor="text1"/>
            <w:rPrChange w:id="2126" w:author="Jacyeude Araújo" w:date="2019-10-02T13:03:00Z">
              <w:rPr>
                <w:noProof/>
              </w:rPr>
            </w:rPrChange>
          </w:rPr>
          <w:instrText>HYPERLINK \l "_Toc20913734"</w:instrText>
        </w:r>
        <w:r w:rsidRPr="00F00993">
          <w:rPr>
            <w:rStyle w:val="Hyperlink"/>
            <w:noProof/>
            <w:color w:val="000000" w:themeColor="text1"/>
            <w:rPrChange w:id="2127" w:author="Jacyeude Araújo" w:date="2019-10-02T13:03:00Z">
              <w:rPr>
                <w:rStyle w:val="Hyperlink"/>
                <w:noProof/>
              </w:rPr>
            </w:rPrChange>
          </w:rPr>
          <w:instrText xml:space="preserve"> </w:instrText>
        </w:r>
        <w:r w:rsidRPr="00F00993">
          <w:rPr>
            <w:rStyle w:val="Hyperlink"/>
            <w:noProof/>
            <w:color w:val="000000" w:themeColor="text1"/>
            <w:rPrChange w:id="2128" w:author="Jacyeude Araújo" w:date="2019-10-02T13:03:00Z">
              <w:rPr>
                <w:rStyle w:val="Hyperlink"/>
                <w:noProof/>
              </w:rPr>
            </w:rPrChange>
          </w:rPr>
          <w:fldChar w:fldCharType="separate"/>
        </w:r>
        <w:r w:rsidRPr="00F00993">
          <w:rPr>
            <w:rStyle w:val="Hyperlink"/>
            <w:rFonts w:ascii="Times New Roman" w:hAnsi="Times New Roman" w:cs="Times New Roman"/>
            <w:noProof/>
            <w:color w:val="000000" w:themeColor="text1"/>
            <w:rPrChange w:id="2129" w:author="Jacyeude Araújo" w:date="2019-10-02T13:03:00Z">
              <w:rPr>
                <w:rStyle w:val="Hyperlink"/>
                <w:rFonts w:ascii="Times New Roman" w:hAnsi="Times New Roman" w:cs="Times New Roman"/>
                <w:noProof/>
              </w:rPr>
            </w:rPrChange>
          </w:rPr>
          <w:t>Tabela 3 - Descrição da classe do modelo</w:t>
        </w:r>
        <w:r w:rsidRPr="00F00993">
          <w:rPr>
            <w:noProof/>
            <w:webHidden/>
            <w:color w:val="000000" w:themeColor="text1"/>
            <w:rPrChange w:id="2130" w:author="Jacyeude Araújo" w:date="2019-10-02T13:03:00Z">
              <w:rPr>
                <w:noProof/>
                <w:webHidden/>
              </w:rPr>
            </w:rPrChange>
          </w:rPr>
          <w:tab/>
        </w:r>
        <w:r w:rsidRPr="00F00993">
          <w:rPr>
            <w:noProof/>
            <w:webHidden/>
            <w:color w:val="000000" w:themeColor="text1"/>
            <w:rPrChange w:id="2131" w:author="Jacyeude Araújo" w:date="2019-10-02T13:03:00Z">
              <w:rPr>
                <w:noProof/>
                <w:webHidden/>
              </w:rPr>
            </w:rPrChange>
          </w:rPr>
          <w:fldChar w:fldCharType="begin"/>
        </w:r>
        <w:r w:rsidRPr="00F00993">
          <w:rPr>
            <w:noProof/>
            <w:webHidden/>
            <w:color w:val="000000" w:themeColor="text1"/>
            <w:rPrChange w:id="2132" w:author="Jacyeude Araújo" w:date="2019-10-02T13:03:00Z">
              <w:rPr>
                <w:noProof/>
                <w:webHidden/>
              </w:rPr>
            </w:rPrChange>
          </w:rPr>
          <w:instrText xml:space="preserve"> PAGEREF _Toc20913734 \h </w:instrText>
        </w:r>
      </w:ins>
      <w:r w:rsidRPr="00F00993">
        <w:rPr>
          <w:noProof/>
          <w:webHidden/>
          <w:color w:val="000000" w:themeColor="text1"/>
          <w:rPrChange w:id="2133" w:author="Jacyeude Araújo" w:date="2019-10-02T13:03:00Z">
            <w:rPr>
              <w:noProof/>
              <w:webHidden/>
              <w:color w:val="000000" w:themeColor="text1"/>
            </w:rPr>
          </w:rPrChange>
        </w:rPr>
      </w:r>
      <w:r w:rsidRPr="00F00993">
        <w:rPr>
          <w:noProof/>
          <w:webHidden/>
          <w:color w:val="000000" w:themeColor="text1"/>
          <w:rPrChange w:id="2134" w:author="Jacyeude Araújo" w:date="2019-10-02T13:03:00Z">
            <w:rPr>
              <w:noProof/>
              <w:webHidden/>
            </w:rPr>
          </w:rPrChange>
        </w:rPr>
        <w:fldChar w:fldCharType="separate"/>
      </w:r>
      <w:r w:rsidR="0008128E">
        <w:rPr>
          <w:noProof/>
          <w:webHidden/>
          <w:color w:val="000000" w:themeColor="text1"/>
        </w:rPr>
        <w:t>60</w:t>
      </w:r>
      <w:ins w:id="2135" w:author="Jacyeude Araújo" w:date="2019-10-02T13:01:00Z">
        <w:r w:rsidRPr="00F00993">
          <w:rPr>
            <w:noProof/>
            <w:webHidden/>
            <w:color w:val="000000" w:themeColor="text1"/>
            <w:rPrChange w:id="2136" w:author="Jacyeude Araújo" w:date="2019-10-02T13:03:00Z">
              <w:rPr>
                <w:noProof/>
                <w:webHidden/>
              </w:rPr>
            </w:rPrChange>
          </w:rPr>
          <w:fldChar w:fldCharType="end"/>
        </w:r>
        <w:r w:rsidRPr="00F00993">
          <w:rPr>
            <w:rStyle w:val="Hyperlink"/>
            <w:noProof/>
            <w:color w:val="000000" w:themeColor="text1"/>
            <w:rPrChange w:id="2137" w:author="Jacyeude Araújo" w:date="2019-10-02T13:03:00Z">
              <w:rPr>
                <w:rStyle w:val="Hyperlink"/>
                <w:noProof/>
              </w:rPr>
            </w:rPrChange>
          </w:rPr>
          <w:fldChar w:fldCharType="end"/>
        </w:r>
      </w:ins>
    </w:p>
    <w:p w14:paraId="0E7EA9AF" w14:textId="4D21E586" w:rsidR="00F00993" w:rsidRPr="00F00993" w:rsidRDefault="00F00993">
      <w:pPr>
        <w:pStyle w:val="ndicedeilustraes"/>
        <w:tabs>
          <w:tab w:val="right" w:leader="dot" w:pos="9620"/>
        </w:tabs>
        <w:rPr>
          <w:ins w:id="2138" w:author="Jacyeude Araújo" w:date="2019-10-02T13:01:00Z"/>
          <w:rFonts w:eastAsiaTheme="minorEastAsia"/>
          <w:noProof/>
          <w:color w:val="000000" w:themeColor="text1"/>
          <w:lang w:eastAsia="pt-BR"/>
          <w:rPrChange w:id="2139" w:author="Jacyeude Araújo" w:date="2019-10-02T13:03:00Z">
            <w:rPr>
              <w:ins w:id="2140" w:author="Jacyeude Araújo" w:date="2019-10-02T13:01:00Z"/>
              <w:rFonts w:eastAsiaTheme="minorEastAsia"/>
              <w:noProof/>
              <w:lang w:eastAsia="pt-BR"/>
            </w:rPr>
          </w:rPrChange>
        </w:rPr>
      </w:pPr>
      <w:ins w:id="2141" w:author="Jacyeude Araújo" w:date="2019-10-02T13:01:00Z">
        <w:r w:rsidRPr="00F00993">
          <w:rPr>
            <w:rStyle w:val="Hyperlink"/>
            <w:noProof/>
            <w:color w:val="000000" w:themeColor="text1"/>
            <w:rPrChange w:id="2142" w:author="Jacyeude Araújo" w:date="2019-10-02T13:03:00Z">
              <w:rPr>
                <w:rStyle w:val="Hyperlink"/>
                <w:noProof/>
              </w:rPr>
            </w:rPrChange>
          </w:rPr>
          <w:fldChar w:fldCharType="begin"/>
        </w:r>
        <w:r w:rsidRPr="00F00993">
          <w:rPr>
            <w:rStyle w:val="Hyperlink"/>
            <w:noProof/>
            <w:color w:val="000000" w:themeColor="text1"/>
            <w:rPrChange w:id="2143" w:author="Jacyeude Araújo" w:date="2019-10-02T13:03:00Z">
              <w:rPr>
                <w:rStyle w:val="Hyperlink"/>
                <w:noProof/>
              </w:rPr>
            </w:rPrChange>
          </w:rPr>
          <w:instrText xml:space="preserve"> </w:instrText>
        </w:r>
        <w:r w:rsidRPr="00F00993">
          <w:rPr>
            <w:noProof/>
            <w:color w:val="000000" w:themeColor="text1"/>
            <w:rPrChange w:id="2144" w:author="Jacyeude Araújo" w:date="2019-10-02T13:03:00Z">
              <w:rPr>
                <w:noProof/>
              </w:rPr>
            </w:rPrChange>
          </w:rPr>
          <w:instrText>HYPERLINK \l "_Toc20913735"</w:instrText>
        </w:r>
        <w:r w:rsidRPr="00F00993">
          <w:rPr>
            <w:rStyle w:val="Hyperlink"/>
            <w:noProof/>
            <w:color w:val="000000" w:themeColor="text1"/>
            <w:rPrChange w:id="2145" w:author="Jacyeude Araújo" w:date="2019-10-02T13:03:00Z">
              <w:rPr>
                <w:rStyle w:val="Hyperlink"/>
                <w:noProof/>
              </w:rPr>
            </w:rPrChange>
          </w:rPr>
          <w:instrText xml:space="preserve"> </w:instrText>
        </w:r>
        <w:r w:rsidRPr="00F00993">
          <w:rPr>
            <w:rStyle w:val="Hyperlink"/>
            <w:noProof/>
            <w:color w:val="000000" w:themeColor="text1"/>
            <w:rPrChange w:id="2146" w:author="Jacyeude Araújo" w:date="2019-10-02T13:03:00Z">
              <w:rPr>
                <w:rStyle w:val="Hyperlink"/>
                <w:noProof/>
              </w:rPr>
            </w:rPrChange>
          </w:rPr>
          <w:fldChar w:fldCharType="separate"/>
        </w:r>
        <w:r w:rsidRPr="00F00993">
          <w:rPr>
            <w:rStyle w:val="Hyperlink"/>
            <w:noProof/>
            <w:color w:val="000000" w:themeColor="text1"/>
            <w:rPrChange w:id="2147" w:author="Jacyeude Araújo" w:date="2019-10-02T13:03:00Z">
              <w:rPr>
                <w:rStyle w:val="Hyperlink"/>
                <w:noProof/>
              </w:rPr>
            </w:rPrChange>
          </w:rPr>
          <w:t>Tabela 4 - Clock SPI</w:t>
        </w:r>
        <w:r w:rsidRPr="00F00993">
          <w:rPr>
            <w:noProof/>
            <w:webHidden/>
            <w:color w:val="000000" w:themeColor="text1"/>
            <w:rPrChange w:id="2148" w:author="Jacyeude Araújo" w:date="2019-10-02T13:03:00Z">
              <w:rPr>
                <w:noProof/>
                <w:webHidden/>
              </w:rPr>
            </w:rPrChange>
          </w:rPr>
          <w:tab/>
        </w:r>
        <w:r w:rsidRPr="00F00993">
          <w:rPr>
            <w:noProof/>
            <w:webHidden/>
            <w:color w:val="000000" w:themeColor="text1"/>
            <w:rPrChange w:id="2149" w:author="Jacyeude Araújo" w:date="2019-10-02T13:03:00Z">
              <w:rPr>
                <w:noProof/>
                <w:webHidden/>
              </w:rPr>
            </w:rPrChange>
          </w:rPr>
          <w:fldChar w:fldCharType="begin"/>
        </w:r>
        <w:r w:rsidRPr="00F00993">
          <w:rPr>
            <w:noProof/>
            <w:webHidden/>
            <w:color w:val="000000" w:themeColor="text1"/>
            <w:rPrChange w:id="2150" w:author="Jacyeude Araújo" w:date="2019-10-02T13:03:00Z">
              <w:rPr>
                <w:noProof/>
                <w:webHidden/>
              </w:rPr>
            </w:rPrChange>
          </w:rPr>
          <w:instrText xml:space="preserve"> PAGEREF _Toc20913735 \h </w:instrText>
        </w:r>
      </w:ins>
      <w:r w:rsidRPr="00F00993">
        <w:rPr>
          <w:noProof/>
          <w:webHidden/>
          <w:color w:val="000000" w:themeColor="text1"/>
          <w:rPrChange w:id="2151" w:author="Jacyeude Araújo" w:date="2019-10-02T13:03:00Z">
            <w:rPr>
              <w:noProof/>
              <w:webHidden/>
              <w:color w:val="000000" w:themeColor="text1"/>
            </w:rPr>
          </w:rPrChange>
        </w:rPr>
      </w:r>
      <w:r w:rsidRPr="00F00993">
        <w:rPr>
          <w:noProof/>
          <w:webHidden/>
          <w:color w:val="000000" w:themeColor="text1"/>
          <w:rPrChange w:id="2152" w:author="Jacyeude Araújo" w:date="2019-10-02T13:03:00Z">
            <w:rPr>
              <w:noProof/>
              <w:webHidden/>
            </w:rPr>
          </w:rPrChange>
        </w:rPr>
        <w:fldChar w:fldCharType="separate"/>
      </w:r>
      <w:r w:rsidR="0008128E">
        <w:rPr>
          <w:noProof/>
          <w:webHidden/>
          <w:color w:val="000000" w:themeColor="text1"/>
        </w:rPr>
        <w:t>63</w:t>
      </w:r>
      <w:ins w:id="2153" w:author="Jacyeude Araújo" w:date="2019-10-02T13:01:00Z">
        <w:r w:rsidRPr="00F00993">
          <w:rPr>
            <w:noProof/>
            <w:webHidden/>
            <w:color w:val="000000" w:themeColor="text1"/>
            <w:rPrChange w:id="2154" w:author="Jacyeude Araújo" w:date="2019-10-02T13:03:00Z">
              <w:rPr>
                <w:noProof/>
                <w:webHidden/>
              </w:rPr>
            </w:rPrChange>
          </w:rPr>
          <w:fldChar w:fldCharType="end"/>
        </w:r>
        <w:r w:rsidRPr="00F00993">
          <w:rPr>
            <w:rStyle w:val="Hyperlink"/>
            <w:noProof/>
            <w:color w:val="000000" w:themeColor="text1"/>
            <w:rPrChange w:id="2155" w:author="Jacyeude Araújo" w:date="2019-10-02T13:03:00Z">
              <w:rPr>
                <w:rStyle w:val="Hyperlink"/>
                <w:noProof/>
              </w:rPr>
            </w:rPrChange>
          </w:rPr>
          <w:fldChar w:fldCharType="end"/>
        </w:r>
      </w:ins>
    </w:p>
    <w:p w14:paraId="2C4066E2" w14:textId="4AF65908" w:rsidR="00F00993" w:rsidRPr="00F00993" w:rsidRDefault="00F00993">
      <w:pPr>
        <w:pStyle w:val="ndicedeilustraes"/>
        <w:tabs>
          <w:tab w:val="right" w:leader="dot" w:pos="9620"/>
        </w:tabs>
        <w:rPr>
          <w:ins w:id="2156" w:author="Jacyeude Araújo" w:date="2019-10-02T13:01:00Z"/>
          <w:rFonts w:eastAsiaTheme="minorEastAsia"/>
          <w:noProof/>
          <w:color w:val="000000" w:themeColor="text1"/>
          <w:lang w:eastAsia="pt-BR"/>
          <w:rPrChange w:id="2157" w:author="Jacyeude Araújo" w:date="2019-10-02T13:03:00Z">
            <w:rPr>
              <w:ins w:id="2158" w:author="Jacyeude Araújo" w:date="2019-10-02T13:01:00Z"/>
              <w:rFonts w:eastAsiaTheme="minorEastAsia"/>
              <w:noProof/>
              <w:lang w:eastAsia="pt-BR"/>
            </w:rPr>
          </w:rPrChange>
        </w:rPr>
      </w:pPr>
      <w:ins w:id="2159" w:author="Jacyeude Araújo" w:date="2019-10-02T13:01:00Z">
        <w:r w:rsidRPr="00F00993">
          <w:rPr>
            <w:rStyle w:val="Hyperlink"/>
            <w:noProof/>
            <w:color w:val="000000" w:themeColor="text1"/>
            <w:rPrChange w:id="2160" w:author="Jacyeude Araújo" w:date="2019-10-02T13:03:00Z">
              <w:rPr>
                <w:rStyle w:val="Hyperlink"/>
                <w:noProof/>
              </w:rPr>
            </w:rPrChange>
          </w:rPr>
          <w:fldChar w:fldCharType="begin"/>
        </w:r>
        <w:r w:rsidRPr="00F00993">
          <w:rPr>
            <w:rStyle w:val="Hyperlink"/>
            <w:noProof/>
            <w:color w:val="000000" w:themeColor="text1"/>
            <w:rPrChange w:id="2161" w:author="Jacyeude Araújo" w:date="2019-10-02T13:03:00Z">
              <w:rPr>
                <w:rStyle w:val="Hyperlink"/>
                <w:noProof/>
              </w:rPr>
            </w:rPrChange>
          </w:rPr>
          <w:instrText xml:space="preserve"> </w:instrText>
        </w:r>
        <w:r w:rsidRPr="00F00993">
          <w:rPr>
            <w:noProof/>
            <w:color w:val="000000" w:themeColor="text1"/>
            <w:rPrChange w:id="2162" w:author="Jacyeude Araújo" w:date="2019-10-02T13:03:00Z">
              <w:rPr>
                <w:noProof/>
              </w:rPr>
            </w:rPrChange>
          </w:rPr>
          <w:instrText>HYPERLINK \l "_Toc20913736"</w:instrText>
        </w:r>
        <w:r w:rsidRPr="00F00993">
          <w:rPr>
            <w:rStyle w:val="Hyperlink"/>
            <w:noProof/>
            <w:color w:val="000000" w:themeColor="text1"/>
            <w:rPrChange w:id="2163" w:author="Jacyeude Araújo" w:date="2019-10-02T13:03:00Z">
              <w:rPr>
                <w:rStyle w:val="Hyperlink"/>
                <w:noProof/>
              </w:rPr>
            </w:rPrChange>
          </w:rPr>
          <w:instrText xml:space="preserve"> </w:instrText>
        </w:r>
        <w:r w:rsidRPr="00F00993">
          <w:rPr>
            <w:rStyle w:val="Hyperlink"/>
            <w:noProof/>
            <w:color w:val="000000" w:themeColor="text1"/>
            <w:rPrChange w:id="2164" w:author="Jacyeude Araújo" w:date="2019-10-02T13:03:00Z">
              <w:rPr>
                <w:rStyle w:val="Hyperlink"/>
                <w:noProof/>
              </w:rPr>
            </w:rPrChange>
          </w:rPr>
          <w:fldChar w:fldCharType="separate"/>
        </w:r>
        <w:r w:rsidRPr="00F00993">
          <w:rPr>
            <w:rStyle w:val="Hyperlink"/>
            <w:noProof/>
            <w:color w:val="000000" w:themeColor="text1"/>
            <w:rPrChange w:id="2165" w:author="Jacyeude Araújo" w:date="2019-10-02T13:03:00Z">
              <w:rPr>
                <w:rStyle w:val="Hyperlink"/>
                <w:noProof/>
              </w:rPr>
            </w:rPrChange>
          </w:rPr>
          <w:t>Tabela 5 - Valores dos parâmetros dos kernels aplicados</w:t>
        </w:r>
        <w:r w:rsidRPr="00F00993">
          <w:rPr>
            <w:noProof/>
            <w:webHidden/>
            <w:color w:val="000000" w:themeColor="text1"/>
            <w:rPrChange w:id="2166" w:author="Jacyeude Araújo" w:date="2019-10-02T13:03:00Z">
              <w:rPr>
                <w:noProof/>
                <w:webHidden/>
              </w:rPr>
            </w:rPrChange>
          </w:rPr>
          <w:tab/>
        </w:r>
        <w:r w:rsidRPr="00F00993">
          <w:rPr>
            <w:noProof/>
            <w:webHidden/>
            <w:color w:val="000000" w:themeColor="text1"/>
            <w:rPrChange w:id="2167" w:author="Jacyeude Araújo" w:date="2019-10-02T13:03:00Z">
              <w:rPr>
                <w:noProof/>
                <w:webHidden/>
              </w:rPr>
            </w:rPrChange>
          </w:rPr>
          <w:fldChar w:fldCharType="begin"/>
        </w:r>
        <w:r w:rsidRPr="00F00993">
          <w:rPr>
            <w:noProof/>
            <w:webHidden/>
            <w:color w:val="000000" w:themeColor="text1"/>
            <w:rPrChange w:id="2168" w:author="Jacyeude Araújo" w:date="2019-10-02T13:03:00Z">
              <w:rPr>
                <w:noProof/>
                <w:webHidden/>
              </w:rPr>
            </w:rPrChange>
          </w:rPr>
          <w:instrText xml:space="preserve"> PAGEREF _Toc20913736 \h </w:instrText>
        </w:r>
      </w:ins>
      <w:r w:rsidRPr="00F00993">
        <w:rPr>
          <w:noProof/>
          <w:webHidden/>
          <w:color w:val="000000" w:themeColor="text1"/>
          <w:rPrChange w:id="2169" w:author="Jacyeude Araújo" w:date="2019-10-02T13:03:00Z">
            <w:rPr>
              <w:noProof/>
              <w:webHidden/>
              <w:color w:val="000000" w:themeColor="text1"/>
            </w:rPr>
          </w:rPrChange>
        </w:rPr>
      </w:r>
      <w:r w:rsidRPr="00F00993">
        <w:rPr>
          <w:noProof/>
          <w:webHidden/>
          <w:color w:val="000000" w:themeColor="text1"/>
          <w:rPrChange w:id="2170" w:author="Jacyeude Araújo" w:date="2019-10-02T13:03:00Z">
            <w:rPr>
              <w:noProof/>
              <w:webHidden/>
            </w:rPr>
          </w:rPrChange>
        </w:rPr>
        <w:fldChar w:fldCharType="separate"/>
      </w:r>
      <w:r w:rsidR="0008128E">
        <w:rPr>
          <w:noProof/>
          <w:webHidden/>
          <w:color w:val="000000" w:themeColor="text1"/>
        </w:rPr>
        <w:t>93</w:t>
      </w:r>
      <w:ins w:id="2171" w:author="Jacyeude Araújo" w:date="2019-10-02T13:01:00Z">
        <w:r w:rsidRPr="00F00993">
          <w:rPr>
            <w:noProof/>
            <w:webHidden/>
            <w:color w:val="000000" w:themeColor="text1"/>
            <w:rPrChange w:id="2172" w:author="Jacyeude Araújo" w:date="2019-10-02T13:03:00Z">
              <w:rPr>
                <w:noProof/>
                <w:webHidden/>
              </w:rPr>
            </w:rPrChange>
          </w:rPr>
          <w:fldChar w:fldCharType="end"/>
        </w:r>
        <w:r w:rsidRPr="00F00993">
          <w:rPr>
            <w:rStyle w:val="Hyperlink"/>
            <w:noProof/>
            <w:color w:val="000000" w:themeColor="text1"/>
            <w:rPrChange w:id="2173" w:author="Jacyeude Araújo" w:date="2019-10-02T13:03:00Z">
              <w:rPr>
                <w:rStyle w:val="Hyperlink"/>
                <w:noProof/>
              </w:rPr>
            </w:rPrChange>
          </w:rPr>
          <w:fldChar w:fldCharType="end"/>
        </w:r>
      </w:ins>
    </w:p>
    <w:p w14:paraId="3DB7AA71" w14:textId="258BE0D0" w:rsidR="00F00993" w:rsidRPr="00F00993" w:rsidRDefault="00F00993">
      <w:pPr>
        <w:pStyle w:val="ndicedeilustraes"/>
        <w:tabs>
          <w:tab w:val="right" w:leader="dot" w:pos="9620"/>
        </w:tabs>
        <w:rPr>
          <w:ins w:id="2174" w:author="Jacyeude Araújo" w:date="2019-10-02T13:01:00Z"/>
          <w:rFonts w:eastAsiaTheme="minorEastAsia"/>
          <w:noProof/>
          <w:color w:val="000000" w:themeColor="text1"/>
          <w:lang w:eastAsia="pt-BR"/>
          <w:rPrChange w:id="2175" w:author="Jacyeude Araújo" w:date="2019-10-02T13:03:00Z">
            <w:rPr>
              <w:ins w:id="2176" w:author="Jacyeude Araújo" w:date="2019-10-02T13:01:00Z"/>
              <w:rFonts w:eastAsiaTheme="minorEastAsia"/>
              <w:noProof/>
              <w:lang w:eastAsia="pt-BR"/>
            </w:rPr>
          </w:rPrChange>
        </w:rPr>
      </w:pPr>
      <w:ins w:id="2177" w:author="Jacyeude Araújo" w:date="2019-10-02T13:01:00Z">
        <w:r w:rsidRPr="00F00993">
          <w:rPr>
            <w:rStyle w:val="Hyperlink"/>
            <w:noProof/>
            <w:color w:val="000000" w:themeColor="text1"/>
            <w:rPrChange w:id="2178" w:author="Jacyeude Araújo" w:date="2019-10-02T13:03:00Z">
              <w:rPr>
                <w:rStyle w:val="Hyperlink"/>
                <w:noProof/>
              </w:rPr>
            </w:rPrChange>
          </w:rPr>
          <w:fldChar w:fldCharType="begin"/>
        </w:r>
        <w:r w:rsidRPr="00F00993">
          <w:rPr>
            <w:rStyle w:val="Hyperlink"/>
            <w:noProof/>
            <w:color w:val="000000" w:themeColor="text1"/>
            <w:rPrChange w:id="2179" w:author="Jacyeude Araújo" w:date="2019-10-02T13:03:00Z">
              <w:rPr>
                <w:rStyle w:val="Hyperlink"/>
                <w:noProof/>
              </w:rPr>
            </w:rPrChange>
          </w:rPr>
          <w:instrText xml:space="preserve"> </w:instrText>
        </w:r>
        <w:r w:rsidRPr="00F00993">
          <w:rPr>
            <w:noProof/>
            <w:color w:val="000000" w:themeColor="text1"/>
            <w:rPrChange w:id="2180" w:author="Jacyeude Araújo" w:date="2019-10-02T13:03:00Z">
              <w:rPr>
                <w:noProof/>
              </w:rPr>
            </w:rPrChange>
          </w:rPr>
          <w:instrText>HYPERLINK \l "_Toc20913737"</w:instrText>
        </w:r>
        <w:r w:rsidRPr="00F00993">
          <w:rPr>
            <w:rStyle w:val="Hyperlink"/>
            <w:noProof/>
            <w:color w:val="000000" w:themeColor="text1"/>
            <w:rPrChange w:id="2181" w:author="Jacyeude Araújo" w:date="2019-10-02T13:03:00Z">
              <w:rPr>
                <w:rStyle w:val="Hyperlink"/>
                <w:noProof/>
              </w:rPr>
            </w:rPrChange>
          </w:rPr>
          <w:instrText xml:space="preserve"> </w:instrText>
        </w:r>
        <w:r w:rsidRPr="00F00993">
          <w:rPr>
            <w:rStyle w:val="Hyperlink"/>
            <w:noProof/>
            <w:color w:val="000000" w:themeColor="text1"/>
            <w:rPrChange w:id="2182" w:author="Jacyeude Araújo" w:date="2019-10-02T13:03:00Z">
              <w:rPr>
                <w:rStyle w:val="Hyperlink"/>
                <w:noProof/>
              </w:rPr>
            </w:rPrChange>
          </w:rPr>
          <w:fldChar w:fldCharType="separate"/>
        </w:r>
        <w:r w:rsidRPr="00F00993">
          <w:rPr>
            <w:rStyle w:val="Hyperlink"/>
            <w:noProof/>
            <w:color w:val="000000" w:themeColor="text1"/>
            <w:rPrChange w:id="2183" w:author="Jacyeude Araújo" w:date="2019-10-02T13:03:00Z">
              <w:rPr>
                <w:rStyle w:val="Hyperlink"/>
                <w:noProof/>
              </w:rPr>
            </w:rPrChange>
          </w:rPr>
          <w:t>Tabela 6 - Avaliação da classificação executada nos testes de MVS.</w:t>
        </w:r>
        <w:r w:rsidRPr="00F00993">
          <w:rPr>
            <w:noProof/>
            <w:webHidden/>
            <w:color w:val="000000" w:themeColor="text1"/>
            <w:rPrChange w:id="2184" w:author="Jacyeude Araújo" w:date="2019-10-02T13:03:00Z">
              <w:rPr>
                <w:noProof/>
                <w:webHidden/>
              </w:rPr>
            </w:rPrChange>
          </w:rPr>
          <w:tab/>
        </w:r>
        <w:r w:rsidRPr="00F00993">
          <w:rPr>
            <w:noProof/>
            <w:webHidden/>
            <w:color w:val="000000" w:themeColor="text1"/>
            <w:rPrChange w:id="2185" w:author="Jacyeude Araújo" w:date="2019-10-02T13:03:00Z">
              <w:rPr>
                <w:noProof/>
                <w:webHidden/>
              </w:rPr>
            </w:rPrChange>
          </w:rPr>
          <w:fldChar w:fldCharType="begin"/>
        </w:r>
        <w:r w:rsidRPr="00F00993">
          <w:rPr>
            <w:noProof/>
            <w:webHidden/>
            <w:color w:val="000000" w:themeColor="text1"/>
            <w:rPrChange w:id="2186" w:author="Jacyeude Araújo" w:date="2019-10-02T13:03:00Z">
              <w:rPr>
                <w:noProof/>
                <w:webHidden/>
              </w:rPr>
            </w:rPrChange>
          </w:rPr>
          <w:instrText xml:space="preserve"> PAGEREF _Toc20913737 \h </w:instrText>
        </w:r>
      </w:ins>
      <w:r w:rsidRPr="00F00993">
        <w:rPr>
          <w:noProof/>
          <w:webHidden/>
          <w:color w:val="000000" w:themeColor="text1"/>
          <w:rPrChange w:id="2187" w:author="Jacyeude Araújo" w:date="2019-10-02T13:03:00Z">
            <w:rPr>
              <w:noProof/>
              <w:webHidden/>
              <w:color w:val="000000" w:themeColor="text1"/>
            </w:rPr>
          </w:rPrChange>
        </w:rPr>
      </w:r>
      <w:r w:rsidRPr="00F00993">
        <w:rPr>
          <w:noProof/>
          <w:webHidden/>
          <w:color w:val="000000" w:themeColor="text1"/>
          <w:rPrChange w:id="2188" w:author="Jacyeude Araújo" w:date="2019-10-02T13:03:00Z">
            <w:rPr>
              <w:noProof/>
              <w:webHidden/>
            </w:rPr>
          </w:rPrChange>
        </w:rPr>
        <w:fldChar w:fldCharType="separate"/>
      </w:r>
      <w:r w:rsidR="0008128E">
        <w:rPr>
          <w:noProof/>
          <w:webHidden/>
          <w:color w:val="000000" w:themeColor="text1"/>
        </w:rPr>
        <w:t>93</w:t>
      </w:r>
      <w:ins w:id="2189" w:author="Jacyeude Araújo" w:date="2019-10-02T13:01:00Z">
        <w:r w:rsidRPr="00F00993">
          <w:rPr>
            <w:noProof/>
            <w:webHidden/>
            <w:color w:val="000000" w:themeColor="text1"/>
            <w:rPrChange w:id="2190" w:author="Jacyeude Araújo" w:date="2019-10-02T13:03:00Z">
              <w:rPr>
                <w:noProof/>
                <w:webHidden/>
              </w:rPr>
            </w:rPrChange>
          </w:rPr>
          <w:fldChar w:fldCharType="end"/>
        </w:r>
        <w:r w:rsidRPr="00F00993">
          <w:rPr>
            <w:rStyle w:val="Hyperlink"/>
            <w:noProof/>
            <w:color w:val="000000" w:themeColor="text1"/>
            <w:rPrChange w:id="2191" w:author="Jacyeude Araújo" w:date="2019-10-02T13:03:00Z">
              <w:rPr>
                <w:rStyle w:val="Hyperlink"/>
                <w:noProof/>
              </w:rPr>
            </w:rPrChange>
          </w:rPr>
          <w:fldChar w:fldCharType="end"/>
        </w:r>
      </w:ins>
    </w:p>
    <w:p w14:paraId="454054F7" w14:textId="77777777" w:rsidR="00F00993" w:rsidRPr="00F00993" w:rsidDel="00F00993" w:rsidRDefault="00F00993" w:rsidP="005A7F5F">
      <w:pPr>
        <w:rPr>
          <w:del w:id="2192" w:author="Jacyeude Araújo" w:date="2019-10-02T13:01:00Z"/>
          <w:noProof/>
          <w:color w:val="000000" w:themeColor="text1"/>
          <w:rPrChange w:id="2193" w:author="Jacyeude Araújo" w:date="2019-10-02T13:03:00Z">
            <w:rPr>
              <w:del w:id="2194" w:author="Jacyeude Araújo" w:date="2019-10-02T13:01:00Z"/>
              <w:noProof/>
            </w:rPr>
          </w:rPrChange>
        </w:rPr>
      </w:pPr>
    </w:p>
    <w:p w14:paraId="661AB18D" w14:textId="75A13A23" w:rsidR="00B64B92" w:rsidRPr="00F00993" w:rsidRDefault="00F00993" w:rsidP="005A7F5F">
      <w:pPr>
        <w:rPr>
          <w:rFonts w:ascii="Times New Roman" w:hAnsi="Times New Roman" w:cs="Times New Roman"/>
          <w:color w:val="000000" w:themeColor="text1"/>
          <w:lang w:val="en-US"/>
        </w:rPr>
      </w:pPr>
      <w:ins w:id="2195" w:author="Jacyeude Araújo" w:date="2019-10-02T13:01:00Z">
        <w:r w:rsidRPr="00F00993">
          <w:rPr>
            <w:rFonts w:ascii="Times New Roman" w:hAnsi="Times New Roman" w:cs="Times New Roman"/>
            <w:color w:val="000000" w:themeColor="text1"/>
            <w:lang w:val="en-US"/>
            <w:rPrChange w:id="2196" w:author="Jacyeude Araújo" w:date="2019-10-02T13:03:00Z">
              <w:rPr>
                <w:rFonts w:ascii="Times New Roman" w:hAnsi="Times New Roman" w:cs="Times New Roman"/>
                <w:color w:val="000000" w:themeColor="text1"/>
                <w:lang w:val="en-US"/>
              </w:rPr>
            </w:rPrChange>
          </w:rPr>
          <w:fldChar w:fldCharType="end"/>
        </w:r>
      </w:ins>
    </w:p>
    <w:p w14:paraId="73399DBA" w14:textId="0464E6E7" w:rsidR="00B64B92" w:rsidRPr="00F00993" w:rsidRDefault="00B64B92" w:rsidP="005A7F5F">
      <w:pPr>
        <w:rPr>
          <w:rFonts w:ascii="Times New Roman" w:hAnsi="Times New Roman" w:cs="Times New Roman"/>
          <w:color w:val="000000" w:themeColor="text1"/>
          <w:lang w:val="en-US"/>
        </w:rPr>
      </w:pPr>
    </w:p>
    <w:p w14:paraId="2DFAE8FC" w14:textId="0DC8E6D0" w:rsidR="00B64B92" w:rsidRPr="00F00993" w:rsidRDefault="00B64B92" w:rsidP="005A7F5F">
      <w:pPr>
        <w:rPr>
          <w:rFonts w:ascii="Times New Roman" w:hAnsi="Times New Roman" w:cs="Times New Roman"/>
          <w:color w:val="000000" w:themeColor="text1"/>
          <w:lang w:val="en-US"/>
        </w:rPr>
      </w:pPr>
    </w:p>
    <w:p w14:paraId="6F4B762D" w14:textId="3D019A87" w:rsidR="00B64B92" w:rsidRPr="00F00993" w:rsidRDefault="00B64B92" w:rsidP="005A7F5F">
      <w:pPr>
        <w:rPr>
          <w:rFonts w:ascii="Times New Roman" w:hAnsi="Times New Roman" w:cs="Times New Roman"/>
          <w:color w:val="000000" w:themeColor="text1"/>
          <w:lang w:val="en-US"/>
        </w:rPr>
      </w:pPr>
    </w:p>
    <w:p w14:paraId="01920264" w14:textId="59726588" w:rsidR="00B64B92" w:rsidRPr="00F00993" w:rsidRDefault="00B64B92" w:rsidP="005A7F5F">
      <w:pPr>
        <w:rPr>
          <w:rFonts w:ascii="Times New Roman" w:hAnsi="Times New Roman" w:cs="Times New Roman"/>
          <w:color w:val="000000" w:themeColor="text1"/>
          <w:lang w:val="en-US"/>
        </w:rPr>
      </w:pPr>
    </w:p>
    <w:p w14:paraId="14ADFCE2" w14:textId="71CB2D4F" w:rsidR="00B64B92" w:rsidRPr="00F00993" w:rsidRDefault="00B64B92" w:rsidP="005A7F5F">
      <w:pPr>
        <w:rPr>
          <w:rFonts w:ascii="Times New Roman" w:hAnsi="Times New Roman" w:cs="Times New Roman"/>
          <w:color w:val="000000" w:themeColor="text1"/>
          <w:lang w:val="en-US"/>
        </w:rPr>
      </w:pPr>
    </w:p>
    <w:p w14:paraId="1A962D48" w14:textId="0E53E71F" w:rsidR="00B64B92" w:rsidRPr="00F00993" w:rsidRDefault="00B64B92" w:rsidP="005A7F5F">
      <w:pPr>
        <w:rPr>
          <w:rFonts w:ascii="Times New Roman" w:hAnsi="Times New Roman" w:cs="Times New Roman"/>
          <w:color w:val="000000" w:themeColor="text1"/>
          <w:lang w:val="en-US"/>
        </w:rPr>
      </w:pPr>
    </w:p>
    <w:p w14:paraId="43D63A12" w14:textId="70FB60AD" w:rsidR="00B64B92" w:rsidRPr="00F00993" w:rsidRDefault="00B64B92" w:rsidP="005A7F5F">
      <w:pPr>
        <w:rPr>
          <w:ins w:id="2197" w:author="Jacyeude Araújo" w:date="2019-10-02T13:02:00Z"/>
          <w:rFonts w:ascii="Times New Roman" w:hAnsi="Times New Roman" w:cs="Times New Roman"/>
          <w:color w:val="000000" w:themeColor="text1"/>
          <w:lang w:val="en-US"/>
        </w:rPr>
      </w:pPr>
    </w:p>
    <w:p w14:paraId="76B8B392" w14:textId="32A129AD" w:rsidR="00F00993" w:rsidRPr="00F00993" w:rsidRDefault="00F00993" w:rsidP="005A7F5F">
      <w:pPr>
        <w:rPr>
          <w:ins w:id="2198" w:author="Jacyeude Araújo" w:date="2019-10-02T13:02:00Z"/>
          <w:rFonts w:ascii="Times New Roman" w:hAnsi="Times New Roman" w:cs="Times New Roman"/>
          <w:color w:val="000000" w:themeColor="text1"/>
          <w:lang w:val="en-US"/>
        </w:rPr>
      </w:pPr>
    </w:p>
    <w:p w14:paraId="6BC8A1F2" w14:textId="0AF9A16D" w:rsidR="00F00993" w:rsidRPr="00F00993" w:rsidRDefault="00F00993" w:rsidP="005A7F5F">
      <w:pPr>
        <w:rPr>
          <w:ins w:id="2199" w:author="Jacyeude Araújo" w:date="2019-10-02T13:02:00Z"/>
          <w:rFonts w:ascii="Times New Roman" w:hAnsi="Times New Roman" w:cs="Times New Roman"/>
          <w:color w:val="000000" w:themeColor="text1"/>
          <w:lang w:val="en-US"/>
        </w:rPr>
      </w:pPr>
    </w:p>
    <w:p w14:paraId="25B28447" w14:textId="4C895BAD" w:rsidR="00F00993" w:rsidRPr="00F00993" w:rsidRDefault="00F00993" w:rsidP="005A7F5F">
      <w:pPr>
        <w:rPr>
          <w:ins w:id="2200" w:author="Jacyeude Araújo" w:date="2019-10-02T13:02:00Z"/>
          <w:rFonts w:ascii="Times New Roman" w:hAnsi="Times New Roman" w:cs="Times New Roman"/>
          <w:color w:val="000000" w:themeColor="text1"/>
          <w:lang w:val="en-US"/>
        </w:rPr>
      </w:pPr>
    </w:p>
    <w:p w14:paraId="4C8EEB6A" w14:textId="21EA2D1B" w:rsidR="00F00993" w:rsidRPr="00F00993" w:rsidRDefault="00F00993" w:rsidP="005A7F5F">
      <w:pPr>
        <w:rPr>
          <w:ins w:id="2201" w:author="Jacyeude Araújo" w:date="2019-10-02T13:02:00Z"/>
          <w:rFonts w:ascii="Times New Roman" w:hAnsi="Times New Roman" w:cs="Times New Roman"/>
          <w:color w:val="000000" w:themeColor="text1"/>
          <w:lang w:val="en-US"/>
        </w:rPr>
      </w:pPr>
    </w:p>
    <w:p w14:paraId="2FD1385B" w14:textId="086BC2D8" w:rsidR="00F00993" w:rsidRPr="00F00993" w:rsidRDefault="00F00993" w:rsidP="005A7F5F">
      <w:pPr>
        <w:rPr>
          <w:ins w:id="2202" w:author="Jacyeude Araújo" w:date="2019-10-02T13:02:00Z"/>
          <w:rFonts w:ascii="Times New Roman" w:hAnsi="Times New Roman" w:cs="Times New Roman"/>
          <w:color w:val="000000" w:themeColor="text1"/>
          <w:lang w:val="en-US"/>
        </w:rPr>
      </w:pPr>
    </w:p>
    <w:p w14:paraId="291E8C65" w14:textId="13FCD3D0" w:rsidR="00F00993" w:rsidRPr="00F00993" w:rsidRDefault="00F00993" w:rsidP="005A7F5F">
      <w:pPr>
        <w:rPr>
          <w:ins w:id="2203" w:author="Jacyeude Araújo" w:date="2019-10-02T13:02:00Z"/>
          <w:rFonts w:ascii="Times New Roman" w:hAnsi="Times New Roman" w:cs="Times New Roman"/>
          <w:color w:val="000000" w:themeColor="text1"/>
          <w:lang w:val="en-US"/>
        </w:rPr>
      </w:pPr>
    </w:p>
    <w:p w14:paraId="65569339" w14:textId="455AE88B" w:rsidR="00F00993" w:rsidRPr="00F00993" w:rsidRDefault="00F00993" w:rsidP="005A7F5F">
      <w:pPr>
        <w:rPr>
          <w:ins w:id="2204" w:author="Jacyeude Araújo" w:date="2019-10-02T13:02:00Z"/>
          <w:rFonts w:ascii="Times New Roman" w:hAnsi="Times New Roman" w:cs="Times New Roman"/>
          <w:color w:val="000000" w:themeColor="text1"/>
          <w:lang w:val="en-US"/>
        </w:rPr>
      </w:pPr>
    </w:p>
    <w:p w14:paraId="4B97F97B" w14:textId="204ACD7C" w:rsidR="00F00993" w:rsidRPr="00F00993" w:rsidRDefault="00F00993" w:rsidP="005A7F5F">
      <w:pPr>
        <w:rPr>
          <w:ins w:id="2205" w:author="Jacyeude Araújo" w:date="2019-10-02T13:02:00Z"/>
          <w:rFonts w:ascii="Times New Roman" w:hAnsi="Times New Roman" w:cs="Times New Roman"/>
          <w:color w:val="000000" w:themeColor="text1"/>
          <w:lang w:val="en-US"/>
        </w:rPr>
      </w:pPr>
    </w:p>
    <w:p w14:paraId="70B9D3CD" w14:textId="23FF63CC" w:rsidR="00F00993" w:rsidRPr="00F00993" w:rsidRDefault="00F00993" w:rsidP="005A7F5F">
      <w:pPr>
        <w:rPr>
          <w:ins w:id="2206" w:author="Jacyeude Araújo" w:date="2019-10-02T13:02:00Z"/>
          <w:rFonts w:ascii="Times New Roman" w:hAnsi="Times New Roman" w:cs="Times New Roman"/>
          <w:color w:val="000000" w:themeColor="text1"/>
          <w:lang w:val="en-US"/>
        </w:rPr>
      </w:pPr>
    </w:p>
    <w:p w14:paraId="17A45A8F" w14:textId="1732E470" w:rsidR="00F00993" w:rsidRPr="00F00993" w:rsidRDefault="00F00993" w:rsidP="005A7F5F">
      <w:pPr>
        <w:rPr>
          <w:ins w:id="2207" w:author="Jacyeude Araújo" w:date="2019-10-02T13:02:00Z"/>
          <w:rFonts w:ascii="Times New Roman" w:hAnsi="Times New Roman" w:cs="Times New Roman"/>
          <w:color w:val="000000" w:themeColor="text1"/>
          <w:lang w:val="en-US"/>
        </w:rPr>
      </w:pPr>
    </w:p>
    <w:p w14:paraId="167250EA" w14:textId="3A96EBA3" w:rsidR="00F00993" w:rsidRPr="00F00993" w:rsidRDefault="00F00993" w:rsidP="005A7F5F">
      <w:pPr>
        <w:rPr>
          <w:ins w:id="2208" w:author="Jacyeude Araújo" w:date="2019-10-02T13:02:00Z"/>
          <w:rFonts w:ascii="Times New Roman" w:hAnsi="Times New Roman" w:cs="Times New Roman"/>
          <w:color w:val="000000" w:themeColor="text1"/>
          <w:lang w:val="en-US"/>
        </w:rPr>
      </w:pPr>
    </w:p>
    <w:p w14:paraId="4ADAA2C2" w14:textId="40A2BE73" w:rsidR="00F00993" w:rsidRPr="00F00993" w:rsidRDefault="00F00993" w:rsidP="005A7F5F">
      <w:pPr>
        <w:rPr>
          <w:ins w:id="2209" w:author="Jacyeude Araújo" w:date="2019-10-02T13:02:00Z"/>
          <w:rFonts w:ascii="Times New Roman" w:hAnsi="Times New Roman" w:cs="Times New Roman"/>
          <w:color w:val="000000" w:themeColor="text1"/>
          <w:lang w:val="en-US"/>
        </w:rPr>
      </w:pPr>
    </w:p>
    <w:p w14:paraId="3E7110AD" w14:textId="1299A0F4" w:rsidR="00F00993" w:rsidRPr="00F00993" w:rsidRDefault="00F00993" w:rsidP="005A7F5F">
      <w:pPr>
        <w:rPr>
          <w:ins w:id="2210" w:author="Jacyeude Araújo" w:date="2019-10-02T13:02:00Z"/>
          <w:rFonts w:ascii="Times New Roman" w:hAnsi="Times New Roman" w:cs="Times New Roman"/>
          <w:color w:val="000000" w:themeColor="text1"/>
          <w:lang w:val="en-US"/>
        </w:rPr>
      </w:pPr>
    </w:p>
    <w:p w14:paraId="2AC07DE5" w14:textId="35AA7815" w:rsidR="00F00993" w:rsidRPr="00F00993" w:rsidRDefault="00F00993" w:rsidP="005A7F5F">
      <w:pPr>
        <w:rPr>
          <w:ins w:id="2211" w:author="Jacyeude Araújo" w:date="2019-10-02T13:02:00Z"/>
          <w:rFonts w:ascii="Times New Roman" w:hAnsi="Times New Roman" w:cs="Times New Roman"/>
          <w:color w:val="000000" w:themeColor="text1"/>
          <w:lang w:val="en-US"/>
        </w:rPr>
      </w:pPr>
    </w:p>
    <w:p w14:paraId="67CD98D1" w14:textId="556C65F0" w:rsidR="00F00993" w:rsidRPr="00F00993" w:rsidRDefault="00F00993" w:rsidP="005A7F5F">
      <w:pPr>
        <w:rPr>
          <w:ins w:id="2212" w:author="Jacyeude Araújo" w:date="2019-10-02T13:02:00Z"/>
          <w:rFonts w:ascii="Times New Roman" w:hAnsi="Times New Roman" w:cs="Times New Roman"/>
          <w:color w:val="000000" w:themeColor="text1"/>
          <w:lang w:val="en-US"/>
        </w:rPr>
      </w:pPr>
    </w:p>
    <w:p w14:paraId="3A8F8420" w14:textId="2ECC9498" w:rsidR="00F00993" w:rsidRPr="00F00993" w:rsidRDefault="00F00993" w:rsidP="005A7F5F">
      <w:pPr>
        <w:rPr>
          <w:ins w:id="2213" w:author="Jacyeude Araújo" w:date="2019-10-02T13:02:00Z"/>
          <w:rFonts w:ascii="Times New Roman" w:hAnsi="Times New Roman" w:cs="Times New Roman"/>
          <w:color w:val="000000" w:themeColor="text1"/>
          <w:lang w:val="en-US"/>
        </w:rPr>
      </w:pPr>
    </w:p>
    <w:p w14:paraId="796D644E" w14:textId="77777777" w:rsidR="00F00993" w:rsidRPr="00F00993" w:rsidRDefault="00F00993" w:rsidP="005A7F5F">
      <w:pPr>
        <w:rPr>
          <w:rFonts w:ascii="Times New Roman" w:hAnsi="Times New Roman" w:cs="Times New Roman"/>
          <w:color w:val="000000" w:themeColor="text1"/>
          <w:lang w:val="en-US"/>
        </w:rPr>
      </w:pPr>
    </w:p>
    <w:sdt>
      <w:sdtPr>
        <w:rPr>
          <w:rFonts w:ascii="Times New Roman" w:eastAsiaTheme="minorHAnsi" w:hAnsi="Times New Roman" w:cs="Times New Roman"/>
          <w:color w:val="000000" w:themeColor="text1"/>
          <w:sz w:val="24"/>
          <w:szCs w:val="24"/>
          <w:lang w:eastAsia="en-US"/>
        </w:rPr>
        <w:id w:val="-1970501256"/>
        <w:docPartObj>
          <w:docPartGallery w:val="Table of Contents"/>
          <w:docPartUnique/>
        </w:docPartObj>
      </w:sdtPr>
      <w:sdtEndPr>
        <w:rPr>
          <w:b/>
          <w:bCs/>
        </w:rPr>
      </w:sdtEndPr>
      <w:sdtContent>
        <w:p w14:paraId="718E2D6B" w14:textId="402C295F" w:rsidR="00E31C07" w:rsidRPr="00F00993" w:rsidRDefault="00E31C07" w:rsidP="00E463DB">
          <w:pPr>
            <w:pStyle w:val="CabealhodoSumrio"/>
            <w:spacing w:before="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Sumário</w:t>
          </w:r>
        </w:p>
        <w:p w14:paraId="0A5D5C89" w14:textId="18FEE867" w:rsidR="00786B28" w:rsidRDefault="00E31C07">
          <w:pPr>
            <w:pStyle w:val="Sumrio1"/>
            <w:tabs>
              <w:tab w:val="right" w:leader="dot" w:pos="9620"/>
            </w:tabs>
            <w:rPr>
              <w:rFonts w:eastAsiaTheme="minorEastAsia"/>
              <w:noProof/>
              <w:lang w:eastAsia="pt-BR"/>
            </w:rPr>
          </w:pPr>
          <w:r w:rsidRPr="00F00993">
            <w:rPr>
              <w:rFonts w:ascii="Times New Roman" w:hAnsi="Times New Roman" w:cs="Times New Roman"/>
              <w:color w:val="000000" w:themeColor="text1"/>
              <w:sz w:val="24"/>
              <w:szCs w:val="24"/>
              <w:rPrChange w:id="2214" w:author="Jacyeude Araújo" w:date="2019-10-02T13:03:00Z">
                <w:rPr>
                  <w:rFonts w:ascii="Times New Roman" w:hAnsi="Times New Roman" w:cs="Times New Roman"/>
                  <w:color w:val="000000" w:themeColor="text1"/>
                  <w:sz w:val="24"/>
                  <w:szCs w:val="24"/>
                </w:rPr>
              </w:rPrChange>
            </w:rPr>
            <w:fldChar w:fldCharType="begin"/>
          </w:r>
          <w:r w:rsidRPr="00F00993">
            <w:rPr>
              <w:rFonts w:ascii="Times New Roman" w:hAnsi="Times New Roman" w:cs="Times New Roman"/>
              <w:color w:val="000000" w:themeColor="text1"/>
              <w:sz w:val="24"/>
              <w:szCs w:val="24"/>
            </w:rPr>
            <w:instrText xml:space="preserve"> TOC \o "1-3" \h \z \u </w:instrText>
          </w:r>
          <w:r w:rsidRPr="00F00993">
            <w:rPr>
              <w:rFonts w:ascii="Times New Roman" w:hAnsi="Times New Roman" w:cs="Times New Roman"/>
              <w:color w:val="000000" w:themeColor="text1"/>
              <w:sz w:val="24"/>
              <w:szCs w:val="24"/>
              <w:rPrChange w:id="2215" w:author="Jacyeude Araújo" w:date="2019-10-02T13:03:00Z">
                <w:rPr>
                  <w:rFonts w:ascii="Times New Roman" w:hAnsi="Times New Roman" w:cs="Times New Roman"/>
                  <w:b/>
                  <w:bCs/>
                  <w:color w:val="000000" w:themeColor="text1"/>
                  <w:sz w:val="24"/>
                  <w:szCs w:val="24"/>
                </w:rPr>
              </w:rPrChange>
            </w:rPr>
            <w:fldChar w:fldCharType="separate"/>
          </w:r>
          <w:hyperlink w:anchor="_Toc20921287" w:history="1">
            <w:r w:rsidR="00786B28" w:rsidRPr="00F603DB">
              <w:rPr>
                <w:rStyle w:val="Hyperlink"/>
                <w:rFonts w:ascii="Times New Roman" w:hAnsi="Times New Roman" w:cs="Times New Roman"/>
                <w:b/>
                <w:bCs/>
                <w:noProof/>
              </w:rPr>
              <w:t>OBJETIVOS</w:t>
            </w:r>
            <w:r w:rsidR="00786B28">
              <w:rPr>
                <w:noProof/>
                <w:webHidden/>
              </w:rPr>
              <w:tab/>
            </w:r>
            <w:r w:rsidR="00786B28">
              <w:rPr>
                <w:noProof/>
                <w:webHidden/>
              </w:rPr>
              <w:fldChar w:fldCharType="begin"/>
            </w:r>
            <w:r w:rsidR="00786B28">
              <w:rPr>
                <w:noProof/>
                <w:webHidden/>
              </w:rPr>
              <w:instrText xml:space="preserve"> PAGEREF _Toc20921287 \h </w:instrText>
            </w:r>
            <w:r w:rsidR="00786B28">
              <w:rPr>
                <w:noProof/>
                <w:webHidden/>
              </w:rPr>
            </w:r>
            <w:r w:rsidR="00786B28">
              <w:rPr>
                <w:noProof/>
                <w:webHidden/>
              </w:rPr>
              <w:fldChar w:fldCharType="separate"/>
            </w:r>
            <w:r w:rsidR="0008128E">
              <w:rPr>
                <w:noProof/>
                <w:webHidden/>
              </w:rPr>
              <w:t>10</w:t>
            </w:r>
            <w:r w:rsidR="00786B28">
              <w:rPr>
                <w:noProof/>
                <w:webHidden/>
              </w:rPr>
              <w:fldChar w:fldCharType="end"/>
            </w:r>
          </w:hyperlink>
        </w:p>
        <w:p w14:paraId="3AB39843" w14:textId="0A1C2DA9" w:rsidR="00786B28" w:rsidRDefault="000E2D34">
          <w:pPr>
            <w:pStyle w:val="Sumrio1"/>
            <w:tabs>
              <w:tab w:val="right" w:leader="dot" w:pos="9620"/>
            </w:tabs>
            <w:rPr>
              <w:rFonts w:eastAsiaTheme="minorEastAsia"/>
              <w:noProof/>
              <w:lang w:eastAsia="pt-BR"/>
            </w:rPr>
          </w:pPr>
          <w:hyperlink w:anchor="_Toc20921288" w:history="1">
            <w:r w:rsidR="00786B28" w:rsidRPr="00F603DB">
              <w:rPr>
                <w:rStyle w:val="Hyperlink"/>
                <w:rFonts w:ascii="Times New Roman" w:hAnsi="Times New Roman" w:cs="Times New Roman"/>
                <w:b/>
                <w:bCs/>
                <w:noProof/>
              </w:rPr>
              <w:t>JUSTIFICATIVA</w:t>
            </w:r>
            <w:r w:rsidR="00786B28">
              <w:rPr>
                <w:noProof/>
                <w:webHidden/>
              </w:rPr>
              <w:tab/>
            </w:r>
            <w:r w:rsidR="00786B28">
              <w:rPr>
                <w:noProof/>
                <w:webHidden/>
              </w:rPr>
              <w:fldChar w:fldCharType="begin"/>
            </w:r>
            <w:r w:rsidR="00786B28">
              <w:rPr>
                <w:noProof/>
                <w:webHidden/>
              </w:rPr>
              <w:instrText xml:space="preserve"> PAGEREF _Toc20921288 \h </w:instrText>
            </w:r>
            <w:r w:rsidR="00786B28">
              <w:rPr>
                <w:noProof/>
                <w:webHidden/>
              </w:rPr>
            </w:r>
            <w:r w:rsidR="00786B28">
              <w:rPr>
                <w:noProof/>
                <w:webHidden/>
              </w:rPr>
              <w:fldChar w:fldCharType="separate"/>
            </w:r>
            <w:r w:rsidR="0008128E">
              <w:rPr>
                <w:noProof/>
                <w:webHidden/>
              </w:rPr>
              <w:t>11</w:t>
            </w:r>
            <w:r w:rsidR="00786B28">
              <w:rPr>
                <w:noProof/>
                <w:webHidden/>
              </w:rPr>
              <w:fldChar w:fldCharType="end"/>
            </w:r>
          </w:hyperlink>
        </w:p>
        <w:p w14:paraId="16E5076D" w14:textId="6EE9EC48" w:rsidR="00786B28" w:rsidRDefault="000E2D34">
          <w:pPr>
            <w:pStyle w:val="Sumrio1"/>
            <w:tabs>
              <w:tab w:val="right" w:leader="dot" w:pos="9620"/>
            </w:tabs>
            <w:rPr>
              <w:rFonts w:eastAsiaTheme="minorEastAsia"/>
              <w:noProof/>
              <w:lang w:eastAsia="pt-BR"/>
            </w:rPr>
          </w:pPr>
          <w:hyperlink w:anchor="_Toc20921289" w:history="1">
            <w:r w:rsidR="00786B28" w:rsidRPr="00F603DB">
              <w:rPr>
                <w:rStyle w:val="Hyperlink"/>
                <w:rFonts w:ascii="Times New Roman" w:hAnsi="Times New Roman" w:cs="Times New Roman"/>
                <w:b/>
                <w:bCs/>
                <w:noProof/>
              </w:rPr>
              <w:t>CAPITULO 1</w:t>
            </w:r>
            <w:r w:rsidR="00786B28">
              <w:rPr>
                <w:noProof/>
                <w:webHidden/>
              </w:rPr>
              <w:tab/>
            </w:r>
            <w:r w:rsidR="00786B28">
              <w:rPr>
                <w:noProof/>
                <w:webHidden/>
              </w:rPr>
              <w:fldChar w:fldCharType="begin"/>
            </w:r>
            <w:r w:rsidR="00786B28">
              <w:rPr>
                <w:noProof/>
                <w:webHidden/>
              </w:rPr>
              <w:instrText xml:space="preserve"> PAGEREF _Toc20921289 \h </w:instrText>
            </w:r>
            <w:r w:rsidR="00786B28">
              <w:rPr>
                <w:noProof/>
                <w:webHidden/>
              </w:rPr>
            </w:r>
            <w:r w:rsidR="00786B28">
              <w:rPr>
                <w:noProof/>
                <w:webHidden/>
              </w:rPr>
              <w:fldChar w:fldCharType="separate"/>
            </w:r>
            <w:r w:rsidR="0008128E">
              <w:rPr>
                <w:noProof/>
                <w:webHidden/>
              </w:rPr>
              <w:t>12</w:t>
            </w:r>
            <w:r w:rsidR="00786B28">
              <w:rPr>
                <w:noProof/>
                <w:webHidden/>
              </w:rPr>
              <w:fldChar w:fldCharType="end"/>
            </w:r>
          </w:hyperlink>
        </w:p>
        <w:p w14:paraId="6B5AA634" w14:textId="56E95172" w:rsidR="00786B28" w:rsidRDefault="000E2D34">
          <w:pPr>
            <w:pStyle w:val="Sumrio1"/>
            <w:tabs>
              <w:tab w:val="right" w:leader="dot" w:pos="9620"/>
            </w:tabs>
            <w:rPr>
              <w:rFonts w:eastAsiaTheme="minorEastAsia"/>
              <w:noProof/>
              <w:lang w:eastAsia="pt-BR"/>
            </w:rPr>
          </w:pPr>
          <w:hyperlink w:anchor="_Toc20921290" w:history="1">
            <w:r w:rsidR="00786B28" w:rsidRPr="00F603DB">
              <w:rPr>
                <w:rStyle w:val="Hyperlink"/>
                <w:rFonts w:ascii="Times New Roman" w:hAnsi="Times New Roman" w:cs="Times New Roman"/>
                <w:b/>
                <w:bCs/>
                <w:noProof/>
              </w:rPr>
              <w:t>1 ESTADO DA ARTE</w:t>
            </w:r>
            <w:r w:rsidR="00786B28">
              <w:rPr>
                <w:noProof/>
                <w:webHidden/>
              </w:rPr>
              <w:tab/>
            </w:r>
            <w:r w:rsidR="00786B28">
              <w:rPr>
                <w:noProof/>
                <w:webHidden/>
              </w:rPr>
              <w:fldChar w:fldCharType="begin"/>
            </w:r>
            <w:r w:rsidR="00786B28">
              <w:rPr>
                <w:noProof/>
                <w:webHidden/>
              </w:rPr>
              <w:instrText xml:space="preserve"> PAGEREF _Toc20921290 \h </w:instrText>
            </w:r>
            <w:r w:rsidR="00786B28">
              <w:rPr>
                <w:noProof/>
                <w:webHidden/>
              </w:rPr>
            </w:r>
            <w:r w:rsidR="00786B28">
              <w:rPr>
                <w:noProof/>
                <w:webHidden/>
              </w:rPr>
              <w:fldChar w:fldCharType="separate"/>
            </w:r>
            <w:r w:rsidR="0008128E">
              <w:rPr>
                <w:noProof/>
                <w:webHidden/>
              </w:rPr>
              <w:t>12</w:t>
            </w:r>
            <w:r w:rsidR="00786B28">
              <w:rPr>
                <w:noProof/>
                <w:webHidden/>
              </w:rPr>
              <w:fldChar w:fldCharType="end"/>
            </w:r>
          </w:hyperlink>
        </w:p>
        <w:p w14:paraId="0FA70F48" w14:textId="53B0184F" w:rsidR="00786B28" w:rsidRDefault="000E2D34">
          <w:pPr>
            <w:pStyle w:val="Sumrio2"/>
            <w:tabs>
              <w:tab w:val="right" w:leader="dot" w:pos="9620"/>
            </w:tabs>
            <w:rPr>
              <w:rFonts w:eastAsiaTheme="minorEastAsia"/>
              <w:noProof/>
              <w:lang w:eastAsia="pt-BR"/>
            </w:rPr>
          </w:pPr>
          <w:hyperlink w:anchor="_Toc20921291" w:history="1">
            <w:r w:rsidR="00786B28" w:rsidRPr="00F603DB">
              <w:rPr>
                <w:rStyle w:val="Hyperlink"/>
                <w:rFonts w:ascii="Times New Roman" w:hAnsi="Times New Roman" w:cs="Times New Roman"/>
                <w:b/>
                <w:bCs/>
                <w:noProof/>
              </w:rPr>
              <w:t>1.1 O Motor Trifásico de Indução</w:t>
            </w:r>
            <w:r w:rsidR="00786B28">
              <w:rPr>
                <w:noProof/>
                <w:webHidden/>
              </w:rPr>
              <w:tab/>
            </w:r>
            <w:r w:rsidR="00786B28">
              <w:rPr>
                <w:noProof/>
                <w:webHidden/>
              </w:rPr>
              <w:fldChar w:fldCharType="begin"/>
            </w:r>
            <w:r w:rsidR="00786B28">
              <w:rPr>
                <w:noProof/>
                <w:webHidden/>
              </w:rPr>
              <w:instrText xml:space="preserve"> PAGEREF _Toc20921291 \h </w:instrText>
            </w:r>
            <w:r w:rsidR="00786B28">
              <w:rPr>
                <w:noProof/>
                <w:webHidden/>
              </w:rPr>
            </w:r>
            <w:r w:rsidR="00786B28">
              <w:rPr>
                <w:noProof/>
                <w:webHidden/>
              </w:rPr>
              <w:fldChar w:fldCharType="separate"/>
            </w:r>
            <w:r w:rsidR="0008128E">
              <w:rPr>
                <w:noProof/>
                <w:webHidden/>
              </w:rPr>
              <w:t>14</w:t>
            </w:r>
            <w:r w:rsidR="00786B28">
              <w:rPr>
                <w:noProof/>
                <w:webHidden/>
              </w:rPr>
              <w:fldChar w:fldCharType="end"/>
            </w:r>
          </w:hyperlink>
        </w:p>
        <w:p w14:paraId="1701F056" w14:textId="3F2E0589" w:rsidR="00786B28" w:rsidRDefault="000E2D34">
          <w:pPr>
            <w:pStyle w:val="Sumrio2"/>
            <w:tabs>
              <w:tab w:val="right" w:leader="dot" w:pos="9620"/>
            </w:tabs>
            <w:rPr>
              <w:rFonts w:eastAsiaTheme="minorEastAsia"/>
              <w:noProof/>
              <w:lang w:eastAsia="pt-BR"/>
            </w:rPr>
          </w:pPr>
          <w:hyperlink w:anchor="_Toc20921292" w:history="1">
            <w:r w:rsidR="00786B28" w:rsidRPr="00AE6237">
              <w:rPr>
                <w:rStyle w:val="Hyperlink"/>
                <w:rFonts w:ascii="Times New Roman" w:hAnsi="Times New Roman" w:cs="Times New Roman"/>
                <w:b/>
                <w:bCs/>
                <w:noProof/>
              </w:rPr>
              <w:t>1.2 Falhas no Motor de Indução Trifásico</w:t>
            </w:r>
            <w:r w:rsidR="00786B28" w:rsidRPr="00AE6237">
              <w:rPr>
                <w:noProof/>
                <w:webHidden/>
              </w:rPr>
              <w:tab/>
            </w:r>
            <w:r w:rsidR="00786B28" w:rsidRPr="00AE6237">
              <w:rPr>
                <w:noProof/>
                <w:webHidden/>
              </w:rPr>
              <w:fldChar w:fldCharType="begin"/>
            </w:r>
            <w:r w:rsidR="00786B28" w:rsidRPr="00AE6237">
              <w:rPr>
                <w:noProof/>
                <w:webHidden/>
              </w:rPr>
              <w:instrText xml:space="preserve"> PAGEREF _Toc20921292 \h </w:instrText>
            </w:r>
            <w:r w:rsidR="00786B28" w:rsidRPr="00AE6237">
              <w:rPr>
                <w:noProof/>
                <w:webHidden/>
              </w:rPr>
            </w:r>
            <w:r w:rsidR="00786B28" w:rsidRPr="00AE6237">
              <w:rPr>
                <w:noProof/>
                <w:webHidden/>
              </w:rPr>
              <w:fldChar w:fldCharType="separate"/>
            </w:r>
            <w:r w:rsidR="0008128E">
              <w:rPr>
                <w:noProof/>
                <w:webHidden/>
              </w:rPr>
              <w:t>18</w:t>
            </w:r>
            <w:r w:rsidR="00786B28" w:rsidRPr="00AE6237">
              <w:rPr>
                <w:noProof/>
                <w:webHidden/>
              </w:rPr>
              <w:fldChar w:fldCharType="end"/>
            </w:r>
          </w:hyperlink>
        </w:p>
        <w:p w14:paraId="406DC90A" w14:textId="37BD1C08" w:rsidR="00786B28" w:rsidRDefault="000E2D34">
          <w:pPr>
            <w:pStyle w:val="Sumrio2"/>
            <w:tabs>
              <w:tab w:val="right" w:leader="dot" w:pos="9620"/>
            </w:tabs>
            <w:rPr>
              <w:rFonts w:eastAsiaTheme="minorEastAsia"/>
              <w:noProof/>
              <w:lang w:eastAsia="pt-BR"/>
            </w:rPr>
          </w:pPr>
          <w:hyperlink w:anchor="_Toc20921293" w:history="1">
            <w:r w:rsidR="00786B28" w:rsidRPr="00F603DB">
              <w:rPr>
                <w:rStyle w:val="Hyperlink"/>
                <w:rFonts w:ascii="Times New Roman" w:hAnsi="Times New Roman" w:cs="Times New Roman"/>
                <w:b/>
                <w:bCs/>
                <w:noProof/>
              </w:rPr>
              <w:t>1.3 Contexto atual de detecção de falhas no motor trifásico de indução</w:t>
            </w:r>
            <w:r w:rsidR="00786B28">
              <w:rPr>
                <w:noProof/>
                <w:webHidden/>
              </w:rPr>
              <w:tab/>
            </w:r>
            <w:r w:rsidR="00786B28">
              <w:rPr>
                <w:noProof/>
                <w:webHidden/>
              </w:rPr>
              <w:fldChar w:fldCharType="begin"/>
            </w:r>
            <w:r w:rsidR="00786B28">
              <w:rPr>
                <w:noProof/>
                <w:webHidden/>
              </w:rPr>
              <w:instrText xml:space="preserve"> PAGEREF _Toc20921293 \h </w:instrText>
            </w:r>
            <w:r w:rsidR="00786B28">
              <w:rPr>
                <w:noProof/>
                <w:webHidden/>
              </w:rPr>
            </w:r>
            <w:r w:rsidR="00786B28">
              <w:rPr>
                <w:noProof/>
                <w:webHidden/>
              </w:rPr>
              <w:fldChar w:fldCharType="separate"/>
            </w:r>
            <w:r w:rsidR="0008128E">
              <w:rPr>
                <w:noProof/>
                <w:webHidden/>
              </w:rPr>
              <w:t>20</w:t>
            </w:r>
            <w:r w:rsidR="00786B28">
              <w:rPr>
                <w:noProof/>
                <w:webHidden/>
              </w:rPr>
              <w:fldChar w:fldCharType="end"/>
            </w:r>
          </w:hyperlink>
        </w:p>
        <w:p w14:paraId="4EC66E82" w14:textId="463656F8" w:rsidR="00786B28" w:rsidRDefault="000E2D34">
          <w:pPr>
            <w:pStyle w:val="Sumrio1"/>
            <w:tabs>
              <w:tab w:val="right" w:leader="dot" w:pos="9620"/>
            </w:tabs>
            <w:rPr>
              <w:rFonts w:eastAsiaTheme="minorEastAsia"/>
              <w:noProof/>
              <w:lang w:eastAsia="pt-BR"/>
            </w:rPr>
          </w:pPr>
          <w:hyperlink w:anchor="_Toc20921294" w:history="1">
            <w:r w:rsidR="00786B28" w:rsidRPr="00F603DB">
              <w:rPr>
                <w:rStyle w:val="Hyperlink"/>
                <w:rFonts w:ascii="Times New Roman" w:hAnsi="Times New Roman" w:cs="Times New Roman"/>
                <w:b/>
                <w:bCs/>
                <w:noProof/>
              </w:rPr>
              <w:t>CAPITULO 2</w:t>
            </w:r>
            <w:r w:rsidR="00786B28">
              <w:rPr>
                <w:noProof/>
                <w:webHidden/>
              </w:rPr>
              <w:tab/>
            </w:r>
            <w:r w:rsidR="00786B28">
              <w:rPr>
                <w:noProof/>
                <w:webHidden/>
              </w:rPr>
              <w:fldChar w:fldCharType="begin"/>
            </w:r>
            <w:r w:rsidR="00786B28">
              <w:rPr>
                <w:noProof/>
                <w:webHidden/>
              </w:rPr>
              <w:instrText xml:space="preserve"> PAGEREF _Toc20921294 \h </w:instrText>
            </w:r>
            <w:r w:rsidR="00786B28">
              <w:rPr>
                <w:noProof/>
                <w:webHidden/>
              </w:rPr>
            </w:r>
            <w:r w:rsidR="00786B28">
              <w:rPr>
                <w:noProof/>
                <w:webHidden/>
              </w:rPr>
              <w:fldChar w:fldCharType="separate"/>
            </w:r>
            <w:r w:rsidR="0008128E">
              <w:rPr>
                <w:noProof/>
                <w:webHidden/>
              </w:rPr>
              <w:t>21</w:t>
            </w:r>
            <w:r w:rsidR="00786B28">
              <w:rPr>
                <w:noProof/>
                <w:webHidden/>
              </w:rPr>
              <w:fldChar w:fldCharType="end"/>
            </w:r>
          </w:hyperlink>
        </w:p>
        <w:p w14:paraId="2D8A3DF4" w14:textId="51AD3738" w:rsidR="00786B28" w:rsidRDefault="000E2D34">
          <w:pPr>
            <w:pStyle w:val="Sumrio1"/>
            <w:tabs>
              <w:tab w:val="right" w:leader="dot" w:pos="9620"/>
            </w:tabs>
            <w:rPr>
              <w:rFonts w:eastAsiaTheme="minorEastAsia"/>
              <w:noProof/>
              <w:lang w:eastAsia="pt-BR"/>
            </w:rPr>
          </w:pPr>
          <w:hyperlink w:anchor="_Toc20921295" w:history="1">
            <w:r w:rsidR="00786B28" w:rsidRPr="00F603DB">
              <w:rPr>
                <w:rStyle w:val="Hyperlink"/>
                <w:rFonts w:ascii="Times New Roman" w:hAnsi="Times New Roman" w:cs="Times New Roman"/>
                <w:b/>
                <w:bCs/>
                <w:noProof/>
              </w:rPr>
              <w:t>2 CONCEITOS DA COMPUTAÇÃO</w:t>
            </w:r>
            <w:r w:rsidR="00786B28">
              <w:rPr>
                <w:noProof/>
                <w:webHidden/>
              </w:rPr>
              <w:tab/>
            </w:r>
            <w:r w:rsidR="00786B28">
              <w:rPr>
                <w:noProof/>
                <w:webHidden/>
              </w:rPr>
              <w:fldChar w:fldCharType="begin"/>
            </w:r>
            <w:r w:rsidR="00786B28">
              <w:rPr>
                <w:noProof/>
                <w:webHidden/>
              </w:rPr>
              <w:instrText xml:space="preserve"> PAGEREF _Toc20921295 \h </w:instrText>
            </w:r>
            <w:r w:rsidR="00786B28">
              <w:rPr>
                <w:noProof/>
                <w:webHidden/>
              </w:rPr>
            </w:r>
            <w:r w:rsidR="00786B28">
              <w:rPr>
                <w:noProof/>
                <w:webHidden/>
              </w:rPr>
              <w:fldChar w:fldCharType="separate"/>
            </w:r>
            <w:r w:rsidR="0008128E">
              <w:rPr>
                <w:noProof/>
                <w:webHidden/>
              </w:rPr>
              <w:t>21</w:t>
            </w:r>
            <w:r w:rsidR="00786B28">
              <w:rPr>
                <w:noProof/>
                <w:webHidden/>
              </w:rPr>
              <w:fldChar w:fldCharType="end"/>
            </w:r>
          </w:hyperlink>
        </w:p>
        <w:p w14:paraId="2B77937B" w14:textId="25414A3F" w:rsidR="00786B28" w:rsidRDefault="000E2D34">
          <w:pPr>
            <w:pStyle w:val="Sumrio2"/>
            <w:tabs>
              <w:tab w:val="right" w:leader="dot" w:pos="9620"/>
            </w:tabs>
            <w:rPr>
              <w:rFonts w:eastAsiaTheme="minorEastAsia"/>
              <w:noProof/>
              <w:lang w:eastAsia="pt-BR"/>
            </w:rPr>
          </w:pPr>
          <w:hyperlink w:anchor="_Toc20921296" w:history="1">
            <w:r w:rsidR="00786B28" w:rsidRPr="00F603DB">
              <w:rPr>
                <w:rStyle w:val="Hyperlink"/>
                <w:rFonts w:ascii="Times New Roman" w:hAnsi="Times New Roman" w:cs="Times New Roman"/>
                <w:b/>
                <w:bCs/>
                <w:noProof/>
              </w:rPr>
              <w:t>2.1 Aprendizado de Máquina</w:t>
            </w:r>
            <w:r w:rsidR="00786B28">
              <w:rPr>
                <w:noProof/>
                <w:webHidden/>
              </w:rPr>
              <w:tab/>
            </w:r>
            <w:r w:rsidR="00786B28">
              <w:rPr>
                <w:noProof/>
                <w:webHidden/>
              </w:rPr>
              <w:fldChar w:fldCharType="begin"/>
            </w:r>
            <w:r w:rsidR="00786B28">
              <w:rPr>
                <w:noProof/>
                <w:webHidden/>
              </w:rPr>
              <w:instrText xml:space="preserve"> PAGEREF _Toc20921296 \h </w:instrText>
            </w:r>
            <w:r w:rsidR="00786B28">
              <w:rPr>
                <w:noProof/>
                <w:webHidden/>
              </w:rPr>
            </w:r>
            <w:r w:rsidR="00786B28">
              <w:rPr>
                <w:noProof/>
                <w:webHidden/>
              </w:rPr>
              <w:fldChar w:fldCharType="separate"/>
            </w:r>
            <w:r w:rsidR="0008128E">
              <w:rPr>
                <w:noProof/>
                <w:webHidden/>
              </w:rPr>
              <w:t>21</w:t>
            </w:r>
            <w:r w:rsidR="00786B28">
              <w:rPr>
                <w:noProof/>
                <w:webHidden/>
              </w:rPr>
              <w:fldChar w:fldCharType="end"/>
            </w:r>
          </w:hyperlink>
        </w:p>
        <w:p w14:paraId="2561A75B" w14:textId="69BE3D47" w:rsidR="00786B28" w:rsidRDefault="000E2D34">
          <w:pPr>
            <w:pStyle w:val="Sumrio3"/>
            <w:tabs>
              <w:tab w:val="right" w:leader="dot" w:pos="9620"/>
            </w:tabs>
            <w:rPr>
              <w:rFonts w:eastAsiaTheme="minorEastAsia"/>
              <w:noProof/>
              <w:lang w:eastAsia="pt-BR"/>
            </w:rPr>
          </w:pPr>
          <w:hyperlink w:anchor="_Toc20921297" w:history="1">
            <w:r w:rsidR="00786B28" w:rsidRPr="00F603DB">
              <w:rPr>
                <w:rStyle w:val="Hyperlink"/>
                <w:rFonts w:ascii="Times New Roman" w:hAnsi="Times New Roman" w:cs="Times New Roman"/>
                <w:noProof/>
              </w:rPr>
              <w:t>2.1.1 Aprendizado supervisionado</w:t>
            </w:r>
            <w:r w:rsidR="00786B28">
              <w:rPr>
                <w:noProof/>
                <w:webHidden/>
              </w:rPr>
              <w:tab/>
            </w:r>
            <w:r w:rsidR="00786B28">
              <w:rPr>
                <w:noProof/>
                <w:webHidden/>
              </w:rPr>
              <w:fldChar w:fldCharType="begin"/>
            </w:r>
            <w:r w:rsidR="00786B28">
              <w:rPr>
                <w:noProof/>
                <w:webHidden/>
              </w:rPr>
              <w:instrText xml:space="preserve"> PAGEREF _Toc20921297 \h </w:instrText>
            </w:r>
            <w:r w:rsidR="00786B28">
              <w:rPr>
                <w:noProof/>
                <w:webHidden/>
              </w:rPr>
            </w:r>
            <w:r w:rsidR="00786B28">
              <w:rPr>
                <w:noProof/>
                <w:webHidden/>
              </w:rPr>
              <w:fldChar w:fldCharType="separate"/>
            </w:r>
            <w:r w:rsidR="0008128E">
              <w:rPr>
                <w:noProof/>
                <w:webHidden/>
              </w:rPr>
              <w:t>23</w:t>
            </w:r>
            <w:r w:rsidR="00786B28">
              <w:rPr>
                <w:noProof/>
                <w:webHidden/>
              </w:rPr>
              <w:fldChar w:fldCharType="end"/>
            </w:r>
          </w:hyperlink>
        </w:p>
        <w:p w14:paraId="2E5E2773" w14:textId="6D689216" w:rsidR="00786B28" w:rsidRDefault="000E2D34">
          <w:pPr>
            <w:pStyle w:val="Sumrio3"/>
            <w:tabs>
              <w:tab w:val="right" w:leader="dot" w:pos="9620"/>
            </w:tabs>
            <w:rPr>
              <w:rFonts w:eastAsiaTheme="minorEastAsia"/>
              <w:noProof/>
              <w:lang w:eastAsia="pt-BR"/>
            </w:rPr>
          </w:pPr>
          <w:hyperlink w:anchor="_Toc20921298" w:history="1">
            <w:r w:rsidR="00786B28" w:rsidRPr="00F603DB">
              <w:rPr>
                <w:rStyle w:val="Hyperlink"/>
                <w:rFonts w:ascii="Times New Roman" w:hAnsi="Times New Roman" w:cs="Times New Roman"/>
                <w:noProof/>
              </w:rPr>
              <w:t>2.1.2 Aprendizagem não supervisionada</w:t>
            </w:r>
            <w:r w:rsidR="00786B28">
              <w:rPr>
                <w:noProof/>
                <w:webHidden/>
              </w:rPr>
              <w:tab/>
            </w:r>
            <w:r w:rsidR="00786B28">
              <w:rPr>
                <w:noProof/>
                <w:webHidden/>
              </w:rPr>
              <w:fldChar w:fldCharType="begin"/>
            </w:r>
            <w:r w:rsidR="00786B28">
              <w:rPr>
                <w:noProof/>
                <w:webHidden/>
              </w:rPr>
              <w:instrText xml:space="preserve"> PAGEREF _Toc20921298 \h </w:instrText>
            </w:r>
            <w:r w:rsidR="00786B28">
              <w:rPr>
                <w:noProof/>
                <w:webHidden/>
              </w:rPr>
            </w:r>
            <w:r w:rsidR="00786B28">
              <w:rPr>
                <w:noProof/>
                <w:webHidden/>
              </w:rPr>
              <w:fldChar w:fldCharType="separate"/>
            </w:r>
            <w:r w:rsidR="0008128E">
              <w:rPr>
                <w:noProof/>
                <w:webHidden/>
              </w:rPr>
              <w:t>24</w:t>
            </w:r>
            <w:r w:rsidR="00786B28">
              <w:rPr>
                <w:noProof/>
                <w:webHidden/>
              </w:rPr>
              <w:fldChar w:fldCharType="end"/>
            </w:r>
          </w:hyperlink>
        </w:p>
        <w:p w14:paraId="6D1C3500" w14:textId="64438CE0" w:rsidR="00786B28" w:rsidRDefault="000E2D34">
          <w:pPr>
            <w:pStyle w:val="Sumrio3"/>
            <w:tabs>
              <w:tab w:val="right" w:leader="dot" w:pos="9620"/>
            </w:tabs>
            <w:rPr>
              <w:rFonts w:eastAsiaTheme="minorEastAsia"/>
              <w:noProof/>
              <w:lang w:eastAsia="pt-BR"/>
            </w:rPr>
          </w:pPr>
          <w:hyperlink w:anchor="_Toc20921299" w:history="1">
            <w:r w:rsidR="00786B28" w:rsidRPr="00F603DB">
              <w:rPr>
                <w:rStyle w:val="Hyperlink"/>
                <w:rFonts w:ascii="Times New Roman" w:hAnsi="Times New Roman" w:cs="Times New Roman"/>
                <w:noProof/>
              </w:rPr>
              <w:t>2.1.3 Aprendizagem por reforço</w:t>
            </w:r>
            <w:r w:rsidR="00786B28">
              <w:rPr>
                <w:noProof/>
                <w:webHidden/>
              </w:rPr>
              <w:tab/>
            </w:r>
            <w:r w:rsidR="00786B28">
              <w:rPr>
                <w:noProof/>
                <w:webHidden/>
              </w:rPr>
              <w:fldChar w:fldCharType="begin"/>
            </w:r>
            <w:r w:rsidR="00786B28">
              <w:rPr>
                <w:noProof/>
                <w:webHidden/>
              </w:rPr>
              <w:instrText xml:space="preserve"> PAGEREF _Toc20921299 \h </w:instrText>
            </w:r>
            <w:r w:rsidR="00786B28">
              <w:rPr>
                <w:noProof/>
                <w:webHidden/>
              </w:rPr>
            </w:r>
            <w:r w:rsidR="00786B28">
              <w:rPr>
                <w:noProof/>
                <w:webHidden/>
              </w:rPr>
              <w:fldChar w:fldCharType="separate"/>
            </w:r>
            <w:r w:rsidR="0008128E">
              <w:rPr>
                <w:noProof/>
                <w:webHidden/>
              </w:rPr>
              <w:t>24</w:t>
            </w:r>
            <w:r w:rsidR="00786B28">
              <w:rPr>
                <w:noProof/>
                <w:webHidden/>
              </w:rPr>
              <w:fldChar w:fldCharType="end"/>
            </w:r>
          </w:hyperlink>
        </w:p>
        <w:p w14:paraId="6E2A331D" w14:textId="6C01E616" w:rsidR="00786B28" w:rsidRDefault="000E2D34">
          <w:pPr>
            <w:pStyle w:val="Sumrio2"/>
            <w:tabs>
              <w:tab w:val="right" w:leader="dot" w:pos="9620"/>
            </w:tabs>
            <w:rPr>
              <w:rFonts w:eastAsiaTheme="minorEastAsia"/>
              <w:noProof/>
              <w:lang w:eastAsia="pt-BR"/>
            </w:rPr>
          </w:pPr>
          <w:hyperlink w:anchor="_Toc20921300" w:history="1">
            <w:r w:rsidR="00786B28" w:rsidRPr="00F603DB">
              <w:rPr>
                <w:rStyle w:val="Hyperlink"/>
                <w:rFonts w:ascii="Times New Roman" w:hAnsi="Times New Roman" w:cs="Times New Roman"/>
                <w:b/>
                <w:bCs/>
                <w:noProof/>
              </w:rPr>
              <w:t>2.2 Computação na Nuvem</w:t>
            </w:r>
            <w:r w:rsidR="00786B28">
              <w:rPr>
                <w:noProof/>
                <w:webHidden/>
              </w:rPr>
              <w:tab/>
            </w:r>
            <w:r w:rsidR="00786B28">
              <w:rPr>
                <w:noProof/>
                <w:webHidden/>
              </w:rPr>
              <w:fldChar w:fldCharType="begin"/>
            </w:r>
            <w:r w:rsidR="00786B28">
              <w:rPr>
                <w:noProof/>
                <w:webHidden/>
              </w:rPr>
              <w:instrText xml:space="preserve"> PAGEREF _Toc20921300 \h </w:instrText>
            </w:r>
            <w:r w:rsidR="00786B28">
              <w:rPr>
                <w:noProof/>
                <w:webHidden/>
              </w:rPr>
            </w:r>
            <w:r w:rsidR="00786B28">
              <w:rPr>
                <w:noProof/>
                <w:webHidden/>
              </w:rPr>
              <w:fldChar w:fldCharType="separate"/>
            </w:r>
            <w:r w:rsidR="0008128E">
              <w:rPr>
                <w:noProof/>
                <w:webHidden/>
              </w:rPr>
              <w:t>24</w:t>
            </w:r>
            <w:r w:rsidR="00786B28">
              <w:rPr>
                <w:noProof/>
                <w:webHidden/>
              </w:rPr>
              <w:fldChar w:fldCharType="end"/>
            </w:r>
          </w:hyperlink>
        </w:p>
        <w:p w14:paraId="63F7D1F3" w14:textId="290C67EA" w:rsidR="00786B28" w:rsidRDefault="000E2D34">
          <w:pPr>
            <w:pStyle w:val="Sumrio2"/>
            <w:tabs>
              <w:tab w:val="right" w:leader="dot" w:pos="9620"/>
            </w:tabs>
            <w:rPr>
              <w:rFonts w:eastAsiaTheme="minorEastAsia"/>
              <w:noProof/>
              <w:lang w:eastAsia="pt-BR"/>
            </w:rPr>
          </w:pPr>
          <w:hyperlink w:anchor="_Toc20921301" w:history="1">
            <w:r w:rsidR="00786B28" w:rsidRPr="00F603DB">
              <w:rPr>
                <w:rStyle w:val="Hyperlink"/>
                <w:rFonts w:ascii="Times New Roman" w:hAnsi="Times New Roman" w:cs="Times New Roman"/>
                <w:b/>
                <w:bCs/>
                <w:noProof/>
              </w:rPr>
              <w:t>2.3 IBM Cloud®</w:t>
            </w:r>
            <w:r w:rsidR="00786B28">
              <w:rPr>
                <w:noProof/>
                <w:webHidden/>
              </w:rPr>
              <w:tab/>
            </w:r>
            <w:r w:rsidR="00786B28">
              <w:rPr>
                <w:noProof/>
                <w:webHidden/>
              </w:rPr>
              <w:fldChar w:fldCharType="begin"/>
            </w:r>
            <w:r w:rsidR="00786B28">
              <w:rPr>
                <w:noProof/>
                <w:webHidden/>
              </w:rPr>
              <w:instrText xml:space="preserve"> PAGEREF _Toc20921301 \h </w:instrText>
            </w:r>
            <w:r w:rsidR="00786B28">
              <w:rPr>
                <w:noProof/>
                <w:webHidden/>
              </w:rPr>
            </w:r>
            <w:r w:rsidR="00786B28">
              <w:rPr>
                <w:noProof/>
                <w:webHidden/>
              </w:rPr>
              <w:fldChar w:fldCharType="separate"/>
            </w:r>
            <w:r w:rsidR="0008128E">
              <w:rPr>
                <w:noProof/>
                <w:webHidden/>
              </w:rPr>
              <w:t>27</w:t>
            </w:r>
            <w:r w:rsidR="00786B28">
              <w:rPr>
                <w:noProof/>
                <w:webHidden/>
              </w:rPr>
              <w:fldChar w:fldCharType="end"/>
            </w:r>
          </w:hyperlink>
        </w:p>
        <w:p w14:paraId="353E3F34" w14:textId="544FD50C" w:rsidR="00786B28" w:rsidRDefault="000E2D34">
          <w:pPr>
            <w:pStyle w:val="Sumrio2"/>
            <w:tabs>
              <w:tab w:val="right" w:leader="dot" w:pos="9620"/>
            </w:tabs>
            <w:rPr>
              <w:rFonts w:eastAsiaTheme="minorEastAsia"/>
              <w:noProof/>
              <w:lang w:eastAsia="pt-BR"/>
            </w:rPr>
          </w:pPr>
          <w:hyperlink w:anchor="_Toc20921302" w:history="1">
            <w:r w:rsidR="00786B28" w:rsidRPr="00F603DB">
              <w:rPr>
                <w:rStyle w:val="Hyperlink"/>
                <w:rFonts w:ascii="Times New Roman" w:hAnsi="Times New Roman" w:cs="Times New Roman"/>
                <w:b/>
                <w:bCs/>
                <w:noProof/>
              </w:rPr>
              <w:t>2.4 IBM Cloud Services</w:t>
            </w:r>
            <w:r w:rsidR="00786B28">
              <w:rPr>
                <w:noProof/>
                <w:webHidden/>
              </w:rPr>
              <w:tab/>
            </w:r>
            <w:r w:rsidR="00786B28">
              <w:rPr>
                <w:noProof/>
                <w:webHidden/>
              </w:rPr>
              <w:fldChar w:fldCharType="begin"/>
            </w:r>
            <w:r w:rsidR="00786B28">
              <w:rPr>
                <w:noProof/>
                <w:webHidden/>
              </w:rPr>
              <w:instrText xml:space="preserve"> PAGEREF _Toc20921302 \h </w:instrText>
            </w:r>
            <w:r w:rsidR="00786B28">
              <w:rPr>
                <w:noProof/>
                <w:webHidden/>
              </w:rPr>
            </w:r>
            <w:r w:rsidR="00786B28">
              <w:rPr>
                <w:noProof/>
                <w:webHidden/>
              </w:rPr>
              <w:fldChar w:fldCharType="separate"/>
            </w:r>
            <w:r w:rsidR="0008128E">
              <w:rPr>
                <w:noProof/>
                <w:webHidden/>
              </w:rPr>
              <w:t>27</w:t>
            </w:r>
            <w:r w:rsidR="00786B28">
              <w:rPr>
                <w:noProof/>
                <w:webHidden/>
              </w:rPr>
              <w:fldChar w:fldCharType="end"/>
            </w:r>
          </w:hyperlink>
        </w:p>
        <w:p w14:paraId="300B8542" w14:textId="29AC64B1" w:rsidR="00786B28" w:rsidRDefault="000E2D34">
          <w:pPr>
            <w:pStyle w:val="Sumrio3"/>
            <w:tabs>
              <w:tab w:val="right" w:leader="dot" w:pos="9620"/>
            </w:tabs>
            <w:rPr>
              <w:rFonts w:eastAsiaTheme="minorEastAsia"/>
              <w:noProof/>
              <w:lang w:eastAsia="pt-BR"/>
            </w:rPr>
          </w:pPr>
          <w:hyperlink w:anchor="_Toc20921303" w:history="1">
            <w:r w:rsidR="00786B28" w:rsidRPr="00F603DB">
              <w:rPr>
                <w:rStyle w:val="Hyperlink"/>
                <w:rFonts w:ascii="Times New Roman" w:hAnsi="Times New Roman" w:cs="Times New Roman"/>
                <w:noProof/>
              </w:rPr>
              <w:t>2.4.1 Cloud Object Storage</w:t>
            </w:r>
            <w:r w:rsidR="00786B28">
              <w:rPr>
                <w:noProof/>
                <w:webHidden/>
              </w:rPr>
              <w:tab/>
            </w:r>
            <w:r w:rsidR="00786B28">
              <w:rPr>
                <w:noProof/>
                <w:webHidden/>
              </w:rPr>
              <w:fldChar w:fldCharType="begin"/>
            </w:r>
            <w:r w:rsidR="00786B28">
              <w:rPr>
                <w:noProof/>
                <w:webHidden/>
              </w:rPr>
              <w:instrText xml:space="preserve"> PAGEREF _Toc20921303 \h </w:instrText>
            </w:r>
            <w:r w:rsidR="00786B28">
              <w:rPr>
                <w:noProof/>
                <w:webHidden/>
              </w:rPr>
            </w:r>
            <w:r w:rsidR="00786B28">
              <w:rPr>
                <w:noProof/>
                <w:webHidden/>
              </w:rPr>
              <w:fldChar w:fldCharType="separate"/>
            </w:r>
            <w:r w:rsidR="0008128E">
              <w:rPr>
                <w:noProof/>
                <w:webHidden/>
              </w:rPr>
              <w:t>29</w:t>
            </w:r>
            <w:r w:rsidR="00786B28">
              <w:rPr>
                <w:noProof/>
                <w:webHidden/>
              </w:rPr>
              <w:fldChar w:fldCharType="end"/>
            </w:r>
          </w:hyperlink>
        </w:p>
        <w:p w14:paraId="450406E0" w14:textId="6A2AC21F" w:rsidR="00786B28" w:rsidRDefault="000E2D34">
          <w:pPr>
            <w:pStyle w:val="Sumrio3"/>
            <w:tabs>
              <w:tab w:val="right" w:leader="dot" w:pos="9620"/>
            </w:tabs>
            <w:rPr>
              <w:rFonts w:eastAsiaTheme="minorEastAsia"/>
              <w:noProof/>
              <w:lang w:eastAsia="pt-BR"/>
            </w:rPr>
          </w:pPr>
          <w:hyperlink w:anchor="_Toc20921304" w:history="1">
            <w:r w:rsidR="00786B28" w:rsidRPr="00F603DB">
              <w:rPr>
                <w:rStyle w:val="Hyperlink"/>
                <w:rFonts w:ascii="Times New Roman" w:hAnsi="Times New Roman" w:cs="Times New Roman"/>
                <w:noProof/>
                <w:lang w:val="en-US"/>
              </w:rPr>
              <w:t>2.4.2 Watson Studio e Watson Machine Learn</w:t>
            </w:r>
            <w:r w:rsidR="00786B28">
              <w:rPr>
                <w:noProof/>
                <w:webHidden/>
              </w:rPr>
              <w:tab/>
            </w:r>
            <w:r w:rsidR="00786B28">
              <w:rPr>
                <w:noProof/>
                <w:webHidden/>
              </w:rPr>
              <w:fldChar w:fldCharType="begin"/>
            </w:r>
            <w:r w:rsidR="00786B28">
              <w:rPr>
                <w:noProof/>
                <w:webHidden/>
              </w:rPr>
              <w:instrText xml:space="preserve"> PAGEREF _Toc20921304 \h </w:instrText>
            </w:r>
            <w:r w:rsidR="00786B28">
              <w:rPr>
                <w:noProof/>
                <w:webHidden/>
              </w:rPr>
            </w:r>
            <w:r w:rsidR="00786B28">
              <w:rPr>
                <w:noProof/>
                <w:webHidden/>
              </w:rPr>
              <w:fldChar w:fldCharType="separate"/>
            </w:r>
            <w:r w:rsidR="0008128E">
              <w:rPr>
                <w:noProof/>
                <w:webHidden/>
              </w:rPr>
              <w:t>30</w:t>
            </w:r>
            <w:r w:rsidR="00786B28">
              <w:rPr>
                <w:noProof/>
                <w:webHidden/>
              </w:rPr>
              <w:fldChar w:fldCharType="end"/>
            </w:r>
          </w:hyperlink>
        </w:p>
        <w:p w14:paraId="4688874E" w14:textId="34B604BF" w:rsidR="00786B28" w:rsidRDefault="000E2D34">
          <w:pPr>
            <w:pStyle w:val="Sumrio3"/>
            <w:tabs>
              <w:tab w:val="right" w:leader="dot" w:pos="9620"/>
            </w:tabs>
            <w:rPr>
              <w:rFonts w:eastAsiaTheme="minorEastAsia"/>
              <w:noProof/>
              <w:lang w:eastAsia="pt-BR"/>
            </w:rPr>
          </w:pPr>
          <w:hyperlink w:anchor="_Toc20921305" w:history="1">
            <w:r w:rsidR="00786B28" w:rsidRPr="00F603DB">
              <w:rPr>
                <w:rStyle w:val="Hyperlink"/>
                <w:rFonts w:ascii="Times New Roman" w:hAnsi="Times New Roman" w:cs="Times New Roman"/>
                <w:noProof/>
                <w:shd w:val="clear" w:color="auto" w:fill="FFFFFF"/>
              </w:rPr>
              <w:t xml:space="preserve">2.4.3 IBM SPSS </w:t>
            </w:r>
            <w:r w:rsidR="00786B28" w:rsidRPr="00F603DB">
              <w:rPr>
                <w:rStyle w:val="Hyperlink"/>
                <w:rFonts w:ascii="Times New Roman" w:hAnsi="Times New Roman" w:cs="Times New Roman"/>
                <w:noProof/>
              </w:rPr>
              <w:t>Modeler</w:t>
            </w:r>
            <w:r w:rsidR="00786B28">
              <w:rPr>
                <w:noProof/>
                <w:webHidden/>
              </w:rPr>
              <w:tab/>
            </w:r>
            <w:r w:rsidR="00786B28">
              <w:rPr>
                <w:noProof/>
                <w:webHidden/>
              </w:rPr>
              <w:fldChar w:fldCharType="begin"/>
            </w:r>
            <w:r w:rsidR="00786B28">
              <w:rPr>
                <w:noProof/>
                <w:webHidden/>
              </w:rPr>
              <w:instrText xml:space="preserve"> PAGEREF _Toc20921305 \h </w:instrText>
            </w:r>
            <w:r w:rsidR="00786B28">
              <w:rPr>
                <w:noProof/>
                <w:webHidden/>
              </w:rPr>
            </w:r>
            <w:r w:rsidR="00786B28">
              <w:rPr>
                <w:noProof/>
                <w:webHidden/>
              </w:rPr>
              <w:fldChar w:fldCharType="separate"/>
            </w:r>
            <w:r w:rsidR="0008128E">
              <w:rPr>
                <w:noProof/>
                <w:webHidden/>
              </w:rPr>
              <w:t>33</w:t>
            </w:r>
            <w:r w:rsidR="00786B28">
              <w:rPr>
                <w:noProof/>
                <w:webHidden/>
              </w:rPr>
              <w:fldChar w:fldCharType="end"/>
            </w:r>
          </w:hyperlink>
        </w:p>
        <w:p w14:paraId="7EBBA38F" w14:textId="603344AA" w:rsidR="00786B28" w:rsidRDefault="000E2D34">
          <w:pPr>
            <w:pStyle w:val="Sumrio2"/>
            <w:tabs>
              <w:tab w:val="right" w:leader="dot" w:pos="9620"/>
            </w:tabs>
            <w:rPr>
              <w:rFonts w:eastAsiaTheme="minorEastAsia"/>
              <w:noProof/>
              <w:lang w:eastAsia="pt-BR"/>
            </w:rPr>
          </w:pPr>
          <w:hyperlink w:anchor="_Toc20921306" w:history="1">
            <w:r w:rsidR="00786B28" w:rsidRPr="00F603DB">
              <w:rPr>
                <w:rStyle w:val="Hyperlink"/>
                <w:rFonts w:ascii="Times New Roman" w:hAnsi="Times New Roman" w:cs="Times New Roman"/>
                <w:b/>
                <w:bCs/>
                <w:noProof/>
                <w:shd w:val="clear" w:color="auto" w:fill="FFFFFF"/>
              </w:rPr>
              <w:t>2.5 Medidas de Precisão</w:t>
            </w:r>
            <w:r w:rsidR="00786B28">
              <w:rPr>
                <w:noProof/>
                <w:webHidden/>
              </w:rPr>
              <w:tab/>
            </w:r>
            <w:r w:rsidR="00786B28">
              <w:rPr>
                <w:noProof/>
                <w:webHidden/>
              </w:rPr>
              <w:fldChar w:fldCharType="begin"/>
            </w:r>
            <w:r w:rsidR="00786B28">
              <w:rPr>
                <w:noProof/>
                <w:webHidden/>
              </w:rPr>
              <w:instrText xml:space="preserve"> PAGEREF _Toc20921306 \h </w:instrText>
            </w:r>
            <w:r w:rsidR="00786B28">
              <w:rPr>
                <w:noProof/>
                <w:webHidden/>
              </w:rPr>
            </w:r>
            <w:r w:rsidR="00786B28">
              <w:rPr>
                <w:noProof/>
                <w:webHidden/>
              </w:rPr>
              <w:fldChar w:fldCharType="separate"/>
            </w:r>
            <w:r w:rsidR="0008128E">
              <w:rPr>
                <w:noProof/>
                <w:webHidden/>
              </w:rPr>
              <w:t>37</w:t>
            </w:r>
            <w:r w:rsidR="00786B28">
              <w:rPr>
                <w:noProof/>
                <w:webHidden/>
              </w:rPr>
              <w:fldChar w:fldCharType="end"/>
            </w:r>
          </w:hyperlink>
        </w:p>
        <w:p w14:paraId="7F7E982F" w14:textId="48238FBE" w:rsidR="00786B28" w:rsidRDefault="000E2D34">
          <w:pPr>
            <w:pStyle w:val="Sumrio1"/>
            <w:tabs>
              <w:tab w:val="right" w:leader="dot" w:pos="9620"/>
            </w:tabs>
            <w:rPr>
              <w:rFonts w:eastAsiaTheme="minorEastAsia"/>
              <w:noProof/>
              <w:lang w:eastAsia="pt-BR"/>
            </w:rPr>
          </w:pPr>
          <w:hyperlink w:anchor="_Toc20921307" w:history="1">
            <w:r w:rsidR="00786B28" w:rsidRPr="00F603DB">
              <w:rPr>
                <w:rStyle w:val="Hyperlink"/>
                <w:rFonts w:ascii="Times New Roman" w:hAnsi="Times New Roman" w:cs="Times New Roman"/>
                <w:b/>
                <w:bCs/>
                <w:noProof/>
              </w:rPr>
              <w:t>CAPITULO 3</w:t>
            </w:r>
            <w:r w:rsidR="00786B28">
              <w:rPr>
                <w:noProof/>
                <w:webHidden/>
              </w:rPr>
              <w:tab/>
            </w:r>
            <w:r w:rsidR="00786B28">
              <w:rPr>
                <w:noProof/>
                <w:webHidden/>
              </w:rPr>
              <w:fldChar w:fldCharType="begin"/>
            </w:r>
            <w:r w:rsidR="00786B28">
              <w:rPr>
                <w:noProof/>
                <w:webHidden/>
              </w:rPr>
              <w:instrText xml:space="preserve"> PAGEREF _Toc20921307 \h </w:instrText>
            </w:r>
            <w:r w:rsidR="00786B28">
              <w:rPr>
                <w:noProof/>
                <w:webHidden/>
              </w:rPr>
            </w:r>
            <w:r w:rsidR="00786B28">
              <w:rPr>
                <w:noProof/>
                <w:webHidden/>
              </w:rPr>
              <w:fldChar w:fldCharType="separate"/>
            </w:r>
            <w:r w:rsidR="0008128E">
              <w:rPr>
                <w:noProof/>
                <w:webHidden/>
              </w:rPr>
              <w:t>40</w:t>
            </w:r>
            <w:r w:rsidR="00786B28">
              <w:rPr>
                <w:noProof/>
                <w:webHidden/>
              </w:rPr>
              <w:fldChar w:fldCharType="end"/>
            </w:r>
          </w:hyperlink>
        </w:p>
        <w:p w14:paraId="36A1515D" w14:textId="30AA2328" w:rsidR="00786B28" w:rsidRDefault="000E2D34">
          <w:pPr>
            <w:pStyle w:val="Sumrio1"/>
            <w:tabs>
              <w:tab w:val="right" w:leader="dot" w:pos="9620"/>
            </w:tabs>
            <w:rPr>
              <w:rFonts w:eastAsiaTheme="minorEastAsia"/>
              <w:noProof/>
              <w:lang w:eastAsia="pt-BR"/>
            </w:rPr>
          </w:pPr>
          <w:hyperlink w:anchor="_Toc20921308" w:history="1">
            <w:r w:rsidR="00786B28" w:rsidRPr="00F603DB">
              <w:rPr>
                <w:rStyle w:val="Hyperlink"/>
                <w:rFonts w:ascii="Times New Roman" w:hAnsi="Times New Roman" w:cs="Times New Roman"/>
                <w:b/>
                <w:bCs/>
                <w:noProof/>
              </w:rPr>
              <w:t>3 MÁQUINAS DE VETORES DE SUPORTE</w:t>
            </w:r>
            <w:r w:rsidR="00786B28">
              <w:rPr>
                <w:noProof/>
                <w:webHidden/>
              </w:rPr>
              <w:tab/>
            </w:r>
            <w:r w:rsidR="00786B28">
              <w:rPr>
                <w:noProof/>
                <w:webHidden/>
              </w:rPr>
              <w:fldChar w:fldCharType="begin"/>
            </w:r>
            <w:r w:rsidR="00786B28">
              <w:rPr>
                <w:noProof/>
                <w:webHidden/>
              </w:rPr>
              <w:instrText xml:space="preserve"> PAGEREF _Toc20921308 \h </w:instrText>
            </w:r>
            <w:r w:rsidR="00786B28">
              <w:rPr>
                <w:noProof/>
                <w:webHidden/>
              </w:rPr>
            </w:r>
            <w:r w:rsidR="00786B28">
              <w:rPr>
                <w:noProof/>
                <w:webHidden/>
              </w:rPr>
              <w:fldChar w:fldCharType="separate"/>
            </w:r>
            <w:r w:rsidR="0008128E">
              <w:rPr>
                <w:noProof/>
                <w:webHidden/>
              </w:rPr>
              <w:t>40</w:t>
            </w:r>
            <w:r w:rsidR="00786B28">
              <w:rPr>
                <w:noProof/>
                <w:webHidden/>
              </w:rPr>
              <w:fldChar w:fldCharType="end"/>
            </w:r>
          </w:hyperlink>
        </w:p>
        <w:p w14:paraId="65BB3439" w14:textId="2A5EED79" w:rsidR="00786B28" w:rsidRDefault="000E2D34">
          <w:pPr>
            <w:pStyle w:val="Sumrio2"/>
            <w:tabs>
              <w:tab w:val="right" w:leader="dot" w:pos="9620"/>
            </w:tabs>
            <w:rPr>
              <w:rFonts w:eastAsiaTheme="minorEastAsia"/>
              <w:noProof/>
              <w:lang w:eastAsia="pt-BR"/>
            </w:rPr>
          </w:pPr>
          <w:hyperlink w:anchor="_Toc20921309" w:history="1">
            <w:r w:rsidR="00786B28" w:rsidRPr="00F603DB">
              <w:rPr>
                <w:rStyle w:val="Hyperlink"/>
                <w:rFonts w:ascii="Times New Roman" w:hAnsi="Times New Roman" w:cs="Times New Roman"/>
                <w:b/>
                <w:bCs/>
                <w:noProof/>
              </w:rPr>
              <w:t>3.1 Considerações sobre a Escolha do Classificador</w:t>
            </w:r>
            <w:r w:rsidR="00786B28">
              <w:rPr>
                <w:noProof/>
                <w:webHidden/>
              </w:rPr>
              <w:tab/>
            </w:r>
            <w:r w:rsidR="00786B28">
              <w:rPr>
                <w:noProof/>
                <w:webHidden/>
              </w:rPr>
              <w:fldChar w:fldCharType="begin"/>
            </w:r>
            <w:r w:rsidR="00786B28">
              <w:rPr>
                <w:noProof/>
                <w:webHidden/>
              </w:rPr>
              <w:instrText xml:space="preserve"> PAGEREF _Toc20921309 \h </w:instrText>
            </w:r>
            <w:r w:rsidR="00786B28">
              <w:rPr>
                <w:noProof/>
                <w:webHidden/>
              </w:rPr>
            </w:r>
            <w:r w:rsidR="00786B28">
              <w:rPr>
                <w:noProof/>
                <w:webHidden/>
              </w:rPr>
              <w:fldChar w:fldCharType="separate"/>
            </w:r>
            <w:r w:rsidR="0008128E">
              <w:rPr>
                <w:noProof/>
                <w:webHidden/>
              </w:rPr>
              <w:t>41</w:t>
            </w:r>
            <w:r w:rsidR="00786B28">
              <w:rPr>
                <w:noProof/>
                <w:webHidden/>
              </w:rPr>
              <w:fldChar w:fldCharType="end"/>
            </w:r>
          </w:hyperlink>
        </w:p>
        <w:p w14:paraId="59CF6DEF" w14:textId="368C7D32" w:rsidR="00786B28" w:rsidRDefault="000E2D34">
          <w:pPr>
            <w:pStyle w:val="Sumrio3"/>
            <w:tabs>
              <w:tab w:val="right" w:leader="dot" w:pos="9620"/>
            </w:tabs>
            <w:rPr>
              <w:rFonts w:eastAsiaTheme="minorEastAsia"/>
              <w:noProof/>
              <w:lang w:eastAsia="pt-BR"/>
            </w:rPr>
          </w:pPr>
          <w:hyperlink w:anchor="_Toc20921310" w:history="1">
            <w:r w:rsidR="00786B28" w:rsidRPr="00F603DB">
              <w:rPr>
                <w:rStyle w:val="Hyperlink"/>
                <w:rFonts w:ascii="Times New Roman" w:hAnsi="Times New Roman" w:cs="Times New Roman"/>
                <w:noProof/>
              </w:rPr>
              <w:t>3.1.1 Limite no risco esperado</w:t>
            </w:r>
            <w:r w:rsidR="00786B28">
              <w:rPr>
                <w:noProof/>
                <w:webHidden/>
              </w:rPr>
              <w:tab/>
            </w:r>
            <w:r w:rsidR="00786B28">
              <w:rPr>
                <w:noProof/>
                <w:webHidden/>
              </w:rPr>
              <w:fldChar w:fldCharType="begin"/>
            </w:r>
            <w:r w:rsidR="00786B28">
              <w:rPr>
                <w:noProof/>
                <w:webHidden/>
              </w:rPr>
              <w:instrText xml:space="preserve"> PAGEREF _Toc20921310 \h </w:instrText>
            </w:r>
            <w:r w:rsidR="00786B28">
              <w:rPr>
                <w:noProof/>
                <w:webHidden/>
              </w:rPr>
            </w:r>
            <w:r w:rsidR="00786B28">
              <w:rPr>
                <w:noProof/>
                <w:webHidden/>
              </w:rPr>
              <w:fldChar w:fldCharType="separate"/>
            </w:r>
            <w:r w:rsidR="0008128E">
              <w:rPr>
                <w:noProof/>
                <w:webHidden/>
              </w:rPr>
              <w:t>42</w:t>
            </w:r>
            <w:r w:rsidR="00786B28">
              <w:rPr>
                <w:noProof/>
                <w:webHidden/>
              </w:rPr>
              <w:fldChar w:fldCharType="end"/>
            </w:r>
          </w:hyperlink>
        </w:p>
        <w:p w14:paraId="05B95400" w14:textId="42609FD8" w:rsidR="00786B28" w:rsidRDefault="000E2D34">
          <w:pPr>
            <w:pStyle w:val="Sumrio2"/>
            <w:tabs>
              <w:tab w:val="right" w:leader="dot" w:pos="9620"/>
            </w:tabs>
            <w:rPr>
              <w:rFonts w:eastAsiaTheme="minorEastAsia"/>
              <w:noProof/>
              <w:lang w:eastAsia="pt-BR"/>
            </w:rPr>
          </w:pPr>
          <w:hyperlink w:anchor="_Toc20921311" w:history="1">
            <w:r w:rsidR="00786B28" w:rsidRPr="00F603DB">
              <w:rPr>
                <w:rStyle w:val="Hyperlink"/>
                <w:rFonts w:ascii="Times New Roman" w:hAnsi="Times New Roman" w:cs="Times New Roman"/>
                <w:b/>
                <w:bCs/>
                <w:noProof/>
              </w:rPr>
              <w:t>3.2 MVS Linear</w:t>
            </w:r>
            <w:r w:rsidR="00786B28">
              <w:rPr>
                <w:noProof/>
                <w:webHidden/>
              </w:rPr>
              <w:tab/>
            </w:r>
            <w:r w:rsidR="00786B28">
              <w:rPr>
                <w:noProof/>
                <w:webHidden/>
              </w:rPr>
              <w:fldChar w:fldCharType="begin"/>
            </w:r>
            <w:r w:rsidR="00786B28">
              <w:rPr>
                <w:noProof/>
                <w:webHidden/>
              </w:rPr>
              <w:instrText xml:space="preserve"> PAGEREF _Toc20921311 \h </w:instrText>
            </w:r>
            <w:r w:rsidR="00786B28">
              <w:rPr>
                <w:noProof/>
                <w:webHidden/>
              </w:rPr>
            </w:r>
            <w:r w:rsidR="00786B28">
              <w:rPr>
                <w:noProof/>
                <w:webHidden/>
              </w:rPr>
              <w:fldChar w:fldCharType="separate"/>
            </w:r>
            <w:r w:rsidR="0008128E">
              <w:rPr>
                <w:noProof/>
                <w:webHidden/>
              </w:rPr>
              <w:t>48</w:t>
            </w:r>
            <w:r w:rsidR="00786B28">
              <w:rPr>
                <w:noProof/>
                <w:webHidden/>
              </w:rPr>
              <w:fldChar w:fldCharType="end"/>
            </w:r>
          </w:hyperlink>
        </w:p>
        <w:p w14:paraId="31D8463D" w14:textId="42781581" w:rsidR="00786B28" w:rsidRDefault="000E2D34">
          <w:pPr>
            <w:pStyle w:val="Sumrio2"/>
            <w:tabs>
              <w:tab w:val="right" w:leader="dot" w:pos="9620"/>
            </w:tabs>
            <w:rPr>
              <w:rFonts w:eastAsiaTheme="minorEastAsia"/>
              <w:noProof/>
              <w:lang w:eastAsia="pt-BR"/>
            </w:rPr>
          </w:pPr>
          <w:hyperlink w:anchor="_Toc20921312" w:history="1">
            <w:r w:rsidR="00786B28" w:rsidRPr="00F603DB">
              <w:rPr>
                <w:rStyle w:val="Hyperlink"/>
                <w:rFonts w:ascii="Times New Roman" w:hAnsi="Times New Roman" w:cs="Times New Roman"/>
                <w:noProof/>
              </w:rPr>
              <w:t>3.2.1 MVS margem rígida</w:t>
            </w:r>
            <w:r w:rsidR="00786B28">
              <w:rPr>
                <w:noProof/>
                <w:webHidden/>
              </w:rPr>
              <w:tab/>
            </w:r>
            <w:r w:rsidR="00786B28">
              <w:rPr>
                <w:noProof/>
                <w:webHidden/>
              </w:rPr>
              <w:fldChar w:fldCharType="begin"/>
            </w:r>
            <w:r w:rsidR="00786B28">
              <w:rPr>
                <w:noProof/>
                <w:webHidden/>
              </w:rPr>
              <w:instrText xml:space="preserve"> PAGEREF _Toc20921312 \h </w:instrText>
            </w:r>
            <w:r w:rsidR="00786B28">
              <w:rPr>
                <w:noProof/>
                <w:webHidden/>
              </w:rPr>
            </w:r>
            <w:r w:rsidR="00786B28">
              <w:rPr>
                <w:noProof/>
                <w:webHidden/>
              </w:rPr>
              <w:fldChar w:fldCharType="separate"/>
            </w:r>
            <w:r w:rsidR="0008128E">
              <w:rPr>
                <w:noProof/>
                <w:webHidden/>
              </w:rPr>
              <w:t>48</w:t>
            </w:r>
            <w:r w:rsidR="00786B28">
              <w:rPr>
                <w:noProof/>
                <w:webHidden/>
              </w:rPr>
              <w:fldChar w:fldCharType="end"/>
            </w:r>
          </w:hyperlink>
        </w:p>
        <w:p w14:paraId="510B5B84" w14:textId="3F8FDCE6" w:rsidR="00786B28" w:rsidRDefault="000E2D34">
          <w:pPr>
            <w:pStyle w:val="Sumrio3"/>
            <w:tabs>
              <w:tab w:val="right" w:leader="dot" w:pos="9620"/>
            </w:tabs>
            <w:rPr>
              <w:rFonts w:eastAsiaTheme="minorEastAsia"/>
              <w:noProof/>
              <w:lang w:eastAsia="pt-BR"/>
            </w:rPr>
          </w:pPr>
          <w:hyperlink w:anchor="_Toc20921313" w:history="1">
            <w:r w:rsidR="00786B28" w:rsidRPr="00F603DB">
              <w:rPr>
                <w:rStyle w:val="Hyperlink"/>
                <w:rFonts w:ascii="Times New Roman" w:hAnsi="Times New Roman" w:cs="Times New Roman"/>
                <w:noProof/>
              </w:rPr>
              <w:t>3.2.2 MVS margem suave</w:t>
            </w:r>
            <w:r w:rsidR="00786B28">
              <w:rPr>
                <w:noProof/>
                <w:webHidden/>
              </w:rPr>
              <w:tab/>
            </w:r>
            <w:r w:rsidR="00786B28">
              <w:rPr>
                <w:noProof/>
                <w:webHidden/>
              </w:rPr>
              <w:fldChar w:fldCharType="begin"/>
            </w:r>
            <w:r w:rsidR="00786B28">
              <w:rPr>
                <w:noProof/>
                <w:webHidden/>
              </w:rPr>
              <w:instrText xml:space="preserve"> PAGEREF _Toc20921313 \h </w:instrText>
            </w:r>
            <w:r w:rsidR="00786B28">
              <w:rPr>
                <w:noProof/>
                <w:webHidden/>
              </w:rPr>
            </w:r>
            <w:r w:rsidR="00786B28">
              <w:rPr>
                <w:noProof/>
                <w:webHidden/>
              </w:rPr>
              <w:fldChar w:fldCharType="separate"/>
            </w:r>
            <w:r w:rsidR="0008128E">
              <w:rPr>
                <w:noProof/>
                <w:webHidden/>
              </w:rPr>
              <w:t>53</w:t>
            </w:r>
            <w:r w:rsidR="00786B28">
              <w:rPr>
                <w:noProof/>
                <w:webHidden/>
              </w:rPr>
              <w:fldChar w:fldCharType="end"/>
            </w:r>
          </w:hyperlink>
        </w:p>
        <w:p w14:paraId="3BC2AA20" w14:textId="42D1BBF1" w:rsidR="00786B28" w:rsidRDefault="000E2D34">
          <w:pPr>
            <w:pStyle w:val="Sumrio2"/>
            <w:tabs>
              <w:tab w:val="right" w:leader="dot" w:pos="9620"/>
            </w:tabs>
            <w:rPr>
              <w:rFonts w:eastAsiaTheme="minorEastAsia"/>
              <w:noProof/>
              <w:lang w:eastAsia="pt-BR"/>
            </w:rPr>
          </w:pPr>
          <w:hyperlink w:anchor="_Toc20921314" w:history="1">
            <w:r w:rsidR="00786B28" w:rsidRPr="00F603DB">
              <w:rPr>
                <w:rStyle w:val="Hyperlink"/>
                <w:rFonts w:ascii="Times New Roman" w:hAnsi="Times New Roman" w:cs="Times New Roman"/>
                <w:b/>
                <w:bCs/>
                <w:noProof/>
              </w:rPr>
              <w:t>3.3 MVS Não Linear</w:t>
            </w:r>
            <w:r w:rsidR="00786B28">
              <w:rPr>
                <w:noProof/>
                <w:webHidden/>
              </w:rPr>
              <w:tab/>
            </w:r>
            <w:r w:rsidR="00786B28">
              <w:rPr>
                <w:noProof/>
                <w:webHidden/>
              </w:rPr>
              <w:fldChar w:fldCharType="begin"/>
            </w:r>
            <w:r w:rsidR="00786B28">
              <w:rPr>
                <w:noProof/>
                <w:webHidden/>
              </w:rPr>
              <w:instrText xml:space="preserve"> PAGEREF _Toc20921314 \h </w:instrText>
            </w:r>
            <w:r w:rsidR="00786B28">
              <w:rPr>
                <w:noProof/>
                <w:webHidden/>
              </w:rPr>
            </w:r>
            <w:r w:rsidR="00786B28">
              <w:rPr>
                <w:noProof/>
                <w:webHidden/>
              </w:rPr>
              <w:fldChar w:fldCharType="separate"/>
            </w:r>
            <w:r w:rsidR="0008128E">
              <w:rPr>
                <w:noProof/>
                <w:webHidden/>
              </w:rPr>
              <w:t>55</w:t>
            </w:r>
            <w:r w:rsidR="00786B28">
              <w:rPr>
                <w:noProof/>
                <w:webHidden/>
              </w:rPr>
              <w:fldChar w:fldCharType="end"/>
            </w:r>
          </w:hyperlink>
        </w:p>
        <w:p w14:paraId="360558EE" w14:textId="122DC8CE" w:rsidR="00786B28" w:rsidRDefault="000E2D34">
          <w:pPr>
            <w:pStyle w:val="Sumrio1"/>
            <w:tabs>
              <w:tab w:val="right" w:leader="dot" w:pos="9620"/>
            </w:tabs>
            <w:rPr>
              <w:rFonts w:eastAsiaTheme="minorEastAsia"/>
              <w:noProof/>
              <w:lang w:eastAsia="pt-BR"/>
            </w:rPr>
          </w:pPr>
          <w:hyperlink w:anchor="_Toc20921315" w:history="1">
            <w:r w:rsidR="00786B28" w:rsidRPr="00F603DB">
              <w:rPr>
                <w:rStyle w:val="Hyperlink"/>
                <w:rFonts w:ascii="Times New Roman" w:hAnsi="Times New Roman" w:cs="Times New Roman"/>
                <w:b/>
                <w:bCs/>
                <w:noProof/>
              </w:rPr>
              <w:t>CAPITULO 4</w:t>
            </w:r>
            <w:r w:rsidR="00786B28">
              <w:rPr>
                <w:noProof/>
                <w:webHidden/>
              </w:rPr>
              <w:tab/>
            </w:r>
            <w:r w:rsidR="00786B28">
              <w:rPr>
                <w:noProof/>
                <w:webHidden/>
              </w:rPr>
              <w:fldChar w:fldCharType="begin"/>
            </w:r>
            <w:r w:rsidR="00786B28">
              <w:rPr>
                <w:noProof/>
                <w:webHidden/>
              </w:rPr>
              <w:instrText xml:space="preserve"> PAGEREF _Toc20921315 \h </w:instrText>
            </w:r>
            <w:r w:rsidR="00786B28">
              <w:rPr>
                <w:noProof/>
                <w:webHidden/>
              </w:rPr>
            </w:r>
            <w:r w:rsidR="00786B28">
              <w:rPr>
                <w:noProof/>
                <w:webHidden/>
              </w:rPr>
              <w:fldChar w:fldCharType="separate"/>
            </w:r>
            <w:r w:rsidR="0008128E">
              <w:rPr>
                <w:noProof/>
                <w:webHidden/>
              </w:rPr>
              <w:t>61</w:t>
            </w:r>
            <w:r w:rsidR="00786B28">
              <w:rPr>
                <w:noProof/>
                <w:webHidden/>
              </w:rPr>
              <w:fldChar w:fldCharType="end"/>
            </w:r>
          </w:hyperlink>
        </w:p>
        <w:p w14:paraId="06316AFF" w14:textId="3FC7EE7C" w:rsidR="00786B28" w:rsidRDefault="000E2D34">
          <w:pPr>
            <w:pStyle w:val="Sumrio1"/>
            <w:tabs>
              <w:tab w:val="right" w:leader="dot" w:pos="9620"/>
            </w:tabs>
            <w:rPr>
              <w:rFonts w:eastAsiaTheme="minorEastAsia"/>
              <w:noProof/>
              <w:lang w:eastAsia="pt-BR"/>
            </w:rPr>
          </w:pPr>
          <w:hyperlink w:anchor="_Toc20921316" w:history="1">
            <w:r w:rsidR="00786B28" w:rsidRPr="00F603DB">
              <w:rPr>
                <w:rStyle w:val="Hyperlink"/>
                <w:rFonts w:ascii="Times New Roman" w:hAnsi="Times New Roman" w:cs="Times New Roman"/>
                <w:b/>
                <w:bCs/>
                <w:noProof/>
              </w:rPr>
              <w:t>4 MATERIAIS e MONTAGEM</w:t>
            </w:r>
            <w:r w:rsidR="00786B28">
              <w:rPr>
                <w:noProof/>
                <w:webHidden/>
              </w:rPr>
              <w:tab/>
            </w:r>
            <w:r w:rsidR="00786B28">
              <w:rPr>
                <w:noProof/>
                <w:webHidden/>
              </w:rPr>
              <w:fldChar w:fldCharType="begin"/>
            </w:r>
            <w:r w:rsidR="00786B28">
              <w:rPr>
                <w:noProof/>
                <w:webHidden/>
              </w:rPr>
              <w:instrText xml:space="preserve"> PAGEREF _Toc20921316 \h </w:instrText>
            </w:r>
            <w:r w:rsidR="00786B28">
              <w:rPr>
                <w:noProof/>
                <w:webHidden/>
              </w:rPr>
            </w:r>
            <w:r w:rsidR="00786B28">
              <w:rPr>
                <w:noProof/>
                <w:webHidden/>
              </w:rPr>
              <w:fldChar w:fldCharType="separate"/>
            </w:r>
            <w:r w:rsidR="0008128E">
              <w:rPr>
                <w:noProof/>
                <w:webHidden/>
              </w:rPr>
              <w:t>61</w:t>
            </w:r>
            <w:r w:rsidR="00786B28">
              <w:rPr>
                <w:noProof/>
                <w:webHidden/>
              </w:rPr>
              <w:fldChar w:fldCharType="end"/>
            </w:r>
          </w:hyperlink>
        </w:p>
        <w:p w14:paraId="30E26585" w14:textId="5DA6D7BE" w:rsidR="00786B28" w:rsidRDefault="000E2D34">
          <w:pPr>
            <w:pStyle w:val="Sumrio2"/>
            <w:tabs>
              <w:tab w:val="right" w:leader="dot" w:pos="9620"/>
            </w:tabs>
            <w:rPr>
              <w:rFonts w:eastAsiaTheme="minorEastAsia"/>
              <w:noProof/>
              <w:lang w:eastAsia="pt-BR"/>
            </w:rPr>
          </w:pPr>
          <w:hyperlink w:anchor="_Toc20921317" w:history="1">
            <w:r w:rsidR="00786B28" w:rsidRPr="00F603DB">
              <w:rPr>
                <w:rStyle w:val="Hyperlink"/>
                <w:rFonts w:ascii="Times New Roman" w:hAnsi="Times New Roman" w:cs="Times New Roman"/>
                <w:b/>
                <w:bCs/>
                <w:noProof/>
              </w:rPr>
              <w:t>4.1 System On Chip ESP 8266</w:t>
            </w:r>
            <w:r w:rsidR="00786B28">
              <w:rPr>
                <w:noProof/>
                <w:webHidden/>
              </w:rPr>
              <w:tab/>
            </w:r>
            <w:r w:rsidR="00786B28">
              <w:rPr>
                <w:noProof/>
                <w:webHidden/>
              </w:rPr>
              <w:fldChar w:fldCharType="begin"/>
            </w:r>
            <w:r w:rsidR="00786B28">
              <w:rPr>
                <w:noProof/>
                <w:webHidden/>
              </w:rPr>
              <w:instrText xml:space="preserve"> PAGEREF _Toc20921317 \h </w:instrText>
            </w:r>
            <w:r w:rsidR="00786B28">
              <w:rPr>
                <w:noProof/>
                <w:webHidden/>
              </w:rPr>
            </w:r>
            <w:r w:rsidR="00786B28">
              <w:rPr>
                <w:noProof/>
                <w:webHidden/>
              </w:rPr>
              <w:fldChar w:fldCharType="separate"/>
            </w:r>
            <w:r w:rsidR="0008128E">
              <w:rPr>
                <w:noProof/>
                <w:webHidden/>
              </w:rPr>
              <w:t>61</w:t>
            </w:r>
            <w:r w:rsidR="00786B28">
              <w:rPr>
                <w:noProof/>
                <w:webHidden/>
              </w:rPr>
              <w:fldChar w:fldCharType="end"/>
            </w:r>
          </w:hyperlink>
        </w:p>
        <w:p w14:paraId="785D7196" w14:textId="39E57FA5" w:rsidR="00786B28" w:rsidRDefault="000E2D34">
          <w:pPr>
            <w:pStyle w:val="Sumrio3"/>
            <w:tabs>
              <w:tab w:val="right" w:leader="dot" w:pos="9620"/>
            </w:tabs>
            <w:rPr>
              <w:rFonts w:eastAsiaTheme="minorEastAsia"/>
              <w:noProof/>
              <w:lang w:eastAsia="pt-BR"/>
            </w:rPr>
          </w:pPr>
          <w:hyperlink w:anchor="_Toc20921318" w:history="1">
            <w:r w:rsidR="00786B28" w:rsidRPr="00F603DB">
              <w:rPr>
                <w:rStyle w:val="Hyperlink"/>
                <w:rFonts w:ascii="Times New Roman" w:hAnsi="Times New Roman" w:cs="Times New Roman"/>
                <w:noProof/>
              </w:rPr>
              <w:t>5.1.1Comunicação SPI</w:t>
            </w:r>
            <w:r w:rsidR="00786B28">
              <w:rPr>
                <w:noProof/>
                <w:webHidden/>
              </w:rPr>
              <w:tab/>
            </w:r>
            <w:r w:rsidR="00786B28">
              <w:rPr>
                <w:noProof/>
                <w:webHidden/>
              </w:rPr>
              <w:fldChar w:fldCharType="begin"/>
            </w:r>
            <w:r w:rsidR="00786B28">
              <w:rPr>
                <w:noProof/>
                <w:webHidden/>
              </w:rPr>
              <w:instrText xml:space="preserve"> PAGEREF _Toc20921318 \h </w:instrText>
            </w:r>
            <w:r w:rsidR="00786B28">
              <w:rPr>
                <w:noProof/>
                <w:webHidden/>
              </w:rPr>
            </w:r>
            <w:r w:rsidR="00786B28">
              <w:rPr>
                <w:noProof/>
                <w:webHidden/>
              </w:rPr>
              <w:fldChar w:fldCharType="separate"/>
            </w:r>
            <w:r w:rsidR="0008128E">
              <w:rPr>
                <w:noProof/>
                <w:webHidden/>
              </w:rPr>
              <w:t>62</w:t>
            </w:r>
            <w:r w:rsidR="00786B28">
              <w:rPr>
                <w:noProof/>
                <w:webHidden/>
              </w:rPr>
              <w:fldChar w:fldCharType="end"/>
            </w:r>
          </w:hyperlink>
        </w:p>
        <w:p w14:paraId="33DB7244" w14:textId="320C9784" w:rsidR="00786B28" w:rsidRDefault="000E2D34">
          <w:pPr>
            <w:pStyle w:val="Sumrio2"/>
            <w:tabs>
              <w:tab w:val="right" w:leader="dot" w:pos="9620"/>
            </w:tabs>
            <w:rPr>
              <w:rFonts w:eastAsiaTheme="minorEastAsia"/>
              <w:noProof/>
              <w:lang w:eastAsia="pt-BR"/>
            </w:rPr>
          </w:pPr>
          <w:hyperlink w:anchor="_Toc20921319" w:history="1">
            <w:r w:rsidR="00786B28" w:rsidRPr="00F603DB">
              <w:rPr>
                <w:rStyle w:val="Hyperlink"/>
                <w:rFonts w:ascii="Times New Roman" w:hAnsi="Times New Roman" w:cs="Times New Roman"/>
                <w:b/>
                <w:bCs/>
                <w:noProof/>
              </w:rPr>
              <w:t>4.2 Acelerômetro MEMS Adxl 345</w:t>
            </w:r>
            <w:r w:rsidR="00786B28">
              <w:rPr>
                <w:noProof/>
                <w:webHidden/>
              </w:rPr>
              <w:tab/>
            </w:r>
            <w:r w:rsidR="00786B28">
              <w:rPr>
                <w:noProof/>
                <w:webHidden/>
              </w:rPr>
              <w:fldChar w:fldCharType="begin"/>
            </w:r>
            <w:r w:rsidR="00786B28">
              <w:rPr>
                <w:noProof/>
                <w:webHidden/>
              </w:rPr>
              <w:instrText xml:space="preserve"> PAGEREF _Toc20921319 \h </w:instrText>
            </w:r>
            <w:r w:rsidR="00786B28">
              <w:rPr>
                <w:noProof/>
                <w:webHidden/>
              </w:rPr>
            </w:r>
            <w:r w:rsidR="00786B28">
              <w:rPr>
                <w:noProof/>
                <w:webHidden/>
              </w:rPr>
              <w:fldChar w:fldCharType="separate"/>
            </w:r>
            <w:r w:rsidR="0008128E">
              <w:rPr>
                <w:noProof/>
                <w:webHidden/>
              </w:rPr>
              <w:t>64</w:t>
            </w:r>
            <w:r w:rsidR="00786B28">
              <w:rPr>
                <w:noProof/>
                <w:webHidden/>
              </w:rPr>
              <w:fldChar w:fldCharType="end"/>
            </w:r>
          </w:hyperlink>
        </w:p>
        <w:p w14:paraId="04BB6E67" w14:textId="0E6BC7DF" w:rsidR="00786B28" w:rsidRDefault="000E2D34">
          <w:pPr>
            <w:pStyle w:val="Sumrio2"/>
            <w:tabs>
              <w:tab w:val="right" w:leader="dot" w:pos="9620"/>
            </w:tabs>
            <w:rPr>
              <w:rFonts w:eastAsiaTheme="minorEastAsia"/>
              <w:noProof/>
              <w:lang w:eastAsia="pt-BR"/>
            </w:rPr>
          </w:pPr>
          <w:hyperlink w:anchor="_Toc20921320" w:history="1">
            <w:r w:rsidR="00786B28" w:rsidRPr="00F603DB">
              <w:rPr>
                <w:rStyle w:val="Hyperlink"/>
                <w:rFonts w:ascii="Times New Roman" w:hAnsi="Times New Roman" w:cs="Times New Roman"/>
                <w:b/>
                <w:bCs/>
                <w:noProof/>
              </w:rPr>
              <w:t>4.3 Sct-013</w:t>
            </w:r>
            <w:r w:rsidR="00786B28">
              <w:rPr>
                <w:noProof/>
                <w:webHidden/>
              </w:rPr>
              <w:tab/>
            </w:r>
            <w:r w:rsidR="00786B28">
              <w:rPr>
                <w:noProof/>
                <w:webHidden/>
              </w:rPr>
              <w:fldChar w:fldCharType="begin"/>
            </w:r>
            <w:r w:rsidR="00786B28">
              <w:rPr>
                <w:noProof/>
                <w:webHidden/>
              </w:rPr>
              <w:instrText xml:space="preserve"> PAGEREF _Toc20921320 \h </w:instrText>
            </w:r>
            <w:r w:rsidR="00786B28">
              <w:rPr>
                <w:noProof/>
                <w:webHidden/>
              </w:rPr>
            </w:r>
            <w:r w:rsidR="00786B28">
              <w:rPr>
                <w:noProof/>
                <w:webHidden/>
              </w:rPr>
              <w:fldChar w:fldCharType="separate"/>
            </w:r>
            <w:r w:rsidR="0008128E">
              <w:rPr>
                <w:noProof/>
                <w:webHidden/>
              </w:rPr>
              <w:t>72</w:t>
            </w:r>
            <w:r w:rsidR="00786B28">
              <w:rPr>
                <w:noProof/>
                <w:webHidden/>
              </w:rPr>
              <w:fldChar w:fldCharType="end"/>
            </w:r>
          </w:hyperlink>
        </w:p>
        <w:p w14:paraId="258714C6" w14:textId="2F240600" w:rsidR="00786B28" w:rsidRDefault="000E2D34">
          <w:pPr>
            <w:pStyle w:val="Sumrio1"/>
            <w:tabs>
              <w:tab w:val="right" w:leader="dot" w:pos="9620"/>
            </w:tabs>
            <w:rPr>
              <w:rFonts w:eastAsiaTheme="minorEastAsia"/>
              <w:noProof/>
              <w:lang w:eastAsia="pt-BR"/>
            </w:rPr>
          </w:pPr>
          <w:hyperlink w:anchor="_Toc20921321" w:history="1">
            <w:r w:rsidR="00786B28" w:rsidRPr="00F603DB">
              <w:rPr>
                <w:rStyle w:val="Hyperlink"/>
                <w:rFonts w:ascii="Times New Roman" w:hAnsi="Times New Roman" w:cs="Times New Roman"/>
                <w:b/>
                <w:bCs/>
                <w:noProof/>
              </w:rPr>
              <w:t>CAPITULO 5</w:t>
            </w:r>
            <w:r w:rsidR="00786B28">
              <w:rPr>
                <w:noProof/>
                <w:webHidden/>
              </w:rPr>
              <w:tab/>
            </w:r>
            <w:r w:rsidR="00786B28">
              <w:rPr>
                <w:noProof/>
                <w:webHidden/>
              </w:rPr>
              <w:fldChar w:fldCharType="begin"/>
            </w:r>
            <w:r w:rsidR="00786B28">
              <w:rPr>
                <w:noProof/>
                <w:webHidden/>
              </w:rPr>
              <w:instrText xml:space="preserve"> PAGEREF _Toc20921321 \h </w:instrText>
            </w:r>
            <w:r w:rsidR="00786B28">
              <w:rPr>
                <w:noProof/>
                <w:webHidden/>
              </w:rPr>
            </w:r>
            <w:r w:rsidR="00786B28">
              <w:rPr>
                <w:noProof/>
                <w:webHidden/>
              </w:rPr>
              <w:fldChar w:fldCharType="separate"/>
            </w:r>
            <w:r w:rsidR="0008128E">
              <w:rPr>
                <w:noProof/>
                <w:webHidden/>
              </w:rPr>
              <w:t>73</w:t>
            </w:r>
            <w:r w:rsidR="00786B28">
              <w:rPr>
                <w:noProof/>
                <w:webHidden/>
              </w:rPr>
              <w:fldChar w:fldCharType="end"/>
            </w:r>
          </w:hyperlink>
        </w:p>
        <w:p w14:paraId="4A34C1FA" w14:textId="6A12B3D0" w:rsidR="00786B28" w:rsidRDefault="000E2D34">
          <w:pPr>
            <w:pStyle w:val="Sumrio2"/>
            <w:tabs>
              <w:tab w:val="right" w:leader="dot" w:pos="9620"/>
            </w:tabs>
            <w:rPr>
              <w:rFonts w:eastAsiaTheme="minorEastAsia"/>
              <w:noProof/>
              <w:lang w:eastAsia="pt-BR"/>
            </w:rPr>
          </w:pPr>
          <w:hyperlink w:anchor="_Toc20921322" w:history="1">
            <w:r w:rsidR="00786B28" w:rsidRPr="00F603DB">
              <w:rPr>
                <w:rStyle w:val="Hyperlink"/>
                <w:rFonts w:ascii="Times New Roman" w:hAnsi="Times New Roman" w:cs="Times New Roman"/>
                <w:b/>
                <w:bCs/>
                <w:noProof/>
              </w:rPr>
              <w:t>5 METODOLOGIA</w:t>
            </w:r>
            <w:r w:rsidR="00786B28">
              <w:rPr>
                <w:noProof/>
                <w:webHidden/>
              </w:rPr>
              <w:tab/>
            </w:r>
            <w:r w:rsidR="00786B28">
              <w:rPr>
                <w:noProof/>
                <w:webHidden/>
              </w:rPr>
              <w:fldChar w:fldCharType="begin"/>
            </w:r>
            <w:r w:rsidR="00786B28">
              <w:rPr>
                <w:noProof/>
                <w:webHidden/>
              </w:rPr>
              <w:instrText xml:space="preserve"> PAGEREF _Toc20921322 \h </w:instrText>
            </w:r>
            <w:r w:rsidR="00786B28">
              <w:rPr>
                <w:noProof/>
                <w:webHidden/>
              </w:rPr>
            </w:r>
            <w:r w:rsidR="00786B28">
              <w:rPr>
                <w:noProof/>
                <w:webHidden/>
              </w:rPr>
              <w:fldChar w:fldCharType="separate"/>
            </w:r>
            <w:r w:rsidR="0008128E">
              <w:rPr>
                <w:noProof/>
                <w:webHidden/>
              </w:rPr>
              <w:t>73</w:t>
            </w:r>
            <w:r w:rsidR="00786B28">
              <w:rPr>
                <w:noProof/>
                <w:webHidden/>
              </w:rPr>
              <w:fldChar w:fldCharType="end"/>
            </w:r>
          </w:hyperlink>
        </w:p>
        <w:p w14:paraId="650269B0" w14:textId="2B1A2A23" w:rsidR="00786B28" w:rsidRDefault="000E2D34">
          <w:pPr>
            <w:pStyle w:val="Sumrio1"/>
            <w:tabs>
              <w:tab w:val="right" w:leader="dot" w:pos="9620"/>
            </w:tabs>
            <w:rPr>
              <w:rFonts w:eastAsiaTheme="minorEastAsia"/>
              <w:noProof/>
              <w:lang w:eastAsia="pt-BR"/>
            </w:rPr>
          </w:pPr>
          <w:hyperlink w:anchor="_Toc20921323" w:history="1">
            <w:r w:rsidR="00786B28" w:rsidRPr="00F603DB">
              <w:rPr>
                <w:rStyle w:val="Hyperlink"/>
                <w:rFonts w:ascii="Times New Roman" w:hAnsi="Times New Roman" w:cs="Times New Roman"/>
                <w:b/>
                <w:bCs/>
                <w:noProof/>
              </w:rPr>
              <w:t>5.1 Sistema de aquisição</w:t>
            </w:r>
            <w:r w:rsidR="00786B28">
              <w:rPr>
                <w:noProof/>
                <w:webHidden/>
              </w:rPr>
              <w:tab/>
            </w:r>
            <w:r w:rsidR="00786B28">
              <w:rPr>
                <w:noProof/>
                <w:webHidden/>
              </w:rPr>
              <w:fldChar w:fldCharType="begin"/>
            </w:r>
            <w:r w:rsidR="00786B28">
              <w:rPr>
                <w:noProof/>
                <w:webHidden/>
              </w:rPr>
              <w:instrText xml:space="preserve"> PAGEREF _Toc20921323 \h </w:instrText>
            </w:r>
            <w:r w:rsidR="00786B28">
              <w:rPr>
                <w:noProof/>
                <w:webHidden/>
              </w:rPr>
            </w:r>
            <w:r w:rsidR="00786B28">
              <w:rPr>
                <w:noProof/>
                <w:webHidden/>
              </w:rPr>
              <w:fldChar w:fldCharType="separate"/>
            </w:r>
            <w:r w:rsidR="0008128E">
              <w:rPr>
                <w:noProof/>
                <w:webHidden/>
              </w:rPr>
              <w:t>74</w:t>
            </w:r>
            <w:r w:rsidR="00786B28">
              <w:rPr>
                <w:noProof/>
                <w:webHidden/>
              </w:rPr>
              <w:fldChar w:fldCharType="end"/>
            </w:r>
          </w:hyperlink>
        </w:p>
        <w:p w14:paraId="289D64EC" w14:textId="1CE36181" w:rsidR="00786B28" w:rsidRDefault="000E2D34">
          <w:pPr>
            <w:pStyle w:val="Sumrio2"/>
            <w:tabs>
              <w:tab w:val="right" w:leader="dot" w:pos="9620"/>
            </w:tabs>
            <w:rPr>
              <w:rFonts w:eastAsiaTheme="minorEastAsia"/>
              <w:noProof/>
              <w:lang w:eastAsia="pt-BR"/>
            </w:rPr>
          </w:pPr>
          <w:hyperlink w:anchor="_Toc20921324" w:history="1">
            <w:r w:rsidR="00786B28" w:rsidRPr="00F603DB">
              <w:rPr>
                <w:rStyle w:val="Hyperlink"/>
                <w:rFonts w:ascii="Times New Roman" w:hAnsi="Times New Roman" w:cs="Times New Roman"/>
                <w:b/>
                <w:bCs/>
                <w:noProof/>
              </w:rPr>
              <w:t>5.2 Sistema de Implementação</w:t>
            </w:r>
            <w:r w:rsidR="00786B28">
              <w:rPr>
                <w:noProof/>
                <w:webHidden/>
              </w:rPr>
              <w:tab/>
            </w:r>
            <w:r w:rsidR="00786B28">
              <w:rPr>
                <w:noProof/>
                <w:webHidden/>
              </w:rPr>
              <w:fldChar w:fldCharType="begin"/>
            </w:r>
            <w:r w:rsidR="00786B28">
              <w:rPr>
                <w:noProof/>
                <w:webHidden/>
              </w:rPr>
              <w:instrText xml:space="preserve"> PAGEREF _Toc20921324 \h </w:instrText>
            </w:r>
            <w:r w:rsidR="00786B28">
              <w:rPr>
                <w:noProof/>
                <w:webHidden/>
              </w:rPr>
            </w:r>
            <w:r w:rsidR="00786B28">
              <w:rPr>
                <w:noProof/>
                <w:webHidden/>
              </w:rPr>
              <w:fldChar w:fldCharType="separate"/>
            </w:r>
            <w:r w:rsidR="0008128E">
              <w:rPr>
                <w:noProof/>
                <w:webHidden/>
              </w:rPr>
              <w:t>79</w:t>
            </w:r>
            <w:r w:rsidR="00786B28">
              <w:rPr>
                <w:noProof/>
                <w:webHidden/>
              </w:rPr>
              <w:fldChar w:fldCharType="end"/>
            </w:r>
          </w:hyperlink>
        </w:p>
        <w:p w14:paraId="39357F5C" w14:textId="25BD0D80" w:rsidR="00786B28" w:rsidRDefault="000E2D34">
          <w:pPr>
            <w:pStyle w:val="Sumrio3"/>
            <w:tabs>
              <w:tab w:val="right" w:leader="dot" w:pos="9620"/>
            </w:tabs>
            <w:rPr>
              <w:rFonts w:eastAsiaTheme="minorEastAsia"/>
              <w:noProof/>
              <w:lang w:eastAsia="pt-BR"/>
            </w:rPr>
          </w:pPr>
          <w:hyperlink w:anchor="_Toc20921325" w:history="1">
            <w:r w:rsidR="00786B28" w:rsidRPr="00F603DB">
              <w:rPr>
                <w:rStyle w:val="Hyperlink"/>
                <w:rFonts w:ascii="Times New Roman" w:hAnsi="Times New Roman" w:cs="Times New Roman"/>
                <w:noProof/>
              </w:rPr>
              <w:t>5.2.1 Pré-processamento</w:t>
            </w:r>
            <w:r w:rsidR="00786B28">
              <w:rPr>
                <w:noProof/>
                <w:webHidden/>
              </w:rPr>
              <w:tab/>
            </w:r>
            <w:r w:rsidR="00786B28">
              <w:rPr>
                <w:noProof/>
                <w:webHidden/>
              </w:rPr>
              <w:fldChar w:fldCharType="begin"/>
            </w:r>
            <w:r w:rsidR="00786B28">
              <w:rPr>
                <w:noProof/>
                <w:webHidden/>
              </w:rPr>
              <w:instrText xml:space="preserve"> PAGEREF _Toc20921325 \h </w:instrText>
            </w:r>
            <w:r w:rsidR="00786B28">
              <w:rPr>
                <w:noProof/>
                <w:webHidden/>
              </w:rPr>
            </w:r>
            <w:r w:rsidR="00786B28">
              <w:rPr>
                <w:noProof/>
                <w:webHidden/>
              </w:rPr>
              <w:fldChar w:fldCharType="separate"/>
            </w:r>
            <w:r w:rsidR="0008128E">
              <w:rPr>
                <w:noProof/>
                <w:webHidden/>
              </w:rPr>
              <w:t>81</w:t>
            </w:r>
            <w:r w:rsidR="00786B28">
              <w:rPr>
                <w:noProof/>
                <w:webHidden/>
              </w:rPr>
              <w:fldChar w:fldCharType="end"/>
            </w:r>
          </w:hyperlink>
        </w:p>
        <w:p w14:paraId="5463CD27" w14:textId="1AA21E8F" w:rsidR="00786B28" w:rsidRDefault="000E2D34">
          <w:pPr>
            <w:pStyle w:val="Sumrio3"/>
            <w:tabs>
              <w:tab w:val="right" w:leader="dot" w:pos="9620"/>
            </w:tabs>
            <w:rPr>
              <w:rFonts w:eastAsiaTheme="minorEastAsia"/>
              <w:noProof/>
              <w:lang w:eastAsia="pt-BR"/>
            </w:rPr>
          </w:pPr>
          <w:hyperlink w:anchor="_Toc20921326" w:history="1">
            <w:r w:rsidR="00786B28" w:rsidRPr="00F603DB">
              <w:rPr>
                <w:rStyle w:val="Hyperlink"/>
                <w:rFonts w:ascii="Times New Roman" w:hAnsi="Times New Roman" w:cs="Times New Roman"/>
                <w:noProof/>
              </w:rPr>
              <w:t>5.2.2 Execução do método</w:t>
            </w:r>
            <w:r w:rsidR="00786B28">
              <w:rPr>
                <w:noProof/>
                <w:webHidden/>
              </w:rPr>
              <w:tab/>
            </w:r>
            <w:r w:rsidR="00786B28">
              <w:rPr>
                <w:noProof/>
                <w:webHidden/>
              </w:rPr>
              <w:fldChar w:fldCharType="begin"/>
            </w:r>
            <w:r w:rsidR="00786B28">
              <w:rPr>
                <w:noProof/>
                <w:webHidden/>
              </w:rPr>
              <w:instrText xml:space="preserve"> PAGEREF _Toc20921326 \h </w:instrText>
            </w:r>
            <w:r w:rsidR="00786B28">
              <w:rPr>
                <w:noProof/>
                <w:webHidden/>
              </w:rPr>
            </w:r>
            <w:r w:rsidR="00786B28">
              <w:rPr>
                <w:noProof/>
                <w:webHidden/>
              </w:rPr>
              <w:fldChar w:fldCharType="separate"/>
            </w:r>
            <w:r w:rsidR="0008128E">
              <w:rPr>
                <w:noProof/>
                <w:webHidden/>
              </w:rPr>
              <w:t>83</w:t>
            </w:r>
            <w:r w:rsidR="00786B28">
              <w:rPr>
                <w:noProof/>
                <w:webHidden/>
              </w:rPr>
              <w:fldChar w:fldCharType="end"/>
            </w:r>
          </w:hyperlink>
        </w:p>
        <w:p w14:paraId="13C23E1E" w14:textId="075C3E49" w:rsidR="00786B28" w:rsidRDefault="000E2D34">
          <w:pPr>
            <w:pStyle w:val="Sumrio2"/>
            <w:tabs>
              <w:tab w:val="right" w:leader="dot" w:pos="9620"/>
            </w:tabs>
            <w:rPr>
              <w:rFonts w:eastAsiaTheme="minorEastAsia"/>
              <w:noProof/>
              <w:lang w:eastAsia="pt-BR"/>
            </w:rPr>
          </w:pPr>
          <w:hyperlink w:anchor="_Toc20921327" w:history="1">
            <w:r w:rsidR="00786B28" w:rsidRPr="00F603DB">
              <w:rPr>
                <w:rStyle w:val="Hyperlink"/>
                <w:rFonts w:ascii="Times New Roman" w:hAnsi="Times New Roman" w:cs="Times New Roman"/>
                <w:b/>
                <w:bCs/>
                <w:noProof/>
              </w:rPr>
              <w:t>5.3 Modelos Preditivos Gerados</w:t>
            </w:r>
            <w:r w:rsidR="00786B28">
              <w:rPr>
                <w:noProof/>
                <w:webHidden/>
              </w:rPr>
              <w:tab/>
            </w:r>
            <w:r w:rsidR="00786B28">
              <w:rPr>
                <w:noProof/>
                <w:webHidden/>
              </w:rPr>
              <w:fldChar w:fldCharType="begin"/>
            </w:r>
            <w:r w:rsidR="00786B28">
              <w:rPr>
                <w:noProof/>
                <w:webHidden/>
              </w:rPr>
              <w:instrText xml:space="preserve"> PAGEREF _Toc20921327 \h </w:instrText>
            </w:r>
            <w:r w:rsidR="00786B28">
              <w:rPr>
                <w:noProof/>
                <w:webHidden/>
              </w:rPr>
            </w:r>
            <w:r w:rsidR="00786B28">
              <w:rPr>
                <w:noProof/>
                <w:webHidden/>
              </w:rPr>
              <w:fldChar w:fldCharType="separate"/>
            </w:r>
            <w:r w:rsidR="0008128E">
              <w:rPr>
                <w:noProof/>
                <w:webHidden/>
              </w:rPr>
              <w:t>84</w:t>
            </w:r>
            <w:r w:rsidR="00786B28">
              <w:rPr>
                <w:noProof/>
                <w:webHidden/>
              </w:rPr>
              <w:fldChar w:fldCharType="end"/>
            </w:r>
          </w:hyperlink>
        </w:p>
        <w:p w14:paraId="1DD5BC6C" w14:textId="170E7A3E" w:rsidR="00786B28" w:rsidRDefault="000E2D34">
          <w:pPr>
            <w:pStyle w:val="Sumrio3"/>
            <w:tabs>
              <w:tab w:val="right" w:leader="dot" w:pos="9620"/>
            </w:tabs>
            <w:rPr>
              <w:rFonts w:eastAsiaTheme="minorEastAsia"/>
              <w:noProof/>
              <w:lang w:eastAsia="pt-BR"/>
            </w:rPr>
          </w:pPr>
          <w:hyperlink w:anchor="_Toc20921328" w:history="1">
            <w:r w:rsidR="00786B28" w:rsidRPr="00F603DB">
              <w:rPr>
                <w:rStyle w:val="Hyperlink"/>
                <w:rFonts w:ascii="Times New Roman" w:hAnsi="Times New Roman" w:cs="Times New Roman"/>
                <w:noProof/>
              </w:rPr>
              <w:t xml:space="preserve">5.3.1 </w:t>
            </w:r>
            <w:r w:rsidR="00786B28" w:rsidRPr="00F603DB">
              <w:rPr>
                <w:rStyle w:val="Hyperlink"/>
                <w:rFonts w:ascii="Times New Roman" w:hAnsi="Times New Roman" w:cs="Times New Roman"/>
                <w:i/>
                <w:iCs/>
                <w:noProof/>
              </w:rPr>
              <w:t>Dataset</w:t>
            </w:r>
            <w:r w:rsidR="00786B28" w:rsidRPr="00F603DB">
              <w:rPr>
                <w:rStyle w:val="Hyperlink"/>
                <w:rFonts w:ascii="Times New Roman" w:hAnsi="Times New Roman" w:cs="Times New Roman"/>
                <w:noProof/>
              </w:rPr>
              <w:t xml:space="preserve"> 1 – Condição Normal</w:t>
            </w:r>
            <w:r w:rsidR="00786B28">
              <w:rPr>
                <w:noProof/>
                <w:webHidden/>
              </w:rPr>
              <w:tab/>
            </w:r>
            <w:r w:rsidR="00786B28">
              <w:rPr>
                <w:noProof/>
                <w:webHidden/>
              </w:rPr>
              <w:fldChar w:fldCharType="begin"/>
            </w:r>
            <w:r w:rsidR="00786B28">
              <w:rPr>
                <w:noProof/>
                <w:webHidden/>
              </w:rPr>
              <w:instrText xml:space="preserve"> PAGEREF _Toc20921328 \h </w:instrText>
            </w:r>
            <w:r w:rsidR="00786B28">
              <w:rPr>
                <w:noProof/>
                <w:webHidden/>
              </w:rPr>
            </w:r>
            <w:r w:rsidR="00786B28">
              <w:rPr>
                <w:noProof/>
                <w:webHidden/>
              </w:rPr>
              <w:fldChar w:fldCharType="separate"/>
            </w:r>
            <w:r w:rsidR="0008128E">
              <w:rPr>
                <w:noProof/>
                <w:webHidden/>
              </w:rPr>
              <w:t>85</w:t>
            </w:r>
            <w:r w:rsidR="00786B28">
              <w:rPr>
                <w:noProof/>
                <w:webHidden/>
              </w:rPr>
              <w:fldChar w:fldCharType="end"/>
            </w:r>
          </w:hyperlink>
        </w:p>
        <w:p w14:paraId="2BAA4591" w14:textId="0A66B10D" w:rsidR="00786B28" w:rsidRDefault="000E2D34">
          <w:pPr>
            <w:pStyle w:val="Sumrio3"/>
            <w:tabs>
              <w:tab w:val="right" w:leader="dot" w:pos="9620"/>
            </w:tabs>
            <w:rPr>
              <w:rFonts w:eastAsiaTheme="minorEastAsia"/>
              <w:noProof/>
              <w:lang w:eastAsia="pt-BR"/>
            </w:rPr>
          </w:pPr>
          <w:hyperlink w:anchor="_Toc20921329" w:history="1">
            <w:r w:rsidR="00786B28" w:rsidRPr="00F603DB">
              <w:rPr>
                <w:rStyle w:val="Hyperlink"/>
                <w:rFonts w:ascii="Times New Roman" w:hAnsi="Times New Roman" w:cs="Times New Roman"/>
                <w:noProof/>
              </w:rPr>
              <w:t xml:space="preserve">5.3.2 </w:t>
            </w:r>
            <w:r w:rsidR="00786B28" w:rsidRPr="00F603DB">
              <w:rPr>
                <w:rStyle w:val="Hyperlink"/>
                <w:rFonts w:ascii="Times New Roman" w:hAnsi="Times New Roman" w:cs="Times New Roman"/>
                <w:i/>
                <w:iCs/>
                <w:noProof/>
              </w:rPr>
              <w:t>Dataset</w:t>
            </w:r>
            <w:r w:rsidR="00786B28" w:rsidRPr="00F603DB">
              <w:rPr>
                <w:rStyle w:val="Hyperlink"/>
                <w:rFonts w:ascii="Times New Roman" w:hAnsi="Times New Roman" w:cs="Times New Roman"/>
                <w:noProof/>
              </w:rPr>
              <w:t xml:space="preserve"> 2 – Condição de Desbalanceamento</w:t>
            </w:r>
            <w:r w:rsidR="00786B28">
              <w:rPr>
                <w:noProof/>
                <w:webHidden/>
              </w:rPr>
              <w:tab/>
            </w:r>
            <w:r w:rsidR="00786B28">
              <w:rPr>
                <w:noProof/>
                <w:webHidden/>
              </w:rPr>
              <w:fldChar w:fldCharType="begin"/>
            </w:r>
            <w:r w:rsidR="00786B28">
              <w:rPr>
                <w:noProof/>
                <w:webHidden/>
              </w:rPr>
              <w:instrText xml:space="preserve"> PAGEREF _Toc20921329 \h </w:instrText>
            </w:r>
            <w:r w:rsidR="00786B28">
              <w:rPr>
                <w:noProof/>
                <w:webHidden/>
              </w:rPr>
            </w:r>
            <w:r w:rsidR="00786B28">
              <w:rPr>
                <w:noProof/>
                <w:webHidden/>
              </w:rPr>
              <w:fldChar w:fldCharType="separate"/>
            </w:r>
            <w:r w:rsidR="0008128E">
              <w:rPr>
                <w:noProof/>
                <w:webHidden/>
              </w:rPr>
              <w:t>87</w:t>
            </w:r>
            <w:r w:rsidR="00786B28">
              <w:rPr>
                <w:noProof/>
                <w:webHidden/>
              </w:rPr>
              <w:fldChar w:fldCharType="end"/>
            </w:r>
          </w:hyperlink>
        </w:p>
        <w:p w14:paraId="3E3B8658" w14:textId="240897D8" w:rsidR="00786B28" w:rsidRDefault="000E2D34">
          <w:pPr>
            <w:pStyle w:val="Sumrio3"/>
            <w:tabs>
              <w:tab w:val="right" w:leader="dot" w:pos="9620"/>
            </w:tabs>
            <w:rPr>
              <w:rFonts w:eastAsiaTheme="minorEastAsia"/>
              <w:noProof/>
              <w:lang w:eastAsia="pt-BR"/>
            </w:rPr>
          </w:pPr>
          <w:hyperlink w:anchor="_Toc20921330" w:history="1">
            <w:r w:rsidR="00786B28" w:rsidRPr="00F603DB">
              <w:rPr>
                <w:rStyle w:val="Hyperlink"/>
                <w:rFonts w:ascii="Times New Roman" w:hAnsi="Times New Roman" w:cs="Times New Roman"/>
                <w:noProof/>
              </w:rPr>
              <w:t xml:space="preserve">5.3.3 </w:t>
            </w:r>
            <w:r w:rsidR="00786B28" w:rsidRPr="00F603DB">
              <w:rPr>
                <w:rStyle w:val="Hyperlink"/>
                <w:rFonts w:ascii="Times New Roman" w:hAnsi="Times New Roman" w:cs="Times New Roman"/>
                <w:i/>
                <w:iCs/>
                <w:noProof/>
              </w:rPr>
              <w:t>Dataset</w:t>
            </w:r>
            <w:r w:rsidR="00786B28" w:rsidRPr="00F603DB">
              <w:rPr>
                <w:rStyle w:val="Hyperlink"/>
                <w:rFonts w:ascii="Times New Roman" w:hAnsi="Times New Roman" w:cs="Times New Roman"/>
                <w:noProof/>
              </w:rPr>
              <w:t xml:space="preserve"> 3 - Condições de alimentação por duas fases</w:t>
            </w:r>
            <w:r w:rsidR="00786B28">
              <w:rPr>
                <w:noProof/>
                <w:webHidden/>
              </w:rPr>
              <w:tab/>
            </w:r>
            <w:r w:rsidR="00786B28">
              <w:rPr>
                <w:noProof/>
                <w:webHidden/>
              </w:rPr>
              <w:fldChar w:fldCharType="begin"/>
            </w:r>
            <w:r w:rsidR="00786B28">
              <w:rPr>
                <w:noProof/>
                <w:webHidden/>
              </w:rPr>
              <w:instrText xml:space="preserve"> PAGEREF _Toc20921330 \h </w:instrText>
            </w:r>
            <w:r w:rsidR="00786B28">
              <w:rPr>
                <w:noProof/>
                <w:webHidden/>
              </w:rPr>
            </w:r>
            <w:r w:rsidR="00786B28">
              <w:rPr>
                <w:noProof/>
                <w:webHidden/>
              </w:rPr>
              <w:fldChar w:fldCharType="separate"/>
            </w:r>
            <w:r w:rsidR="0008128E">
              <w:rPr>
                <w:noProof/>
                <w:webHidden/>
              </w:rPr>
              <w:t>89</w:t>
            </w:r>
            <w:r w:rsidR="00786B28">
              <w:rPr>
                <w:noProof/>
                <w:webHidden/>
              </w:rPr>
              <w:fldChar w:fldCharType="end"/>
            </w:r>
          </w:hyperlink>
        </w:p>
        <w:p w14:paraId="0C9DC06E" w14:textId="76FC49D3" w:rsidR="00786B28" w:rsidRDefault="000E2D34">
          <w:pPr>
            <w:pStyle w:val="Sumrio3"/>
            <w:tabs>
              <w:tab w:val="right" w:leader="dot" w:pos="9620"/>
            </w:tabs>
            <w:rPr>
              <w:rFonts w:eastAsiaTheme="minorEastAsia"/>
              <w:noProof/>
              <w:lang w:eastAsia="pt-BR"/>
            </w:rPr>
          </w:pPr>
          <w:hyperlink w:anchor="_Toc20921331" w:history="1">
            <w:r w:rsidR="00786B28" w:rsidRPr="00F603DB">
              <w:rPr>
                <w:rStyle w:val="Hyperlink"/>
                <w:rFonts w:ascii="Times New Roman" w:hAnsi="Times New Roman" w:cs="Times New Roman"/>
                <w:noProof/>
              </w:rPr>
              <w:t xml:space="preserve">5.3.4 </w:t>
            </w:r>
            <w:r w:rsidR="00786B28" w:rsidRPr="00F603DB">
              <w:rPr>
                <w:rStyle w:val="Hyperlink"/>
                <w:rFonts w:ascii="Times New Roman" w:hAnsi="Times New Roman" w:cs="Times New Roman"/>
                <w:i/>
                <w:iCs/>
                <w:noProof/>
              </w:rPr>
              <w:t>Dataset</w:t>
            </w:r>
            <w:r w:rsidR="00786B28" w:rsidRPr="00F603DB">
              <w:rPr>
                <w:rStyle w:val="Hyperlink"/>
                <w:rFonts w:ascii="Times New Roman" w:hAnsi="Times New Roman" w:cs="Times New Roman"/>
                <w:noProof/>
              </w:rPr>
              <w:t xml:space="preserve"> 4 - Condições de Desnível na base</w:t>
            </w:r>
            <w:r w:rsidR="00786B28">
              <w:rPr>
                <w:noProof/>
                <w:webHidden/>
              </w:rPr>
              <w:tab/>
            </w:r>
            <w:r w:rsidR="00786B28">
              <w:rPr>
                <w:noProof/>
                <w:webHidden/>
              </w:rPr>
              <w:fldChar w:fldCharType="begin"/>
            </w:r>
            <w:r w:rsidR="00786B28">
              <w:rPr>
                <w:noProof/>
                <w:webHidden/>
              </w:rPr>
              <w:instrText xml:space="preserve"> PAGEREF _Toc20921331 \h </w:instrText>
            </w:r>
            <w:r w:rsidR="00786B28">
              <w:rPr>
                <w:noProof/>
                <w:webHidden/>
              </w:rPr>
            </w:r>
            <w:r w:rsidR="00786B28">
              <w:rPr>
                <w:noProof/>
                <w:webHidden/>
              </w:rPr>
              <w:fldChar w:fldCharType="separate"/>
            </w:r>
            <w:r w:rsidR="0008128E">
              <w:rPr>
                <w:noProof/>
                <w:webHidden/>
              </w:rPr>
              <w:t>91</w:t>
            </w:r>
            <w:r w:rsidR="00786B28">
              <w:rPr>
                <w:noProof/>
                <w:webHidden/>
              </w:rPr>
              <w:fldChar w:fldCharType="end"/>
            </w:r>
          </w:hyperlink>
        </w:p>
        <w:p w14:paraId="1AEBE300" w14:textId="3C36784F" w:rsidR="00786B28" w:rsidRDefault="000E2D34">
          <w:pPr>
            <w:pStyle w:val="Sumrio2"/>
            <w:tabs>
              <w:tab w:val="right" w:leader="dot" w:pos="9620"/>
            </w:tabs>
            <w:rPr>
              <w:rFonts w:eastAsiaTheme="minorEastAsia"/>
              <w:noProof/>
              <w:lang w:eastAsia="pt-BR"/>
            </w:rPr>
          </w:pPr>
          <w:hyperlink w:anchor="_Toc20921332" w:history="1">
            <w:r w:rsidR="00786B28" w:rsidRPr="00F603DB">
              <w:rPr>
                <w:rStyle w:val="Hyperlink"/>
                <w:rFonts w:ascii="Times New Roman" w:hAnsi="Times New Roman" w:cs="Times New Roman"/>
                <w:b/>
                <w:bCs/>
                <w:noProof/>
              </w:rPr>
              <w:t>5.4</w:t>
            </w:r>
            <w:r w:rsidR="00786B28" w:rsidRPr="00F603DB">
              <w:rPr>
                <w:rStyle w:val="Hyperlink"/>
                <w:rFonts w:ascii="Times New Roman" w:hAnsi="Times New Roman" w:cs="Times New Roman"/>
                <w:noProof/>
              </w:rPr>
              <w:t xml:space="preserve"> </w:t>
            </w:r>
            <w:r w:rsidR="00786B28" w:rsidRPr="00F603DB">
              <w:rPr>
                <w:rStyle w:val="Hyperlink"/>
                <w:rFonts w:ascii="Times New Roman" w:hAnsi="Times New Roman" w:cs="Times New Roman"/>
                <w:b/>
                <w:bCs/>
                <w:noProof/>
              </w:rPr>
              <w:t>Discussão dos resultados obtidos no estudo do modelo físico do sistema de monitoramento de vibração e corrente aplicado em IBM® Cloud</w:t>
            </w:r>
            <w:r w:rsidR="00786B28">
              <w:rPr>
                <w:noProof/>
                <w:webHidden/>
              </w:rPr>
              <w:tab/>
            </w:r>
            <w:r w:rsidR="00786B28">
              <w:rPr>
                <w:noProof/>
                <w:webHidden/>
              </w:rPr>
              <w:fldChar w:fldCharType="begin"/>
            </w:r>
            <w:r w:rsidR="00786B28">
              <w:rPr>
                <w:noProof/>
                <w:webHidden/>
              </w:rPr>
              <w:instrText xml:space="preserve"> PAGEREF _Toc20921332 \h </w:instrText>
            </w:r>
            <w:r w:rsidR="00786B28">
              <w:rPr>
                <w:noProof/>
                <w:webHidden/>
              </w:rPr>
            </w:r>
            <w:r w:rsidR="00786B28">
              <w:rPr>
                <w:noProof/>
                <w:webHidden/>
              </w:rPr>
              <w:fldChar w:fldCharType="separate"/>
            </w:r>
            <w:r w:rsidR="0008128E">
              <w:rPr>
                <w:noProof/>
                <w:webHidden/>
              </w:rPr>
              <w:t>92</w:t>
            </w:r>
            <w:r w:rsidR="00786B28">
              <w:rPr>
                <w:noProof/>
                <w:webHidden/>
              </w:rPr>
              <w:fldChar w:fldCharType="end"/>
            </w:r>
          </w:hyperlink>
        </w:p>
        <w:p w14:paraId="667042D3" w14:textId="231CC1BA" w:rsidR="00786B28" w:rsidRDefault="000E2D34">
          <w:pPr>
            <w:pStyle w:val="Sumrio1"/>
            <w:tabs>
              <w:tab w:val="right" w:leader="dot" w:pos="9620"/>
            </w:tabs>
            <w:rPr>
              <w:rFonts w:eastAsiaTheme="minorEastAsia"/>
              <w:noProof/>
              <w:lang w:eastAsia="pt-BR"/>
            </w:rPr>
          </w:pPr>
          <w:hyperlink w:anchor="_Toc20921333" w:history="1">
            <w:r w:rsidR="00786B28" w:rsidRPr="00F603DB">
              <w:rPr>
                <w:rStyle w:val="Hyperlink"/>
                <w:rFonts w:ascii="Times New Roman" w:hAnsi="Times New Roman" w:cs="Times New Roman"/>
                <w:b/>
                <w:bCs/>
                <w:noProof/>
              </w:rPr>
              <w:t>6 Conclusão e Trabalhos Futuros</w:t>
            </w:r>
            <w:r w:rsidR="00786B28">
              <w:rPr>
                <w:noProof/>
                <w:webHidden/>
              </w:rPr>
              <w:tab/>
            </w:r>
            <w:r w:rsidR="00786B28">
              <w:rPr>
                <w:noProof/>
                <w:webHidden/>
              </w:rPr>
              <w:fldChar w:fldCharType="begin"/>
            </w:r>
            <w:r w:rsidR="00786B28">
              <w:rPr>
                <w:noProof/>
                <w:webHidden/>
              </w:rPr>
              <w:instrText xml:space="preserve"> PAGEREF _Toc20921333 \h </w:instrText>
            </w:r>
            <w:r w:rsidR="00786B28">
              <w:rPr>
                <w:noProof/>
                <w:webHidden/>
              </w:rPr>
            </w:r>
            <w:r w:rsidR="00786B28">
              <w:rPr>
                <w:noProof/>
                <w:webHidden/>
              </w:rPr>
              <w:fldChar w:fldCharType="separate"/>
            </w:r>
            <w:r w:rsidR="0008128E">
              <w:rPr>
                <w:noProof/>
                <w:webHidden/>
              </w:rPr>
              <w:t>94</w:t>
            </w:r>
            <w:r w:rsidR="00786B28">
              <w:rPr>
                <w:noProof/>
                <w:webHidden/>
              </w:rPr>
              <w:fldChar w:fldCharType="end"/>
            </w:r>
          </w:hyperlink>
        </w:p>
        <w:p w14:paraId="7BC091F5" w14:textId="4F152FD3" w:rsidR="00786B28" w:rsidRDefault="000E2D34">
          <w:pPr>
            <w:pStyle w:val="Sumrio3"/>
            <w:tabs>
              <w:tab w:val="right" w:leader="dot" w:pos="9620"/>
            </w:tabs>
            <w:rPr>
              <w:rFonts w:eastAsiaTheme="minorEastAsia"/>
              <w:noProof/>
              <w:lang w:eastAsia="pt-BR"/>
            </w:rPr>
          </w:pPr>
          <w:hyperlink w:anchor="_Toc20921334" w:history="1">
            <w:r w:rsidR="00786B28" w:rsidRPr="00F603DB">
              <w:rPr>
                <w:rStyle w:val="Hyperlink"/>
                <w:rFonts w:ascii="Times New Roman" w:hAnsi="Times New Roman" w:cs="Times New Roman"/>
                <w:noProof/>
              </w:rPr>
              <w:t>6.1 Conclusões</w:t>
            </w:r>
            <w:r w:rsidR="00786B28">
              <w:rPr>
                <w:noProof/>
                <w:webHidden/>
              </w:rPr>
              <w:tab/>
            </w:r>
            <w:r w:rsidR="00786B28">
              <w:rPr>
                <w:noProof/>
                <w:webHidden/>
              </w:rPr>
              <w:fldChar w:fldCharType="begin"/>
            </w:r>
            <w:r w:rsidR="00786B28">
              <w:rPr>
                <w:noProof/>
                <w:webHidden/>
              </w:rPr>
              <w:instrText xml:space="preserve"> PAGEREF _Toc20921334 \h </w:instrText>
            </w:r>
            <w:r w:rsidR="00786B28">
              <w:rPr>
                <w:noProof/>
                <w:webHidden/>
              </w:rPr>
            </w:r>
            <w:r w:rsidR="00786B28">
              <w:rPr>
                <w:noProof/>
                <w:webHidden/>
              </w:rPr>
              <w:fldChar w:fldCharType="separate"/>
            </w:r>
            <w:r w:rsidR="0008128E">
              <w:rPr>
                <w:noProof/>
                <w:webHidden/>
              </w:rPr>
              <w:t>94</w:t>
            </w:r>
            <w:r w:rsidR="00786B28">
              <w:rPr>
                <w:noProof/>
                <w:webHidden/>
              </w:rPr>
              <w:fldChar w:fldCharType="end"/>
            </w:r>
          </w:hyperlink>
        </w:p>
        <w:p w14:paraId="25AC6721" w14:textId="6240BD5D" w:rsidR="00786B28" w:rsidRDefault="000E2D34">
          <w:pPr>
            <w:pStyle w:val="Sumrio3"/>
            <w:tabs>
              <w:tab w:val="right" w:leader="dot" w:pos="9620"/>
            </w:tabs>
            <w:rPr>
              <w:rFonts w:eastAsiaTheme="minorEastAsia"/>
              <w:noProof/>
              <w:lang w:eastAsia="pt-BR"/>
            </w:rPr>
          </w:pPr>
          <w:hyperlink w:anchor="_Toc20921335" w:history="1">
            <w:r w:rsidR="00786B28" w:rsidRPr="00F603DB">
              <w:rPr>
                <w:rStyle w:val="Hyperlink"/>
                <w:rFonts w:ascii="Times New Roman" w:hAnsi="Times New Roman" w:cs="Times New Roman"/>
                <w:noProof/>
              </w:rPr>
              <w:t>6.2 Trabalhos Futuros</w:t>
            </w:r>
            <w:r w:rsidR="00786B28">
              <w:rPr>
                <w:noProof/>
                <w:webHidden/>
              </w:rPr>
              <w:tab/>
            </w:r>
            <w:r w:rsidR="00786B28">
              <w:rPr>
                <w:noProof/>
                <w:webHidden/>
              </w:rPr>
              <w:fldChar w:fldCharType="begin"/>
            </w:r>
            <w:r w:rsidR="00786B28">
              <w:rPr>
                <w:noProof/>
                <w:webHidden/>
              </w:rPr>
              <w:instrText xml:space="preserve"> PAGEREF _Toc20921335 \h </w:instrText>
            </w:r>
            <w:r w:rsidR="00786B28">
              <w:rPr>
                <w:noProof/>
                <w:webHidden/>
              </w:rPr>
            </w:r>
            <w:r w:rsidR="00786B28">
              <w:rPr>
                <w:noProof/>
                <w:webHidden/>
              </w:rPr>
              <w:fldChar w:fldCharType="separate"/>
            </w:r>
            <w:r w:rsidR="0008128E">
              <w:rPr>
                <w:noProof/>
                <w:webHidden/>
              </w:rPr>
              <w:t>94</w:t>
            </w:r>
            <w:r w:rsidR="00786B28">
              <w:rPr>
                <w:noProof/>
                <w:webHidden/>
              </w:rPr>
              <w:fldChar w:fldCharType="end"/>
            </w:r>
          </w:hyperlink>
        </w:p>
        <w:p w14:paraId="61FD3208" w14:textId="63D655FB" w:rsidR="00786B28" w:rsidRDefault="000E2D34">
          <w:pPr>
            <w:pStyle w:val="Sumrio1"/>
            <w:tabs>
              <w:tab w:val="right" w:leader="dot" w:pos="9620"/>
            </w:tabs>
            <w:rPr>
              <w:rFonts w:eastAsiaTheme="minorEastAsia"/>
              <w:noProof/>
              <w:lang w:eastAsia="pt-BR"/>
            </w:rPr>
          </w:pPr>
          <w:hyperlink w:anchor="_Toc20921336" w:history="1">
            <w:r w:rsidR="00786B28" w:rsidRPr="00F603DB">
              <w:rPr>
                <w:rStyle w:val="Hyperlink"/>
                <w:rFonts w:ascii="Times New Roman" w:hAnsi="Times New Roman" w:cs="Times New Roman"/>
                <w:b/>
                <w:bCs/>
                <w:noProof/>
                <w:lang w:val="en-US"/>
              </w:rPr>
              <w:t>7 REFERÊNCIAS</w:t>
            </w:r>
            <w:r w:rsidR="00786B28">
              <w:rPr>
                <w:noProof/>
                <w:webHidden/>
              </w:rPr>
              <w:tab/>
            </w:r>
            <w:r w:rsidR="00786B28">
              <w:rPr>
                <w:noProof/>
                <w:webHidden/>
              </w:rPr>
              <w:fldChar w:fldCharType="begin"/>
            </w:r>
            <w:r w:rsidR="00786B28">
              <w:rPr>
                <w:noProof/>
                <w:webHidden/>
              </w:rPr>
              <w:instrText xml:space="preserve"> PAGEREF _Toc20921336 \h </w:instrText>
            </w:r>
            <w:r w:rsidR="00786B28">
              <w:rPr>
                <w:noProof/>
                <w:webHidden/>
              </w:rPr>
            </w:r>
            <w:r w:rsidR="00786B28">
              <w:rPr>
                <w:noProof/>
                <w:webHidden/>
              </w:rPr>
              <w:fldChar w:fldCharType="separate"/>
            </w:r>
            <w:r w:rsidR="0008128E">
              <w:rPr>
                <w:noProof/>
                <w:webHidden/>
              </w:rPr>
              <w:t>96</w:t>
            </w:r>
            <w:r w:rsidR="00786B28">
              <w:rPr>
                <w:noProof/>
                <w:webHidden/>
              </w:rPr>
              <w:fldChar w:fldCharType="end"/>
            </w:r>
          </w:hyperlink>
        </w:p>
        <w:p w14:paraId="49753CF7" w14:textId="08528A9C" w:rsidR="00786B28" w:rsidRDefault="000E2D34">
          <w:pPr>
            <w:pStyle w:val="Sumrio1"/>
            <w:tabs>
              <w:tab w:val="right" w:leader="dot" w:pos="9620"/>
            </w:tabs>
            <w:rPr>
              <w:rFonts w:eastAsiaTheme="minorEastAsia"/>
              <w:noProof/>
              <w:lang w:eastAsia="pt-BR"/>
            </w:rPr>
          </w:pPr>
          <w:hyperlink w:anchor="_Toc20921337" w:history="1">
            <w:r w:rsidR="00786B28" w:rsidRPr="00F603DB">
              <w:rPr>
                <w:rStyle w:val="Hyperlink"/>
                <w:rFonts w:ascii="Times New Roman" w:hAnsi="Times New Roman" w:cs="Times New Roman"/>
                <w:b/>
                <w:bCs/>
                <w:noProof/>
              </w:rPr>
              <w:t>8 APÊNDICES</w:t>
            </w:r>
            <w:r w:rsidR="00786B28">
              <w:rPr>
                <w:noProof/>
                <w:webHidden/>
              </w:rPr>
              <w:tab/>
            </w:r>
            <w:r w:rsidR="00786B28">
              <w:rPr>
                <w:noProof/>
                <w:webHidden/>
              </w:rPr>
              <w:fldChar w:fldCharType="begin"/>
            </w:r>
            <w:r w:rsidR="00786B28">
              <w:rPr>
                <w:noProof/>
                <w:webHidden/>
              </w:rPr>
              <w:instrText xml:space="preserve"> PAGEREF _Toc20921337 \h </w:instrText>
            </w:r>
            <w:r w:rsidR="00786B28">
              <w:rPr>
                <w:noProof/>
                <w:webHidden/>
              </w:rPr>
            </w:r>
            <w:r w:rsidR="00786B28">
              <w:rPr>
                <w:noProof/>
                <w:webHidden/>
              </w:rPr>
              <w:fldChar w:fldCharType="separate"/>
            </w:r>
            <w:r w:rsidR="0008128E">
              <w:rPr>
                <w:noProof/>
                <w:webHidden/>
              </w:rPr>
              <w:t>100</w:t>
            </w:r>
            <w:r w:rsidR="00786B28">
              <w:rPr>
                <w:noProof/>
                <w:webHidden/>
              </w:rPr>
              <w:fldChar w:fldCharType="end"/>
            </w:r>
          </w:hyperlink>
        </w:p>
        <w:p w14:paraId="767159E7" w14:textId="49883B72" w:rsidR="00E31C07" w:rsidRPr="00F00993" w:rsidRDefault="00E31C07" w:rsidP="00E463DB">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b/>
              <w:bCs/>
              <w:color w:val="000000" w:themeColor="text1"/>
              <w:sz w:val="24"/>
              <w:szCs w:val="24"/>
              <w:rPrChange w:id="2216" w:author="Jacyeude Araújo" w:date="2019-10-02T13:03:00Z">
                <w:rPr>
                  <w:rFonts w:ascii="Times New Roman" w:hAnsi="Times New Roman" w:cs="Times New Roman"/>
                  <w:b/>
                  <w:bCs/>
                  <w:color w:val="000000" w:themeColor="text1"/>
                  <w:sz w:val="24"/>
                  <w:szCs w:val="24"/>
                </w:rPr>
              </w:rPrChange>
            </w:rPr>
            <w:fldChar w:fldCharType="end"/>
          </w:r>
        </w:p>
      </w:sdtContent>
    </w:sdt>
    <w:p w14:paraId="03DE2FD6" w14:textId="7DDDCABA" w:rsidR="004F6FC6" w:rsidRPr="00F00993" w:rsidRDefault="004F6FC6" w:rsidP="00E463DB">
      <w:pPr>
        <w:spacing w:after="0" w:line="360" w:lineRule="auto"/>
        <w:ind w:firstLine="1440"/>
        <w:jc w:val="both"/>
        <w:rPr>
          <w:rFonts w:ascii="Times New Roman" w:hAnsi="Times New Roman" w:cs="Times New Roman"/>
          <w:color w:val="000000" w:themeColor="text1"/>
          <w:sz w:val="24"/>
          <w:szCs w:val="24"/>
        </w:rPr>
      </w:pPr>
    </w:p>
    <w:p w14:paraId="40B7454B" w14:textId="74AE0369" w:rsidR="004F6FC6" w:rsidRPr="00F00993" w:rsidRDefault="004F6FC6" w:rsidP="00E463DB">
      <w:pPr>
        <w:spacing w:after="0" w:line="360" w:lineRule="auto"/>
        <w:ind w:firstLine="1440"/>
        <w:jc w:val="both"/>
        <w:rPr>
          <w:ins w:id="2217" w:author="Jacyeude Araújo" w:date="2019-10-02T13:02:00Z"/>
          <w:rFonts w:ascii="Times New Roman" w:hAnsi="Times New Roman" w:cs="Times New Roman"/>
          <w:color w:val="000000" w:themeColor="text1"/>
          <w:sz w:val="24"/>
          <w:szCs w:val="24"/>
        </w:rPr>
      </w:pPr>
    </w:p>
    <w:p w14:paraId="52C5D5BE" w14:textId="0AA5CAF2" w:rsidR="00F00993" w:rsidRPr="00F00993" w:rsidRDefault="00F00993" w:rsidP="00E463DB">
      <w:pPr>
        <w:spacing w:after="0" w:line="360" w:lineRule="auto"/>
        <w:ind w:firstLine="1440"/>
        <w:jc w:val="both"/>
        <w:rPr>
          <w:ins w:id="2218" w:author="Jacyeude Araújo" w:date="2019-10-02T13:02:00Z"/>
          <w:rFonts w:ascii="Times New Roman" w:hAnsi="Times New Roman" w:cs="Times New Roman"/>
          <w:color w:val="000000" w:themeColor="text1"/>
          <w:sz w:val="24"/>
          <w:szCs w:val="24"/>
        </w:rPr>
      </w:pPr>
    </w:p>
    <w:p w14:paraId="15674F21" w14:textId="375354B8" w:rsidR="00F00993" w:rsidRPr="00F00993" w:rsidRDefault="00F00993" w:rsidP="00E463DB">
      <w:pPr>
        <w:spacing w:after="0" w:line="360" w:lineRule="auto"/>
        <w:ind w:firstLine="1440"/>
        <w:jc w:val="both"/>
        <w:rPr>
          <w:ins w:id="2219" w:author="Jacyeude Araújo" w:date="2019-10-02T13:02:00Z"/>
          <w:rFonts w:ascii="Times New Roman" w:hAnsi="Times New Roman" w:cs="Times New Roman"/>
          <w:color w:val="000000" w:themeColor="text1"/>
          <w:sz w:val="24"/>
          <w:szCs w:val="24"/>
        </w:rPr>
      </w:pPr>
    </w:p>
    <w:p w14:paraId="12E5E55F" w14:textId="189D2EC7" w:rsidR="00F00993" w:rsidRPr="00F00993" w:rsidRDefault="00F00993" w:rsidP="00E463DB">
      <w:pPr>
        <w:spacing w:after="0" w:line="360" w:lineRule="auto"/>
        <w:ind w:firstLine="1440"/>
        <w:jc w:val="both"/>
        <w:rPr>
          <w:ins w:id="2220" w:author="Jacyeude Araújo" w:date="2019-10-02T13:02:00Z"/>
          <w:rFonts w:ascii="Times New Roman" w:hAnsi="Times New Roman" w:cs="Times New Roman"/>
          <w:color w:val="000000" w:themeColor="text1"/>
          <w:sz w:val="24"/>
          <w:szCs w:val="24"/>
        </w:rPr>
      </w:pPr>
    </w:p>
    <w:p w14:paraId="611843C9" w14:textId="7AED5866" w:rsidR="00F00993" w:rsidRPr="00F00993" w:rsidRDefault="00F00993" w:rsidP="00E463DB">
      <w:pPr>
        <w:spacing w:after="0" w:line="360" w:lineRule="auto"/>
        <w:ind w:firstLine="1440"/>
        <w:jc w:val="both"/>
        <w:rPr>
          <w:ins w:id="2221" w:author="Jacyeude Araújo" w:date="2019-10-02T13:02:00Z"/>
          <w:rFonts w:ascii="Times New Roman" w:hAnsi="Times New Roman" w:cs="Times New Roman"/>
          <w:color w:val="000000" w:themeColor="text1"/>
          <w:sz w:val="24"/>
          <w:szCs w:val="24"/>
        </w:rPr>
      </w:pPr>
    </w:p>
    <w:p w14:paraId="7E652DD9" w14:textId="0A9CD426" w:rsidR="00F00993" w:rsidRPr="00F00993" w:rsidRDefault="00F00993" w:rsidP="00E463DB">
      <w:pPr>
        <w:spacing w:after="0" w:line="360" w:lineRule="auto"/>
        <w:ind w:firstLine="1440"/>
        <w:jc w:val="both"/>
        <w:rPr>
          <w:ins w:id="2222" w:author="Jacyeude Araújo" w:date="2019-10-02T13:02:00Z"/>
          <w:rFonts w:ascii="Times New Roman" w:hAnsi="Times New Roman" w:cs="Times New Roman"/>
          <w:color w:val="000000" w:themeColor="text1"/>
          <w:sz w:val="24"/>
          <w:szCs w:val="24"/>
        </w:rPr>
      </w:pPr>
    </w:p>
    <w:p w14:paraId="3D836216" w14:textId="7456CD3E" w:rsidR="00F00993" w:rsidRPr="00F00993" w:rsidRDefault="00F00993" w:rsidP="00E463DB">
      <w:pPr>
        <w:spacing w:after="0" w:line="360" w:lineRule="auto"/>
        <w:ind w:firstLine="1440"/>
        <w:jc w:val="both"/>
        <w:rPr>
          <w:ins w:id="2223" w:author="Jacyeude Araújo" w:date="2019-10-02T13:02:00Z"/>
          <w:rFonts w:ascii="Times New Roman" w:hAnsi="Times New Roman" w:cs="Times New Roman"/>
          <w:color w:val="000000" w:themeColor="text1"/>
          <w:sz w:val="24"/>
          <w:szCs w:val="24"/>
        </w:rPr>
      </w:pPr>
    </w:p>
    <w:p w14:paraId="48AB56ED" w14:textId="77777777" w:rsidR="00F00993" w:rsidRPr="00F00993" w:rsidRDefault="00F00993" w:rsidP="00E463DB">
      <w:pPr>
        <w:spacing w:after="0" w:line="360" w:lineRule="auto"/>
        <w:ind w:firstLine="1440"/>
        <w:jc w:val="both"/>
        <w:rPr>
          <w:rFonts w:ascii="Times New Roman" w:hAnsi="Times New Roman" w:cs="Times New Roman"/>
          <w:color w:val="000000" w:themeColor="text1"/>
          <w:sz w:val="24"/>
          <w:szCs w:val="24"/>
        </w:rPr>
      </w:pPr>
    </w:p>
    <w:p w14:paraId="65E17B6D" w14:textId="6592AFE7"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47731E3D" w14:textId="2333C920" w:rsidR="00D15812" w:rsidRPr="00F00993" w:rsidDel="00F154FE" w:rsidRDefault="00D15812" w:rsidP="00E463DB">
      <w:pPr>
        <w:spacing w:after="0" w:line="360" w:lineRule="auto"/>
        <w:ind w:firstLine="1440"/>
        <w:jc w:val="both"/>
        <w:rPr>
          <w:del w:id="2224" w:author="Jacyeude Araújo" w:date="2019-10-02T08:37:00Z"/>
          <w:rFonts w:ascii="Times New Roman" w:hAnsi="Times New Roman" w:cs="Times New Roman"/>
          <w:color w:val="000000" w:themeColor="text1"/>
          <w:sz w:val="24"/>
          <w:szCs w:val="24"/>
        </w:rPr>
      </w:pPr>
    </w:p>
    <w:p w14:paraId="2E5AC4C5" w14:textId="14B786BA" w:rsidR="00D15812" w:rsidRPr="00F00993" w:rsidDel="00F154FE" w:rsidRDefault="00D15812" w:rsidP="00E463DB">
      <w:pPr>
        <w:spacing w:after="0" w:line="360" w:lineRule="auto"/>
        <w:ind w:firstLine="1440"/>
        <w:jc w:val="both"/>
        <w:rPr>
          <w:del w:id="2225" w:author="Jacyeude Araújo" w:date="2019-10-02T08:37:00Z"/>
          <w:rFonts w:ascii="Times New Roman" w:hAnsi="Times New Roman" w:cs="Times New Roman"/>
          <w:color w:val="000000" w:themeColor="text1"/>
          <w:sz w:val="24"/>
          <w:szCs w:val="24"/>
        </w:rPr>
      </w:pPr>
    </w:p>
    <w:p w14:paraId="632EE105" w14:textId="3B78F176" w:rsidR="00D15812" w:rsidRPr="00F00993" w:rsidDel="00F154FE" w:rsidRDefault="00D15812" w:rsidP="00E463DB">
      <w:pPr>
        <w:spacing w:after="0" w:line="360" w:lineRule="auto"/>
        <w:ind w:firstLine="1440"/>
        <w:jc w:val="both"/>
        <w:rPr>
          <w:del w:id="2226" w:author="Jacyeude Araújo" w:date="2019-10-02T08:37:00Z"/>
          <w:rFonts w:ascii="Times New Roman" w:hAnsi="Times New Roman" w:cs="Times New Roman"/>
          <w:color w:val="000000" w:themeColor="text1"/>
          <w:sz w:val="24"/>
          <w:szCs w:val="24"/>
        </w:rPr>
      </w:pPr>
      <w:del w:id="2227" w:author="Jacyeude Araújo" w:date="2019-10-02T08:37:00Z">
        <w:r w:rsidRPr="00F00993" w:rsidDel="00F154FE">
          <w:rPr>
            <w:rFonts w:ascii="Times New Roman" w:hAnsi="Times New Roman" w:cs="Times New Roman"/>
            <w:color w:val="000000" w:themeColor="text1"/>
            <w:sz w:val="24"/>
            <w:szCs w:val="24"/>
          </w:rPr>
          <w:delText xml:space="preserve"> </w:delText>
        </w:r>
      </w:del>
    </w:p>
    <w:p w14:paraId="0730A1D8" w14:textId="29D41735" w:rsidR="0045305D" w:rsidRPr="00F00993" w:rsidDel="00F154FE" w:rsidRDefault="0045305D" w:rsidP="00E463DB">
      <w:pPr>
        <w:spacing w:after="0" w:line="360" w:lineRule="auto"/>
        <w:ind w:firstLine="1440"/>
        <w:jc w:val="both"/>
        <w:rPr>
          <w:del w:id="2228" w:author="Jacyeude Araújo" w:date="2019-10-02T08:37:00Z"/>
          <w:rFonts w:ascii="Times New Roman" w:hAnsi="Times New Roman" w:cs="Times New Roman"/>
          <w:color w:val="000000" w:themeColor="text1"/>
          <w:sz w:val="24"/>
          <w:szCs w:val="24"/>
        </w:rPr>
      </w:pPr>
    </w:p>
    <w:p w14:paraId="6091D09C" w14:textId="488B0FD7" w:rsidR="0045305D" w:rsidRPr="00F00993" w:rsidDel="00F154FE" w:rsidRDefault="0045305D" w:rsidP="00E463DB">
      <w:pPr>
        <w:spacing w:after="0" w:line="360" w:lineRule="auto"/>
        <w:ind w:firstLine="1440"/>
        <w:jc w:val="both"/>
        <w:rPr>
          <w:del w:id="2229" w:author="Jacyeude Araújo" w:date="2019-10-02T08:37:00Z"/>
          <w:rFonts w:ascii="Times New Roman" w:hAnsi="Times New Roman" w:cs="Times New Roman"/>
          <w:color w:val="000000" w:themeColor="text1"/>
          <w:sz w:val="24"/>
          <w:szCs w:val="24"/>
        </w:rPr>
      </w:pPr>
    </w:p>
    <w:p w14:paraId="79BD2FF3" w14:textId="5EAA4355" w:rsidR="00753F6D" w:rsidRPr="00F00993" w:rsidDel="001A755F" w:rsidRDefault="00753F6D" w:rsidP="00E463DB">
      <w:pPr>
        <w:spacing w:after="0" w:line="360" w:lineRule="auto"/>
        <w:ind w:firstLine="1440"/>
        <w:jc w:val="both"/>
        <w:rPr>
          <w:del w:id="2230" w:author="Jacyeude Araújo" w:date="2019-10-01T18:53:00Z"/>
          <w:rFonts w:ascii="Times New Roman" w:hAnsi="Times New Roman" w:cs="Times New Roman"/>
          <w:color w:val="000000" w:themeColor="text1"/>
          <w:sz w:val="24"/>
          <w:szCs w:val="24"/>
        </w:rPr>
      </w:pPr>
    </w:p>
    <w:p w14:paraId="22E95692" w14:textId="19EB7ECE" w:rsidR="00753F6D" w:rsidRPr="00F00993" w:rsidDel="00F154FE" w:rsidRDefault="00753F6D" w:rsidP="00E463DB">
      <w:pPr>
        <w:spacing w:after="0" w:line="360" w:lineRule="auto"/>
        <w:ind w:firstLine="1440"/>
        <w:jc w:val="both"/>
        <w:rPr>
          <w:del w:id="2231" w:author="Jacyeude Araújo" w:date="2019-10-02T08:37:00Z"/>
          <w:rFonts w:ascii="Times New Roman" w:hAnsi="Times New Roman" w:cs="Times New Roman"/>
          <w:color w:val="000000" w:themeColor="text1"/>
          <w:sz w:val="24"/>
          <w:szCs w:val="24"/>
        </w:rPr>
      </w:pPr>
    </w:p>
    <w:p w14:paraId="7182F64D" w14:textId="7A6C5430" w:rsidR="00753F6D" w:rsidRPr="00F00993" w:rsidDel="00F154FE" w:rsidRDefault="00753F6D" w:rsidP="00E463DB">
      <w:pPr>
        <w:spacing w:after="0" w:line="360" w:lineRule="auto"/>
        <w:ind w:firstLine="1440"/>
        <w:jc w:val="both"/>
        <w:rPr>
          <w:del w:id="2232" w:author="Jacyeude Araújo" w:date="2019-10-02T08:37:00Z"/>
          <w:rFonts w:ascii="Times New Roman" w:hAnsi="Times New Roman" w:cs="Times New Roman"/>
          <w:color w:val="000000" w:themeColor="text1"/>
          <w:sz w:val="24"/>
          <w:szCs w:val="24"/>
        </w:rPr>
      </w:pPr>
    </w:p>
    <w:p w14:paraId="33CBDF3E" w14:textId="4C04C304" w:rsidR="0092354A" w:rsidRPr="00F00993"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2233" w:name="_Toc20921287"/>
      <w:r w:rsidRPr="00F00993">
        <w:rPr>
          <w:rFonts w:ascii="Times New Roman" w:hAnsi="Times New Roman" w:cs="Times New Roman"/>
          <w:b/>
          <w:bCs/>
          <w:color w:val="000000" w:themeColor="text1"/>
          <w:sz w:val="24"/>
          <w:szCs w:val="24"/>
        </w:rPr>
        <w:t>OBJETIVOS</w:t>
      </w:r>
      <w:bookmarkEnd w:id="2233"/>
    </w:p>
    <w:p w14:paraId="6DBA4FE9" w14:textId="1F988739" w:rsidR="0092354A" w:rsidRPr="00F00993" w:rsidRDefault="0092354A" w:rsidP="00E463DB">
      <w:pPr>
        <w:spacing w:after="0" w:line="360" w:lineRule="auto"/>
        <w:jc w:val="both"/>
        <w:rPr>
          <w:rFonts w:ascii="Times New Roman" w:hAnsi="Times New Roman" w:cs="Times New Roman"/>
          <w:color w:val="000000" w:themeColor="text1"/>
          <w:sz w:val="24"/>
          <w:szCs w:val="24"/>
        </w:rPr>
      </w:pPr>
    </w:p>
    <w:p w14:paraId="3C0AA625" w14:textId="77777777" w:rsidR="0092354A" w:rsidRPr="00F00993"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 xml:space="preserve">Objetivos Gerais </w:t>
      </w:r>
    </w:p>
    <w:p w14:paraId="7F94A57D"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p>
    <w:p w14:paraId="6CC46B6A" w14:textId="0CCE4E73" w:rsidR="008C7ECE" w:rsidRPr="00F00993" w:rsidRDefault="0092354A" w:rsidP="00E463DB">
      <w:pPr>
        <w:spacing w:after="0" w:line="360" w:lineRule="auto"/>
        <w:ind w:firstLine="1440"/>
        <w:jc w:val="both"/>
        <w:rPr>
          <w:ins w:id="2234" w:author="Jacyeude Araújo" w:date="2019-10-01T18:44: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Este trabalho </w:t>
      </w:r>
      <w:del w:id="2235" w:author="Jacyeude Araújo" w:date="2019-10-01T18:10:00Z">
        <w:r w:rsidRPr="00F00993" w:rsidDel="00D914BF">
          <w:rPr>
            <w:rFonts w:ascii="Times New Roman" w:hAnsi="Times New Roman" w:cs="Times New Roman"/>
            <w:color w:val="000000" w:themeColor="text1"/>
            <w:sz w:val="24"/>
            <w:szCs w:val="24"/>
          </w:rPr>
          <w:delText xml:space="preserve">tem </w:delText>
        </w:r>
      </w:del>
      <w:ins w:id="2236" w:author="Mauro Sérgio Silva Pinto" w:date="2019-09-27T10:01:00Z">
        <w:r w:rsidR="007E74D0" w:rsidRPr="00F00993">
          <w:rPr>
            <w:rFonts w:ascii="Times New Roman" w:hAnsi="Times New Roman" w:cs="Times New Roman"/>
            <w:color w:val="000000" w:themeColor="text1"/>
            <w:sz w:val="24"/>
            <w:szCs w:val="24"/>
          </w:rPr>
          <w:t xml:space="preserve">visa desenvolver um sistema para o reconhecimento de padrão de falhas por meio </w:t>
        </w:r>
      </w:ins>
      <w:ins w:id="2237" w:author="Jacyeude Araújo" w:date="2019-10-01T18:39:00Z">
        <w:r w:rsidR="009B021F" w:rsidRPr="00F00993">
          <w:rPr>
            <w:rFonts w:ascii="Times New Roman" w:hAnsi="Times New Roman" w:cs="Times New Roman"/>
            <w:color w:val="000000" w:themeColor="text1"/>
            <w:sz w:val="24"/>
            <w:szCs w:val="24"/>
          </w:rPr>
          <w:t xml:space="preserve">de </w:t>
        </w:r>
      </w:ins>
      <w:del w:id="2238" w:author="Mauro Sérgio Silva Pinto" w:date="2019-09-27T10:01:00Z">
        <w:r w:rsidRPr="00F00993" w:rsidDel="007E74D0">
          <w:rPr>
            <w:rFonts w:ascii="Times New Roman" w:hAnsi="Times New Roman" w:cs="Times New Roman"/>
            <w:color w:val="000000" w:themeColor="text1"/>
            <w:sz w:val="24"/>
            <w:szCs w:val="24"/>
          </w:rPr>
          <w:delText xml:space="preserve">como objetivo adquirir </w:delText>
        </w:r>
      </w:del>
      <w:ins w:id="2239" w:author="Mauro Sérgio Silva Pinto" w:date="2019-09-27T10:01:00Z">
        <w:r w:rsidR="007E74D0" w:rsidRPr="00F00993">
          <w:rPr>
            <w:rFonts w:ascii="Times New Roman" w:hAnsi="Times New Roman" w:cs="Times New Roman"/>
            <w:color w:val="000000" w:themeColor="text1"/>
            <w:sz w:val="24"/>
            <w:szCs w:val="24"/>
          </w:rPr>
          <w:t xml:space="preserve">da aquisição de </w:t>
        </w:r>
      </w:ins>
      <w:r w:rsidRPr="00F00993">
        <w:rPr>
          <w:rFonts w:ascii="Times New Roman" w:hAnsi="Times New Roman" w:cs="Times New Roman"/>
          <w:color w:val="000000" w:themeColor="text1"/>
          <w:sz w:val="24"/>
          <w:szCs w:val="24"/>
        </w:rPr>
        <w:t>dados de condições de falhas externas e condições normais de um motor</w:t>
      </w:r>
      <w:ins w:id="2240" w:author="Jacyeude Araújo" w:date="2019-10-02T10:02:00Z">
        <w:r w:rsidR="00DA6A84" w:rsidRPr="00F00993">
          <w:rPr>
            <w:rFonts w:ascii="Times New Roman" w:hAnsi="Times New Roman" w:cs="Times New Roman"/>
            <w:color w:val="000000" w:themeColor="text1"/>
            <w:sz w:val="24"/>
            <w:szCs w:val="24"/>
          </w:rPr>
          <w:t xml:space="preserve"> trifásico de</w:t>
        </w:r>
      </w:ins>
      <w:del w:id="2241" w:author="Jacyeude Araújo" w:date="2019-10-02T10:02:00Z">
        <w:r w:rsidRPr="00F00993" w:rsidDel="00DA6A84">
          <w:rPr>
            <w:rFonts w:ascii="Times New Roman" w:hAnsi="Times New Roman" w:cs="Times New Roman"/>
            <w:color w:val="000000" w:themeColor="text1"/>
            <w:sz w:val="24"/>
            <w:szCs w:val="24"/>
          </w:rPr>
          <w:delText xml:space="preserve"> de</w:delText>
        </w:r>
      </w:del>
      <w:r w:rsidRPr="00F00993">
        <w:rPr>
          <w:rFonts w:ascii="Times New Roman" w:hAnsi="Times New Roman" w:cs="Times New Roman"/>
          <w:color w:val="000000" w:themeColor="text1"/>
          <w:sz w:val="24"/>
          <w:szCs w:val="24"/>
        </w:rPr>
        <w:t xml:space="preserve"> </w:t>
      </w:r>
      <w:commentRangeStart w:id="2242"/>
      <w:r w:rsidRPr="00F00993">
        <w:rPr>
          <w:rFonts w:ascii="Times New Roman" w:hAnsi="Times New Roman" w:cs="Times New Roman"/>
          <w:color w:val="000000" w:themeColor="text1"/>
          <w:sz w:val="24"/>
          <w:szCs w:val="24"/>
        </w:rPr>
        <w:t>indução</w:t>
      </w:r>
      <w:commentRangeEnd w:id="2242"/>
      <w:r w:rsidR="007E74D0" w:rsidRPr="00F00993">
        <w:rPr>
          <w:rStyle w:val="Refdecomentrio"/>
          <w:color w:val="000000" w:themeColor="text1"/>
          <w:rPrChange w:id="2243" w:author="Jacyeude Araújo" w:date="2019-10-02T13:03:00Z">
            <w:rPr>
              <w:rStyle w:val="Refdecomentrio"/>
            </w:rPr>
          </w:rPrChange>
        </w:rPr>
        <w:commentReference w:id="2242"/>
      </w:r>
      <w:r w:rsidRPr="00F00993">
        <w:rPr>
          <w:rFonts w:ascii="Times New Roman" w:hAnsi="Times New Roman" w:cs="Times New Roman"/>
          <w:color w:val="000000" w:themeColor="text1"/>
          <w:sz w:val="24"/>
          <w:szCs w:val="24"/>
        </w:rPr>
        <w:t xml:space="preserve"> </w:t>
      </w:r>
      <w:ins w:id="2244" w:author="Jacyeude Araújo" w:date="2019-10-01T18:42:00Z">
        <w:r w:rsidR="008C7ECE" w:rsidRPr="00F00993">
          <w:rPr>
            <w:rFonts w:ascii="Times New Roman" w:hAnsi="Times New Roman" w:cs="Times New Roman"/>
            <w:color w:val="000000" w:themeColor="text1"/>
            <w:sz w:val="24"/>
            <w:szCs w:val="24"/>
          </w:rPr>
          <w:t>trifásico WEG W22</w:t>
        </w:r>
      </w:ins>
      <w:ins w:id="2245" w:author="Jacyeude Araújo" w:date="2019-10-02T09:10:00Z">
        <w:r w:rsidR="001A40C1" w:rsidRPr="00F00993">
          <w:rPr>
            <w:rFonts w:ascii="Times New Roman" w:hAnsi="Times New Roman" w:cs="Times New Roman"/>
            <w:color w:val="000000" w:themeColor="text1"/>
            <w:sz w:val="24"/>
            <w:szCs w:val="24"/>
          </w:rPr>
          <w:t>-IR3</w:t>
        </w:r>
      </w:ins>
      <w:ins w:id="2246" w:author="Jacyeude Araújo" w:date="2019-10-01T18:43:00Z">
        <w:r w:rsidR="008C7ECE" w:rsidRPr="00F00993">
          <w:rPr>
            <w:rFonts w:ascii="Times New Roman" w:hAnsi="Times New Roman" w:cs="Times New Roman"/>
            <w:color w:val="000000" w:themeColor="text1"/>
            <w:sz w:val="24"/>
            <w:szCs w:val="24"/>
          </w:rPr>
          <w:t xml:space="preserve"> </w:t>
        </w:r>
      </w:ins>
      <w:r w:rsidRPr="00F00993">
        <w:rPr>
          <w:rFonts w:ascii="Times New Roman" w:hAnsi="Times New Roman" w:cs="Times New Roman"/>
          <w:color w:val="000000" w:themeColor="text1"/>
          <w:sz w:val="24"/>
          <w:szCs w:val="24"/>
        </w:rPr>
        <w:t xml:space="preserve">em laboratório </w:t>
      </w:r>
      <w:del w:id="2247" w:author="Mauro Sérgio Silva Pinto" w:date="2019-09-27T10:06:00Z">
        <w:r w:rsidRPr="00F00993" w:rsidDel="007E74D0">
          <w:rPr>
            <w:rFonts w:ascii="Times New Roman" w:hAnsi="Times New Roman" w:cs="Times New Roman"/>
            <w:color w:val="000000" w:themeColor="text1"/>
            <w:sz w:val="24"/>
            <w:szCs w:val="24"/>
          </w:rPr>
          <w:delText xml:space="preserve">utilizando um sistema de aquisição embarcado </w:delText>
        </w:r>
        <w:r w:rsidR="00510533" w:rsidRPr="00F00993" w:rsidDel="007E74D0">
          <w:rPr>
            <w:rFonts w:ascii="Times New Roman" w:hAnsi="Times New Roman" w:cs="Times New Roman"/>
            <w:color w:val="000000" w:themeColor="text1"/>
            <w:sz w:val="24"/>
            <w:szCs w:val="24"/>
          </w:rPr>
          <w:delText xml:space="preserve">controlado por um </w:delText>
        </w:r>
      </w:del>
      <w:ins w:id="2248" w:author="Jacyeude Araújo" w:date="2019-10-01T18:43:00Z">
        <w:r w:rsidR="008C7ECE" w:rsidRPr="00F00993">
          <w:rPr>
            <w:rFonts w:ascii="Times New Roman" w:hAnsi="Times New Roman" w:cs="Times New Roman"/>
            <w:color w:val="000000" w:themeColor="text1"/>
            <w:sz w:val="24"/>
            <w:szCs w:val="24"/>
          </w:rPr>
          <w:t>.</w:t>
        </w:r>
      </w:ins>
      <w:ins w:id="2249" w:author="Mauro Sérgio Silva Pinto" w:date="2019-09-27T10:06:00Z">
        <w:del w:id="2250" w:author="Jacyeude Araújo" w:date="2019-10-01T18:43:00Z">
          <w:r w:rsidR="007E74D0" w:rsidRPr="00F00993" w:rsidDel="008C7ECE">
            <w:rPr>
              <w:rFonts w:ascii="Times New Roman" w:hAnsi="Times New Roman" w:cs="Times New Roman"/>
              <w:color w:val="000000" w:themeColor="text1"/>
              <w:sz w:val="24"/>
              <w:szCs w:val="24"/>
            </w:rPr>
            <w:delText>,</w:delText>
          </w:r>
        </w:del>
      </w:ins>
      <w:ins w:id="2251" w:author="Jacyeude Araújo" w:date="2019-10-01T18:43:00Z">
        <w:r w:rsidR="008C7ECE" w:rsidRPr="00F00993">
          <w:rPr>
            <w:rFonts w:ascii="Times New Roman" w:hAnsi="Times New Roman" w:cs="Times New Roman"/>
            <w:color w:val="000000" w:themeColor="text1"/>
            <w:sz w:val="24"/>
            <w:szCs w:val="24"/>
          </w:rPr>
          <w:t>A</w:t>
        </w:r>
      </w:ins>
      <w:ins w:id="2252" w:author="Mauro Sérgio Silva Pinto" w:date="2019-09-27T10:06:00Z">
        <w:r w:rsidR="007E74D0" w:rsidRPr="00F00993">
          <w:rPr>
            <w:rFonts w:ascii="Times New Roman" w:hAnsi="Times New Roman" w:cs="Times New Roman"/>
            <w:color w:val="000000" w:themeColor="text1"/>
            <w:sz w:val="24"/>
            <w:szCs w:val="24"/>
          </w:rPr>
          <w:t xml:space="preserve"> </w:t>
        </w:r>
        <w:del w:id="2253" w:author="Jacyeude Araújo" w:date="2019-10-02T08:37:00Z">
          <w:r w:rsidR="007E74D0" w:rsidRPr="00F00993" w:rsidDel="00F154FE">
            <w:rPr>
              <w:rFonts w:ascii="Times New Roman" w:hAnsi="Times New Roman" w:cs="Times New Roman"/>
              <w:color w:val="000000" w:themeColor="text1"/>
              <w:sz w:val="24"/>
              <w:szCs w:val="24"/>
            </w:rPr>
            <w:delText xml:space="preserve">a </w:delText>
          </w:r>
        </w:del>
        <w:r w:rsidR="007E74D0" w:rsidRPr="00F00993">
          <w:rPr>
            <w:rFonts w:ascii="Times New Roman" w:hAnsi="Times New Roman" w:cs="Times New Roman"/>
            <w:color w:val="000000" w:themeColor="text1"/>
            <w:sz w:val="24"/>
            <w:szCs w:val="24"/>
          </w:rPr>
          <w:t>aquisição dos dados é controlada pelo sis</w:t>
        </w:r>
      </w:ins>
      <w:ins w:id="2254" w:author="Jacyeude Araújo" w:date="2019-10-01T18:43:00Z">
        <w:r w:rsidR="008C7ECE" w:rsidRPr="00F00993">
          <w:rPr>
            <w:rFonts w:ascii="Times New Roman" w:hAnsi="Times New Roman" w:cs="Times New Roman"/>
            <w:color w:val="000000" w:themeColor="text1"/>
            <w:sz w:val="24"/>
            <w:szCs w:val="24"/>
          </w:rPr>
          <w:t>tema</w:t>
        </w:r>
      </w:ins>
      <w:ins w:id="2255" w:author="Mauro Sérgio Silva Pinto" w:date="2019-09-27T10:06:00Z">
        <w:del w:id="2256" w:author="Jacyeude Araújo" w:date="2019-10-01T18:43:00Z">
          <w:r w:rsidR="007E74D0" w:rsidRPr="00F00993" w:rsidDel="008C7ECE">
            <w:rPr>
              <w:rFonts w:ascii="Times New Roman" w:hAnsi="Times New Roman" w:cs="Times New Roman"/>
              <w:color w:val="000000" w:themeColor="text1"/>
              <w:sz w:val="24"/>
              <w:szCs w:val="24"/>
            </w:rPr>
            <w:delText>meta</w:delText>
          </w:r>
        </w:del>
      </w:ins>
      <w:ins w:id="2257" w:author="Jacyeude Araújo" w:date="2019-10-01T18:43:00Z">
        <w:r w:rsidR="008C7ECE" w:rsidRPr="00F00993">
          <w:rPr>
            <w:rFonts w:ascii="Times New Roman" w:hAnsi="Times New Roman" w:cs="Times New Roman"/>
            <w:color w:val="000000" w:themeColor="text1"/>
            <w:sz w:val="24"/>
            <w:szCs w:val="24"/>
          </w:rPr>
          <w:t xml:space="preserve"> desenvolvido para o </w:t>
        </w:r>
      </w:ins>
      <w:ins w:id="2258" w:author="Jacyeude Araújo" w:date="2019-10-02T08:37:00Z">
        <w:r w:rsidR="00F154FE" w:rsidRPr="00F00993">
          <w:rPr>
            <w:rFonts w:ascii="Times New Roman" w:hAnsi="Times New Roman" w:cs="Times New Roman"/>
            <w:color w:val="000000" w:themeColor="text1"/>
            <w:sz w:val="24"/>
            <w:szCs w:val="24"/>
          </w:rPr>
          <w:t>microcontrolador</w:t>
        </w:r>
      </w:ins>
      <w:ins w:id="2259" w:author="Mauro Sérgio Silva Pinto" w:date="2019-09-27T10:06:00Z">
        <w:r w:rsidR="007E74D0" w:rsidRPr="00F00993">
          <w:rPr>
            <w:rFonts w:ascii="Times New Roman" w:hAnsi="Times New Roman" w:cs="Times New Roman"/>
            <w:color w:val="000000" w:themeColor="text1"/>
            <w:sz w:val="24"/>
            <w:szCs w:val="24"/>
          </w:rPr>
          <w:t xml:space="preserve"> </w:t>
        </w:r>
      </w:ins>
      <w:r w:rsidR="00510533" w:rsidRPr="00F00993">
        <w:rPr>
          <w:rFonts w:ascii="Times New Roman" w:hAnsi="Times New Roman" w:cs="Times New Roman"/>
          <w:color w:val="000000" w:themeColor="text1"/>
          <w:sz w:val="24"/>
          <w:szCs w:val="24"/>
        </w:rPr>
        <w:t>ESP8266</w:t>
      </w:r>
      <w:del w:id="2260" w:author="Mauro Sérgio Silva Pinto" w:date="2019-09-27T10:07:00Z">
        <w:r w:rsidRPr="00F00993" w:rsidDel="007E74D0">
          <w:rPr>
            <w:rFonts w:ascii="Times New Roman" w:hAnsi="Times New Roman" w:cs="Times New Roman"/>
            <w:color w:val="000000" w:themeColor="text1"/>
            <w:sz w:val="24"/>
            <w:szCs w:val="24"/>
          </w:rPr>
          <w:delText xml:space="preserve"> </w:delText>
        </w:r>
      </w:del>
      <w:ins w:id="2261" w:author="Mauro Sérgio Silva Pinto" w:date="2019-09-27T10:07:00Z">
        <w:r w:rsidR="007E74D0" w:rsidRPr="00F00993">
          <w:rPr>
            <w:rFonts w:ascii="Times New Roman" w:hAnsi="Times New Roman" w:cs="Times New Roman"/>
            <w:color w:val="000000" w:themeColor="text1"/>
            <w:sz w:val="24"/>
            <w:szCs w:val="24"/>
          </w:rPr>
          <w:t xml:space="preserve">. as condições testadas foram: </w:t>
        </w:r>
      </w:ins>
      <w:del w:id="2262" w:author="Mauro Sérgio Silva Pinto" w:date="2019-09-27T10:07:00Z">
        <w:r w:rsidR="00510533" w:rsidRPr="00F00993" w:rsidDel="007E74D0">
          <w:rPr>
            <w:rFonts w:ascii="Times New Roman" w:hAnsi="Times New Roman" w:cs="Times New Roman"/>
            <w:color w:val="000000" w:themeColor="text1"/>
            <w:sz w:val="24"/>
            <w:szCs w:val="24"/>
          </w:rPr>
          <w:delText>para obter dados</w:delText>
        </w:r>
        <w:r w:rsidR="006F2AF9" w:rsidRPr="00F00993" w:rsidDel="007E74D0">
          <w:rPr>
            <w:rFonts w:ascii="Times New Roman" w:hAnsi="Times New Roman" w:cs="Times New Roman"/>
            <w:color w:val="000000" w:themeColor="text1"/>
            <w:sz w:val="24"/>
            <w:szCs w:val="24"/>
          </w:rPr>
          <w:delText xml:space="preserve"> das seguintes </w:delText>
        </w:r>
        <w:r w:rsidR="00510533" w:rsidRPr="00F00993" w:rsidDel="007E74D0">
          <w:rPr>
            <w:rFonts w:ascii="Times New Roman" w:hAnsi="Times New Roman" w:cs="Times New Roman"/>
            <w:color w:val="000000" w:themeColor="text1"/>
            <w:sz w:val="24"/>
            <w:szCs w:val="24"/>
          </w:rPr>
          <w:delText>condições de funcionamento</w:delText>
        </w:r>
      </w:del>
      <w:r w:rsidR="00510533" w:rsidRPr="00F00993">
        <w:rPr>
          <w:rFonts w:ascii="Times New Roman" w:hAnsi="Times New Roman" w:cs="Times New Roman"/>
          <w:color w:val="000000" w:themeColor="text1"/>
          <w:sz w:val="24"/>
          <w:szCs w:val="24"/>
        </w:rPr>
        <w:t>: normal, desbalance</w:t>
      </w:r>
      <w:r w:rsidR="005C6ADB" w:rsidRPr="00F00993">
        <w:rPr>
          <w:rFonts w:ascii="Times New Roman" w:hAnsi="Times New Roman" w:cs="Times New Roman"/>
          <w:color w:val="000000" w:themeColor="text1"/>
          <w:sz w:val="24"/>
          <w:szCs w:val="24"/>
        </w:rPr>
        <w:t>amento</w:t>
      </w:r>
      <w:r w:rsidR="00510533" w:rsidRPr="00F00993">
        <w:rPr>
          <w:rFonts w:ascii="Times New Roman" w:hAnsi="Times New Roman" w:cs="Times New Roman"/>
          <w:color w:val="000000" w:themeColor="text1"/>
          <w:sz w:val="24"/>
          <w:szCs w:val="24"/>
        </w:rPr>
        <w:t>,</w:t>
      </w:r>
      <w:r w:rsidR="005C6ADB" w:rsidRPr="00F00993">
        <w:rPr>
          <w:rFonts w:ascii="Times New Roman" w:hAnsi="Times New Roman" w:cs="Times New Roman"/>
          <w:color w:val="000000" w:themeColor="text1"/>
          <w:sz w:val="24"/>
          <w:szCs w:val="24"/>
        </w:rPr>
        <w:t xml:space="preserve"> alimentação por</w:t>
      </w:r>
      <w:r w:rsidR="00510533" w:rsidRPr="00F00993">
        <w:rPr>
          <w:rFonts w:ascii="Times New Roman" w:hAnsi="Times New Roman" w:cs="Times New Roman"/>
          <w:color w:val="000000" w:themeColor="text1"/>
          <w:sz w:val="24"/>
          <w:szCs w:val="24"/>
        </w:rPr>
        <w:t xml:space="preserve"> duas fases e desnível na </w:t>
      </w:r>
      <w:del w:id="2263" w:author="Jacyeude Araújo" w:date="2019-10-02T08:37:00Z">
        <w:r w:rsidR="00510533" w:rsidRPr="00F00993" w:rsidDel="00F154FE">
          <w:rPr>
            <w:rFonts w:ascii="Times New Roman" w:hAnsi="Times New Roman" w:cs="Times New Roman"/>
            <w:color w:val="000000" w:themeColor="text1"/>
            <w:sz w:val="24"/>
            <w:szCs w:val="24"/>
          </w:rPr>
          <w:delText>base.</w:delText>
        </w:r>
      </w:del>
      <w:del w:id="2264" w:author="Jacyeude Araújo" w:date="2019-10-01T18:44:00Z">
        <w:r w:rsidR="00510533" w:rsidRPr="00F00993" w:rsidDel="008C7ECE">
          <w:rPr>
            <w:rFonts w:ascii="Times New Roman" w:hAnsi="Times New Roman" w:cs="Times New Roman"/>
            <w:color w:val="000000" w:themeColor="text1"/>
            <w:sz w:val="24"/>
            <w:szCs w:val="24"/>
          </w:rPr>
          <w:delText xml:space="preserve"> </w:delText>
        </w:r>
      </w:del>
      <w:ins w:id="2265" w:author="Jacyeude Araújo" w:date="2019-10-02T08:37:00Z">
        <w:r w:rsidR="00F154FE" w:rsidRPr="00F00993">
          <w:rPr>
            <w:rFonts w:ascii="Times New Roman" w:hAnsi="Times New Roman" w:cs="Times New Roman"/>
            <w:color w:val="000000" w:themeColor="text1"/>
            <w:sz w:val="24"/>
            <w:szCs w:val="24"/>
          </w:rPr>
          <w:t>base. Para</w:t>
        </w:r>
      </w:ins>
      <w:ins w:id="2266" w:author="Jacyeude Araújo" w:date="2019-10-01T18:46:00Z">
        <w:r w:rsidR="008C7ECE" w:rsidRPr="00F00993">
          <w:rPr>
            <w:rFonts w:ascii="Times New Roman" w:hAnsi="Times New Roman" w:cs="Times New Roman"/>
            <w:color w:val="000000" w:themeColor="text1"/>
            <w:sz w:val="24"/>
            <w:szCs w:val="24"/>
          </w:rPr>
          <w:t xml:space="preserve"> que os dados obtidos das diferentes condições possam servir de subsídios para aplicação da ferramenta estatística </w:t>
        </w:r>
        <w:proofErr w:type="gramStart"/>
        <w:r w:rsidR="008C7ECE" w:rsidRPr="00F00993">
          <w:rPr>
            <w:rFonts w:ascii="Times New Roman" w:hAnsi="Times New Roman" w:cs="Times New Roman"/>
            <w:color w:val="000000" w:themeColor="text1"/>
            <w:sz w:val="24"/>
            <w:szCs w:val="24"/>
          </w:rPr>
          <w:t>MVS</w:t>
        </w:r>
      </w:ins>
      <w:ins w:id="2267" w:author="Jacyeude Araújo" w:date="2019-10-01T18:47:00Z">
        <w:r w:rsidR="008C7ECE" w:rsidRPr="00F00993">
          <w:rPr>
            <w:rFonts w:ascii="Times New Roman" w:hAnsi="Times New Roman" w:cs="Times New Roman"/>
            <w:color w:val="000000" w:themeColor="text1"/>
            <w:sz w:val="24"/>
            <w:szCs w:val="24"/>
          </w:rPr>
          <w:t>( do</w:t>
        </w:r>
        <w:proofErr w:type="gramEnd"/>
        <w:r w:rsidR="008C7ECE" w:rsidRPr="00F00993">
          <w:rPr>
            <w:rFonts w:ascii="Times New Roman" w:hAnsi="Times New Roman" w:cs="Times New Roman"/>
            <w:color w:val="000000" w:themeColor="text1"/>
            <w:sz w:val="24"/>
            <w:szCs w:val="24"/>
          </w:rPr>
          <w:t xml:space="preserve"> inglês, </w:t>
        </w:r>
        <w:proofErr w:type="spellStart"/>
        <w:r w:rsidR="008C7ECE" w:rsidRPr="00F00993">
          <w:rPr>
            <w:rFonts w:ascii="Times New Roman" w:hAnsi="Times New Roman" w:cs="Times New Roman"/>
            <w:color w:val="000000" w:themeColor="text1"/>
            <w:sz w:val="24"/>
            <w:szCs w:val="24"/>
          </w:rPr>
          <w:t>Support</w:t>
        </w:r>
        <w:proofErr w:type="spellEnd"/>
        <w:r w:rsidR="008C7ECE" w:rsidRPr="00F00993">
          <w:rPr>
            <w:rFonts w:ascii="Times New Roman" w:hAnsi="Times New Roman" w:cs="Times New Roman"/>
            <w:color w:val="000000" w:themeColor="text1"/>
            <w:sz w:val="24"/>
            <w:szCs w:val="24"/>
          </w:rPr>
          <w:t xml:space="preserve"> Vector Machine- SMV),</w:t>
        </w:r>
      </w:ins>
      <w:ins w:id="2268" w:author="Jacyeude Araújo" w:date="2019-10-01T18:50:00Z">
        <w:r w:rsidR="008C7ECE" w:rsidRPr="00F00993">
          <w:rPr>
            <w:rFonts w:ascii="Times New Roman" w:hAnsi="Times New Roman" w:cs="Times New Roman"/>
            <w:color w:val="000000" w:themeColor="text1"/>
            <w:sz w:val="24"/>
            <w:szCs w:val="24"/>
          </w:rPr>
          <w:t xml:space="preserve"> objetivando </w:t>
        </w:r>
      </w:ins>
      <w:ins w:id="2269" w:author="Jacyeude Araújo" w:date="2019-10-01T18:51:00Z">
        <w:r w:rsidR="008C7ECE" w:rsidRPr="00F00993">
          <w:rPr>
            <w:rFonts w:ascii="Times New Roman" w:hAnsi="Times New Roman" w:cs="Times New Roman"/>
            <w:color w:val="000000" w:themeColor="text1"/>
            <w:sz w:val="24"/>
            <w:szCs w:val="24"/>
          </w:rPr>
          <w:t>encontrar padrões que possam servir como classificação de cada uma das classes ensaiadas. Os algor</w:t>
        </w:r>
      </w:ins>
      <w:ins w:id="2270" w:author="Jacyeude Araújo" w:date="2019-10-01T18:52:00Z">
        <w:r w:rsidR="008C7ECE" w:rsidRPr="00F00993">
          <w:rPr>
            <w:rFonts w:ascii="Times New Roman" w:hAnsi="Times New Roman" w:cs="Times New Roman"/>
            <w:color w:val="000000" w:themeColor="text1"/>
            <w:sz w:val="24"/>
            <w:szCs w:val="24"/>
          </w:rPr>
          <w:t xml:space="preserve">itmos de MVS usados </w:t>
        </w:r>
      </w:ins>
      <w:ins w:id="2271" w:author="Jacyeude Araújo" w:date="2019-10-01T18:53:00Z">
        <w:r w:rsidR="001A755F" w:rsidRPr="00F00993">
          <w:rPr>
            <w:rFonts w:ascii="Times New Roman" w:hAnsi="Times New Roman" w:cs="Times New Roman"/>
            <w:color w:val="000000" w:themeColor="text1"/>
            <w:sz w:val="24"/>
            <w:szCs w:val="24"/>
          </w:rPr>
          <w:t>encontram-se</w:t>
        </w:r>
      </w:ins>
      <w:ins w:id="2272" w:author="Jacyeude Araújo" w:date="2019-10-01T18:52:00Z">
        <w:r w:rsidR="008C7ECE" w:rsidRPr="00F00993">
          <w:rPr>
            <w:rFonts w:ascii="Times New Roman" w:hAnsi="Times New Roman" w:cs="Times New Roman"/>
            <w:color w:val="000000" w:themeColor="text1"/>
            <w:sz w:val="24"/>
            <w:szCs w:val="24"/>
          </w:rPr>
          <w:t xml:space="preserve"> na infraestrutura da IBM Cloud.</w:t>
        </w:r>
      </w:ins>
    </w:p>
    <w:p w14:paraId="4F83413D" w14:textId="6DA8C7D1" w:rsidR="00510533" w:rsidRPr="00F00993" w:rsidDel="008C7ECE" w:rsidRDefault="00510533" w:rsidP="00E463DB">
      <w:pPr>
        <w:spacing w:after="0" w:line="360" w:lineRule="auto"/>
        <w:ind w:firstLine="1440"/>
        <w:jc w:val="both"/>
        <w:rPr>
          <w:del w:id="2273" w:author="Jacyeude Araújo" w:date="2019-10-01T18:53:00Z"/>
          <w:rFonts w:ascii="Times New Roman" w:hAnsi="Times New Roman" w:cs="Times New Roman"/>
          <w:color w:val="000000" w:themeColor="text1"/>
          <w:sz w:val="24"/>
          <w:szCs w:val="24"/>
        </w:rPr>
      </w:pPr>
      <w:commentRangeStart w:id="2274"/>
      <w:del w:id="2275" w:author="Jacyeude Araújo" w:date="2019-10-01T18:53:00Z">
        <w:r w:rsidRPr="00F00993" w:rsidDel="008C7ECE">
          <w:rPr>
            <w:rFonts w:ascii="Times New Roman" w:hAnsi="Times New Roman" w:cs="Times New Roman"/>
            <w:color w:val="000000" w:themeColor="text1"/>
            <w:sz w:val="24"/>
            <w:szCs w:val="24"/>
          </w:rPr>
          <w:delText>Para que através dos dados obtidos possa ser implementado os algoritmos de M</w:delText>
        </w:r>
        <w:r w:rsidR="006F2AF9" w:rsidRPr="00F00993" w:rsidDel="008C7ECE">
          <w:rPr>
            <w:rFonts w:ascii="Times New Roman" w:hAnsi="Times New Roman" w:cs="Times New Roman"/>
            <w:color w:val="000000" w:themeColor="text1"/>
            <w:sz w:val="24"/>
            <w:szCs w:val="24"/>
          </w:rPr>
          <w:delText>á</w:delText>
        </w:r>
        <w:r w:rsidRPr="00F00993" w:rsidDel="008C7ECE">
          <w:rPr>
            <w:rFonts w:ascii="Times New Roman" w:hAnsi="Times New Roman" w:cs="Times New Roman"/>
            <w:color w:val="000000" w:themeColor="text1"/>
            <w:sz w:val="24"/>
            <w:szCs w:val="24"/>
          </w:rPr>
          <w:delText>quinas de Vetores de Suporte (MVS</w:delText>
        </w:r>
        <w:r w:rsidR="00C71831" w:rsidRPr="00F00993" w:rsidDel="008C7ECE">
          <w:rPr>
            <w:rFonts w:ascii="Times New Roman" w:hAnsi="Times New Roman" w:cs="Times New Roman"/>
            <w:color w:val="000000" w:themeColor="text1"/>
            <w:sz w:val="24"/>
            <w:szCs w:val="24"/>
          </w:rPr>
          <w:delText xml:space="preserve">, do inglês </w:delText>
        </w:r>
        <w:r w:rsidR="00C71831" w:rsidRPr="00F00993" w:rsidDel="008C7ECE">
          <w:rPr>
            <w:rFonts w:ascii="Times New Roman" w:hAnsi="Times New Roman" w:cs="Times New Roman"/>
            <w:i/>
            <w:iCs/>
            <w:color w:val="000000" w:themeColor="text1"/>
            <w:sz w:val="24"/>
            <w:szCs w:val="24"/>
          </w:rPr>
          <w:delText>Support Vector Machine</w:delText>
        </w:r>
        <w:r w:rsidRPr="00F00993" w:rsidDel="008C7ECE">
          <w:rPr>
            <w:rFonts w:ascii="Times New Roman" w:hAnsi="Times New Roman" w:cs="Times New Roman"/>
            <w:color w:val="000000" w:themeColor="text1"/>
            <w:sz w:val="24"/>
            <w:szCs w:val="24"/>
          </w:rPr>
          <w:delText>) na infraestrutura da IBM Cloud</w:delText>
        </w:r>
        <m:oMath>
          <m:r>
            <w:rPr>
              <w:rFonts w:ascii="Cambria Math" w:hAnsi="Cambria Math" w:cs="Times New Roman"/>
              <w:color w:val="000000" w:themeColor="text1"/>
              <w:sz w:val="24"/>
              <w:szCs w:val="24"/>
              <w:rPrChange w:id="2276" w:author="Jacyeude Araújo" w:date="2019-10-02T13:03:00Z">
                <w:rPr>
                  <w:rFonts w:ascii="Cambria Math" w:hAnsi="Cambria Math" w:cs="Times New Roman"/>
                  <w:color w:val="000000" w:themeColor="text1"/>
                  <w:sz w:val="24"/>
                  <w:szCs w:val="24"/>
                </w:rPr>
              </w:rPrChange>
            </w:rPr>
            <m:t>®</m:t>
          </m:r>
        </m:oMath>
        <w:r w:rsidRPr="00F00993" w:rsidDel="008C7ECE">
          <w:rPr>
            <w:rFonts w:ascii="Times New Roman" w:hAnsi="Times New Roman" w:cs="Times New Roman"/>
            <w:color w:val="000000" w:themeColor="text1"/>
            <w:sz w:val="24"/>
            <w:szCs w:val="24"/>
          </w:rPr>
          <w:delText xml:space="preserve">, objetivando realizar predições </w:delText>
        </w:r>
        <w:r w:rsidR="006F2AF9" w:rsidRPr="00F00993" w:rsidDel="008C7ECE">
          <w:rPr>
            <w:rFonts w:ascii="Times New Roman" w:hAnsi="Times New Roman" w:cs="Times New Roman"/>
            <w:color w:val="000000" w:themeColor="text1"/>
            <w:sz w:val="24"/>
            <w:szCs w:val="24"/>
          </w:rPr>
          <w:delText>assertivas</w:delText>
        </w:r>
        <w:r w:rsidRPr="00F00993" w:rsidDel="008C7ECE">
          <w:rPr>
            <w:rFonts w:ascii="Times New Roman" w:hAnsi="Times New Roman" w:cs="Times New Roman"/>
            <w:color w:val="000000" w:themeColor="text1"/>
            <w:sz w:val="24"/>
            <w:szCs w:val="24"/>
          </w:rPr>
          <w:delText xml:space="preserve"> sobre cada condição simulada. </w:delText>
        </w:r>
        <w:commentRangeEnd w:id="2274"/>
        <w:r w:rsidR="0026631F" w:rsidRPr="00F00993" w:rsidDel="008C7ECE">
          <w:rPr>
            <w:rStyle w:val="Refdecomentrio"/>
            <w:color w:val="000000" w:themeColor="text1"/>
            <w:rPrChange w:id="2277" w:author="Jacyeude Araújo" w:date="2019-10-02T13:03:00Z">
              <w:rPr>
                <w:rStyle w:val="Refdecomentrio"/>
              </w:rPr>
            </w:rPrChange>
          </w:rPr>
          <w:commentReference w:id="2274"/>
        </w:r>
      </w:del>
    </w:p>
    <w:p w14:paraId="7174479B" w14:textId="77777777" w:rsidR="00510533" w:rsidRPr="00F00993" w:rsidRDefault="00510533" w:rsidP="00E463DB">
      <w:pPr>
        <w:spacing w:after="0" w:line="360" w:lineRule="auto"/>
        <w:ind w:firstLine="1440"/>
        <w:jc w:val="both"/>
        <w:rPr>
          <w:rFonts w:ascii="Times New Roman" w:hAnsi="Times New Roman" w:cs="Times New Roman"/>
          <w:color w:val="000000" w:themeColor="text1"/>
          <w:sz w:val="24"/>
          <w:szCs w:val="24"/>
        </w:rPr>
      </w:pPr>
    </w:p>
    <w:p w14:paraId="45A91670" w14:textId="3E098A68" w:rsidR="0092354A" w:rsidRPr="00F00993"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Objetivos Específicos</w:t>
      </w:r>
    </w:p>
    <w:p w14:paraId="0F0F92BF" w14:textId="1F481600" w:rsidR="00437D26" w:rsidRPr="00F00993"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072D5891" w14:textId="43766016" w:rsidR="00CE3E64" w:rsidRPr="00F00993" w:rsidRDefault="00CE3E64" w:rsidP="00CE3E64">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Desenvolvimento de um sistema de aquisição de dados </w:t>
      </w:r>
      <w:del w:id="2278" w:author="Jacyeude Araújo" w:date="2019-10-01T18:54:00Z">
        <w:r w:rsidRPr="00F00993" w:rsidDel="001A755F">
          <w:rPr>
            <w:rFonts w:ascii="Times New Roman" w:hAnsi="Times New Roman" w:cs="Times New Roman"/>
            <w:color w:val="000000" w:themeColor="text1"/>
            <w:sz w:val="24"/>
            <w:szCs w:val="24"/>
          </w:rPr>
          <w:delText>de dados</w:delText>
        </w:r>
      </w:del>
      <w:ins w:id="2279" w:author="Jacyeude Araújo" w:date="2019-10-01T18:54:00Z">
        <w:r w:rsidR="001A755F" w:rsidRPr="00F00993">
          <w:rPr>
            <w:rFonts w:ascii="Times New Roman" w:hAnsi="Times New Roman" w:cs="Times New Roman"/>
            <w:color w:val="000000" w:themeColor="text1"/>
            <w:sz w:val="24"/>
            <w:szCs w:val="24"/>
          </w:rPr>
          <w:t xml:space="preserve">para </w:t>
        </w:r>
      </w:ins>
      <w:del w:id="2280" w:author="Jacyeude Araújo" w:date="2019-10-01T18:54:00Z">
        <w:r w:rsidRPr="00F00993" w:rsidDel="001A755F">
          <w:rPr>
            <w:rFonts w:ascii="Times New Roman" w:hAnsi="Times New Roman" w:cs="Times New Roman"/>
            <w:color w:val="000000" w:themeColor="text1"/>
            <w:sz w:val="24"/>
            <w:szCs w:val="24"/>
          </w:rPr>
          <w:delText xml:space="preserve"> de</w:delText>
        </w:r>
      </w:del>
      <w:r w:rsidRPr="00F00993">
        <w:rPr>
          <w:rFonts w:ascii="Times New Roman" w:hAnsi="Times New Roman" w:cs="Times New Roman"/>
          <w:color w:val="000000" w:themeColor="text1"/>
          <w:sz w:val="24"/>
          <w:szCs w:val="24"/>
        </w:rPr>
        <w:t xml:space="preserve"> </w:t>
      </w:r>
      <w:ins w:id="2281" w:author="Mauro Sérgio Silva Pinto" w:date="2019-09-27T10:08:00Z">
        <w:r w:rsidR="0026631F" w:rsidRPr="00F00993">
          <w:rPr>
            <w:rFonts w:ascii="Times New Roman" w:hAnsi="Times New Roman" w:cs="Times New Roman"/>
            <w:color w:val="000000" w:themeColor="text1"/>
            <w:sz w:val="24"/>
            <w:szCs w:val="24"/>
          </w:rPr>
          <w:t xml:space="preserve">reconhecimento de dados </w:t>
        </w:r>
      </w:ins>
      <w:del w:id="2282" w:author="Mauro Sérgio Silva Pinto" w:date="2019-09-27T10:08:00Z">
        <w:r w:rsidRPr="00F00993" w:rsidDel="0026631F">
          <w:rPr>
            <w:rFonts w:ascii="Times New Roman" w:hAnsi="Times New Roman" w:cs="Times New Roman"/>
            <w:color w:val="000000" w:themeColor="text1"/>
            <w:sz w:val="24"/>
            <w:szCs w:val="24"/>
          </w:rPr>
          <w:delText xml:space="preserve">vibração </w:delText>
        </w:r>
      </w:del>
      <w:ins w:id="2283" w:author="Mauro Sérgio Silva Pinto" w:date="2019-09-27T10:08:00Z">
        <w:r w:rsidR="0026631F" w:rsidRPr="00F00993">
          <w:rPr>
            <w:rFonts w:ascii="Times New Roman" w:hAnsi="Times New Roman" w:cs="Times New Roman"/>
            <w:color w:val="000000" w:themeColor="text1"/>
            <w:sz w:val="24"/>
            <w:szCs w:val="24"/>
          </w:rPr>
          <w:t xml:space="preserve">vibracionais </w:t>
        </w:r>
      </w:ins>
      <w:r w:rsidRPr="00F00993">
        <w:rPr>
          <w:rFonts w:ascii="Times New Roman" w:hAnsi="Times New Roman" w:cs="Times New Roman"/>
          <w:color w:val="000000" w:themeColor="text1"/>
          <w:sz w:val="24"/>
          <w:szCs w:val="24"/>
        </w:rPr>
        <w:t>e</w:t>
      </w:r>
      <w:ins w:id="2284" w:author="Mauro Sérgio Silva Pinto" w:date="2019-09-27T10:08:00Z">
        <w:r w:rsidR="0026631F" w:rsidRPr="00F00993">
          <w:rPr>
            <w:rFonts w:ascii="Times New Roman" w:hAnsi="Times New Roman" w:cs="Times New Roman"/>
            <w:color w:val="000000" w:themeColor="text1"/>
            <w:sz w:val="24"/>
            <w:szCs w:val="24"/>
          </w:rPr>
          <w:t xml:space="preserve"> níveis de</w:t>
        </w:r>
      </w:ins>
      <w:r w:rsidRPr="00F00993">
        <w:rPr>
          <w:rFonts w:ascii="Times New Roman" w:hAnsi="Times New Roman" w:cs="Times New Roman"/>
          <w:color w:val="000000" w:themeColor="text1"/>
          <w:sz w:val="24"/>
          <w:szCs w:val="24"/>
        </w:rPr>
        <w:t xml:space="preserve"> correntes</w:t>
      </w:r>
      <w:ins w:id="2285" w:author="Mauro Sérgio Silva Pinto" w:date="2019-09-27T10:08:00Z">
        <w:r w:rsidR="0026631F" w:rsidRPr="00F00993">
          <w:rPr>
            <w:rFonts w:ascii="Times New Roman" w:hAnsi="Times New Roman" w:cs="Times New Roman"/>
            <w:color w:val="000000" w:themeColor="text1"/>
            <w:sz w:val="24"/>
            <w:szCs w:val="24"/>
          </w:rPr>
          <w:t xml:space="preserve"> elétricas</w:t>
        </w:r>
      </w:ins>
      <w:r w:rsidRPr="00F00993">
        <w:rPr>
          <w:rFonts w:ascii="Times New Roman" w:hAnsi="Times New Roman" w:cs="Times New Roman"/>
          <w:color w:val="000000" w:themeColor="text1"/>
          <w:sz w:val="24"/>
          <w:szCs w:val="24"/>
        </w:rPr>
        <w:t xml:space="preserve">, de diferentes condições de funcionamento do motor </w:t>
      </w:r>
      <w:ins w:id="2286" w:author="Jacyeude Araújo" w:date="2019-10-02T10:03:00Z">
        <w:r w:rsidR="00DA6A84" w:rsidRPr="00F00993">
          <w:rPr>
            <w:rFonts w:ascii="Times New Roman" w:hAnsi="Times New Roman" w:cs="Times New Roman"/>
            <w:color w:val="000000" w:themeColor="text1"/>
            <w:sz w:val="24"/>
            <w:szCs w:val="24"/>
          </w:rPr>
          <w:t>trifásico de indução.</w:t>
        </w:r>
      </w:ins>
      <w:del w:id="2287" w:author="Jacyeude Araújo" w:date="2019-10-02T10:03:00Z">
        <w:r w:rsidRPr="00F00993" w:rsidDel="00DA6A84">
          <w:rPr>
            <w:rFonts w:ascii="Times New Roman" w:hAnsi="Times New Roman" w:cs="Times New Roman"/>
            <w:color w:val="000000" w:themeColor="text1"/>
            <w:sz w:val="24"/>
            <w:szCs w:val="24"/>
          </w:rPr>
          <w:delText>de indução trifásico.</w:delText>
        </w:r>
      </w:del>
    </w:p>
    <w:p w14:paraId="2C002E72" w14:textId="12762A22" w:rsidR="005C6ADB" w:rsidRPr="00F00993" w:rsidRDefault="005C6ADB" w:rsidP="005C6A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Obter dados para alimentar análises preditivas do condicionamento </w:t>
      </w:r>
      <w:r w:rsidR="00CE3E64" w:rsidRPr="00F00993">
        <w:rPr>
          <w:rFonts w:ascii="Times New Roman" w:hAnsi="Times New Roman" w:cs="Times New Roman"/>
          <w:color w:val="000000" w:themeColor="text1"/>
          <w:sz w:val="24"/>
          <w:szCs w:val="24"/>
        </w:rPr>
        <w:t>em diferentes situações</w:t>
      </w:r>
      <w:r w:rsidRPr="00F00993">
        <w:rPr>
          <w:rFonts w:ascii="Times New Roman" w:hAnsi="Times New Roman" w:cs="Times New Roman"/>
          <w:color w:val="000000" w:themeColor="text1"/>
          <w:sz w:val="24"/>
          <w:szCs w:val="24"/>
        </w:rPr>
        <w:t xml:space="preserve"> do motor </w:t>
      </w:r>
      <w:del w:id="2288" w:author="Jacyeude Araújo" w:date="2019-10-02T10:02:00Z">
        <w:r w:rsidRPr="00F00993" w:rsidDel="00DA6A84">
          <w:rPr>
            <w:rFonts w:ascii="Times New Roman" w:hAnsi="Times New Roman" w:cs="Times New Roman"/>
            <w:color w:val="000000" w:themeColor="text1"/>
            <w:sz w:val="24"/>
            <w:szCs w:val="24"/>
          </w:rPr>
          <w:delText>de</w:delText>
        </w:r>
      </w:del>
      <w:ins w:id="2289" w:author="Jacyeude Araújo" w:date="2019-10-02T10:02:00Z">
        <w:r w:rsidR="00DA6A84" w:rsidRPr="00F00993">
          <w:rPr>
            <w:rFonts w:ascii="Times New Roman" w:hAnsi="Times New Roman" w:cs="Times New Roman"/>
            <w:color w:val="000000" w:themeColor="text1"/>
            <w:sz w:val="24"/>
            <w:szCs w:val="24"/>
          </w:rPr>
          <w:t>trifásico de</w:t>
        </w:r>
      </w:ins>
      <w:r w:rsidRPr="00F00993">
        <w:rPr>
          <w:rFonts w:ascii="Times New Roman" w:hAnsi="Times New Roman" w:cs="Times New Roman"/>
          <w:color w:val="000000" w:themeColor="text1"/>
          <w:sz w:val="24"/>
          <w:szCs w:val="24"/>
        </w:rPr>
        <w:t xml:space="preserve"> indução</w:t>
      </w:r>
      <w:del w:id="2290" w:author="Jacyeude Araújo" w:date="2019-10-02T10:02:00Z">
        <w:r w:rsidRPr="00F00993" w:rsidDel="00DA6A84">
          <w:rPr>
            <w:rFonts w:ascii="Times New Roman" w:hAnsi="Times New Roman" w:cs="Times New Roman"/>
            <w:color w:val="000000" w:themeColor="text1"/>
            <w:sz w:val="24"/>
            <w:szCs w:val="24"/>
          </w:rPr>
          <w:delText xml:space="preserve"> trifásica</w:delText>
        </w:r>
      </w:del>
      <w:r w:rsidRPr="00F00993">
        <w:rPr>
          <w:rFonts w:ascii="Times New Roman" w:hAnsi="Times New Roman" w:cs="Times New Roman"/>
          <w:color w:val="000000" w:themeColor="text1"/>
          <w:sz w:val="24"/>
          <w:szCs w:val="24"/>
        </w:rPr>
        <w:t xml:space="preserve">. </w:t>
      </w:r>
    </w:p>
    <w:p w14:paraId="3C468BC6" w14:textId="03682591" w:rsidR="00510533" w:rsidRPr="00F00993" w:rsidRDefault="0092354A" w:rsidP="004E141F">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Utilizar a infraestrutura disponível </w:t>
      </w:r>
      <w:del w:id="2291" w:author="Mauro Sérgio Silva Pinto" w:date="2019-09-27T10:09:00Z">
        <w:r w:rsidRPr="00F00993" w:rsidDel="0026631F">
          <w:rPr>
            <w:rFonts w:ascii="Times New Roman" w:hAnsi="Times New Roman" w:cs="Times New Roman"/>
            <w:color w:val="000000" w:themeColor="text1"/>
            <w:sz w:val="24"/>
            <w:szCs w:val="24"/>
          </w:rPr>
          <w:delText xml:space="preserve">gratuitamente </w:delText>
        </w:r>
      </w:del>
      <w:r w:rsidRPr="00F00993">
        <w:rPr>
          <w:rFonts w:ascii="Times New Roman" w:hAnsi="Times New Roman" w:cs="Times New Roman"/>
          <w:color w:val="000000" w:themeColor="text1"/>
          <w:sz w:val="24"/>
          <w:szCs w:val="24"/>
        </w:rPr>
        <w:t xml:space="preserve">de análises estatísticas da Cloud para aplicação de MVS </w:t>
      </w:r>
      <w:r w:rsidR="005C6ADB" w:rsidRPr="00F00993">
        <w:rPr>
          <w:rFonts w:ascii="Times New Roman" w:hAnsi="Times New Roman" w:cs="Times New Roman"/>
          <w:color w:val="000000" w:themeColor="text1"/>
          <w:sz w:val="24"/>
          <w:szCs w:val="24"/>
        </w:rPr>
        <w:t xml:space="preserve">e </w:t>
      </w:r>
      <w:r w:rsidR="005C6ADB" w:rsidRPr="00F00993">
        <w:rPr>
          <w:rFonts w:ascii="Times New Roman" w:hAnsi="Times New Roman" w:cs="Times New Roman"/>
          <w:color w:val="000000" w:themeColor="text1"/>
          <w:sz w:val="24"/>
          <w:szCs w:val="24"/>
          <w:shd w:val="clear" w:color="auto" w:fill="FFFFFF"/>
        </w:rPr>
        <w:t>i</w:t>
      </w:r>
      <w:r w:rsidR="00510533" w:rsidRPr="00F00993">
        <w:rPr>
          <w:rFonts w:ascii="Times New Roman" w:hAnsi="Times New Roman" w:cs="Times New Roman"/>
          <w:color w:val="000000" w:themeColor="text1"/>
          <w:sz w:val="24"/>
          <w:szCs w:val="24"/>
          <w:shd w:val="clear" w:color="auto" w:fill="FFFFFF"/>
        </w:rPr>
        <w:t>nvestiga</w:t>
      </w:r>
      <w:r w:rsidR="005C6ADB" w:rsidRPr="00F00993">
        <w:rPr>
          <w:rFonts w:ascii="Times New Roman" w:hAnsi="Times New Roman" w:cs="Times New Roman"/>
          <w:color w:val="000000" w:themeColor="text1"/>
          <w:sz w:val="24"/>
          <w:szCs w:val="24"/>
          <w:shd w:val="clear" w:color="auto" w:fill="FFFFFF"/>
        </w:rPr>
        <w:t>r a sua</w:t>
      </w:r>
      <w:r w:rsidR="00510533" w:rsidRPr="00F00993">
        <w:rPr>
          <w:rFonts w:ascii="Times New Roman" w:hAnsi="Times New Roman" w:cs="Times New Roman"/>
          <w:color w:val="000000" w:themeColor="text1"/>
          <w:sz w:val="24"/>
          <w:szCs w:val="24"/>
          <w:shd w:val="clear" w:color="auto" w:fill="FFFFFF"/>
        </w:rPr>
        <w:t xml:space="preserve"> capacidade dos métodos para modelagem de previsão. </w:t>
      </w:r>
    </w:p>
    <w:p w14:paraId="23D1EAF5" w14:textId="0DB1F423" w:rsidR="00510533" w:rsidRPr="00F00993"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Avaliar</w:t>
      </w:r>
      <w:r w:rsidR="00510533" w:rsidRPr="00F00993">
        <w:rPr>
          <w:rFonts w:ascii="Times New Roman" w:hAnsi="Times New Roman" w:cs="Times New Roman"/>
          <w:color w:val="000000" w:themeColor="text1"/>
          <w:sz w:val="24"/>
          <w:szCs w:val="24"/>
        </w:rPr>
        <w:t xml:space="preserve"> </w:t>
      </w:r>
      <w:r w:rsidR="005C6ADB" w:rsidRPr="00F00993">
        <w:rPr>
          <w:rFonts w:ascii="Times New Roman" w:hAnsi="Times New Roman" w:cs="Times New Roman"/>
          <w:color w:val="000000" w:themeColor="text1"/>
          <w:sz w:val="24"/>
          <w:szCs w:val="24"/>
        </w:rPr>
        <w:t xml:space="preserve">o desempenho do classificador utilizando diferentes funções </w:t>
      </w:r>
      <w:r w:rsidRPr="00F00993">
        <w:rPr>
          <w:rFonts w:ascii="Times New Roman" w:hAnsi="Times New Roman" w:cs="Times New Roman"/>
          <w:color w:val="000000" w:themeColor="text1"/>
          <w:sz w:val="24"/>
          <w:szCs w:val="24"/>
        </w:rPr>
        <w:t xml:space="preserve">kernels </w:t>
      </w:r>
      <w:r w:rsidR="00510533" w:rsidRPr="00F00993">
        <w:rPr>
          <w:rFonts w:ascii="Times New Roman" w:hAnsi="Times New Roman" w:cs="Times New Roman"/>
          <w:color w:val="000000" w:themeColor="text1"/>
          <w:sz w:val="24"/>
          <w:szCs w:val="24"/>
        </w:rPr>
        <w:t>e fazer uma discussão do seu impacto na acurácia do</w:t>
      </w:r>
      <w:r w:rsidRPr="00F00993">
        <w:rPr>
          <w:rFonts w:ascii="Times New Roman" w:hAnsi="Times New Roman" w:cs="Times New Roman"/>
          <w:color w:val="000000" w:themeColor="text1"/>
          <w:sz w:val="24"/>
          <w:szCs w:val="24"/>
        </w:rPr>
        <w:t>s resultados.</w:t>
      </w:r>
    </w:p>
    <w:p w14:paraId="2C7591F8" w14:textId="0683FA42" w:rsidR="006F2AF9" w:rsidRPr="00F00993"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Contribuir com o desenvolvimento, estudo e aplicação de sistemas de investigação de caraterísticas e mineração de dados.</w:t>
      </w:r>
    </w:p>
    <w:p w14:paraId="363E4156" w14:textId="0D5D4F72"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FBD7BAA" w14:textId="30B1D672"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317CA9CF" w14:textId="63CC8380"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37DDA064" w14:textId="70329F88" w:rsidR="00781E04" w:rsidRPr="00F00993" w:rsidDel="00F00993" w:rsidRDefault="00781E04" w:rsidP="00E463DB">
      <w:pPr>
        <w:spacing w:line="360" w:lineRule="auto"/>
        <w:jc w:val="both"/>
        <w:rPr>
          <w:del w:id="2292" w:author="Jacyeude Araújo" w:date="2019-10-02T13:02:00Z"/>
          <w:rFonts w:ascii="Times New Roman" w:hAnsi="Times New Roman" w:cs="Times New Roman"/>
          <w:color w:val="000000" w:themeColor="text1"/>
          <w:sz w:val="24"/>
          <w:szCs w:val="24"/>
        </w:rPr>
      </w:pPr>
    </w:p>
    <w:p w14:paraId="28BD6654" w14:textId="017C019E" w:rsidR="00237B3E" w:rsidRPr="00F00993"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2293" w:name="_Toc20921288"/>
      <w:r w:rsidRPr="00F00993">
        <w:rPr>
          <w:rFonts w:ascii="Times New Roman" w:hAnsi="Times New Roman" w:cs="Times New Roman"/>
          <w:b/>
          <w:bCs/>
          <w:color w:val="000000" w:themeColor="text1"/>
          <w:sz w:val="24"/>
          <w:szCs w:val="24"/>
        </w:rPr>
        <w:t>JUSTIFICATIVA</w:t>
      </w:r>
      <w:bookmarkEnd w:id="2293"/>
    </w:p>
    <w:p w14:paraId="7D585FB4" w14:textId="77777777" w:rsidR="0092354A" w:rsidRPr="00F00993" w:rsidRDefault="0092354A" w:rsidP="00E463DB">
      <w:pPr>
        <w:spacing w:after="0" w:line="360" w:lineRule="auto"/>
        <w:jc w:val="both"/>
        <w:rPr>
          <w:rFonts w:ascii="Times New Roman" w:hAnsi="Times New Roman" w:cs="Times New Roman"/>
          <w:color w:val="000000" w:themeColor="text1"/>
          <w:sz w:val="24"/>
          <w:szCs w:val="24"/>
        </w:rPr>
      </w:pPr>
    </w:p>
    <w:p w14:paraId="425C85CF" w14:textId="1E47D946"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desenvolvimento de sistemas embarcados </w:t>
      </w:r>
      <w:r w:rsidR="00437D26" w:rsidRPr="00F00993">
        <w:rPr>
          <w:rFonts w:ascii="Times New Roman" w:hAnsi="Times New Roman" w:cs="Times New Roman"/>
          <w:color w:val="000000" w:themeColor="text1"/>
          <w:sz w:val="24"/>
          <w:szCs w:val="24"/>
        </w:rPr>
        <w:t>vem</w:t>
      </w:r>
      <w:r w:rsidRPr="00F00993">
        <w:rPr>
          <w:rFonts w:ascii="Times New Roman" w:hAnsi="Times New Roman" w:cs="Times New Roman"/>
          <w:color w:val="000000" w:themeColor="text1"/>
          <w:sz w:val="24"/>
          <w:szCs w:val="24"/>
        </w:rPr>
        <w:t xml:space="preserve"> beneficia</w:t>
      </w:r>
      <w:r w:rsidR="00437D26" w:rsidRPr="00F00993">
        <w:rPr>
          <w:rFonts w:ascii="Times New Roman" w:hAnsi="Times New Roman" w:cs="Times New Roman"/>
          <w:color w:val="000000" w:themeColor="text1"/>
          <w:sz w:val="24"/>
          <w:szCs w:val="24"/>
        </w:rPr>
        <w:t>n</w:t>
      </w:r>
      <w:r w:rsidRPr="00F00993">
        <w:rPr>
          <w:rFonts w:ascii="Times New Roman" w:hAnsi="Times New Roman" w:cs="Times New Roman"/>
          <w:color w:val="000000" w:themeColor="text1"/>
          <w:sz w:val="24"/>
          <w:szCs w:val="24"/>
        </w:rPr>
        <w:t xml:space="preserve">do o controle de manutenção </w:t>
      </w:r>
      <w:r w:rsidR="00437D26" w:rsidRPr="00F00993">
        <w:rPr>
          <w:rFonts w:ascii="Times New Roman" w:hAnsi="Times New Roman" w:cs="Times New Roman"/>
          <w:color w:val="000000" w:themeColor="text1"/>
          <w:sz w:val="24"/>
          <w:szCs w:val="24"/>
        </w:rPr>
        <w:t xml:space="preserve">na </w:t>
      </w:r>
      <w:r w:rsidRPr="00F00993">
        <w:rPr>
          <w:rFonts w:ascii="Times New Roman" w:hAnsi="Times New Roman" w:cs="Times New Roman"/>
          <w:color w:val="000000" w:themeColor="text1"/>
          <w:sz w:val="24"/>
          <w:szCs w:val="24"/>
        </w:rPr>
        <w:t>atual</w:t>
      </w:r>
      <w:r w:rsidR="00437D26" w:rsidRPr="00F00993">
        <w:rPr>
          <w:rFonts w:ascii="Times New Roman" w:hAnsi="Times New Roman" w:cs="Times New Roman"/>
          <w:color w:val="000000" w:themeColor="text1"/>
          <w:sz w:val="24"/>
          <w:szCs w:val="24"/>
        </w:rPr>
        <w:t>idade</w:t>
      </w:r>
      <w:r w:rsidRPr="00F00993">
        <w:rPr>
          <w:rFonts w:ascii="Times New Roman" w:hAnsi="Times New Roman" w:cs="Times New Roman"/>
          <w:color w:val="000000" w:themeColor="text1"/>
          <w:sz w:val="24"/>
          <w:szCs w:val="24"/>
        </w:rPr>
        <w:t>, de modo a aumentar a disponibilidade de operação das máquinas e controlar melhor as intervenções de manutenção. Porém</w:t>
      </w:r>
      <w:ins w:id="2294" w:author="Mauro Sérgio Silva Pinto" w:date="2019-09-27T10:15:00Z">
        <w:r w:rsidR="0026631F"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há de se notar que bons hardwares de sistemas disponíveis no mercado possuem um elevado custo de implementação, não sendo viáveis para uma difusão em larga escala. Este estudo propõe uma alternativa </w:t>
      </w:r>
      <w:del w:id="2295" w:author="Mauro Sérgio Silva Pinto" w:date="2019-09-27T10:16:00Z">
        <w:r w:rsidRPr="00F00993" w:rsidDel="0026631F">
          <w:rPr>
            <w:rFonts w:ascii="Times New Roman" w:hAnsi="Times New Roman" w:cs="Times New Roman"/>
            <w:color w:val="000000" w:themeColor="text1"/>
            <w:sz w:val="24"/>
            <w:szCs w:val="24"/>
          </w:rPr>
          <w:delText>de baixo custo</w:delText>
        </w:r>
      </w:del>
      <w:ins w:id="2296" w:author="Mauro Sérgio Silva Pinto" w:date="2019-09-27T10:16:00Z">
        <w:r w:rsidR="0026631F" w:rsidRPr="00F00993">
          <w:rPr>
            <w:rFonts w:ascii="Times New Roman" w:hAnsi="Times New Roman" w:cs="Times New Roman"/>
            <w:color w:val="000000" w:themeColor="text1"/>
            <w:sz w:val="24"/>
            <w:szCs w:val="24"/>
          </w:rPr>
          <w:t>prática e sistemática</w:t>
        </w:r>
      </w:ins>
      <w:r w:rsidRPr="00F00993">
        <w:rPr>
          <w:rFonts w:ascii="Times New Roman" w:hAnsi="Times New Roman" w:cs="Times New Roman"/>
          <w:color w:val="000000" w:themeColor="text1"/>
          <w:sz w:val="24"/>
          <w:szCs w:val="24"/>
        </w:rPr>
        <w:t xml:space="preserve"> para análise de falhas </w:t>
      </w:r>
      <w:r w:rsidR="006F2AF9" w:rsidRPr="00F00993">
        <w:rPr>
          <w:rFonts w:ascii="Times New Roman" w:hAnsi="Times New Roman" w:cs="Times New Roman"/>
          <w:color w:val="000000" w:themeColor="text1"/>
          <w:sz w:val="24"/>
          <w:szCs w:val="24"/>
        </w:rPr>
        <w:t>externas</w:t>
      </w:r>
      <w:r w:rsidRPr="00F00993">
        <w:rPr>
          <w:rFonts w:ascii="Times New Roman" w:hAnsi="Times New Roman" w:cs="Times New Roman"/>
          <w:color w:val="000000" w:themeColor="text1"/>
          <w:sz w:val="24"/>
          <w:szCs w:val="24"/>
        </w:rPr>
        <w:t xml:space="preserve"> em motor </w:t>
      </w:r>
      <w:ins w:id="2297" w:author="Jacyeude Araújo" w:date="2019-10-02T10:03:00Z">
        <w:r w:rsidR="00DA6A84" w:rsidRPr="00F00993">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 xml:space="preserve">de indução </w:t>
      </w:r>
      <w:del w:id="2298" w:author="Jacyeude Araújo" w:date="2019-10-02T10:03:00Z">
        <w:r w:rsidRPr="00F00993" w:rsidDel="00DA6A84">
          <w:rPr>
            <w:rFonts w:ascii="Times New Roman" w:hAnsi="Times New Roman" w:cs="Times New Roman"/>
            <w:color w:val="000000" w:themeColor="text1"/>
            <w:sz w:val="24"/>
            <w:szCs w:val="24"/>
          </w:rPr>
          <w:delText>trifásic</w:delText>
        </w:r>
        <w:r w:rsidR="006F2AF9" w:rsidRPr="00F00993" w:rsidDel="00DA6A84">
          <w:rPr>
            <w:rFonts w:ascii="Times New Roman" w:hAnsi="Times New Roman" w:cs="Times New Roman"/>
            <w:color w:val="000000" w:themeColor="text1"/>
            <w:sz w:val="24"/>
            <w:szCs w:val="24"/>
          </w:rPr>
          <w:delText>o</w:delText>
        </w:r>
        <w:r w:rsidRPr="00F00993" w:rsidDel="00DA6A84">
          <w:rPr>
            <w:rFonts w:ascii="Times New Roman" w:hAnsi="Times New Roman" w:cs="Times New Roman"/>
            <w:color w:val="000000" w:themeColor="text1"/>
            <w:sz w:val="24"/>
            <w:szCs w:val="24"/>
          </w:rPr>
          <w:delText xml:space="preserve"> </w:delText>
        </w:r>
      </w:del>
      <w:r w:rsidRPr="00F00993">
        <w:rPr>
          <w:rFonts w:ascii="Times New Roman" w:hAnsi="Times New Roman" w:cs="Times New Roman"/>
          <w:color w:val="000000" w:themeColor="text1"/>
          <w:sz w:val="24"/>
          <w:szCs w:val="24"/>
        </w:rPr>
        <w:t xml:space="preserve">usando um sistema de captação de dados composto por um </w:t>
      </w:r>
      <w:proofErr w:type="spellStart"/>
      <w:r w:rsidRPr="00F00993">
        <w:rPr>
          <w:rFonts w:ascii="Times New Roman" w:hAnsi="Times New Roman" w:cs="Times New Roman"/>
          <w:color w:val="000000" w:themeColor="text1"/>
          <w:sz w:val="24"/>
          <w:szCs w:val="24"/>
        </w:rPr>
        <w:t>Systen</w:t>
      </w:r>
      <w:proofErr w:type="spellEnd"/>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color w:val="000000" w:themeColor="text1"/>
          <w:sz w:val="24"/>
          <w:szCs w:val="24"/>
        </w:rPr>
        <w:t>on</w:t>
      </w:r>
      <w:proofErr w:type="spellEnd"/>
      <w:r w:rsidRPr="00F00993">
        <w:rPr>
          <w:rFonts w:ascii="Times New Roman" w:hAnsi="Times New Roman" w:cs="Times New Roman"/>
          <w:color w:val="000000" w:themeColor="text1"/>
          <w:sz w:val="24"/>
          <w:szCs w:val="24"/>
        </w:rPr>
        <w:t xml:space="preserve"> Chip – ESP</w:t>
      </w:r>
      <w:r w:rsidR="00437D26" w:rsidRPr="00F00993">
        <w:rPr>
          <w:rFonts w:ascii="Times New Roman" w:hAnsi="Times New Roman" w:cs="Times New Roman"/>
          <w:color w:val="000000" w:themeColor="text1"/>
          <w:sz w:val="24"/>
          <w:szCs w:val="24"/>
        </w:rPr>
        <w:t>8266,</w:t>
      </w:r>
      <w:r w:rsidRPr="00F00993">
        <w:rPr>
          <w:rFonts w:ascii="Times New Roman" w:hAnsi="Times New Roman" w:cs="Times New Roman"/>
          <w:color w:val="000000" w:themeColor="text1"/>
          <w:sz w:val="24"/>
          <w:szCs w:val="24"/>
        </w:rPr>
        <w:t xml:space="preserve"> sensor acelerômetro MEMS e sensor de corrente SCT-013, para gerar o banco de dados necessários para as implementações em IBM Cloud</w:t>
      </w:r>
      <w:r w:rsidR="008C789A" w:rsidRPr="00F00993">
        <w:rPr>
          <w:rFonts w:ascii="Times New Roman" w:hAnsi="Times New Roman" w:cs="Times New Roman"/>
          <w:color w:val="000000" w:themeColor="text1"/>
          <w:sz w:val="24"/>
          <w:szCs w:val="24"/>
          <w:shd w:val="clear" w:color="auto" w:fill="FFFFFF"/>
        </w:rPr>
        <w:t>®</w:t>
      </w:r>
      <w:r w:rsidR="006F2AF9" w:rsidRPr="00F00993">
        <w:rPr>
          <w:rFonts w:ascii="Times New Roman" w:hAnsi="Times New Roman" w:cs="Times New Roman"/>
          <w:color w:val="000000" w:themeColor="text1"/>
          <w:sz w:val="24"/>
          <w:szCs w:val="24"/>
        </w:rPr>
        <w:t xml:space="preserve"> para utilizar a ferramenta de mineração de dados </w:t>
      </w:r>
      <w:r w:rsidR="00C71831" w:rsidRPr="00F00993">
        <w:rPr>
          <w:rFonts w:ascii="Times New Roman" w:hAnsi="Times New Roman" w:cs="Times New Roman"/>
          <w:color w:val="000000" w:themeColor="text1"/>
          <w:sz w:val="24"/>
          <w:szCs w:val="24"/>
        </w:rPr>
        <w:t xml:space="preserve">IBM </w:t>
      </w:r>
      <w:r w:rsidR="006F2AF9" w:rsidRPr="00F00993">
        <w:rPr>
          <w:rFonts w:ascii="Times New Roman" w:hAnsi="Times New Roman" w:cs="Times New Roman"/>
          <w:color w:val="000000" w:themeColor="text1"/>
          <w:sz w:val="24"/>
          <w:szCs w:val="24"/>
        </w:rPr>
        <w:t xml:space="preserve">SPSS Modeler, para aplicar </w:t>
      </w:r>
      <w:r w:rsidR="00C92132" w:rsidRPr="00F00993">
        <w:rPr>
          <w:rFonts w:ascii="Times New Roman" w:hAnsi="Times New Roman" w:cs="Times New Roman"/>
          <w:color w:val="000000" w:themeColor="text1"/>
          <w:sz w:val="24"/>
          <w:szCs w:val="24"/>
        </w:rPr>
        <w:t xml:space="preserve">os conhecimentos de </w:t>
      </w:r>
      <w:r w:rsidR="006F2AF9" w:rsidRPr="00F00993">
        <w:rPr>
          <w:rFonts w:ascii="Times New Roman" w:hAnsi="Times New Roman" w:cs="Times New Roman"/>
          <w:color w:val="000000" w:themeColor="text1"/>
          <w:sz w:val="24"/>
          <w:szCs w:val="24"/>
        </w:rPr>
        <w:t>MVS</w:t>
      </w:r>
      <w:r w:rsidR="00C92132" w:rsidRPr="00F00993">
        <w:rPr>
          <w:rFonts w:ascii="Times New Roman" w:hAnsi="Times New Roman" w:cs="Times New Roman"/>
          <w:color w:val="000000" w:themeColor="text1"/>
          <w:sz w:val="24"/>
          <w:szCs w:val="24"/>
        </w:rPr>
        <w:t>.</w:t>
      </w:r>
    </w:p>
    <w:p w14:paraId="2C68A113" w14:textId="71826983" w:rsidR="0092354A" w:rsidRPr="00F00993" w:rsidRDefault="0092354A" w:rsidP="00E463DB">
      <w:pPr>
        <w:spacing w:line="360" w:lineRule="auto"/>
        <w:jc w:val="both"/>
        <w:rPr>
          <w:rFonts w:ascii="Times New Roman" w:hAnsi="Times New Roman" w:cs="Times New Roman"/>
          <w:color w:val="000000" w:themeColor="text1"/>
          <w:sz w:val="24"/>
          <w:szCs w:val="24"/>
        </w:rPr>
      </w:pPr>
    </w:p>
    <w:p w14:paraId="3316B4CF" w14:textId="09234A89"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29EF1B60" w14:textId="332B30C3"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1AFA7FE9" w14:textId="768C217E"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78EDE02C" w14:textId="2C22337D"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371E1ECC" w14:textId="28B86FBF"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6A3B97E" w14:textId="0235360C"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E670DCD" w14:textId="4E896DAF"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0941B7E2" w14:textId="5F2258B1"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3B16EB1" w14:textId="6BE66155"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0030FA29" w14:textId="391DE49A"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AD7AB61" w14:textId="26525FE7"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135D777" w14:textId="7CA121E2"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4C9DD649" w14:textId="34E8768A" w:rsidR="00B07CCF" w:rsidRPr="00F00993" w:rsidRDefault="00B07CCF" w:rsidP="00E463DB">
      <w:pPr>
        <w:spacing w:line="360" w:lineRule="auto"/>
        <w:jc w:val="both"/>
        <w:rPr>
          <w:rFonts w:ascii="Times New Roman" w:hAnsi="Times New Roman" w:cs="Times New Roman"/>
          <w:color w:val="000000" w:themeColor="text1"/>
          <w:sz w:val="24"/>
          <w:szCs w:val="24"/>
        </w:rPr>
      </w:pPr>
    </w:p>
    <w:p w14:paraId="1FA3AA1C" w14:textId="0B26D75D" w:rsidR="007E7C83" w:rsidRPr="00F00993" w:rsidRDefault="007E7C83" w:rsidP="00E463DB">
      <w:pPr>
        <w:pStyle w:val="Ttulo1"/>
        <w:spacing w:before="0" w:line="360" w:lineRule="auto"/>
        <w:jc w:val="both"/>
        <w:rPr>
          <w:rFonts w:ascii="Times New Roman" w:hAnsi="Times New Roman" w:cs="Times New Roman"/>
          <w:b/>
          <w:bCs/>
          <w:color w:val="000000" w:themeColor="text1"/>
          <w:sz w:val="24"/>
          <w:szCs w:val="24"/>
        </w:rPr>
      </w:pPr>
      <w:bookmarkStart w:id="2299" w:name="_Toc20921289"/>
      <w:r w:rsidRPr="00F00993">
        <w:rPr>
          <w:rFonts w:ascii="Times New Roman" w:hAnsi="Times New Roman" w:cs="Times New Roman"/>
          <w:b/>
          <w:bCs/>
          <w:color w:val="000000" w:themeColor="text1"/>
          <w:sz w:val="24"/>
          <w:szCs w:val="24"/>
        </w:rPr>
        <w:lastRenderedPageBreak/>
        <w:t>CAPITULO 1</w:t>
      </w:r>
      <w:bookmarkEnd w:id="2299"/>
    </w:p>
    <w:p w14:paraId="050B6555" w14:textId="757D9493" w:rsidR="00237B3E" w:rsidRPr="00F00993"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2300" w:name="_Toc20921290"/>
      <w:r w:rsidRPr="00F00993">
        <w:rPr>
          <w:rFonts w:ascii="Times New Roman" w:hAnsi="Times New Roman" w:cs="Times New Roman"/>
          <w:b/>
          <w:bCs/>
          <w:color w:val="000000" w:themeColor="text1"/>
          <w:sz w:val="24"/>
          <w:szCs w:val="24"/>
        </w:rPr>
        <w:t xml:space="preserve">1 </w:t>
      </w:r>
      <w:r w:rsidR="007E7C83" w:rsidRPr="00F00993">
        <w:rPr>
          <w:rFonts w:ascii="Times New Roman" w:hAnsi="Times New Roman" w:cs="Times New Roman"/>
          <w:b/>
          <w:bCs/>
          <w:color w:val="000000" w:themeColor="text1"/>
          <w:sz w:val="24"/>
          <w:szCs w:val="24"/>
        </w:rPr>
        <w:t>ESTADO DA ARTE</w:t>
      </w:r>
      <w:bookmarkEnd w:id="2300"/>
    </w:p>
    <w:p w14:paraId="720B5E51" w14:textId="392E4A14" w:rsidR="0092354A" w:rsidRPr="00F00993" w:rsidRDefault="0092354A" w:rsidP="00E463DB">
      <w:pPr>
        <w:spacing w:line="360" w:lineRule="auto"/>
        <w:jc w:val="both"/>
        <w:rPr>
          <w:rFonts w:ascii="Times New Roman" w:hAnsi="Times New Roman" w:cs="Times New Roman"/>
          <w:color w:val="000000" w:themeColor="text1"/>
          <w:sz w:val="24"/>
          <w:szCs w:val="24"/>
        </w:rPr>
      </w:pPr>
    </w:p>
    <w:p w14:paraId="11509480" w14:textId="1A2C7648"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motor </w:t>
      </w:r>
      <w:ins w:id="2301" w:author="Jacyeude Araújo" w:date="2019-10-02T10:01:00Z">
        <w:r w:rsidR="00DA6A84" w:rsidRPr="00F00993">
          <w:rPr>
            <w:rFonts w:ascii="Times New Roman" w:hAnsi="Times New Roman" w:cs="Times New Roman"/>
            <w:color w:val="000000" w:themeColor="text1"/>
            <w:sz w:val="24"/>
            <w:szCs w:val="24"/>
          </w:rPr>
          <w:t>trifásico de</w:t>
        </w:r>
      </w:ins>
      <w:del w:id="2302" w:author="Jacyeude Araújo" w:date="2019-10-02T10:01:00Z">
        <w:r w:rsidRPr="00F00993" w:rsidDel="00DA6A84">
          <w:rPr>
            <w:rFonts w:ascii="Times New Roman" w:hAnsi="Times New Roman" w:cs="Times New Roman"/>
            <w:color w:val="000000" w:themeColor="text1"/>
            <w:sz w:val="24"/>
            <w:szCs w:val="24"/>
          </w:rPr>
          <w:delText>de</w:delText>
        </w:r>
      </w:del>
      <w:r w:rsidRPr="00F00993">
        <w:rPr>
          <w:rFonts w:ascii="Times New Roman" w:hAnsi="Times New Roman" w:cs="Times New Roman"/>
          <w:color w:val="000000" w:themeColor="text1"/>
          <w:sz w:val="24"/>
          <w:szCs w:val="24"/>
        </w:rPr>
        <w:t xml:space="preserve"> indução é um dos principais componentes utilizados na indústria. Isso se </w:t>
      </w:r>
      <w:r w:rsidR="00437D26" w:rsidRPr="00F00993">
        <w:rPr>
          <w:rFonts w:ascii="Times New Roman" w:hAnsi="Times New Roman" w:cs="Times New Roman"/>
          <w:color w:val="000000" w:themeColor="text1"/>
          <w:sz w:val="24"/>
          <w:szCs w:val="24"/>
        </w:rPr>
        <w:t>dá</w:t>
      </w:r>
      <w:r w:rsidRPr="00F00993">
        <w:rPr>
          <w:rFonts w:ascii="Times New Roman" w:hAnsi="Times New Roman" w:cs="Times New Roman"/>
          <w:color w:val="000000" w:themeColor="text1"/>
          <w:sz w:val="24"/>
          <w:szCs w:val="24"/>
        </w:rPr>
        <w:t xml:space="preserve"> pelo fato da sua alta performance, baixo custo e confiabilidade para gerar energia mecânica a partir da energia </w:t>
      </w:r>
      <w:commentRangeStart w:id="2303"/>
      <w:r w:rsidRPr="00F00993">
        <w:rPr>
          <w:rFonts w:ascii="Times New Roman" w:hAnsi="Times New Roman" w:cs="Times New Roman"/>
          <w:color w:val="000000" w:themeColor="text1"/>
          <w:sz w:val="24"/>
          <w:szCs w:val="24"/>
        </w:rPr>
        <w:t>elétrica</w:t>
      </w:r>
      <w:commentRangeEnd w:id="2303"/>
      <w:r w:rsidR="0026631F" w:rsidRPr="00F00993">
        <w:rPr>
          <w:rStyle w:val="Refdecomentrio"/>
          <w:color w:val="000000" w:themeColor="text1"/>
          <w:rPrChange w:id="2304" w:author="Jacyeude Araújo" w:date="2019-10-02T13:03:00Z">
            <w:rPr>
              <w:rStyle w:val="Refdecomentrio"/>
            </w:rPr>
          </w:rPrChange>
        </w:rPr>
        <w:commentReference w:id="2303"/>
      </w:r>
      <w:ins w:id="2305" w:author="Jacyeude Araújo" w:date="2019-10-01T18:55:00Z">
        <w:r w:rsidR="001A755F"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Tais motores são utilizados em várias áreas da indústria devido sua flexibilidade de aplicação, é encontrado desde aplicações domésticas até aplicações de alta potência e prioridade na indústria. Entretanto, apesar de sua alta confiabilidade, o motor </w:t>
      </w:r>
      <w:ins w:id="2306" w:author="Jacyeude Araújo" w:date="2019-10-02T14:46:00Z">
        <w:r w:rsidR="006A161D">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 xml:space="preserve">de indução pode ser exposto </w:t>
      </w:r>
      <w:proofErr w:type="spellStart"/>
      <w:r w:rsidRPr="00F00993">
        <w:rPr>
          <w:rFonts w:ascii="Times New Roman" w:hAnsi="Times New Roman" w:cs="Times New Roman"/>
          <w:color w:val="000000" w:themeColor="text1"/>
          <w:sz w:val="24"/>
          <w:szCs w:val="24"/>
        </w:rPr>
        <w:t>á</w:t>
      </w:r>
      <w:proofErr w:type="spellEnd"/>
      <w:r w:rsidRPr="00F00993">
        <w:rPr>
          <w:rFonts w:ascii="Times New Roman" w:hAnsi="Times New Roman" w:cs="Times New Roman"/>
          <w:color w:val="000000" w:themeColor="text1"/>
          <w:sz w:val="24"/>
          <w:szCs w:val="24"/>
        </w:rPr>
        <w:t xml:space="preserve"> diferentes condições de falhas e tais falhas podem levar o motor a um colapso e consequentemente </w:t>
      </w:r>
      <w:del w:id="2307" w:author="Mauro Sérgio Silva Pinto" w:date="2019-09-27T10:17:00Z">
        <w:r w:rsidRPr="00F00993" w:rsidDel="00B6471B">
          <w:rPr>
            <w:rFonts w:ascii="Times New Roman" w:hAnsi="Times New Roman" w:cs="Times New Roman"/>
            <w:color w:val="000000" w:themeColor="text1"/>
            <w:sz w:val="24"/>
            <w:szCs w:val="24"/>
          </w:rPr>
          <w:delText xml:space="preserve">à </w:delText>
        </w:r>
      </w:del>
      <w:ins w:id="2308" w:author="Mauro Sérgio Silva Pinto" w:date="2019-09-27T10:17:00Z">
        <w:r w:rsidR="00B6471B" w:rsidRPr="00F00993">
          <w:rPr>
            <w:rFonts w:ascii="Times New Roman" w:hAnsi="Times New Roman" w:cs="Times New Roman"/>
            <w:color w:val="000000" w:themeColor="text1"/>
            <w:sz w:val="24"/>
            <w:szCs w:val="24"/>
          </w:rPr>
          <w:t xml:space="preserve">a </w:t>
        </w:r>
      </w:ins>
      <w:r w:rsidRPr="00F00993">
        <w:rPr>
          <w:rFonts w:ascii="Times New Roman" w:hAnsi="Times New Roman" w:cs="Times New Roman"/>
          <w:color w:val="000000" w:themeColor="text1"/>
          <w:sz w:val="24"/>
          <w:szCs w:val="24"/>
        </w:rPr>
        <w:t>uma parada não planejada na produção</w:t>
      </w:r>
      <w:del w:id="2309" w:author="Jacyeude Araújo" w:date="2019-10-02T09:54:00Z">
        <w:r w:rsidRPr="00F00993" w:rsidDel="005E5F7D">
          <w:rPr>
            <w:rFonts w:ascii="Times New Roman" w:hAnsi="Times New Roman" w:cs="Times New Roman"/>
            <w:color w:val="000000" w:themeColor="text1"/>
            <w:sz w:val="24"/>
            <w:szCs w:val="24"/>
          </w:rPr>
          <w:delText xml:space="preserve"> </w:delText>
        </w:r>
      </w:del>
      <w:del w:id="2310" w:author="Mauro Sérgio Silva Pinto" w:date="2019-09-27T10:17:00Z">
        <w:r w:rsidRPr="00F00993" w:rsidDel="00B6471B">
          <w:rPr>
            <w:rFonts w:ascii="Times New Roman" w:hAnsi="Times New Roman" w:cs="Times New Roman"/>
            <w:color w:val="000000" w:themeColor="text1"/>
            <w:sz w:val="24"/>
            <w:szCs w:val="24"/>
          </w:rPr>
          <w:delText>que pode ser bastante disruptivo para o processo devido à escala industrial de produtividade</w:delText>
        </w:r>
      </w:del>
      <w:r w:rsidRPr="00F00993">
        <w:rPr>
          <w:rFonts w:ascii="Times New Roman" w:hAnsi="Times New Roman" w:cs="Times New Roman"/>
          <w:color w:val="000000" w:themeColor="text1"/>
          <w:sz w:val="24"/>
          <w:szCs w:val="24"/>
        </w:rPr>
        <w:t xml:space="preserve">. </w:t>
      </w:r>
    </w:p>
    <w:p w14:paraId="5B5DBEDA" w14:textId="17B2ADFD"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partir disso, é importante que a manutenção esteja continuamente monitorando o motor para que falhas sejam detectadas ainda em seus estados iniciais evitando um colapso. Essa detecção de falhas com antecedência permite que as ações corretivas sejam executadas o quanto antes. </w:t>
      </w:r>
    </w:p>
    <w:p w14:paraId="366F8E8F" w14:textId="0010F626" w:rsidR="0092354A" w:rsidRPr="00F00993" w:rsidRDefault="0092354A" w:rsidP="00E463DB">
      <w:pPr>
        <w:spacing w:after="0" w:line="360" w:lineRule="auto"/>
        <w:ind w:firstLine="1440"/>
        <w:jc w:val="both"/>
        <w:rPr>
          <w:ins w:id="2311" w:author="Jacyeude Araújo" w:date="2019-10-02T09:06: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primeira solução encontrada por engenheiros de manutenção para o monitoramento de motores de indução foi a utilização de relés eletromecânicos que protegiam o motor contra falhas </w:t>
      </w:r>
      <w:r w:rsidR="004F60AD"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 xml:space="preserve">. Entretanto, essa solução se mostrou não eficiente </w:t>
      </w:r>
      <w:r w:rsidR="00437D26" w:rsidRPr="00F00993">
        <w:rPr>
          <w:rFonts w:ascii="Times New Roman" w:hAnsi="Times New Roman" w:cs="Times New Roman"/>
          <w:color w:val="000000" w:themeColor="text1"/>
          <w:sz w:val="24"/>
          <w:szCs w:val="24"/>
        </w:rPr>
        <w:t>devido a</w:t>
      </w:r>
      <w:r w:rsidRPr="00F00993">
        <w:rPr>
          <w:rFonts w:ascii="Times New Roman" w:hAnsi="Times New Roman" w:cs="Times New Roman"/>
          <w:color w:val="000000" w:themeColor="text1"/>
          <w:sz w:val="24"/>
          <w:szCs w:val="24"/>
        </w:rPr>
        <w:t xml:space="preserve"> características do relé como lentidão na operação, significativo consumo de energia e necessitam de manutenção periódica devido às partes mecânicas envolvidas.</w:t>
      </w:r>
    </w:p>
    <w:p w14:paraId="25BFBB0A" w14:textId="37B6F47A" w:rsidR="001A40C1" w:rsidRPr="00F00993" w:rsidDel="00B75F7C" w:rsidRDefault="001A40C1">
      <w:pPr>
        <w:spacing w:after="0" w:line="360" w:lineRule="auto"/>
        <w:ind w:firstLine="1440"/>
        <w:jc w:val="both"/>
        <w:rPr>
          <w:del w:id="2312" w:author="Jacyeude Araújo" w:date="2019-10-02T09:39:00Z"/>
          <w:rFonts w:ascii="Times New Roman" w:hAnsi="Times New Roman" w:cs="Times New Roman"/>
          <w:color w:val="000000" w:themeColor="text1"/>
          <w:sz w:val="24"/>
          <w:szCs w:val="24"/>
          <w:rPrChange w:id="2313" w:author="Jacyeude Araújo" w:date="2019-10-02T13:03:00Z">
            <w:rPr>
              <w:del w:id="2314" w:author="Jacyeude Araújo" w:date="2019-10-02T09:39:00Z"/>
              <w:rFonts w:ascii="Helvetica" w:hAnsi="Helvetica"/>
              <w:color w:val="757575"/>
              <w:sz w:val="30"/>
              <w:szCs w:val="30"/>
              <w:shd w:val="clear" w:color="auto" w:fill="FFFFFF"/>
            </w:rPr>
          </w:rPrChange>
        </w:rPr>
      </w:pPr>
    </w:p>
    <w:p w14:paraId="79B92A13" w14:textId="0FD6F46F" w:rsidR="007D6735" w:rsidRPr="00F00993" w:rsidRDefault="005E5F7D">
      <w:pPr>
        <w:spacing w:after="0" w:line="360" w:lineRule="auto"/>
        <w:ind w:firstLine="1440"/>
        <w:jc w:val="both"/>
        <w:rPr>
          <w:ins w:id="2315" w:author="Jacyeude Araújo" w:date="2019-10-02T09:43:00Z"/>
          <w:rFonts w:ascii="Times New Roman" w:hAnsi="Times New Roman" w:cs="Times New Roman"/>
          <w:color w:val="000000" w:themeColor="text1"/>
          <w:sz w:val="24"/>
          <w:szCs w:val="24"/>
        </w:rPr>
      </w:pPr>
      <w:ins w:id="2316" w:author="Jacyeude Araújo" w:date="2019-10-02T09:52:00Z">
        <w:r w:rsidRPr="00F00993">
          <w:rPr>
            <w:rFonts w:ascii="Times New Roman" w:hAnsi="Times New Roman" w:cs="Times New Roman"/>
            <w:color w:val="000000" w:themeColor="text1"/>
            <w:sz w:val="24"/>
            <w:szCs w:val="24"/>
            <w:rPrChange w:id="2317" w:author="Jacyeude Araújo" w:date="2019-10-02T13:03:00Z">
              <w:rPr/>
            </w:rPrChange>
          </w:rPr>
          <w:t>A</w:t>
        </w:r>
      </w:ins>
      <w:ins w:id="2318" w:author="Jacyeude Araújo" w:date="2019-10-02T09:44:00Z">
        <w:r w:rsidR="007D6735" w:rsidRPr="00F00993">
          <w:rPr>
            <w:rFonts w:ascii="Times New Roman" w:hAnsi="Times New Roman" w:cs="Times New Roman"/>
            <w:color w:val="000000" w:themeColor="text1"/>
            <w:sz w:val="24"/>
            <w:szCs w:val="24"/>
            <w:rPrChange w:id="2319" w:author="Jacyeude Araújo" w:date="2019-10-02T13:03:00Z">
              <w:rPr/>
            </w:rPrChange>
          </w:rPr>
          <w:t xml:space="preserve"> manutenção preditiva, cujo conceito se traduz no acompanhamento periódico de equipamentos ou máquinas, por meio de dados coletados através de monitoração ou inspeções. Sua análise tem como premissa delinear intervenções nas máquinas, focando em indicadores dos próprios equipamentos</w:t>
        </w:r>
      </w:ins>
      <w:ins w:id="2320" w:author="Jacyeude Araújo" w:date="2019-10-02T09:45:00Z">
        <w:r w:rsidR="007D6735" w:rsidRPr="00F00993">
          <w:rPr>
            <w:rFonts w:ascii="Times New Roman" w:hAnsi="Times New Roman" w:cs="Times New Roman"/>
            <w:color w:val="000000" w:themeColor="text1"/>
            <w:sz w:val="24"/>
            <w:szCs w:val="24"/>
            <w:rPrChange w:id="2321" w:author="Jacyeude Araújo" w:date="2019-10-02T13:03:00Z">
              <w:rPr/>
            </w:rPrChange>
          </w:rPr>
          <w:t xml:space="preserve"> [</w:t>
        </w:r>
      </w:ins>
      <w:ins w:id="2322" w:author="Jacyeude Araújo" w:date="2019-10-02T10:00:00Z">
        <w:r w:rsidRPr="00F00993">
          <w:rPr>
            <w:rFonts w:ascii="Times New Roman" w:hAnsi="Times New Roman" w:cs="Times New Roman"/>
            <w:color w:val="000000" w:themeColor="text1"/>
            <w:sz w:val="24"/>
            <w:szCs w:val="24"/>
          </w:rPr>
          <w:t>54</w:t>
        </w:r>
      </w:ins>
      <w:ins w:id="2323" w:author="Jacyeude Araújo" w:date="2019-10-02T09:45:00Z">
        <w:r w:rsidR="007D6735" w:rsidRPr="00F00993">
          <w:rPr>
            <w:rFonts w:ascii="Times New Roman" w:hAnsi="Times New Roman" w:cs="Times New Roman"/>
            <w:color w:val="000000" w:themeColor="text1"/>
            <w:sz w:val="24"/>
            <w:szCs w:val="24"/>
            <w:rPrChange w:id="2324" w:author="Jacyeude Araújo" w:date="2019-10-02T13:03:00Z">
              <w:rPr/>
            </w:rPrChange>
          </w:rPr>
          <w:t>].</w:t>
        </w:r>
      </w:ins>
    </w:p>
    <w:p w14:paraId="40981E7E" w14:textId="5DA85B33" w:rsidR="007D6735" w:rsidRPr="00F00993" w:rsidRDefault="007D6735">
      <w:pPr>
        <w:shd w:val="clear" w:color="auto" w:fill="FFFFFF"/>
        <w:spacing w:after="0" w:line="360" w:lineRule="auto"/>
        <w:ind w:firstLine="1440"/>
        <w:jc w:val="both"/>
        <w:textAlignment w:val="baseline"/>
        <w:rPr>
          <w:ins w:id="2325" w:author="Jacyeude Araújo" w:date="2019-10-02T09:49:00Z"/>
          <w:rFonts w:ascii="Times New Roman" w:hAnsi="Times New Roman" w:cs="Times New Roman"/>
          <w:color w:val="000000" w:themeColor="text1"/>
          <w:sz w:val="24"/>
          <w:szCs w:val="24"/>
          <w:rPrChange w:id="2326" w:author="Jacyeude Araújo" w:date="2019-10-02T13:03:00Z">
            <w:rPr>
              <w:ins w:id="2327" w:author="Jacyeude Araújo" w:date="2019-10-02T09:49:00Z"/>
              <w:rFonts w:ascii="Helvetica" w:eastAsia="Times New Roman" w:hAnsi="Helvetica" w:cs="Times New Roman"/>
              <w:color w:val="757575"/>
              <w:sz w:val="30"/>
              <w:szCs w:val="30"/>
              <w:lang w:eastAsia="pt-BR"/>
            </w:rPr>
          </w:rPrChange>
        </w:rPr>
        <w:pPrChange w:id="2328" w:author="Jacyeude Araújo" w:date="2019-10-02T09:54:00Z">
          <w:pPr>
            <w:numPr>
              <w:numId w:val="37"/>
            </w:numPr>
            <w:shd w:val="clear" w:color="auto" w:fill="FFFFFF"/>
            <w:tabs>
              <w:tab w:val="num" w:pos="720"/>
            </w:tabs>
            <w:spacing w:after="0" w:line="240" w:lineRule="auto"/>
            <w:ind w:left="345" w:hanging="360"/>
            <w:textAlignment w:val="baseline"/>
          </w:pPr>
        </w:pPrChange>
      </w:pPr>
      <w:ins w:id="2329" w:author="Jacyeude Araújo" w:date="2019-10-02T09:47:00Z">
        <w:r w:rsidRPr="00F00993">
          <w:rPr>
            <w:rFonts w:ascii="Times New Roman" w:hAnsi="Times New Roman" w:cs="Times New Roman"/>
            <w:color w:val="000000" w:themeColor="text1"/>
            <w:sz w:val="24"/>
            <w:szCs w:val="24"/>
            <w:rPrChange w:id="2330" w:author="Jacyeude Araújo" w:date="2019-10-02T13:03:00Z">
              <w:rPr/>
            </w:rPrChange>
          </w:rPr>
          <w:t xml:space="preserve">Almeida e </w:t>
        </w:r>
      </w:ins>
      <w:ins w:id="2331" w:author="Jacyeude Araújo" w:date="2019-10-02T10:00:00Z">
        <w:r w:rsidR="005E5F7D" w:rsidRPr="00F00993">
          <w:rPr>
            <w:rFonts w:ascii="Times New Roman" w:hAnsi="Times New Roman" w:cs="Times New Roman"/>
            <w:color w:val="000000" w:themeColor="text1"/>
            <w:sz w:val="24"/>
            <w:szCs w:val="24"/>
          </w:rPr>
          <w:t>Santos,</w:t>
        </w:r>
      </w:ins>
      <w:ins w:id="2332" w:author="Jacyeude Araújo" w:date="2019-10-02T09:47:00Z">
        <w:r w:rsidRPr="00F00993">
          <w:rPr>
            <w:rFonts w:ascii="Times New Roman" w:hAnsi="Times New Roman" w:cs="Times New Roman"/>
            <w:color w:val="000000" w:themeColor="text1"/>
            <w:sz w:val="24"/>
            <w:szCs w:val="24"/>
            <w:rPrChange w:id="2333" w:author="Jacyeude Araújo" w:date="2019-10-02T13:03:00Z">
              <w:rPr/>
            </w:rPrChange>
          </w:rPr>
          <w:t xml:space="preserve"> destacam que com manutenção preditiva,</w:t>
        </w:r>
      </w:ins>
      <w:ins w:id="2334" w:author="Jacyeude Araújo" w:date="2019-10-02T09:43:00Z">
        <w:r w:rsidRPr="00F00993">
          <w:rPr>
            <w:rFonts w:ascii="Times New Roman" w:hAnsi="Times New Roman" w:cs="Times New Roman"/>
            <w:color w:val="000000" w:themeColor="text1"/>
            <w:sz w:val="24"/>
            <w:szCs w:val="24"/>
            <w:rPrChange w:id="2335" w:author="Jacyeude Araújo" w:date="2019-10-02T13:03:00Z">
              <w:rPr/>
            </w:rPrChange>
          </w:rPr>
          <w:t xml:space="preserve"> </w:t>
        </w:r>
      </w:ins>
      <w:ins w:id="2336" w:author="Jacyeude Araújo" w:date="2019-10-02T09:45:00Z">
        <w:r w:rsidRPr="00F00993">
          <w:rPr>
            <w:rFonts w:ascii="Times New Roman" w:hAnsi="Times New Roman" w:cs="Times New Roman"/>
            <w:color w:val="000000" w:themeColor="text1"/>
            <w:sz w:val="24"/>
            <w:szCs w:val="24"/>
            <w:rPrChange w:id="2337" w:author="Jacyeude Araújo" w:date="2019-10-02T13:03:00Z">
              <w:rPr/>
            </w:rPrChange>
          </w:rPr>
          <w:t>controla-se com maior eficácia</w:t>
        </w:r>
      </w:ins>
      <w:ins w:id="2338" w:author="Jacyeude Araújo" w:date="2019-10-02T09:43:00Z">
        <w:r w:rsidRPr="00F00993">
          <w:rPr>
            <w:rFonts w:ascii="Times New Roman" w:hAnsi="Times New Roman" w:cs="Times New Roman"/>
            <w:color w:val="000000" w:themeColor="text1"/>
            <w:sz w:val="24"/>
            <w:szCs w:val="24"/>
            <w:rPrChange w:id="2339" w:author="Jacyeude Araújo" w:date="2019-10-02T13:03:00Z">
              <w:rPr/>
            </w:rPrChange>
          </w:rPr>
          <w:t xml:space="preserve"> a necessidade de serviços de manutenção do equipamento, aumenta-se o tempo de disponibilidade dos equipamentos, reduz-se paradas de emergência, aumenta-se o aproveitamento da vida útil e a confiabilidade do desempenho.</w:t>
        </w:r>
      </w:ins>
      <w:ins w:id="2340" w:author="Jacyeude Araújo" w:date="2019-10-02T09:48:00Z">
        <w:r w:rsidRPr="00F00993">
          <w:rPr>
            <w:rFonts w:ascii="Times New Roman" w:hAnsi="Times New Roman" w:cs="Times New Roman"/>
            <w:color w:val="000000" w:themeColor="text1"/>
            <w:sz w:val="24"/>
            <w:szCs w:val="24"/>
            <w:rPrChange w:id="2341" w:author="Jacyeude Araújo" w:date="2019-10-02T13:03:00Z">
              <w:rPr/>
            </w:rPrChange>
          </w:rPr>
          <w:t xml:space="preserve"> </w:t>
        </w:r>
        <w:r w:rsidRPr="00F00993">
          <w:rPr>
            <w:rFonts w:ascii="Times New Roman" w:hAnsi="Times New Roman" w:cs="Times New Roman"/>
            <w:color w:val="000000" w:themeColor="text1"/>
            <w:sz w:val="24"/>
            <w:szCs w:val="24"/>
            <w:rPrChange w:id="2342" w:author="Jacyeude Araújo" w:date="2019-10-02T13:03:00Z">
              <w:rPr>
                <w:rFonts w:ascii="Helvetica" w:eastAsia="Times New Roman" w:hAnsi="Helvetica" w:cs="Times New Roman"/>
                <w:color w:val="757575"/>
                <w:sz w:val="30"/>
                <w:szCs w:val="30"/>
                <w:lang w:eastAsia="pt-BR"/>
              </w:rPr>
            </w:rPrChange>
          </w:rPr>
          <w:t xml:space="preserve">As técnicas mais utilizadas para manutenção preditiva são: </w:t>
        </w:r>
      </w:ins>
      <w:ins w:id="2343" w:author="Jacyeude Araújo" w:date="2019-10-02T10:01:00Z">
        <w:r w:rsidR="00DA6A84" w:rsidRPr="00F00993">
          <w:rPr>
            <w:rFonts w:ascii="Times New Roman" w:hAnsi="Times New Roman" w:cs="Times New Roman"/>
            <w:color w:val="000000" w:themeColor="text1"/>
            <w:sz w:val="24"/>
            <w:szCs w:val="24"/>
          </w:rPr>
          <w:t>a</w:t>
        </w:r>
      </w:ins>
      <w:ins w:id="2344" w:author="Jacyeude Araújo" w:date="2019-10-02T09:49:00Z">
        <w:r w:rsidRPr="00F00993">
          <w:rPr>
            <w:rFonts w:ascii="Times New Roman" w:hAnsi="Times New Roman" w:cs="Times New Roman"/>
            <w:color w:val="000000" w:themeColor="text1"/>
            <w:sz w:val="24"/>
            <w:szCs w:val="24"/>
            <w:rPrChange w:id="2345" w:author="Jacyeude Araújo" w:date="2019-10-02T13:03:00Z">
              <w:rPr>
                <w:rFonts w:ascii="Helvetica" w:eastAsia="Times New Roman" w:hAnsi="Helvetica" w:cs="Times New Roman"/>
                <w:color w:val="757575"/>
                <w:sz w:val="30"/>
                <w:szCs w:val="30"/>
                <w:lang w:eastAsia="pt-BR"/>
              </w:rPr>
            </w:rPrChange>
          </w:rPr>
          <w:t>nálise de vibração, ultrassom, termografia, análise de espe</w:t>
        </w:r>
      </w:ins>
      <w:ins w:id="2346" w:author="Jacyeude Araújo" w:date="2019-10-02T09:50:00Z">
        <w:r w:rsidRPr="00F00993">
          <w:rPr>
            <w:rFonts w:ascii="Times New Roman" w:hAnsi="Times New Roman" w:cs="Times New Roman"/>
            <w:color w:val="000000" w:themeColor="text1"/>
            <w:sz w:val="24"/>
            <w:szCs w:val="24"/>
            <w:rPrChange w:id="2347" w:author="Jacyeude Araújo" w:date="2019-10-02T13:03:00Z">
              <w:rPr>
                <w:rFonts w:ascii="Helvetica" w:eastAsia="Times New Roman" w:hAnsi="Helvetica" w:cs="Times New Roman"/>
                <w:color w:val="757575"/>
                <w:sz w:val="30"/>
                <w:szCs w:val="30"/>
                <w:lang w:eastAsia="pt-BR"/>
              </w:rPr>
            </w:rPrChange>
          </w:rPr>
          <w:t>ctros de tensão e corrente elétrica entre outras t</w:t>
        </w:r>
      </w:ins>
      <w:ins w:id="2348" w:author="Jacyeude Araújo" w:date="2019-10-02T09:49:00Z">
        <w:r w:rsidRPr="00F00993">
          <w:rPr>
            <w:rFonts w:ascii="Times New Roman" w:hAnsi="Times New Roman" w:cs="Times New Roman"/>
            <w:color w:val="000000" w:themeColor="text1"/>
            <w:sz w:val="24"/>
            <w:szCs w:val="24"/>
            <w:rPrChange w:id="2349" w:author="Jacyeude Araújo" w:date="2019-10-02T13:03:00Z">
              <w:rPr>
                <w:rFonts w:ascii="Helvetica" w:eastAsia="Times New Roman" w:hAnsi="Helvetica" w:cs="Times New Roman"/>
                <w:color w:val="757575"/>
                <w:sz w:val="30"/>
                <w:szCs w:val="30"/>
                <w:lang w:eastAsia="pt-BR"/>
              </w:rPr>
            </w:rPrChange>
          </w:rPr>
          <w:t>écnicas de análise não destrutivas.</w:t>
        </w:r>
      </w:ins>
    </w:p>
    <w:p w14:paraId="70BCC3DC" w14:textId="6F4AB9ED"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 o surgimento da tecnologia dos semicondutores a </w:t>
      </w:r>
      <w:commentRangeStart w:id="2350"/>
      <w:r w:rsidRPr="00F00993">
        <w:rPr>
          <w:rFonts w:ascii="Times New Roman" w:hAnsi="Times New Roman" w:cs="Times New Roman"/>
          <w:color w:val="000000" w:themeColor="text1"/>
          <w:sz w:val="24"/>
          <w:szCs w:val="24"/>
        </w:rPr>
        <w:t xml:space="preserve">manutenção preditiva </w:t>
      </w:r>
      <w:commentRangeEnd w:id="2350"/>
      <w:r w:rsidR="00B6471B" w:rsidRPr="00F00993">
        <w:rPr>
          <w:rStyle w:val="Refdecomentrio"/>
          <w:color w:val="000000" w:themeColor="text1"/>
          <w:rPrChange w:id="2351" w:author="Jacyeude Araújo" w:date="2019-10-02T13:03:00Z">
            <w:rPr>
              <w:rStyle w:val="Refdecomentrio"/>
            </w:rPr>
          </w:rPrChange>
        </w:rPr>
        <w:commentReference w:id="2350"/>
      </w:r>
      <w:r w:rsidRPr="00F00993">
        <w:rPr>
          <w:rFonts w:ascii="Times New Roman" w:hAnsi="Times New Roman" w:cs="Times New Roman"/>
          <w:color w:val="000000" w:themeColor="text1"/>
          <w:sz w:val="24"/>
          <w:szCs w:val="24"/>
        </w:rPr>
        <w:t xml:space="preserve">obteve uma melhoria na capacidade de proteger </w:t>
      </w:r>
      <w:del w:id="2352" w:author="Jacyeude Araújo" w:date="2019-10-02T09:54:00Z">
        <w:r w:rsidRPr="00F00993" w:rsidDel="005E5F7D">
          <w:rPr>
            <w:rFonts w:ascii="Times New Roman" w:hAnsi="Times New Roman" w:cs="Times New Roman"/>
            <w:color w:val="000000" w:themeColor="text1"/>
            <w:sz w:val="24"/>
            <w:szCs w:val="24"/>
          </w:rPr>
          <w:delText>um</w:delText>
        </w:r>
      </w:del>
      <w:ins w:id="2353" w:author="Jacyeude Araújo" w:date="2019-10-02T09:54:00Z">
        <w:r w:rsidR="005E5F7D" w:rsidRPr="00F00993">
          <w:rPr>
            <w:rFonts w:ascii="Times New Roman" w:hAnsi="Times New Roman" w:cs="Times New Roman"/>
            <w:color w:val="000000" w:themeColor="text1"/>
            <w:sz w:val="24"/>
            <w:szCs w:val="24"/>
          </w:rPr>
          <w:t>o</w:t>
        </w:r>
      </w:ins>
      <w:r w:rsidRPr="00F00993">
        <w:rPr>
          <w:rFonts w:ascii="Times New Roman" w:hAnsi="Times New Roman" w:cs="Times New Roman"/>
          <w:color w:val="000000" w:themeColor="text1"/>
          <w:sz w:val="24"/>
          <w:szCs w:val="24"/>
        </w:rPr>
        <w:t xml:space="preserve"> motor </w:t>
      </w:r>
      <w:ins w:id="2354" w:author="Jacyeude Araújo" w:date="2019-10-02T09:54:00Z">
        <w:r w:rsidR="005E5F7D" w:rsidRPr="00F00993">
          <w:rPr>
            <w:rFonts w:ascii="Times New Roman" w:hAnsi="Times New Roman" w:cs="Times New Roman"/>
            <w:color w:val="000000" w:themeColor="text1"/>
            <w:sz w:val="24"/>
            <w:szCs w:val="24"/>
          </w:rPr>
          <w:t>trifásico de</w:t>
        </w:r>
      </w:ins>
      <w:del w:id="2355" w:author="Jacyeude Araújo" w:date="2019-10-02T09:54:00Z">
        <w:r w:rsidRPr="00F00993" w:rsidDel="005E5F7D">
          <w:rPr>
            <w:rFonts w:ascii="Times New Roman" w:hAnsi="Times New Roman" w:cs="Times New Roman"/>
            <w:color w:val="000000" w:themeColor="text1"/>
            <w:sz w:val="24"/>
            <w:szCs w:val="24"/>
          </w:rPr>
          <w:delText>de</w:delText>
        </w:r>
      </w:del>
      <w:r w:rsidRPr="00F00993">
        <w:rPr>
          <w:rFonts w:ascii="Times New Roman" w:hAnsi="Times New Roman" w:cs="Times New Roman"/>
          <w:color w:val="000000" w:themeColor="text1"/>
          <w:sz w:val="24"/>
          <w:szCs w:val="24"/>
        </w:rPr>
        <w:t xml:space="preserve"> indução. A partir desse momento, os relés eletromecânicos foram substituídos por relés de estado sólido que eram mais eficientes nos </w:t>
      </w:r>
      <w:r w:rsidRPr="00F00993">
        <w:rPr>
          <w:rFonts w:ascii="Times New Roman" w:hAnsi="Times New Roman" w:cs="Times New Roman"/>
          <w:color w:val="000000" w:themeColor="text1"/>
          <w:sz w:val="24"/>
          <w:szCs w:val="24"/>
        </w:rPr>
        <w:lastRenderedPageBreak/>
        <w:t xml:space="preserve">quesitos citados acima e ainda menor custo de fabricação e </w:t>
      </w:r>
      <w:r w:rsidR="00C92132" w:rsidRPr="00F00993">
        <w:rPr>
          <w:rFonts w:ascii="Times New Roman" w:hAnsi="Times New Roman" w:cs="Times New Roman"/>
          <w:color w:val="000000" w:themeColor="text1"/>
          <w:sz w:val="24"/>
          <w:szCs w:val="24"/>
        </w:rPr>
        <w:t xml:space="preserve">maior </w:t>
      </w:r>
      <w:r w:rsidRPr="00F00993">
        <w:rPr>
          <w:rFonts w:ascii="Times New Roman" w:hAnsi="Times New Roman" w:cs="Times New Roman"/>
          <w:color w:val="000000" w:themeColor="text1"/>
          <w:sz w:val="24"/>
          <w:szCs w:val="24"/>
        </w:rPr>
        <w:t xml:space="preserve">confiabilidade. O desenvolvimento da tecnologia de microprocessadores no final dos anos 1970 permitiu que fossem utilizados </w:t>
      </w:r>
      <w:r w:rsidR="00C92132" w:rsidRPr="00F00993">
        <w:rPr>
          <w:rFonts w:ascii="Times New Roman" w:hAnsi="Times New Roman" w:cs="Times New Roman"/>
          <w:color w:val="000000" w:themeColor="text1"/>
          <w:sz w:val="24"/>
          <w:szCs w:val="24"/>
        </w:rPr>
        <w:t>junto ao</w:t>
      </w:r>
      <w:r w:rsidRPr="00F00993">
        <w:rPr>
          <w:rFonts w:ascii="Times New Roman" w:hAnsi="Times New Roman" w:cs="Times New Roman"/>
          <w:color w:val="000000" w:themeColor="text1"/>
          <w:sz w:val="24"/>
          <w:szCs w:val="24"/>
        </w:rPr>
        <w:t xml:space="preserve">s relés para proteção de motores de indução </w:t>
      </w:r>
      <w:r w:rsidR="004F60AD" w:rsidRPr="00F00993">
        <w:rPr>
          <w:rFonts w:ascii="Times New Roman" w:hAnsi="Times New Roman" w:cs="Times New Roman"/>
          <w:color w:val="000000" w:themeColor="text1"/>
          <w:sz w:val="24"/>
          <w:szCs w:val="24"/>
        </w:rPr>
        <w:t>[2]</w:t>
      </w:r>
      <w:r w:rsidRPr="00F00993">
        <w:rPr>
          <w:rFonts w:ascii="Times New Roman" w:hAnsi="Times New Roman" w:cs="Times New Roman"/>
          <w:color w:val="000000" w:themeColor="text1"/>
          <w:sz w:val="24"/>
          <w:szCs w:val="24"/>
        </w:rPr>
        <w:t xml:space="preserve"> e a partir desse momento a lógica para a proteção passou a ser implementada através de softwares.</w:t>
      </w:r>
    </w:p>
    <w:p w14:paraId="14B2CCCE" w14:textId="707CD77D"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recentes desenvolvimentos nos softwares baseados em sistemas inteligentes fizeram com que engenheiros passassem a utiliza-los no diagnóstico de falhas de componentes de sistemas elétricos de potência como o motor de indução. </w:t>
      </w:r>
      <w:r w:rsidR="004F60A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 </w:t>
      </w:r>
      <w:r w:rsidR="00C92132" w:rsidRPr="00F00993">
        <w:rPr>
          <w:rFonts w:ascii="Times New Roman" w:hAnsi="Times New Roman" w:cs="Times New Roman"/>
          <w:color w:val="000000" w:themeColor="text1"/>
          <w:sz w:val="24"/>
          <w:szCs w:val="24"/>
        </w:rPr>
        <w:t xml:space="preserve">Os sistemas baseados em técnicas de inteligência artificial podem </w:t>
      </w:r>
      <w:r w:rsidRPr="00F00993">
        <w:rPr>
          <w:rFonts w:ascii="Times New Roman" w:hAnsi="Times New Roman" w:cs="Times New Roman"/>
          <w:color w:val="000000" w:themeColor="text1"/>
          <w:sz w:val="24"/>
          <w:szCs w:val="24"/>
        </w:rPr>
        <w:t>substitu</w:t>
      </w:r>
      <w:r w:rsidR="00C92132" w:rsidRPr="00F00993">
        <w:rPr>
          <w:rFonts w:ascii="Times New Roman" w:hAnsi="Times New Roman" w:cs="Times New Roman"/>
          <w:color w:val="000000" w:themeColor="text1"/>
          <w:sz w:val="24"/>
          <w:szCs w:val="24"/>
        </w:rPr>
        <w:t>ir um humano,</w:t>
      </w:r>
      <w:r w:rsidRPr="00F00993">
        <w:rPr>
          <w:rFonts w:ascii="Times New Roman" w:hAnsi="Times New Roman" w:cs="Times New Roman"/>
          <w:color w:val="000000" w:themeColor="text1"/>
          <w:sz w:val="24"/>
          <w:szCs w:val="24"/>
        </w:rPr>
        <w:t xml:space="preserve"> ao prover as informações necessárias sobre a performance d</w:t>
      </w:r>
      <w:r w:rsidR="00C92132" w:rsidRPr="00F00993">
        <w:rPr>
          <w:rFonts w:ascii="Times New Roman" w:hAnsi="Times New Roman" w:cs="Times New Roman"/>
          <w:color w:val="000000" w:themeColor="text1"/>
          <w:sz w:val="24"/>
          <w:szCs w:val="24"/>
        </w:rPr>
        <w:t>e determinado</w:t>
      </w:r>
      <w:r w:rsidRPr="00F00993">
        <w:rPr>
          <w:rFonts w:ascii="Times New Roman" w:hAnsi="Times New Roman" w:cs="Times New Roman"/>
          <w:color w:val="000000" w:themeColor="text1"/>
          <w:sz w:val="24"/>
          <w:szCs w:val="24"/>
        </w:rPr>
        <w:t xml:space="preserve"> sistema. Algumas dessas técnicas são Redes Neurais Artificiais, Lógica </w:t>
      </w:r>
      <w:proofErr w:type="spellStart"/>
      <w:r w:rsidRPr="00F00993">
        <w:rPr>
          <w:rFonts w:ascii="Times New Roman" w:hAnsi="Times New Roman" w:cs="Times New Roman"/>
          <w:color w:val="000000" w:themeColor="text1"/>
          <w:sz w:val="24"/>
          <w:szCs w:val="24"/>
        </w:rPr>
        <w:t>Fuzzy</w:t>
      </w:r>
      <w:proofErr w:type="spellEnd"/>
      <w:r w:rsidRPr="00F00993">
        <w:rPr>
          <w:rFonts w:ascii="Times New Roman" w:hAnsi="Times New Roman" w:cs="Times New Roman"/>
          <w:color w:val="000000" w:themeColor="text1"/>
          <w:sz w:val="24"/>
          <w:szCs w:val="24"/>
        </w:rPr>
        <w:t xml:space="preserve"> e Máquina de Vetores de </w:t>
      </w:r>
      <w:r w:rsidR="002713F5" w:rsidRPr="00F00993">
        <w:rPr>
          <w:rFonts w:ascii="Times New Roman" w:hAnsi="Times New Roman" w:cs="Times New Roman"/>
          <w:color w:val="000000" w:themeColor="text1"/>
          <w:sz w:val="24"/>
          <w:szCs w:val="24"/>
        </w:rPr>
        <w:t xml:space="preserve">Suporte (inglês, </w:t>
      </w:r>
      <w:proofErr w:type="spellStart"/>
      <w:r w:rsidR="002713F5" w:rsidRPr="00F00993">
        <w:rPr>
          <w:rFonts w:ascii="Times New Roman" w:hAnsi="Times New Roman" w:cs="Times New Roman"/>
          <w:i/>
          <w:iCs/>
          <w:color w:val="000000" w:themeColor="text1"/>
          <w:sz w:val="24"/>
          <w:szCs w:val="24"/>
        </w:rPr>
        <w:t>support</w:t>
      </w:r>
      <w:proofErr w:type="spellEnd"/>
      <w:r w:rsidR="002713F5" w:rsidRPr="00F00993">
        <w:rPr>
          <w:rFonts w:ascii="Times New Roman" w:hAnsi="Times New Roman" w:cs="Times New Roman"/>
          <w:i/>
          <w:iCs/>
          <w:color w:val="000000" w:themeColor="text1"/>
          <w:sz w:val="24"/>
          <w:szCs w:val="24"/>
        </w:rPr>
        <w:t xml:space="preserve"> vector </w:t>
      </w:r>
      <w:proofErr w:type="spellStart"/>
      <w:proofErr w:type="gramStart"/>
      <w:r w:rsidR="002713F5" w:rsidRPr="00F00993">
        <w:rPr>
          <w:rFonts w:ascii="Times New Roman" w:hAnsi="Times New Roman" w:cs="Times New Roman"/>
          <w:i/>
          <w:iCs/>
          <w:color w:val="000000" w:themeColor="text1"/>
          <w:sz w:val="24"/>
          <w:szCs w:val="24"/>
        </w:rPr>
        <w:t>machine</w:t>
      </w:r>
      <w:proofErr w:type="spellEnd"/>
      <w:r w:rsidR="002713F5" w:rsidRPr="00F00993">
        <w:rPr>
          <w:rFonts w:ascii="Times New Roman" w:hAnsi="Times New Roman" w:cs="Times New Roman"/>
          <w:color w:val="000000" w:themeColor="text1"/>
          <w:sz w:val="24"/>
          <w:szCs w:val="24"/>
        </w:rPr>
        <w:t>)-</w:t>
      </w:r>
      <w:proofErr w:type="gramEnd"/>
      <w:r w:rsidR="002713F5"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w:t>
      </w:r>
    </w:p>
    <w:p w14:paraId="409E90F1" w14:textId="792D3693"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w:t>
      </w:r>
      <w:r w:rsidR="00C71831" w:rsidRPr="00F00993">
        <w:rPr>
          <w:rFonts w:ascii="Times New Roman" w:hAnsi="Times New Roman" w:cs="Times New Roman"/>
          <w:color w:val="000000" w:themeColor="text1"/>
          <w:sz w:val="24"/>
          <w:szCs w:val="24"/>
        </w:rPr>
        <w:t xml:space="preserve"> aplicação da metodologia de</w:t>
      </w:r>
      <w:r w:rsidRPr="00F00993">
        <w:rPr>
          <w:rFonts w:ascii="Times New Roman" w:hAnsi="Times New Roman" w:cs="Times New Roman"/>
          <w:color w:val="000000" w:themeColor="text1"/>
          <w:sz w:val="24"/>
          <w:szCs w:val="24"/>
        </w:rPr>
        <w:t xml:space="preserve"> MVS vem sendo mais utilizadas para compor sistemas de detecção de falha devido à sua boa capacidade de generalização e sua alta taxa de acerto.</w:t>
      </w:r>
    </w:p>
    <w:p w14:paraId="2DAFFD95" w14:textId="1F1595E4" w:rsidR="0092354A" w:rsidRPr="00F00993" w:rsidRDefault="004F60AD"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w:t>
      </w:r>
      <w:r w:rsidR="0092354A" w:rsidRPr="00F00993">
        <w:rPr>
          <w:rFonts w:ascii="Times New Roman" w:hAnsi="Times New Roman" w:cs="Times New Roman"/>
          <w:color w:val="000000" w:themeColor="text1"/>
          <w:sz w:val="24"/>
          <w:szCs w:val="24"/>
        </w:rPr>
        <w:t>través de uma pesquisa apresentada sobre a detecção de falhas em máquinas</w:t>
      </w:r>
      <w:r w:rsidRPr="00F00993">
        <w:rPr>
          <w:rFonts w:ascii="Times New Roman" w:hAnsi="Times New Roman" w:cs="Times New Roman"/>
          <w:color w:val="000000" w:themeColor="text1"/>
          <w:sz w:val="24"/>
          <w:szCs w:val="24"/>
        </w:rPr>
        <w:t>, em [5],</w:t>
      </w:r>
      <w:r w:rsidR="0092354A" w:rsidRPr="00F00993">
        <w:rPr>
          <w:rFonts w:ascii="Times New Roman" w:hAnsi="Times New Roman" w:cs="Times New Roman"/>
          <w:color w:val="000000" w:themeColor="text1"/>
          <w:sz w:val="24"/>
          <w:szCs w:val="24"/>
        </w:rPr>
        <w:t xml:space="preserve"> </w:t>
      </w:r>
      <w:ins w:id="2356" w:author="Mauro Sérgio Silva Pinto" w:date="2019-09-27T10:20:00Z">
        <w:r w:rsidR="00B6471B" w:rsidRPr="00F00993">
          <w:rPr>
            <w:rFonts w:ascii="Times New Roman" w:hAnsi="Times New Roman" w:cs="Times New Roman"/>
            <w:color w:val="000000" w:themeColor="text1"/>
            <w:sz w:val="24"/>
            <w:szCs w:val="24"/>
          </w:rPr>
          <w:t xml:space="preserve">CITE O NOME DOS AUTORES </w:t>
        </w:r>
      </w:ins>
      <w:r w:rsidR="0092354A" w:rsidRPr="00F00993">
        <w:rPr>
          <w:rFonts w:ascii="Times New Roman" w:hAnsi="Times New Roman" w:cs="Times New Roman"/>
          <w:color w:val="000000" w:themeColor="text1"/>
          <w:sz w:val="24"/>
          <w:szCs w:val="24"/>
        </w:rPr>
        <w:t>utilizando M</w:t>
      </w:r>
      <w:r w:rsidR="000918A4" w:rsidRPr="00F00993">
        <w:rPr>
          <w:rFonts w:ascii="Times New Roman" w:hAnsi="Times New Roman" w:cs="Times New Roman"/>
          <w:color w:val="000000" w:themeColor="text1"/>
          <w:sz w:val="24"/>
          <w:szCs w:val="24"/>
        </w:rPr>
        <w:t>á</w:t>
      </w:r>
      <w:r w:rsidR="0092354A" w:rsidRPr="00F00993">
        <w:rPr>
          <w:rFonts w:ascii="Times New Roman" w:hAnsi="Times New Roman" w:cs="Times New Roman"/>
          <w:color w:val="000000" w:themeColor="text1"/>
          <w:sz w:val="24"/>
          <w:szCs w:val="24"/>
        </w:rPr>
        <w:t xml:space="preserve">quinas de Vetores de Suporte, concluíram que MVS é a técnica mais promissora para diagnóstico de falha e que necessita </w:t>
      </w:r>
      <w:r w:rsidR="000918A4" w:rsidRPr="00F00993">
        <w:rPr>
          <w:rFonts w:ascii="Times New Roman" w:hAnsi="Times New Roman" w:cs="Times New Roman"/>
          <w:color w:val="000000" w:themeColor="text1"/>
          <w:sz w:val="24"/>
          <w:szCs w:val="24"/>
        </w:rPr>
        <w:t>de trabalhos amplos para a aplicação da f</w:t>
      </w:r>
      <w:r w:rsidR="0092354A" w:rsidRPr="00F00993">
        <w:rPr>
          <w:rFonts w:ascii="Times New Roman" w:hAnsi="Times New Roman" w:cs="Times New Roman"/>
          <w:color w:val="000000" w:themeColor="text1"/>
          <w:sz w:val="24"/>
          <w:szCs w:val="24"/>
        </w:rPr>
        <w:t>erramenta para o monitoramento da condição e</w:t>
      </w:r>
      <w:r w:rsidR="000918A4" w:rsidRPr="00F00993">
        <w:rPr>
          <w:rFonts w:ascii="Times New Roman" w:hAnsi="Times New Roman" w:cs="Times New Roman"/>
          <w:color w:val="000000" w:themeColor="text1"/>
          <w:sz w:val="24"/>
          <w:szCs w:val="24"/>
        </w:rPr>
        <w:t xml:space="preserve"> chegar ao</w:t>
      </w:r>
      <w:r w:rsidR="0092354A" w:rsidRPr="00F00993">
        <w:rPr>
          <w:rFonts w:ascii="Times New Roman" w:hAnsi="Times New Roman" w:cs="Times New Roman"/>
          <w:color w:val="000000" w:themeColor="text1"/>
          <w:sz w:val="24"/>
          <w:szCs w:val="24"/>
        </w:rPr>
        <w:t xml:space="preserve"> diagnóstico de falhas em motores de indução. </w:t>
      </w:r>
      <w:proofErr w:type="spellStart"/>
      <w:r w:rsidR="0092354A" w:rsidRPr="00F00993">
        <w:rPr>
          <w:rFonts w:ascii="Times New Roman" w:hAnsi="Times New Roman" w:cs="Times New Roman"/>
          <w:color w:val="000000" w:themeColor="text1"/>
          <w:sz w:val="24"/>
          <w:szCs w:val="24"/>
        </w:rPr>
        <w:t>Brun</w:t>
      </w:r>
      <w:proofErr w:type="spellEnd"/>
      <w:r w:rsidR="0092354A" w:rsidRPr="00F00993">
        <w:rPr>
          <w:rFonts w:ascii="Times New Roman" w:hAnsi="Times New Roman" w:cs="Times New Roman"/>
          <w:color w:val="000000" w:themeColor="text1"/>
          <w:sz w:val="24"/>
          <w:szCs w:val="24"/>
        </w:rPr>
        <w:t xml:space="preserve"> e Ernst, também encontraram bons resultados em algumas aplicações de MVS.</w:t>
      </w:r>
    </w:p>
    <w:p w14:paraId="53A01A90" w14:textId="0DAC7932"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maior eficiência na fase de treino obtida com o modelo MVS em relação ao modelo de RN</w:t>
      </w:r>
      <w:r w:rsidR="002713F5" w:rsidRPr="00F00993">
        <w:rPr>
          <w:rFonts w:ascii="Times New Roman" w:hAnsi="Times New Roman" w:cs="Times New Roman"/>
          <w:color w:val="000000" w:themeColor="text1"/>
          <w:sz w:val="24"/>
          <w:szCs w:val="24"/>
        </w:rPr>
        <w:t>A</w:t>
      </w:r>
      <w:r w:rsidRPr="00F00993">
        <w:rPr>
          <w:rFonts w:ascii="Times New Roman" w:hAnsi="Times New Roman" w:cs="Times New Roman"/>
          <w:color w:val="000000" w:themeColor="text1"/>
          <w:sz w:val="24"/>
          <w:szCs w:val="24"/>
        </w:rPr>
        <w:t xml:space="preserve"> foi encontrada por </w:t>
      </w:r>
      <w:r w:rsidR="004F60AD" w:rsidRPr="00F00993">
        <w:rPr>
          <w:rFonts w:ascii="Times New Roman" w:hAnsi="Times New Roman" w:cs="Times New Roman"/>
          <w:color w:val="000000" w:themeColor="text1"/>
          <w:sz w:val="24"/>
          <w:szCs w:val="24"/>
        </w:rPr>
        <w:t>[6]</w:t>
      </w:r>
      <w:r w:rsidRPr="00F00993">
        <w:rPr>
          <w:rFonts w:ascii="Times New Roman" w:hAnsi="Times New Roman" w:cs="Times New Roman"/>
          <w:color w:val="000000" w:themeColor="text1"/>
          <w:sz w:val="24"/>
          <w:szCs w:val="24"/>
        </w:rPr>
        <w:t>. A fase de treino consiste na correlação entre medidas obtidas na aquisição de dados e as correspondentes falhas, e em termos práticos, dependendo da variação da severidade de falha, se não provido de suficientes padrões de falha o modelo poderá não correlacionar de maneira certa um dado de aquisição à uma falha especifica gerando um falso diagnostico. MVS é regido por teorias de aprendizado estatístico onde o modelo tenta desenvolver um sistema de classificação confiável que seja capaz de treinar em menos tempo.</w:t>
      </w:r>
    </w:p>
    <w:p w14:paraId="7D7526D4" w14:textId="3C7C8D5C" w:rsidR="002713F5" w:rsidRPr="00F00993" w:rsidRDefault="002713F5" w:rsidP="002713F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Existem estudos propostos que obtiveram bons resultados com o objetivo de fazer o diagnóstico de um motor </w:t>
      </w:r>
      <w:ins w:id="2357" w:author="Jacyeude Araújo" w:date="2019-10-02T14:46:00Z">
        <w:r w:rsidR="006A161D">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 xml:space="preserve">de indução. Podem ser citados trabalhos como [4], onde uma Rede Neural Artificial foi treinada com sinais de corrente e de voltagem para detectar falhas em motores de indução onde somente falhas elétricas foram analisadas. </w:t>
      </w:r>
    </w:p>
    <w:p w14:paraId="4027F38F" w14:textId="54B89D0B"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Est</w:t>
      </w:r>
      <w:r w:rsidR="004F60AD" w:rsidRPr="00F00993">
        <w:rPr>
          <w:rFonts w:ascii="Times New Roman" w:hAnsi="Times New Roman" w:cs="Times New Roman"/>
          <w:color w:val="000000" w:themeColor="text1"/>
          <w:sz w:val="24"/>
          <w:szCs w:val="24"/>
        </w:rPr>
        <w:t>a dissertação</w:t>
      </w:r>
      <w:r w:rsidRPr="00F00993">
        <w:rPr>
          <w:rFonts w:ascii="Times New Roman" w:hAnsi="Times New Roman" w:cs="Times New Roman"/>
          <w:color w:val="000000" w:themeColor="text1"/>
          <w:sz w:val="24"/>
          <w:szCs w:val="24"/>
        </w:rPr>
        <w:t xml:space="preserve"> propõe uma aplicação prática de MVS à identificação de falhas mecânicas e elétricas externas </w:t>
      </w:r>
      <w:ins w:id="2358" w:author="Mauro Sérgio Silva Pinto" w:date="2019-09-27T10:24:00Z">
        <w:r w:rsidR="00B6471B" w:rsidRPr="00F00993">
          <w:rPr>
            <w:rFonts w:ascii="Times New Roman" w:hAnsi="Times New Roman" w:cs="Times New Roman"/>
            <w:color w:val="000000" w:themeColor="text1"/>
            <w:sz w:val="24"/>
            <w:szCs w:val="24"/>
          </w:rPr>
          <w:t>a</w:t>
        </w:r>
      </w:ins>
      <w:del w:id="2359" w:author="Mauro Sérgio Silva Pinto" w:date="2019-09-27T10:23:00Z">
        <w:r w:rsidRPr="00F00993" w:rsidDel="00B6471B">
          <w:rPr>
            <w:rFonts w:ascii="Times New Roman" w:hAnsi="Times New Roman" w:cs="Times New Roman"/>
            <w:color w:val="000000" w:themeColor="text1"/>
            <w:sz w:val="24"/>
            <w:szCs w:val="24"/>
          </w:rPr>
          <w:delText>à</w:delText>
        </w:r>
      </w:del>
      <w:r w:rsidRPr="00F00993">
        <w:rPr>
          <w:rFonts w:ascii="Times New Roman" w:hAnsi="Times New Roman" w:cs="Times New Roman"/>
          <w:color w:val="000000" w:themeColor="text1"/>
          <w:sz w:val="24"/>
          <w:szCs w:val="24"/>
        </w:rPr>
        <w:t xml:space="preserve"> um motor </w:t>
      </w:r>
      <w:ins w:id="2360" w:author="Jacyeude Araújo" w:date="2019-10-02T14:46:00Z">
        <w:r w:rsidR="006A161D">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de indução</w:t>
      </w:r>
      <w:del w:id="2361" w:author="Jacyeude Araújo" w:date="2019-10-02T14:46:00Z">
        <w:r w:rsidRPr="00F00993" w:rsidDel="006A161D">
          <w:rPr>
            <w:rFonts w:ascii="Times New Roman" w:hAnsi="Times New Roman" w:cs="Times New Roman"/>
            <w:color w:val="000000" w:themeColor="text1"/>
            <w:sz w:val="24"/>
            <w:szCs w:val="24"/>
          </w:rPr>
          <w:delText xml:space="preserve"> trifásico</w:delText>
        </w:r>
      </w:del>
      <w:r w:rsidRPr="00F00993">
        <w:rPr>
          <w:rFonts w:ascii="Times New Roman" w:hAnsi="Times New Roman" w:cs="Times New Roman"/>
          <w:color w:val="000000" w:themeColor="text1"/>
          <w:sz w:val="24"/>
          <w:szCs w:val="24"/>
        </w:rPr>
        <w:t xml:space="preserve"> implementada na infraestrutura de </w:t>
      </w:r>
      <w:r w:rsidRPr="00F00993">
        <w:rPr>
          <w:rFonts w:ascii="Times New Roman" w:hAnsi="Times New Roman" w:cs="Times New Roman"/>
          <w:color w:val="000000" w:themeColor="text1"/>
          <w:sz w:val="24"/>
          <w:szCs w:val="24"/>
        </w:rPr>
        <w:lastRenderedPageBreak/>
        <w:t xml:space="preserve">algoritmos na nuvem. A metodologia proposta busca captar as falhas através de um acelerômetro para medir vibrações e um sensor de corrente não invasivo para captar a corrente no estator. </w:t>
      </w:r>
      <w:r w:rsidR="00C2130D"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será implementado na IBM Cloud</w:t>
      </w:r>
      <w:r w:rsidR="002713F5"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através d</w:t>
      </w:r>
      <w:r w:rsidR="000918A4" w:rsidRPr="00F00993">
        <w:rPr>
          <w:rFonts w:ascii="Times New Roman" w:hAnsi="Times New Roman" w:cs="Times New Roman"/>
          <w:color w:val="000000" w:themeColor="text1"/>
          <w:sz w:val="24"/>
          <w:szCs w:val="24"/>
        </w:rPr>
        <w:t xml:space="preserve">a utilização da ferramenta de mineração de dados SPSS </w:t>
      </w:r>
      <w:r w:rsidR="000918A4" w:rsidRPr="00F00993">
        <w:rPr>
          <w:rFonts w:ascii="Times New Roman" w:hAnsi="Times New Roman" w:cs="Times New Roman"/>
          <w:i/>
          <w:iCs/>
          <w:color w:val="000000" w:themeColor="text1"/>
          <w:sz w:val="24"/>
          <w:szCs w:val="24"/>
        </w:rPr>
        <w:t>Modeler</w:t>
      </w:r>
      <w:r w:rsidR="00C71831" w:rsidRPr="00F00993">
        <w:rPr>
          <w:rFonts w:ascii="Times New Roman" w:hAnsi="Times New Roman" w:cs="Times New Roman"/>
          <w:color w:val="000000" w:themeColor="text1"/>
          <w:sz w:val="24"/>
          <w:szCs w:val="24"/>
        </w:rPr>
        <w:t>, que executará a parte de processamento dos sinais obtidos.</w:t>
      </w:r>
    </w:p>
    <w:p w14:paraId="74B43EB6" w14:textId="77777777" w:rsidR="002713F5" w:rsidRPr="00F00993" w:rsidRDefault="002713F5" w:rsidP="002713F5">
      <w:pPr>
        <w:spacing w:after="0" w:line="360" w:lineRule="auto"/>
        <w:jc w:val="both"/>
        <w:rPr>
          <w:rFonts w:ascii="Times New Roman" w:hAnsi="Times New Roman" w:cs="Times New Roman"/>
          <w:color w:val="000000" w:themeColor="text1"/>
          <w:sz w:val="24"/>
          <w:szCs w:val="24"/>
        </w:rPr>
      </w:pPr>
    </w:p>
    <w:p w14:paraId="3FDCB676" w14:textId="7FD6BCAF" w:rsidR="0092354A" w:rsidRPr="00F00993" w:rsidDel="000D4BCD" w:rsidRDefault="0092354A" w:rsidP="00E463DB">
      <w:pPr>
        <w:spacing w:after="0" w:line="360" w:lineRule="auto"/>
        <w:jc w:val="both"/>
        <w:rPr>
          <w:del w:id="2362" w:author="Jacyeude Araújo" w:date="2019-10-02T10:15:00Z"/>
          <w:rFonts w:ascii="Times New Roman" w:hAnsi="Times New Roman" w:cs="Times New Roman"/>
          <w:color w:val="000000" w:themeColor="text1"/>
          <w:sz w:val="24"/>
          <w:szCs w:val="24"/>
        </w:rPr>
      </w:pPr>
    </w:p>
    <w:p w14:paraId="0A71928B" w14:textId="6C11707F" w:rsidR="00DE389A" w:rsidRPr="00F00993" w:rsidDel="000D4BCD" w:rsidRDefault="00DE389A" w:rsidP="00E463DB">
      <w:pPr>
        <w:spacing w:after="0" w:line="360" w:lineRule="auto"/>
        <w:jc w:val="both"/>
        <w:rPr>
          <w:del w:id="2363" w:author="Jacyeude Araújo" w:date="2019-10-02T10:15:00Z"/>
          <w:rFonts w:ascii="Times New Roman" w:hAnsi="Times New Roman" w:cs="Times New Roman"/>
          <w:color w:val="000000" w:themeColor="text1"/>
          <w:sz w:val="24"/>
          <w:szCs w:val="24"/>
        </w:rPr>
      </w:pPr>
    </w:p>
    <w:p w14:paraId="6A5A31AB" w14:textId="741599C4" w:rsidR="00D14AB8" w:rsidRPr="00F00993" w:rsidDel="000D4BCD" w:rsidRDefault="00D14AB8" w:rsidP="00E463DB">
      <w:pPr>
        <w:spacing w:after="0" w:line="360" w:lineRule="auto"/>
        <w:jc w:val="both"/>
        <w:rPr>
          <w:del w:id="2364" w:author="Jacyeude Araújo" w:date="2019-10-02T10:15:00Z"/>
          <w:rFonts w:ascii="Times New Roman" w:hAnsi="Times New Roman" w:cs="Times New Roman"/>
          <w:color w:val="000000" w:themeColor="text1"/>
          <w:sz w:val="24"/>
          <w:szCs w:val="24"/>
        </w:rPr>
      </w:pPr>
    </w:p>
    <w:p w14:paraId="213B25ED" w14:textId="41E7CAE1" w:rsidR="00237B3E" w:rsidRPr="00F00993" w:rsidRDefault="00D14AB8" w:rsidP="00D14AB8">
      <w:pPr>
        <w:pStyle w:val="Ttulo2"/>
        <w:spacing w:before="0" w:line="360" w:lineRule="auto"/>
        <w:jc w:val="both"/>
        <w:rPr>
          <w:rFonts w:ascii="Times New Roman" w:hAnsi="Times New Roman" w:cs="Times New Roman"/>
          <w:b/>
          <w:bCs/>
          <w:color w:val="000000" w:themeColor="text1"/>
          <w:sz w:val="24"/>
          <w:szCs w:val="24"/>
        </w:rPr>
      </w:pPr>
      <w:bookmarkStart w:id="2365" w:name="_Toc20921291"/>
      <w:r w:rsidRPr="00F00993">
        <w:rPr>
          <w:rFonts w:ascii="Times New Roman" w:hAnsi="Times New Roman" w:cs="Times New Roman"/>
          <w:b/>
          <w:bCs/>
          <w:color w:val="000000" w:themeColor="text1"/>
          <w:sz w:val="24"/>
          <w:szCs w:val="24"/>
        </w:rPr>
        <w:t xml:space="preserve">1.1 </w:t>
      </w:r>
      <w:r w:rsidR="00237B3E" w:rsidRPr="00F00993">
        <w:rPr>
          <w:rFonts w:ascii="Times New Roman" w:hAnsi="Times New Roman" w:cs="Times New Roman"/>
          <w:b/>
          <w:bCs/>
          <w:color w:val="000000" w:themeColor="text1"/>
          <w:sz w:val="24"/>
          <w:szCs w:val="24"/>
        </w:rPr>
        <w:t xml:space="preserve">O Motor </w:t>
      </w:r>
      <w:ins w:id="2366" w:author="Jacyeude Araújo" w:date="2019-10-02T10:05:00Z">
        <w:r w:rsidR="00DA6A84" w:rsidRPr="00F00993">
          <w:rPr>
            <w:rFonts w:ascii="Times New Roman" w:hAnsi="Times New Roman" w:cs="Times New Roman"/>
            <w:b/>
            <w:bCs/>
            <w:color w:val="000000" w:themeColor="text1"/>
            <w:sz w:val="24"/>
            <w:szCs w:val="24"/>
          </w:rPr>
          <w:t xml:space="preserve">Trifásico de </w:t>
        </w:r>
      </w:ins>
      <w:del w:id="2367" w:author="Jacyeude Araújo" w:date="2019-10-02T10:05:00Z">
        <w:r w:rsidR="00237B3E" w:rsidRPr="00F00993" w:rsidDel="00DA6A84">
          <w:rPr>
            <w:rFonts w:ascii="Times New Roman" w:hAnsi="Times New Roman" w:cs="Times New Roman"/>
            <w:b/>
            <w:bCs/>
            <w:color w:val="000000" w:themeColor="text1"/>
            <w:sz w:val="24"/>
            <w:szCs w:val="24"/>
          </w:rPr>
          <w:delText xml:space="preserve">de </w:delText>
        </w:r>
      </w:del>
      <w:r w:rsidR="00237B3E" w:rsidRPr="00F00993">
        <w:rPr>
          <w:rFonts w:ascii="Times New Roman" w:hAnsi="Times New Roman" w:cs="Times New Roman"/>
          <w:b/>
          <w:bCs/>
          <w:color w:val="000000" w:themeColor="text1"/>
          <w:sz w:val="24"/>
          <w:szCs w:val="24"/>
        </w:rPr>
        <w:t>Indução</w:t>
      </w:r>
      <w:bookmarkEnd w:id="2365"/>
      <w:del w:id="2368" w:author="Jacyeude Araújo" w:date="2019-10-02T10:06:00Z">
        <w:r w:rsidR="00237B3E" w:rsidRPr="00F00993" w:rsidDel="00DA6A84">
          <w:rPr>
            <w:rFonts w:ascii="Times New Roman" w:hAnsi="Times New Roman" w:cs="Times New Roman"/>
            <w:b/>
            <w:bCs/>
            <w:color w:val="000000" w:themeColor="text1"/>
            <w:sz w:val="24"/>
            <w:szCs w:val="24"/>
          </w:rPr>
          <w:delText xml:space="preserve"> Trifásico</w:delText>
        </w:r>
      </w:del>
    </w:p>
    <w:p w14:paraId="10F9FB34" w14:textId="77777777" w:rsidR="007B55DB" w:rsidRPr="00F00993"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270117" w14:textId="02FBF484" w:rsidR="00F626EC" w:rsidRPr="00F00993" w:rsidRDefault="007B55DB"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minimização dos problemas em máquinas elétricas requer compreensão dos padrões de projeto, construção e instalação das máquinas. O funcionamento depende da correta instalação e da implementação das rotinas operacionais apropriadas</w:t>
      </w:r>
      <w:r w:rsidR="00F626EC" w:rsidRPr="00F00993">
        <w:rPr>
          <w:rFonts w:ascii="Times New Roman" w:hAnsi="Times New Roman" w:cs="Times New Roman"/>
          <w:color w:val="000000" w:themeColor="text1"/>
          <w:sz w:val="24"/>
          <w:szCs w:val="24"/>
        </w:rPr>
        <w:t>, além de</w:t>
      </w:r>
      <w:r w:rsidRPr="00F00993">
        <w:rPr>
          <w:rFonts w:ascii="Times New Roman" w:hAnsi="Times New Roman" w:cs="Times New Roman"/>
          <w:color w:val="000000" w:themeColor="text1"/>
          <w:sz w:val="24"/>
          <w:szCs w:val="24"/>
        </w:rPr>
        <w:t xml:space="preserve"> procedimentos de manutenção</w:t>
      </w:r>
      <w:r w:rsidR="00F626EC" w:rsidRPr="00F00993">
        <w:rPr>
          <w:rFonts w:ascii="Times New Roman" w:hAnsi="Times New Roman" w:cs="Times New Roman"/>
          <w:color w:val="000000" w:themeColor="text1"/>
          <w:sz w:val="24"/>
          <w:szCs w:val="24"/>
        </w:rPr>
        <w:t xml:space="preserve"> acertados, para evitar paradas inadequadas ou desnecessárias [7].</w:t>
      </w:r>
    </w:p>
    <w:p w14:paraId="6F289D6D" w14:textId="46924DEC" w:rsidR="005D123F" w:rsidRPr="00F00993" w:rsidDel="001A755F" w:rsidRDefault="00F626EC" w:rsidP="00F626EC">
      <w:pPr>
        <w:autoSpaceDE w:val="0"/>
        <w:autoSpaceDN w:val="0"/>
        <w:adjustRightInd w:val="0"/>
        <w:spacing w:after="0" w:line="360" w:lineRule="auto"/>
        <w:ind w:firstLine="1440"/>
        <w:jc w:val="both"/>
        <w:rPr>
          <w:del w:id="2369" w:author="Jacyeude Araújo" w:date="2019-10-01T18:58:00Z"/>
          <w:rFonts w:ascii="Times New Roman" w:hAnsi="Times New Roman" w:cs="Times New Roman"/>
          <w:color w:val="000000" w:themeColor="text1"/>
          <w:sz w:val="24"/>
          <w:szCs w:val="24"/>
        </w:rPr>
      </w:pPr>
      <w:del w:id="2370" w:author="Jacyeude Araújo" w:date="2019-10-01T18:58:00Z">
        <w:r w:rsidRPr="00F00993" w:rsidDel="001A755F">
          <w:rPr>
            <w:rFonts w:ascii="Times New Roman" w:hAnsi="Times New Roman" w:cs="Times New Roman"/>
            <w:color w:val="000000" w:themeColor="text1"/>
            <w:sz w:val="24"/>
            <w:szCs w:val="24"/>
          </w:rPr>
          <w:delText xml:space="preserve">De acordo com [8] admitem que a maioria das faltas é causada pela combinação de </w:delText>
        </w:r>
        <w:commentRangeStart w:id="2371"/>
        <w:r w:rsidRPr="00F00993" w:rsidDel="001A755F">
          <w:rPr>
            <w:rFonts w:ascii="Times New Roman" w:hAnsi="Times New Roman" w:cs="Times New Roman"/>
            <w:color w:val="000000" w:themeColor="text1"/>
            <w:sz w:val="24"/>
            <w:szCs w:val="24"/>
          </w:rPr>
          <w:delText xml:space="preserve">vários estresses </w:delText>
        </w:r>
        <w:commentRangeEnd w:id="2371"/>
        <w:r w:rsidR="00B6471B" w:rsidRPr="00F00993" w:rsidDel="001A755F">
          <w:rPr>
            <w:rStyle w:val="Refdecomentrio"/>
            <w:color w:val="000000" w:themeColor="text1"/>
            <w:rPrChange w:id="2372" w:author="Jacyeude Araújo" w:date="2019-10-02T13:03:00Z">
              <w:rPr>
                <w:rStyle w:val="Refdecomentrio"/>
              </w:rPr>
            </w:rPrChange>
          </w:rPr>
          <w:commentReference w:id="2371"/>
        </w:r>
        <w:r w:rsidRPr="00F00993" w:rsidDel="001A755F">
          <w:rPr>
            <w:rFonts w:ascii="Times New Roman" w:hAnsi="Times New Roman" w:cs="Times New Roman"/>
            <w:color w:val="000000" w:themeColor="text1"/>
            <w:sz w:val="24"/>
            <w:szCs w:val="24"/>
          </w:rPr>
          <w:delText>que atuam sobre os principais componentes da máquina elétrica.</w:delText>
        </w:r>
      </w:del>
    </w:p>
    <w:p w14:paraId="076111CD" w14:textId="6C203CCC" w:rsidR="00F626EC" w:rsidRPr="00F00993" w:rsidRDefault="00F626EC"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base de qualquer método de detecção confiável </w:t>
      </w:r>
      <w:r w:rsidR="003C25D0" w:rsidRPr="00F00993">
        <w:rPr>
          <w:rFonts w:ascii="Times New Roman" w:hAnsi="Times New Roman" w:cs="Times New Roman"/>
          <w:color w:val="000000" w:themeColor="text1"/>
          <w:sz w:val="24"/>
          <w:szCs w:val="24"/>
        </w:rPr>
        <w:t>passa pela</w:t>
      </w:r>
      <w:r w:rsidRPr="00F00993">
        <w:rPr>
          <w:rFonts w:ascii="Times New Roman" w:hAnsi="Times New Roman" w:cs="Times New Roman"/>
          <w:color w:val="000000" w:themeColor="text1"/>
          <w:sz w:val="24"/>
          <w:szCs w:val="24"/>
        </w:rPr>
        <w:t xml:space="preserve"> compreensão do comportamento elétrico e eletromagnético da máquina sujeita às condições d</w:t>
      </w:r>
      <w:r w:rsidR="003C25D0" w:rsidRPr="00F00993">
        <w:rPr>
          <w:rFonts w:ascii="Times New Roman" w:hAnsi="Times New Roman" w:cs="Times New Roman"/>
          <w:color w:val="000000" w:themeColor="text1"/>
          <w:sz w:val="24"/>
          <w:szCs w:val="24"/>
        </w:rPr>
        <w:t>iversas</w:t>
      </w:r>
      <w:r w:rsidRPr="00F00993">
        <w:rPr>
          <w:rFonts w:ascii="Times New Roman" w:hAnsi="Times New Roman" w:cs="Times New Roman"/>
          <w:color w:val="000000" w:themeColor="text1"/>
          <w:sz w:val="24"/>
          <w:szCs w:val="24"/>
        </w:rPr>
        <w:t xml:space="preserve">. Os mais frequentes tipos de problemas que podem ser esperados em um motor </w:t>
      </w:r>
      <w:ins w:id="2373" w:author="Jacyeude Araújo" w:date="2019-10-02T10:03:00Z">
        <w:r w:rsidR="00DA6A84" w:rsidRPr="00F00993">
          <w:rPr>
            <w:rFonts w:ascii="Times New Roman" w:hAnsi="Times New Roman" w:cs="Times New Roman"/>
            <w:color w:val="000000" w:themeColor="text1"/>
            <w:sz w:val="24"/>
            <w:szCs w:val="24"/>
          </w:rPr>
          <w:t>tr</w:t>
        </w:r>
      </w:ins>
      <w:ins w:id="2374" w:author="Jacyeude Araújo" w:date="2019-10-02T10:04:00Z">
        <w:r w:rsidR="00DA6A84" w:rsidRPr="00F00993">
          <w:rPr>
            <w:rFonts w:ascii="Times New Roman" w:hAnsi="Times New Roman" w:cs="Times New Roman"/>
            <w:color w:val="000000" w:themeColor="text1"/>
            <w:sz w:val="24"/>
            <w:szCs w:val="24"/>
          </w:rPr>
          <w:t xml:space="preserve">ifásico </w:t>
        </w:r>
      </w:ins>
      <w:r w:rsidRPr="00F00993">
        <w:rPr>
          <w:rFonts w:ascii="Times New Roman" w:hAnsi="Times New Roman" w:cs="Times New Roman"/>
          <w:color w:val="000000" w:themeColor="text1"/>
          <w:sz w:val="24"/>
          <w:szCs w:val="24"/>
        </w:rPr>
        <w:t>de indução são relacionados à alimentação do motor, estrutura mecânica, enrolamentos estatóricos e rotóricos. Todo problema modifica as variáveis elétricas, magnéticas e mecânicas do motor [9]</w:t>
      </w:r>
    </w:p>
    <w:p w14:paraId="7119A03C" w14:textId="6544FFB6" w:rsidR="00753F6D" w:rsidRPr="00F00993" w:rsidRDefault="003C25D0" w:rsidP="00753F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Desta forma</w:t>
      </w:r>
      <w:ins w:id="2375" w:author="Mauro Sérgio Silva Pinto" w:date="2019-09-27T10:25:00Z">
        <w:r w:rsidR="00B6471B"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torna-se fundamental conhecimentos sobre a estrutura e características de funcionamento sobre máquinas de indução.</w:t>
      </w:r>
    </w:p>
    <w:p w14:paraId="4792D934" w14:textId="77777777" w:rsidR="00CC0B09" w:rsidRPr="00F00993" w:rsidRDefault="00CC0B09" w:rsidP="00F626EC">
      <w:pPr>
        <w:autoSpaceDE w:val="0"/>
        <w:autoSpaceDN w:val="0"/>
        <w:adjustRightInd w:val="0"/>
        <w:spacing w:after="0" w:line="240" w:lineRule="auto"/>
        <w:rPr>
          <w:rFonts w:ascii="Times New Roman" w:hAnsi="Times New Roman" w:cs="Times New Roman"/>
          <w:color w:val="000000" w:themeColor="text1"/>
          <w:sz w:val="24"/>
          <w:szCs w:val="24"/>
        </w:rPr>
      </w:pPr>
    </w:p>
    <w:p w14:paraId="058E27A8" w14:textId="61A476A9" w:rsidR="00237B3E" w:rsidRPr="00F00993" w:rsidRDefault="00237B3E" w:rsidP="00E463DB">
      <w:p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1.1.</w:t>
      </w:r>
      <w:r w:rsidR="003C25D0" w:rsidRPr="00F00993">
        <w:rPr>
          <w:rFonts w:ascii="Times New Roman" w:hAnsi="Times New Roman" w:cs="Times New Roman"/>
          <w:color w:val="000000" w:themeColor="text1"/>
          <w:sz w:val="24"/>
          <w:szCs w:val="24"/>
        </w:rPr>
        <w:t>1</w:t>
      </w:r>
      <w:r w:rsidR="00D57CDC" w:rsidRPr="00F00993">
        <w:rPr>
          <w:rFonts w:ascii="Times New Roman" w:hAnsi="Times New Roman" w:cs="Times New Roman"/>
          <w:color w:val="000000" w:themeColor="text1"/>
          <w:sz w:val="24"/>
          <w:szCs w:val="24"/>
        </w:rPr>
        <w:t xml:space="preserve"> Princípios de Funcionamento</w:t>
      </w:r>
      <w:r w:rsidR="003C25D0" w:rsidRPr="00F00993">
        <w:rPr>
          <w:rFonts w:ascii="Times New Roman" w:hAnsi="Times New Roman" w:cs="Times New Roman"/>
          <w:color w:val="000000" w:themeColor="text1"/>
          <w:sz w:val="24"/>
          <w:szCs w:val="24"/>
        </w:rPr>
        <w:t xml:space="preserve"> e Características Construtivas </w:t>
      </w:r>
    </w:p>
    <w:p w14:paraId="38EBF5D9" w14:textId="77777777" w:rsidR="00D57CDC" w:rsidRPr="00F00993" w:rsidRDefault="00D57CDC" w:rsidP="00E463DB">
      <w:pPr>
        <w:spacing w:after="0" w:line="360" w:lineRule="auto"/>
        <w:jc w:val="both"/>
        <w:rPr>
          <w:rFonts w:ascii="Times New Roman" w:hAnsi="Times New Roman" w:cs="Times New Roman"/>
          <w:color w:val="000000" w:themeColor="text1"/>
          <w:sz w:val="24"/>
          <w:szCs w:val="24"/>
        </w:rPr>
      </w:pPr>
    </w:p>
    <w:p w14:paraId="3A17FAF8" w14:textId="78E29C94" w:rsidR="00DA6A84" w:rsidRPr="00F00993" w:rsidRDefault="00DA6A84">
      <w:pPr>
        <w:pStyle w:val="Legenda"/>
        <w:keepNext/>
        <w:jc w:val="center"/>
        <w:rPr>
          <w:ins w:id="2376" w:author="Jacyeude Araújo" w:date="2019-10-02T10:09:00Z"/>
          <w:rFonts w:ascii="Times New Roman" w:hAnsi="Times New Roman" w:cs="Times New Roman"/>
          <w:i w:val="0"/>
          <w:iCs w:val="0"/>
          <w:color w:val="000000" w:themeColor="text1"/>
          <w:sz w:val="22"/>
          <w:szCs w:val="22"/>
          <w:rPrChange w:id="2377" w:author="Jacyeude Araújo" w:date="2019-10-02T13:03:00Z">
            <w:rPr>
              <w:ins w:id="2378" w:author="Jacyeude Araújo" w:date="2019-10-02T10:09:00Z"/>
            </w:rPr>
          </w:rPrChange>
        </w:rPr>
        <w:pPrChange w:id="2379" w:author="Jacyeude Araújo" w:date="2019-10-02T10:09:00Z">
          <w:pPr>
            <w:pStyle w:val="Legenda"/>
          </w:pPr>
        </w:pPrChange>
      </w:pPr>
      <w:ins w:id="2380" w:author="Jacyeude Araújo" w:date="2019-10-02T10:09:00Z">
        <w:r w:rsidRPr="00F00993">
          <w:rPr>
            <w:rFonts w:ascii="Times New Roman" w:hAnsi="Times New Roman" w:cs="Times New Roman"/>
            <w:i w:val="0"/>
            <w:iCs w:val="0"/>
            <w:color w:val="000000" w:themeColor="text1"/>
            <w:sz w:val="22"/>
            <w:szCs w:val="22"/>
            <w:rPrChange w:id="2381"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382"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383"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384"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w:t>
      </w:r>
      <w:ins w:id="2385" w:author="Jacyeude Araújo" w:date="2019-10-02T10:09:00Z">
        <w:r w:rsidRPr="00F00993">
          <w:rPr>
            <w:rFonts w:ascii="Times New Roman" w:hAnsi="Times New Roman" w:cs="Times New Roman"/>
            <w:i w:val="0"/>
            <w:iCs w:val="0"/>
            <w:color w:val="000000" w:themeColor="text1"/>
            <w:sz w:val="22"/>
            <w:szCs w:val="22"/>
            <w:rPrChange w:id="2386"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387" w:author="Jacyeude Araújo" w:date="2019-10-02T13:03:00Z">
              <w:rPr/>
            </w:rPrChange>
          </w:rPr>
          <w:t xml:space="preserve"> - </w:t>
        </w:r>
        <w:r w:rsidRPr="00F00993">
          <w:rPr>
            <w:rFonts w:ascii="Times New Roman" w:hAnsi="Times New Roman" w:cs="Times New Roman"/>
            <w:i w:val="0"/>
            <w:iCs w:val="0"/>
            <w:color w:val="000000" w:themeColor="text1"/>
            <w:sz w:val="22"/>
            <w:szCs w:val="22"/>
            <w:rPrChange w:id="2388" w:author="Jacyeude Araújo" w:date="2019-10-02T13:03:00Z">
              <w:rPr>
                <w:rFonts w:ascii="Times New Roman" w:hAnsi="Times New Roman" w:cs="Times New Roman"/>
                <w:color w:val="000000" w:themeColor="text1"/>
              </w:rPr>
            </w:rPrChange>
          </w:rPr>
          <w:t xml:space="preserve">Vista em corte de um motor trifásico de </w:t>
        </w:r>
        <w:commentRangeStart w:id="2389"/>
        <w:commentRangeStart w:id="2390"/>
        <w:commentRangeEnd w:id="2389"/>
        <w:r w:rsidRPr="00F00993">
          <w:rPr>
            <w:rStyle w:val="Refdecomentrio"/>
            <w:rFonts w:ascii="Times New Roman" w:hAnsi="Times New Roman" w:cs="Times New Roman"/>
            <w:i w:val="0"/>
            <w:iCs w:val="0"/>
            <w:color w:val="000000" w:themeColor="text1"/>
            <w:sz w:val="22"/>
            <w:szCs w:val="22"/>
            <w:rPrChange w:id="2391" w:author="Jacyeude Araújo" w:date="2019-10-02T13:03:00Z">
              <w:rPr>
                <w:rStyle w:val="Refdecomentrio"/>
                <w:i w:val="0"/>
                <w:iCs w:val="0"/>
                <w:color w:val="auto"/>
              </w:rPr>
            </w:rPrChange>
          </w:rPr>
          <w:commentReference w:id="2389"/>
        </w:r>
        <w:commentRangeEnd w:id="2390"/>
        <w:r w:rsidRPr="00F00993">
          <w:rPr>
            <w:rStyle w:val="Refdecomentrio"/>
            <w:rFonts w:ascii="Times New Roman" w:hAnsi="Times New Roman" w:cs="Times New Roman"/>
            <w:i w:val="0"/>
            <w:iCs w:val="0"/>
            <w:color w:val="000000" w:themeColor="text1"/>
            <w:sz w:val="22"/>
            <w:szCs w:val="22"/>
            <w:rPrChange w:id="2392" w:author="Jacyeude Araújo" w:date="2019-10-02T13:03:00Z">
              <w:rPr>
                <w:rStyle w:val="Refdecomentrio"/>
                <w:i w:val="0"/>
                <w:iCs w:val="0"/>
                <w:color w:val="auto"/>
              </w:rPr>
            </w:rPrChange>
          </w:rPr>
          <w:commentReference w:id="2390"/>
        </w:r>
        <w:r w:rsidRPr="00F00993">
          <w:rPr>
            <w:rFonts w:ascii="Times New Roman" w:hAnsi="Times New Roman" w:cs="Times New Roman"/>
            <w:i w:val="0"/>
            <w:iCs w:val="0"/>
            <w:color w:val="000000" w:themeColor="text1"/>
            <w:sz w:val="22"/>
            <w:szCs w:val="22"/>
            <w:rPrChange w:id="2393" w:author="Jacyeude Araújo" w:date="2019-10-02T13:03:00Z">
              <w:rPr>
                <w:rFonts w:ascii="Times New Roman" w:hAnsi="Times New Roman" w:cs="Times New Roman"/>
                <w:color w:val="000000" w:themeColor="text1"/>
              </w:rPr>
            </w:rPrChange>
          </w:rPr>
          <w:t xml:space="preserve"> indução.</w:t>
        </w:r>
      </w:ins>
    </w:p>
    <w:p w14:paraId="122B1EEE" w14:textId="77777777" w:rsidR="00CC0B09" w:rsidRPr="00F00993" w:rsidRDefault="00CC0B09" w:rsidP="00CC0B09">
      <w:pPr>
        <w:keepNext/>
        <w:autoSpaceDE w:val="0"/>
        <w:autoSpaceDN w:val="0"/>
        <w:adjustRightInd w:val="0"/>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239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502714D8" wp14:editId="71E335C8">
            <wp:extent cx="2197546" cy="16637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2973" cy="1675379"/>
                    </a:xfrm>
                    <a:prstGeom prst="rect">
                      <a:avLst/>
                    </a:prstGeom>
                    <a:noFill/>
                    <a:ln>
                      <a:noFill/>
                    </a:ln>
                  </pic:spPr>
                </pic:pic>
              </a:graphicData>
            </a:graphic>
          </wp:inline>
        </w:drawing>
      </w:r>
    </w:p>
    <w:p w14:paraId="0063832D" w14:textId="0BF2E3E6" w:rsidR="00CC0B09" w:rsidRPr="00F00993" w:rsidRDefault="00CC0B09">
      <w:pPr>
        <w:pStyle w:val="Legenda"/>
        <w:keepNext/>
        <w:jc w:val="center"/>
        <w:rPr>
          <w:rFonts w:ascii="Times New Roman" w:hAnsi="Times New Roman" w:cs="Times New Roman"/>
          <w:i w:val="0"/>
          <w:iCs w:val="0"/>
          <w:color w:val="000000" w:themeColor="text1"/>
          <w:sz w:val="22"/>
          <w:szCs w:val="22"/>
          <w:rPrChange w:id="2395" w:author="Jacyeude Araújo" w:date="2019-10-02T13:03:00Z">
            <w:rPr>
              <w:rFonts w:ascii="Times New Roman" w:hAnsi="Times New Roman" w:cs="Times New Roman"/>
              <w:color w:val="000000" w:themeColor="text1"/>
              <w:sz w:val="24"/>
              <w:szCs w:val="24"/>
            </w:rPr>
          </w:rPrChange>
        </w:rPr>
        <w:pPrChange w:id="2396" w:author="Jacyeude Araújo" w:date="2019-10-02T10:10:00Z">
          <w:pPr>
            <w:pStyle w:val="Legenda"/>
            <w:jc w:val="center"/>
          </w:pPr>
        </w:pPrChange>
      </w:pPr>
      <w:bookmarkStart w:id="2397" w:name="_Toc20849489"/>
      <w:del w:id="2398" w:author="Jacyeude Araújo" w:date="2019-10-02T10:09:00Z">
        <w:r w:rsidRPr="00F00993" w:rsidDel="00DA6A84">
          <w:rPr>
            <w:rFonts w:ascii="Times New Roman" w:hAnsi="Times New Roman" w:cs="Times New Roman"/>
            <w:i w:val="0"/>
            <w:iCs w:val="0"/>
            <w:color w:val="000000" w:themeColor="text1"/>
            <w:sz w:val="22"/>
            <w:szCs w:val="22"/>
            <w:rPrChange w:id="2399" w:author="Jacyeude Araújo" w:date="2019-10-02T13:03:00Z">
              <w:rPr>
                <w:rFonts w:ascii="Times New Roman" w:hAnsi="Times New Roman" w:cs="Times New Roman"/>
                <w:color w:val="000000" w:themeColor="text1"/>
              </w:rPr>
            </w:rPrChange>
          </w:rPr>
          <w:delText xml:space="preserve">Figura </w:delText>
        </w:r>
        <w:r w:rsidRPr="00F00993" w:rsidDel="00DA6A84">
          <w:rPr>
            <w:rFonts w:ascii="Times New Roman" w:hAnsi="Times New Roman" w:cs="Times New Roman"/>
            <w:i w:val="0"/>
            <w:iCs w:val="0"/>
            <w:color w:val="000000" w:themeColor="text1"/>
            <w:sz w:val="22"/>
            <w:szCs w:val="22"/>
            <w:rPrChange w:id="2400"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2401"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2402" w:author="Jacyeude Araújo" w:date="2019-10-02T13:03:00Z">
              <w:rPr>
                <w:rFonts w:ascii="Times New Roman" w:hAnsi="Times New Roman" w:cs="Times New Roman"/>
                <w:color w:val="000000" w:themeColor="text1"/>
              </w:rPr>
            </w:rPrChange>
          </w:rPr>
          <w:fldChar w:fldCharType="separate"/>
        </w:r>
        <w:r w:rsidR="003639A3" w:rsidRPr="00F00993" w:rsidDel="00DA6A84">
          <w:rPr>
            <w:rFonts w:ascii="Times New Roman" w:hAnsi="Times New Roman" w:cs="Times New Roman"/>
            <w:i w:val="0"/>
            <w:iCs w:val="0"/>
            <w:color w:val="000000" w:themeColor="text1"/>
            <w:sz w:val="22"/>
            <w:szCs w:val="22"/>
            <w:rPrChange w:id="2403" w:author="Jacyeude Araújo" w:date="2019-10-02T13:03:00Z">
              <w:rPr>
                <w:rFonts w:ascii="Times New Roman" w:hAnsi="Times New Roman" w:cs="Times New Roman"/>
                <w:noProof/>
                <w:color w:val="000000" w:themeColor="text1"/>
              </w:rPr>
            </w:rPrChange>
          </w:rPr>
          <w:delText>1</w:delText>
        </w:r>
        <w:r w:rsidRPr="00F00993" w:rsidDel="00DA6A84">
          <w:rPr>
            <w:rFonts w:ascii="Times New Roman" w:hAnsi="Times New Roman" w:cs="Times New Roman"/>
            <w:i w:val="0"/>
            <w:iCs w:val="0"/>
            <w:color w:val="000000" w:themeColor="text1"/>
            <w:sz w:val="22"/>
            <w:szCs w:val="22"/>
            <w:rPrChange w:id="2404" w:author="Jacyeude Araújo" w:date="2019-10-02T13:03:00Z">
              <w:rPr>
                <w:rFonts w:ascii="Times New Roman" w:hAnsi="Times New Roman" w:cs="Times New Roman"/>
                <w:color w:val="000000" w:themeColor="text1"/>
              </w:rPr>
            </w:rPrChange>
          </w:rPr>
          <w:fldChar w:fldCharType="end"/>
        </w:r>
        <w:r w:rsidRPr="00F00993" w:rsidDel="00DA6A84">
          <w:rPr>
            <w:rFonts w:ascii="Times New Roman" w:hAnsi="Times New Roman" w:cs="Times New Roman"/>
            <w:i w:val="0"/>
            <w:iCs w:val="0"/>
            <w:color w:val="000000" w:themeColor="text1"/>
            <w:sz w:val="22"/>
            <w:szCs w:val="22"/>
            <w:rPrChange w:id="2405" w:author="Jacyeude Araújo" w:date="2019-10-02T13:03:00Z">
              <w:rPr>
                <w:rFonts w:ascii="Times New Roman" w:hAnsi="Times New Roman" w:cs="Times New Roman"/>
                <w:color w:val="000000" w:themeColor="text1"/>
              </w:rPr>
            </w:rPrChange>
          </w:rPr>
          <w:delText>- Vista em corte d</w:delText>
        </w:r>
      </w:del>
      <w:del w:id="2406" w:author="Jacyeude Araújo" w:date="2019-10-01T18:56:00Z">
        <w:r w:rsidRPr="00F00993" w:rsidDel="001A755F">
          <w:rPr>
            <w:rFonts w:ascii="Times New Roman" w:hAnsi="Times New Roman" w:cs="Times New Roman"/>
            <w:i w:val="0"/>
            <w:iCs w:val="0"/>
            <w:color w:val="000000" w:themeColor="text1"/>
            <w:sz w:val="22"/>
            <w:szCs w:val="22"/>
            <w:rPrChange w:id="2407" w:author="Jacyeude Araújo" w:date="2019-10-02T13:03:00Z">
              <w:rPr>
                <w:rFonts w:ascii="Times New Roman" w:hAnsi="Times New Roman" w:cs="Times New Roman"/>
                <w:color w:val="000000" w:themeColor="text1"/>
              </w:rPr>
            </w:rPrChange>
          </w:rPr>
          <w:delText>o</w:delText>
        </w:r>
      </w:del>
      <w:del w:id="2408" w:author="Jacyeude Araújo" w:date="2019-10-02T10:09:00Z">
        <w:r w:rsidRPr="00F00993" w:rsidDel="00DA6A84">
          <w:rPr>
            <w:rFonts w:ascii="Times New Roman" w:hAnsi="Times New Roman" w:cs="Times New Roman"/>
            <w:i w:val="0"/>
            <w:iCs w:val="0"/>
            <w:color w:val="000000" w:themeColor="text1"/>
            <w:sz w:val="22"/>
            <w:szCs w:val="22"/>
            <w:rPrChange w:id="2409" w:author="Jacyeude Araújo" w:date="2019-10-02T13:03:00Z">
              <w:rPr>
                <w:rFonts w:ascii="Times New Roman" w:hAnsi="Times New Roman" w:cs="Times New Roman"/>
                <w:color w:val="000000" w:themeColor="text1"/>
              </w:rPr>
            </w:rPrChange>
          </w:rPr>
          <w:delText xml:space="preserve"> motor </w:delText>
        </w:r>
      </w:del>
      <w:commentRangeStart w:id="2410"/>
      <w:commentRangeStart w:id="2411"/>
      <w:del w:id="2412" w:author="Jacyeude Araújo" w:date="2019-10-02T10:08:00Z">
        <w:r w:rsidRPr="00F00993" w:rsidDel="00DA6A84">
          <w:rPr>
            <w:rFonts w:ascii="Times New Roman" w:hAnsi="Times New Roman" w:cs="Times New Roman"/>
            <w:i w:val="0"/>
            <w:iCs w:val="0"/>
            <w:color w:val="000000" w:themeColor="text1"/>
            <w:sz w:val="22"/>
            <w:szCs w:val="22"/>
            <w:rPrChange w:id="2413" w:author="Jacyeude Araújo" w:date="2019-10-02T13:03:00Z">
              <w:rPr>
                <w:rFonts w:ascii="Times New Roman" w:hAnsi="Times New Roman" w:cs="Times New Roman"/>
                <w:color w:val="000000" w:themeColor="text1"/>
              </w:rPr>
            </w:rPrChange>
          </w:rPr>
          <w:delText>de</w:delText>
        </w:r>
      </w:del>
      <w:commentRangeEnd w:id="2410"/>
      <w:del w:id="2414" w:author="Jacyeude Araújo" w:date="2019-10-02T10:09:00Z">
        <w:r w:rsidR="00B6471B" w:rsidRPr="00F00993" w:rsidDel="00DA6A84">
          <w:rPr>
            <w:rFonts w:ascii="Times New Roman" w:hAnsi="Times New Roman" w:cs="Times New Roman"/>
            <w:color w:val="000000" w:themeColor="text1"/>
            <w:sz w:val="22"/>
            <w:szCs w:val="22"/>
            <w:rPrChange w:id="2415" w:author="Jacyeude Araújo" w:date="2019-10-02T13:03:00Z">
              <w:rPr>
                <w:rStyle w:val="Refdecomentrio"/>
                <w:i w:val="0"/>
                <w:iCs w:val="0"/>
                <w:color w:val="auto"/>
              </w:rPr>
            </w:rPrChange>
          </w:rPr>
          <w:commentReference w:id="2410"/>
        </w:r>
        <w:commentRangeEnd w:id="2411"/>
        <w:r w:rsidR="001A755F" w:rsidRPr="00F00993" w:rsidDel="00DA6A84">
          <w:rPr>
            <w:rFonts w:ascii="Times New Roman" w:hAnsi="Times New Roman" w:cs="Times New Roman"/>
            <w:color w:val="000000" w:themeColor="text1"/>
            <w:sz w:val="22"/>
            <w:szCs w:val="22"/>
            <w:rPrChange w:id="2416" w:author="Jacyeude Araújo" w:date="2019-10-02T13:03:00Z">
              <w:rPr>
                <w:rStyle w:val="Refdecomentrio"/>
                <w:i w:val="0"/>
                <w:iCs w:val="0"/>
                <w:color w:val="auto"/>
              </w:rPr>
            </w:rPrChange>
          </w:rPr>
          <w:commentReference w:id="2411"/>
        </w:r>
        <w:r w:rsidRPr="00F00993" w:rsidDel="00DA6A84">
          <w:rPr>
            <w:rFonts w:ascii="Times New Roman" w:hAnsi="Times New Roman" w:cs="Times New Roman"/>
            <w:i w:val="0"/>
            <w:iCs w:val="0"/>
            <w:color w:val="000000" w:themeColor="text1"/>
            <w:sz w:val="22"/>
            <w:szCs w:val="22"/>
            <w:rPrChange w:id="2417" w:author="Jacyeude Araújo" w:date="2019-10-02T13:03:00Z">
              <w:rPr>
                <w:rFonts w:ascii="Times New Roman" w:hAnsi="Times New Roman" w:cs="Times New Roman"/>
                <w:color w:val="000000" w:themeColor="text1"/>
              </w:rPr>
            </w:rPrChange>
          </w:rPr>
          <w:delText xml:space="preserve"> indução. </w:delText>
        </w:r>
      </w:del>
      <w:r w:rsidR="002713F5" w:rsidRPr="00F00993">
        <w:rPr>
          <w:rFonts w:ascii="Times New Roman" w:hAnsi="Times New Roman" w:cs="Times New Roman"/>
          <w:i w:val="0"/>
          <w:iCs w:val="0"/>
          <w:color w:val="000000" w:themeColor="text1"/>
          <w:sz w:val="22"/>
          <w:szCs w:val="22"/>
          <w:rPrChange w:id="2418" w:author="Jacyeude Araújo" w:date="2019-10-02T13:03:00Z">
            <w:rPr>
              <w:rFonts w:ascii="Times New Roman" w:hAnsi="Times New Roman" w:cs="Times New Roman"/>
              <w:color w:val="000000" w:themeColor="text1"/>
            </w:rPr>
          </w:rPrChange>
        </w:rPr>
        <w:t>Fonte</w:t>
      </w:r>
      <w:ins w:id="2419" w:author="Jacyeude Araújo" w:date="2019-10-02T10:11:00Z">
        <w:r w:rsidR="000D4BCD" w:rsidRPr="00F00993">
          <w:rPr>
            <w:rFonts w:ascii="Times New Roman" w:hAnsi="Times New Roman" w:cs="Times New Roman"/>
            <w:i w:val="0"/>
            <w:iCs w:val="0"/>
            <w:color w:val="000000" w:themeColor="text1"/>
            <w:sz w:val="22"/>
            <w:szCs w:val="22"/>
            <w:rPrChange w:id="2420" w:author="Jacyeude Araújo" w:date="2019-10-02T13:03:00Z">
              <w:rPr>
                <w:rFonts w:ascii="Times New Roman" w:hAnsi="Times New Roman" w:cs="Times New Roman"/>
                <w:i w:val="0"/>
                <w:iCs w:val="0"/>
                <w:sz w:val="22"/>
                <w:szCs w:val="22"/>
              </w:rPr>
            </w:rPrChange>
          </w:rPr>
          <w:t>:</w:t>
        </w:r>
      </w:ins>
      <w:r w:rsidR="002713F5" w:rsidRPr="00F00993">
        <w:rPr>
          <w:rFonts w:ascii="Times New Roman" w:hAnsi="Times New Roman" w:cs="Times New Roman"/>
          <w:i w:val="0"/>
          <w:iCs w:val="0"/>
          <w:color w:val="000000" w:themeColor="text1"/>
          <w:sz w:val="22"/>
          <w:szCs w:val="22"/>
          <w:rPrChange w:id="2421" w:author="Jacyeude Araújo" w:date="2019-10-02T13:03:00Z">
            <w:rPr>
              <w:rFonts w:ascii="Times New Roman" w:hAnsi="Times New Roman" w:cs="Times New Roman"/>
              <w:color w:val="000000" w:themeColor="text1"/>
            </w:rPr>
          </w:rPrChange>
        </w:rPr>
        <w:t xml:space="preserve"> [</w:t>
      </w:r>
      <w:r w:rsidR="00A47C0D" w:rsidRPr="00F00993">
        <w:rPr>
          <w:rFonts w:ascii="Times New Roman" w:hAnsi="Times New Roman" w:cs="Times New Roman"/>
          <w:i w:val="0"/>
          <w:iCs w:val="0"/>
          <w:color w:val="000000" w:themeColor="text1"/>
          <w:sz w:val="22"/>
          <w:szCs w:val="22"/>
          <w:rPrChange w:id="2422" w:author="Jacyeude Araújo" w:date="2019-10-02T13:03:00Z">
            <w:rPr>
              <w:rFonts w:ascii="Times New Roman" w:hAnsi="Times New Roman" w:cs="Times New Roman"/>
              <w:color w:val="000000" w:themeColor="text1"/>
            </w:rPr>
          </w:rPrChange>
        </w:rPr>
        <w:t>53</w:t>
      </w:r>
      <w:r w:rsidRPr="00F00993">
        <w:rPr>
          <w:rFonts w:ascii="Times New Roman" w:hAnsi="Times New Roman" w:cs="Times New Roman"/>
          <w:i w:val="0"/>
          <w:iCs w:val="0"/>
          <w:color w:val="000000" w:themeColor="text1"/>
          <w:sz w:val="22"/>
          <w:szCs w:val="22"/>
          <w:rPrChange w:id="2423" w:author="Jacyeude Araújo" w:date="2019-10-02T13:03:00Z">
            <w:rPr>
              <w:rFonts w:ascii="Times New Roman" w:hAnsi="Times New Roman" w:cs="Times New Roman"/>
              <w:color w:val="000000" w:themeColor="text1"/>
            </w:rPr>
          </w:rPrChange>
        </w:rPr>
        <w:t>]</w:t>
      </w:r>
      <w:bookmarkEnd w:id="2397"/>
    </w:p>
    <w:p w14:paraId="37669E56" w14:textId="62695396" w:rsidR="00437D26" w:rsidRPr="00F00993" w:rsidRDefault="00C727BA" w:rsidP="00CC0B09">
      <w:pPr>
        <w:autoSpaceDE w:val="0"/>
        <w:autoSpaceDN w:val="0"/>
        <w:adjustRightInd w:val="0"/>
        <w:spacing w:after="0" w:line="360" w:lineRule="auto"/>
        <w:ind w:firstLine="135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w:t>
      </w:r>
      <w:ins w:id="2424" w:author="Jacyeude Araújo" w:date="2019-10-02T10:33:00Z">
        <w:r w:rsidR="00E8119B" w:rsidRPr="00F00993">
          <w:rPr>
            <w:rFonts w:ascii="Times New Roman" w:hAnsi="Times New Roman" w:cs="Times New Roman"/>
            <w:color w:val="000000" w:themeColor="text1"/>
            <w:sz w:val="24"/>
            <w:szCs w:val="24"/>
          </w:rPr>
          <w:t>F</w:t>
        </w:r>
      </w:ins>
      <w:del w:id="2425" w:author="Jacyeude Araújo" w:date="2019-10-02T10:33:00Z">
        <w:r w:rsidRPr="00F00993" w:rsidDel="00E8119B">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1 mostra a vista em corte de um motor </w:t>
      </w:r>
      <w:ins w:id="2426" w:author="Jacyeude Araújo" w:date="2019-10-02T10:04:00Z">
        <w:r w:rsidR="00DA6A84" w:rsidRPr="00F00993">
          <w:rPr>
            <w:rFonts w:ascii="Times New Roman" w:hAnsi="Times New Roman" w:cs="Times New Roman"/>
            <w:color w:val="000000" w:themeColor="text1"/>
            <w:sz w:val="24"/>
            <w:szCs w:val="24"/>
          </w:rPr>
          <w:t xml:space="preserve">trifásico </w:t>
        </w:r>
      </w:ins>
      <w:del w:id="2427" w:author="Jacyeude Araújo" w:date="2019-10-02T10:04:00Z">
        <w:r w:rsidRPr="00F00993" w:rsidDel="00DA6A84">
          <w:rPr>
            <w:rFonts w:ascii="Times New Roman" w:hAnsi="Times New Roman" w:cs="Times New Roman"/>
            <w:color w:val="000000" w:themeColor="text1"/>
            <w:sz w:val="24"/>
            <w:szCs w:val="24"/>
          </w:rPr>
          <w:delText>de indução trifásico</w:delText>
        </w:r>
      </w:del>
      <w:ins w:id="2428" w:author="Jacyeude Araújo" w:date="2019-10-02T10:04:00Z">
        <w:r w:rsidR="00DA6A84" w:rsidRPr="00F00993">
          <w:rPr>
            <w:rFonts w:ascii="Times New Roman" w:hAnsi="Times New Roman" w:cs="Times New Roman"/>
            <w:color w:val="000000" w:themeColor="text1"/>
            <w:sz w:val="24"/>
            <w:szCs w:val="24"/>
          </w:rPr>
          <w:t>de indução</w:t>
        </w:r>
      </w:ins>
      <w:r w:rsidRPr="00F00993">
        <w:rPr>
          <w:rFonts w:ascii="Times New Roman" w:hAnsi="Times New Roman" w:cs="Times New Roman"/>
          <w:color w:val="000000" w:themeColor="text1"/>
          <w:sz w:val="24"/>
          <w:szCs w:val="24"/>
        </w:rPr>
        <w:t xml:space="preserve">, para mostrar seus componentes principais. </w:t>
      </w:r>
      <w:r w:rsidR="007B55DB" w:rsidRPr="00F00993">
        <w:rPr>
          <w:rFonts w:ascii="Times New Roman" w:hAnsi="Times New Roman" w:cs="Times New Roman"/>
          <w:color w:val="000000" w:themeColor="text1"/>
          <w:sz w:val="24"/>
          <w:szCs w:val="24"/>
        </w:rPr>
        <w:t xml:space="preserve">Compreende-se em máquinas elétricas que </w:t>
      </w:r>
      <w:r w:rsidR="00CC0B09" w:rsidRPr="00F00993">
        <w:rPr>
          <w:rFonts w:ascii="Times New Roman" w:hAnsi="Times New Roman" w:cs="Times New Roman"/>
          <w:color w:val="000000" w:themeColor="text1"/>
          <w:sz w:val="24"/>
          <w:szCs w:val="24"/>
        </w:rPr>
        <w:t xml:space="preserve">as partes essenciais para entender </w:t>
      </w:r>
      <w:r w:rsidR="00CC0B09" w:rsidRPr="00F00993">
        <w:rPr>
          <w:rFonts w:ascii="Times New Roman" w:hAnsi="Times New Roman" w:cs="Times New Roman"/>
          <w:color w:val="000000" w:themeColor="text1"/>
          <w:sz w:val="24"/>
          <w:szCs w:val="24"/>
        </w:rPr>
        <w:lastRenderedPageBreak/>
        <w:t xml:space="preserve">os princípios de funcionamento estão firmadas no conhecimento sobre </w:t>
      </w:r>
      <w:r w:rsidR="007B55DB" w:rsidRPr="00F00993">
        <w:rPr>
          <w:rFonts w:ascii="Times New Roman" w:hAnsi="Times New Roman" w:cs="Times New Roman"/>
          <w:color w:val="000000" w:themeColor="text1"/>
          <w:sz w:val="24"/>
          <w:szCs w:val="24"/>
        </w:rPr>
        <w:t xml:space="preserve">o estator é a parte fixa e o </w:t>
      </w:r>
      <w:r w:rsidR="003C25D0" w:rsidRPr="00F00993">
        <w:rPr>
          <w:rFonts w:ascii="Times New Roman" w:hAnsi="Times New Roman" w:cs="Times New Roman"/>
          <w:color w:val="000000" w:themeColor="text1"/>
          <w:sz w:val="24"/>
          <w:szCs w:val="24"/>
        </w:rPr>
        <w:t>rotor</w:t>
      </w:r>
      <w:r w:rsidR="00D57CDC" w:rsidRPr="00F00993">
        <w:rPr>
          <w:rFonts w:ascii="Times New Roman" w:hAnsi="Times New Roman" w:cs="Times New Roman"/>
          <w:color w:val="000000" w:themeColor="text1"/>
          <w:sz w:val="24"/>
          <w:szCs w:val="24"/>
        </w:rPr>
        <w:t xml:space="preserve"> é a parte móvel.</w:t>
      </w:r>
      <w:r w:rsidR="007B55DB" w:rsidRPr="00F00993">
        <w:rPr>
          <w:rFonts w:ascii="Times New Roman" w:hAnsi="Times New Roman" w:cs="Times New Roman"/>
          <w:color w:val="000000" w:themeColor="text1"/>
          <w:sz w:val="24"/>
          <w:szCs w:val="24"/>
        </w:rPr>
        <w:t xml:space="preserve"> O núcleo do estator é</w:t>
      </w:r>
      <w:r w:rsidR="00437D26" w:rsidRPr="00F00993">
        <w:rPr>
          <w:rFonts w:ascii="Times New Roman" w:hAnsi="Times New Roman" w:cs="Times New Roman"/>
          <w:color w:val="000000" w:themeColor="text1"/>
          <w:sz w:val="24"/>
          <w:szCs w:val="24"/>
        </w:rPr>
        <w:t xml:space="preserve"> construído com chapas de material magnético e recebe o enrolamento de</w:t>
      </w:r>
      <w:r w:rsidR="009F1D4C" w:rsidRPr="00F00993">
        <w:rPr>
          <w:rFonts w:ascii="Times New Roman" w:hAnsi="Times New Roman" w:cs="Times New Roman"/>
          <w:color w:val="000000" w:themeColor="text1"/>
          <w:sz w:val="24"/>
          <w:szCs w:val="24"/>
        </w:rPr>
        <w:t xml:space="preserve"> </w:t>
      </w:r>
      <w:r w:rsidR="00437D26" w:rsidRPr="00F00993">
        <w:rPr>
          <w:rFonts w:ascii="Times New Roman" w:hAnsi="Times New Roman" w:cs="Times New Roman"/>
          <w:color w:val="000000" w:themeColor="text1"/>
          <w:sz w:val="24"/>
          <w:szCs w:val="24"/>
        </w:rPr>
        <w:t xml:space="preserve">campo, cujas espiras são colocadas em ranhuras, como mostra a Figura </w:t>
      </w:r>
      <w:r w:rsidR="00CC0B09" w:rsidRPr="00F00993">
        <w:rPr>
          <w:rFonts w:ascii="Times New Roman" w:hAnsi="Times New Roman" w:cs="Times New Roman"/>
          <w:color w:val="000000" w:themeColor="text1"/>
          <w:sz w:val="24"/>
          <w:szCs w:val="24"/>
        </w:rPr>
        <w:t>2</w:t>
      </w:r>
      <w:r w:rsidR="00437D26" w:rsidRPr="00F00993">
        <w:rPr>
          <w:rFonts w:ascii="Times New Roman" w:hAnsi="Times New Roman" w:cs="Times New Roman"/>
          <w:color w:val="000000" w:themeColor="text1"/>
          <w:sz w:val="24"/>
          <w:szCs w:val="24"/>
        </w:rPr>
        <w:t>.</w:t>
      </w:r>
    </w:p>
    <w:p w14:paraId="2F0521B9" w14:textId="4C8DCF39" w:rsidR="00437D26" w:rsidRPr="00F00993"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maneira</w:t>
      </w:r>
      <w:r w:rsidR="009F1D4C"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como esse enrolamento é construído determina o número de </w:t>
      </w:r>
      <w:r w:rsidR="007B55DB" w:rsidRPr="00F00993">
        <w:rPr>
          <w:rFonts w:ascii="Times New Roman" w:hAnsi="Times New Roman" w:cs="Times New Roman"/>
          <w:color w:val="000000" w:themeColor="text1"/>
          <w:sz w:val="24"/>
          <w:szCs w:val="24"/>
        </w:rPr>
        <w:t>polos</w:t>
      </w:r>
      <w:r w:rsidRPr="00F00993">
        <w:rPr>
          <w:rFonts w:ascii="Times New Roman" w:hAnsi="Times New Roman" w:cs="Times New Roman"/>
          <w:color w:val="000000" w:themeColor="text1"/>
          <w:sz w:val="24"/>
          <w:szCs w:val="24"/>
        </w:rPr>
        <w:t xml:space="preserve"> do motor, entre</w:t>
      </w:r>
      <w:r w:rsidR="009F1D4C"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outras características operacionais. Suas pontas (terminais) são estendidas até uma</w:t>
      </w:r>
      <w:r w:rsidR="009F1D4C"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caixa de terminais, onde pode ser feita a conexão com a rede elétrica de alimentação.</w:t>
      </w:r>
      <w:r w:rsidR="00EE5E26" w:rsidRPr="00F00993">
        <w:rPr>
          <w:rFonts w:ascii="Times New Roman" w:hAnsi="Times New Roman" w:cs="Times New Roman"/>
          <w:color w:val="000000" w:themeColor="text1"/>
          <w:sz w:val="24"/>
          <w:szCs w:val="24"/>
        </w:rPr>
        <w:t xml:space="preserve"> [</w:t>
      </w:r>
      <w:r w:rsidR="003C25D0" w:rsidRPr="00F00993">
        <w:rPr>
          <w:rFonts w:ascii="Times New Roman" w:hAnsi="Times New Roman" w:cs="Times New Roman"/>
          <w:color w:val="000000" w:themeColor="text1"/>
          <w:sz w:val="24"/>
          <w:szCs w:val="24"/>
        </w:rPr>
        <w:t>10</w:t>
      </w:r>
      <w:r w:rsidR="00EE5E26" w:rsidRPr="00F00993">
        <w:rPr>
          <w:rFonts w:ascii="Times New Roman" w:hAnsi="Times New Roman" w:cs="Times New Roman"/>
          <w:color w:val="000000" w:themeColor="text1"/>
          <w:sz w:val="24"/>
          <w:szCs w:val="24"/>
        </w:rPr>
        <w:t>]</w:t>
      </w:r>
    </w:p>
    <w:p w14:paraId="07BA1F00" w14:textId="0A43FDD3" w:rsidR="00437D26" w:rsidRPr="00F00993" w:rsidRDefault="00437D26" w:rsidP="00E463DB">
      <w:pPr>
        <w:spacing w:after="0" w:line="360" w:lineRule="auto"/>
        <w:ind w:firstLine="1440"/>
        <w:jc w:val="both"/>
        <w:rPr>
          <w:rFonts w:ascii="Times New Roman" w:hAnsi="Times New Roman" w:cs="Times New Roman"/>
          <w:color w:val="000000" w:themeColor="text1"/>
          <w:sz w:val="24"/>
          <w:szCs w:val="24"/>
        </w:rPr>
      </w:pPr>
    </w:p>
    <w:p w14:paraId="2862B889" w14:textId="48F9C444" w:rsidR="000D4BCD" w:rsidRPr="00F00993" w:rsidRDefault="000D4BCD">
      <w:pPr>
        <w:pStyle w:val="Legenda"/>
        <w:keepNext/>
        <w:jc w:val="center"/>
        <w:rPr>
          <w:ins w:id="2429" w:author="Jacyeude Araújo" w:date="2019-10-02T10:12:00Z"/>
          <w:rFonts w:ascii="Times New Roman" w:hAnsi="Times New Roman" w:cs="Times New Roman"/>
          <w:i w:val="0"/>
          <w:iCs w:val="0"/>
          <w:color w:val="000000" w:themeColor="text1"/>
          <w:sz w:val="22"/>
          <w:szCs w:val="22"/>
          <w:rPrChange w:id="2430" w:author="Jacyeude Araújo" w:date="2019-10-02T13:03:00Z">
            <w:rPr>
              <w:ins w:id="2431" w:author="Jacyeude Araújo" w:date="2019-10-02T10:12:00Z"/>
            </w:rPr>
          </w:rPrChange>
        </w:rPr>
        <w:pPrChange w:id="2432" w:author="Jacyeude Araújo" w:date="2019-10-02T10:12:00Z">
          <w:pPr>
            <w:pStyle w:val="Legenda"/>
          </w:pPr>
        </w:pPrChange>
      </w:pPr>
      <w:ins w:id="2433" w:author="Jacyeude Araújo" w:date="2019-10-02T10:12:00Z">
        <w:r w:rsidRPr="00F00993">
          <w:rPr>
            <w:rFonts w:ascii="Times New Roman" w:hAnsi="Times New Roman" w:cs="Times New Roman"/>
            <w:i w:val="0"/>
            <w:iCs w:val="0"/>
            <w:color w:val="000000" w:themeColor="text1"/>
            <w:sz w:val="22"/>
            <w:szCs w:val="22"/>
            <w:rPrChange w:id="243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43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43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43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w:t>
      </w:r>
      <w:ins w:id="2438" w:author="Jacyeude Araújo" w:date="2019-10-02T10:12:00Z">
        <w:r w:rsidRPr="00F00993">
          <w:rPr>
            <w:rFonts w:ascii="Times New Roman" w:hAnsi="Times New Roman" w:cs="Times New Roman"/>
            <w:i w:val="0"/>
            <w:iCs w:val="0"/>
            <w:color w:val="000000" w:themeColor="text1"/>
            <w:sz w:val="22"/>
            <w:szCs w:val="22"/>
            <w:rPrChange w:id="243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440" w:author="Jacyeude Araújo" w:date="2019-10-02T13:03:00Z">
              <w:rPr/>
            </w:rPrChange>
          </w:rPr>
          <w:t xml:space="preserve"> - Enrolamento de campo de um motor de indução: (a) execução dos enrolamentos; (b) núcleo</w:t>
        </w:r>
      </w:ins>
    </w:p>
    <w:p w14:paraId="61663533" w14:textId="77777777" w:rsidR="00781E04" w:rsidRPr="00F00993" w:rsidRDefault="00437D26" w:rsidP="007B55DB">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44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434153F" wp14:editId="55E62FA1">
            <wp:extent cx="3658538" cy="153972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2658" cy="1549879"/>
                    </a:xfrm>
                    <a:prstGeom prst="rect">
                      <a:avLst/>
                    </a:prstGeom>
                    <a:noFill/>
                    <a:ln>
                      <a:noFill/>
                    </a:ln>
                  </pic:spPr>
                </pic:pic>
              </a:graphicData>
            </a:graphic>
          </wp:inline>
        </w:drawing>
      </w:r>
    </w:p>
    <w:p w14:paraId="69D9DD97" w14:textId="15E07EA5" w:rsidR="00437D26" w:rsidRPr="00F00993" w:rsidRDefault="00781E04" w:rsidP="007B55DB">
      <w:pPr>
        <w:pStyle w:val="Legenda"/>
        <w:jc w:val="center"/>
        <w:rPr>
          <w:rFonts w:ascii="Times New Roman" w:hAnsi="Times New Roman" w:cs="Times New Roman"/>
          <w:i w:val="0"/>
          <w:iCs w:val="0"/>
          <w:color w:val="000000" w:themeColor="text1"/>
          <w:sz w:val="22"/>
          <w:szCs w:val="22"/>
          <w:rPrChange w:id="2442" w:author="Jacyeude Araújo" w:date="2019-10-02T13:03:00Z">
            <w:rPr>
              <w:rFonts w:ascii="Times New Roman" w:hAnsi="Times New Roman" w:cs="Times New Roman"/>
              <w:color w:val="000000" w:themeColor="text1"/>
              <w:sz w:val="24"/>
              <w:szCs w:val="24"/>
            </w:rPr>
          </w:rPrChange>
        </w:rPr>
      </w:pPr>
      <w:bookmarkStart w:id="2443" w:name="_Toc20849490"/>
      <w:del w:id="2444" w:author="Jacyeude Araújo" w:date="2019-10-02T10:12:00Z">
        <w:r w:rsidRPr="00F00993" w:rsidDel="000D4BCD">
          <w:rPr>
            <w:rFonts w:ascii="Times New Roman" w:hAnsi="Times New Roman" w:cs="Times New Roman"/>
            <w:i w:val="0"/>
            <w:iCs w:val="0"/>
            <w:color w:val="000000" w:themeColor="text1"/>
            <w:sz w:val="22"/>
            <w:szCs w:val="22"/>
            <w:rPrChange w:id="2445" w:author="Jacyeude Araújo" w:date="2019-10-02T13:03:00Z">
              <w:rPr>
                <w:rFonts w:ascii="Times New Roman" w:hAnsi="Times New Roman" w:cs="Times New Roman"/>
                <w:color w:val="000000" w:themeColor="text1"/>
              </w:rPr>
            </w:rPrChange>
          </w:rPr>
          <w:delText xml:space="preserve">Figura </w:delText>
        </w:r>
      </w:del>
      <w:del w:id="2446" w:author="Jacyeude Araújo" w:date="2019-10-02T10:09:00Z">
        <w:r w:rsidR="00CC0B09" w:rsidRPr="00F00993" w:rsidDel="00DA6A84">
          <w:rPr>
            <w:rFonts w:ascii="Times New Roman" w:hAnsi="Times New Roman" w:cs="Times New Roman"/>
            <w:i w:val="0"/>
            <w:iCs w:val="0"/>
            <w:color w:val="000000" w:themeColor="text1"/>
            <w:sz w:val="22"/>
            <w:szCs w:val="22"/>
            <w:rPrChange w:id="2447"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448"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449" w:author="Jacyeude Araújo" w:date="2019-10-02T13:03:00Z">
              <w:rPr>
                <w:rFonts w:ascii="Times New Roman" w:hAnsi="Times New Roman" w:cs="Times New Roman"/>
                <w:color w:val="000000" w:themeColor="text1"/>
              </w:rPr>
            </w:rPrChange>
          </w:rPr>
          <w:fldChar w:fldCharType="separate"/>
        </w:r>
        <w:r w:rsidR="003639A3" w:rsidRPr="00F00993" w:rsidDel="00DA6A84">
          <w:rPr>
            <w:rFonts w:ascii="Times New Roman" w:hAnsi="Times New Roman" w:cs="Times New Roman"/>
            <w:i w:val="0"/>
            <w:iCs w:val="0"/>
            <w:noProof/>
            <w:color w:val="000000" w:themeColor="text1"/>
            <w:sz w:val="22"/>
            <w:szCs w:val="22"/>
            <w:rPrChange w:id="2450" w:author="Jacyeude Araújo" w:date="2019-10-02T13:03:00Z">
              <w:rPr>
                <w:rFonts w:ascii="Times New Roman" w:hAnsi="Times New Roman" w:cs="Times New Roman"/>
                <w:noProof/>
                <w:color w:val="000000" w:themeColor="text1"/>
              </w:rPr>
            </w:rPrChange>
          </w:rPr>
          <w:delText>2</w:delText>
        </w:r>
        <w:r w:rsidR="00CC0B09" w:rsidRPr="00F00993" w:rsidDel="00DA6A84">
          <w:rPr>
            <w:rFonts w:ascii="Times New Roman" w:hAnsi="Times New Roman" w:cs="Times New Roman"/>
            <w:i w:val="0"/>
            <w:iCs w:val="0"/>
            <w:color w:val="000000" w:themeColor="text1"/>
            <w:sz w:val="22"/>
            <w:szCs w:val="22"/>
            <w:rPrChange w:id="2451" w:author="Jacyeude Araújo" w:date="2019-10-02T13:03:00Z">
              <w:rPr>
                <w:rFonts w:ascii="Times New Roman" w:hAnsi="Times New Roman" w:cs="Times New Roman"/>
                <w:color w:val="000000" w:themeColor="text1"/>
              </w:rPr>
            </w:rPrChange>
          </w:rPr>
          <w:fldChar w:fldCharType="end"/>
        </w:r>
      </w:del>
      <w:del w:id="2452" w:author="Jacyeude Araújo" w:date="2019-10-02T10:12:00Z">
        <w:r w:rsidRPr="00F00993" w:rsidDel="000D4BCD">
          <w:rPr>
            <w:rFonts w:ascii="Times New Roman" w:hAnsi="Times New Roman" w:cs="Times New Roman"/>
            <w:i w:val="0"/>
            <w:iCs w:val="0"/>
            <w:color w:val="000000" w:themeColor="text1"/>
            <w:sz w:val="22"/>
            <w:szCs w:val="22"/>
            <w:rPrChange w:id="2453" w:author="Jacyeude Araújo" w:date="2019-10-02T13:03:00Z">
              <w:rPr>
                <w:rFonts w:ascii="Times New Roman" w:hAnsi="Times New Roman" w:cs="Times New Roman"/>
                <w:color w:val="000000" w:themeColor="text1"/>
              </w:rPr>
            </w:rPrChange>
          </w:rPr>
          <w:delText xml:space="preserve"> </w:delText>
        </w:r>
        <w:r w:rsidR="003C25D0" w:rsidRPr="00F00993" w:rsidDel="000D4BCD">
          <w:rPr>
            <w:rFonts w:ascii="Times New Roman" w:hAnsi="Times New Roman" w:cs="Times New Roman"/>
            <w:i w:val="0"/>
            <w:iCs w:val="0"/>
            <w:color w:val="000000" w:themeColor="text1"/>
            <w:sz w:val="22"/>
            <w:szCs w:val="22"/>
            <w:rPrChange w:id="2454" w:author="Jacyeude Araújo" w:date="2019-10-02T13:03:00Z">
              <w:rPr>
                <w:rFonts w:ascii="Times New Roman" w:hAnsi="Times New Roman" w:cs="Times New Roman"/>
                <w:color w:val="000000" w:themeColor="text1"/>
              </w:rPr>
            </w:rPrChange>
          </w:rPr>
          <w:delText>- Enrolamento</w:delText>
        </w:r>
        <w:r w:rsidRPr="00F00993" w:rsidDel="000D4BCD">
          <w:rPr>
            <w:rFonts w:ascii="Times New Roman" w:hAnsi="Times New Roman" w:cs="Times New Roman"/>
            <w:i w:val="0"/>
            <w:iCs w:val="0"/>
            <w:color w:val="000000" w:themeColor="text1"/>
            <w:sz w:val="22"/>
            <w:szCs w:val="22"/>
            <w:rPrChange w:id="2455" w:author="Jacyeude Araújo" w:date="2019-10-02T13:03:00Z">
              <w:rPr>
                <w:rFonts w:ascii="Times New Roman" w:hAnsi="Times New Roman" w:cs="Times New Roman"/>
                <w:color w:val="000000" w:themeColor="text1"/>
              </w:rPr>
            </w:rPrChange>
          </w:rPr>
          <w:delText xml:space="preserve"> de campo de um motor de indução: (a) execução dos enrolamentos; (b) núcleo</w:delText>
        </w:r>
        <w:r w:rsidR="003C25D0" w:rsidRPr="00F00993" w:rsidDel="000D4BCD">
          <w:rPr>
            <w:rFonts w:ascii="Times New Roman" w:hAnsi="Times New Roman" w:cs="Times New Roman"/>
            <w:i w:val="0"/>
            <w:iCs w:val="0"/>
            <w:color w:val="000000" w:themeColor="text1"/>
            <w:sz w:val="22"/>
            <w:szCs w:val="22"/>
            <w:rPrChange w:id="2456" w:author="Jacyeude Araújo" w:date="2019-10-02T13:03:00Z">
              <w:rPr>
                <w:rFonts w:ascii="Times New Roman" w:hAnsi="Times New Roman" w:cs="Times New Roman"/>
                <w:color w:val="000000" w:themeColor="text1"/>
              </w:rPr>
            </w:rPrChange>
          </w:rPr>
          <w:delText xml:space="preserve">. </w:delText>
        </w:r>
      </w:del>
      <w:r w:rsidR="003C25D0" w:rsidRPr="00F00993">
        <w:rPr>
          <w:rFonts w:ascii="Times New Roman" w:hAnsi="Times New Roman" w:cs="Times New Roman"/>
          <w:i w:val="0"/>
          <w:iCs w:val="0"/>
          <w:color w:val="000000" w:themeColor="text1"/>
          <w:sz w:val="22"/>
          <w:szCs w:val="22"/>
          <w:rPrChange w:id="2457" w:author="Jacyeude Araújo" w:date="2019-10-02T13:03:00Z">
            <w:rPr>
              <w:rFonts w:ascii="Times New Roman" w:hAnsi="Times New Roman" w:cs="Times New Roman"/>
              <w:color w:val="000000" w:themeColor="text1"/>
            </w:rPr>
          </w:rPrChange>
        </w:rPr>
        <w:t>Fonte:</w:t>
      </w:r>
      <w:r w:rsidR="00CC0B09" w:rsidRPr="00F00993">
        <w:rPr>
          <w:rFonts w:ascii="Times New Roman" w:hAnsi="Times New Roman" w:cs="Times New Roman"/>
          <w:i w:val="0"/>
          <w:iCs w:val="0"/>
          <w:color w:val="000000" w:themeColor="text1"/>
          <w:sz w:val="22"/>
          <w:szCs w:val="22"/>
          <w:rPrChange w:id="2458" w:author="Jacyeude Araújo" w:date="2019-10-02T13:03:00Z">
            <w:rPr>
              <w:rFonts w:ascii="Times New Roman" w:hAnsi="Times New Roman" w:cs="Times New Roman"/>
              <w:color w:val="000000" w:themeColor="text1"/>
            </w:rPr>
          </w:rPrChange>
        </w:rPr>
        <w:t xml:space="preserve"> [10]</w:t>
      </w:r>
      <w:bookmarkEnd w:id="2443"/>
    </w:p>
    <w:p w14:paraId="438D1E50" w14:textId="6104A969" w:rsidR="00437D26" w:rsidRPr="00F00993"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0AE40913" w14:textId="32AAFB9C" w:rsidR="00577554" w:rsidRPr="00F00993" w:rsidDel="00DA6A84" w:rsidRDefault="00577554" w:rsidP="00E463DB">
      <w:pPr>
        <w:spacing w:after="0" w:line="360" w:lineRule="auto"/>
        <w:ind w:firstLine="1440"/>
        <w:jc w:val="both"/>
        <w:rPr>
          <w:del w:id="2459" w:author="Jacyeude Araújo" w:date="2019-10-02T10:10:00Z"/>
          <w:rFonts w:ascii="Times New Roman" w:hAnsi="Times New Roman" w:cs="Times New Roman"/>
          <w:b/>
          <w:bCs/>
          <w:color w:val="000000" w:themeColor="text1"/>
          <w:sz w:val="24"/>
          <w:szCs w:val="24"/>
        </w:rPr>
      </w:pPr>
    </w:p>
    <w:p w14:paraId="3A48FCA9" w14:textId="28732226" w:rsidR="00437D26" w:rsidRPr="00F00993"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Enquanto o </w:t>
      </w:r>
      <w:r w:rsidR="00437D26" w:rsidRPr="00F00993">
        <w:rPr>
          <w:rFonts w:ascii="Times New Roman" w:hAnsi="Times New Roman" w:cs="Times New Roman"/>
          <w:color w:val="000000" w:themeColor="text1"/>
          <w:sz w:val="24"/>
          <w:szCs w:val="24"/>
        </w:rPr>
        <w:t xml:space="preserve">rotor do motor de indução pode ser de 2 </w:t>
      </w:r>
      <w:r w:rsidR="006D1B15" w:rsidRPr="00F00993">
        <w:rPr>
          <w:rFonts w:ascii="Times New Roman" w:hAnsi="Times New Roman" w:cs="Times New Roman"/>
          <w:color w:val="000000" w:themeColor="text1"/>
          <w:sz w:val="24"/>
          <w:szCs w:val="24"/>
        </w:rPr>
        <w:t>tipos:</w:t>
      </w:r>
    </w:p>
    <w:p w14:paraId="3EDD30BA" w14:textId="68144378" w:rsidR="00437D26" w:rsidRPr="00F00993" w:rsidRDefault="00577554" w:rsidP="00577554">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r</w:t>
      </w:r>
      <w:r w:rsidR="00437D26" w:rsidRPr="00F00993">
        <w:rPr>
          <w:rFonts w:ascii="Times New Roman" w:hAnsi="Times New Roman" w:cs="Times New Roman"/>
          <w:color w:val="000000" w:themeColor="text1"/>
          <w:sz w:val="24"/>
          <w:szCs w:val="24"/>
        </w:rPr>
        <w:t>otor em gaiola de esquilo ou rotor em curto: Os condutores são</w:t>
      </w:r>
      <w:r w:rsidRPr="00F00993">
        <w:rPr>
          <w:rFonts w:ascii="Times New Roman" w:hAnsi="Times New Roman" w:cs="Times New Roman"/>
          <w:color w:val="000000" w:themeColor="text1"/>
          <w:sz w:val="24"/>
          <w:szCs w:val="24"/>
        </w:rPr>
        <w:t xml:space="preserve"> </w:t>
      </w:r>
      <w:r w:rsidR="00437D26" w:rsidRPr="00F00993">
        <w:rPr>
          <w:rFonts w:ascii="Times New Roman" w:hAnsi="Times New Roman" w:cs="Times New Roman"/>
          <w:color w:val="000000" w:themeColor="text1"/>
          <w:sz w:val="24"/>
          <w:szCs w:val="24"/>
        </w:rPr>
        <w:t>constituídos por barras de cobre ou alumínio colocadas e</w:t>
      </w:r>
      <w:r w:rsidR="00C71831" w:rsidRPr="00F00993">
        <w:rPr>
          <w:rFonts w:ascii="Times New Roman" w:hAnsi="Times New Roman" w:cs="Times New Roman"/>
          <w:color w:val="000000" w:themeColor="text1"/>
          <w:sz w:val="24"/>
          <w:szCs w:val="24"/>
        </w:rPr>
        <w:t>ntre as</w:t>
      </w:r>
      <w:r w:rsidR="00437D26" w:rsidRPr="00F00993">
        <w:rPr>
          <w:rFonts w:ascii="Times New Roman" w:hAnsi="Times New Roman" w:cs="Times New Roman"/>
          <w:color w:val="000000" w:themeColor="text1"/>
          <w:sz w:val="24"/>
          <w:szCs w:val="24"/>
        </w:rPr>
        <w:t xml:space="preserve"> ranhuras.</w:t>
      </w:r>
    </w:p>
    <w:p w14:paraId="3266CCB5" w14:textId="753B38E7" w:rsidR="000D4BCD" w:rsidRPr="00F00993" w:rsidRDefault="000D4BCD">
      <w:pPr>
        <w:pStyle w:val="Legenda"/>
        <w:keepNext/>
        <w:jc w:val="center"/>
        <w:rPr>
          <w:ins w:id="2460" w:author="Jacyeude Araújo" w:date="2019-10-02T10:13:00Z"/>
          <w:rFonts w:ascii="Times New Roman" w:hAnsi="Times New Roman" w:cs="Times New Roman"/>
          <w:i w:val="0"/>
          <w:iCs w:val="0"/>
          <w:color w:val="000000" w:themeColor="text1"/>
          <w:sz w:val="22"/>
          <w:szCs w:val="22"/>
          <w:rPrChange w:id="2461" w:author="Jacyeude Araújo" w:date="2019-10-02T13:03:00Z">
            <w:rPr>
              <w:ins w:id="2462" w:author="Jacyeude Araújo" w:date="2019-10-02T10:13:00Z"/>
            </w:rPr>
          </w:rPrChange>
        </w:rPr>
        <w:pPrChange w:id="2463" w:author="Jacyeude Araújo" w:date="2019-10-02T10:13:00Z">
          <w:pPr>
            <w:pStyle w:val="Legenda"/>
          </w:pPr>
        </w:pPrChange>
      </w:pPr>
      <w:ins w:id="2464" w:author="Jacyeude Araújo" w:date="2019-10-02T10:13:00Z">
        <w:r w:rsidRPr="00F00993">
          <w:rPr>
            <w:rFonts w:ascii="Times New Roman" w:hAnsi="Times New Roman" w:cs="Times New Roman"/>
            <w:i w:val="0"/>
            <w:iCs w:val="0"/>
            <w:color w:val="000000" w:themeColor="text1"/>
            <w:sz w:val="22"/>
            <w:szCs w:val="22"/>
            <w:rPrChange w:id="2465"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466"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467"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468"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w:t>
      </w:r>
      <w:ins w:id="2469" w:author="Jacyeude Araújo" w:date="2019-10-02T10:13:00Z">
        <w:r w:rsidRPr="00F00993">
          <w:rPr>
            <w:rFonts w:ascii="Times New Roman" w:hAnsi="Times New Roman" w:cs="Times New Roman"/>
            <w:i w:val="0"/>
            <w:iCs w:val="0"/>
            <w:color w:val="000000" w:themeColor="text1"/>
            <w:sz w:val="22"/>
            <w:szCs w:val="22"/>
            <w:rPrChange w:id="2470"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471" w:author="Jacyeude Araújo" w:date="2019-10-02T13:03:00Z">
              <w:rPr/>
            </w:rPrChange>
          </w:rPr>
          <w:t xml:space="preserve"> - Estrutura de rotor tipo gaiola de esquilo.</w:t>
        </w:r>
      </w:ins>
    </w:p>
    <w:p w14:paraId="14459422" w14:textId="77777777" w:rsidR="00781E04" w:rsidRPr="00F00993" w:rsidRDefault="00437D26" w:rsidP="00781E04">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472"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8728ADA" wp14:editId="4C6C2A18">
            <wp:extent cx="3416300" cy="17165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1949"/>
                    <a:stretch/>
                  </pic:blipFill>
                  <pic:spPr bwMode="auto">
                    <a:xfrm>
                      <a:off x="0" y="0"/>
                      <a:ext cx="3416300" cy="1716505"/>
                    </a:xfrm>
                    <a:prstGeom prst="rect">
                      <a:avLst/>
                    </a:prstGeom>
                    <a:noFill/>
                    <a:ln>
                      <a:noFill/>
                    </a:ln>
                    <a:extLst>
                      <a:ext uri="{53640926-AAD7-44D8-BBD7-CCE9431645EC}">
                        <a14:shadowObscured xmlns:a14="http://schemas.microsoft.com/office/drawing/2010/main"/>
                      </a:ext>
                    </a:extLst>
                  </pic:spPr>
                </pic:pic>
              </a:graphicData>
            </a:graphic>
          </wp:inline>
        </w:drawing>
      </w:r>
    </w:p>
    <w:p w14:paraId="6E0B81C2" w14:textId="27DB8A2F" w:rsidR="00437D26" w:rsidRPr="00F00993" w:rsidRDefault="00781E04" w:rsidP="00781E04">
      <w:pPr>
        <w:pStyle w:val="Legenda"/>
        <w:jc w:val="center"/>
        <w:rPr>
          <w:rFonts w:ascii="Times New Roman" w:hAnsi="Times New Roman" w:cs="Times New Roman"/>
          <w:i w:val="0"/>
          <w:iCs w:val="0"/>
          <w:color w:val="000000" w:themeColor="text1"/>
          <w:sz w:val="22"/>
          <w:szCs w:val="22"/>
          <w:rPrChange w:id="2473" w:author="Jacyeude Araújo" w:date="2019-10-02T13:03:00Z">
            <w:rPr>
              <w:rFonts w:ascii="Times New Roman" w:hAnsi="Times New Roman" w:cs="Times New Roman"/>
              <w:color w:val="000000" w:themeColor="text1"/>
            </w:rPr>
          </w:rPrChange>
        </w:rPr>
      </w:pPr>
      <w:bookmarkStart w:id="2474" w:name="_Toc20849491"/>
      <w:del w:id="2475" w:author="Jacyeude Araújo" w:date="2019-10-02T10:13:00Z">
        <w:r w:rsidRPr="00F00993" w:rsidDel="000D4BCD">
          <w:rPr>
            <w:rFonts w:ascii="Times New Roman" w:hAnsi="Times New Roman" w:cs="Times New Roman"/>
            <w:i w:val="0"/>
            <w:iCs w:val="0"/>
            <w:color w:val="000000" w:themeColor="text1"/>
            <w:sz w:val="22"/>
            <w:szCs w:val="22"/>
            <w:rPrChange w:id="2476" w:author="Jacyeude Araújo" w:date="2019-10-02T13:03:00Z">
              <w:rPr>
                <w:rFonts w:ascii="Times New Roman" w:hAnsi="Times New Roman" w:cs="Times New Roman"/>
                <w:color w:val="000000" w:themeColor="text1"/>
              </w:rPr>
            </w:rPrChange>
          </w:rPr>
          <w:delText xml:space="preserve">Figura </w:delText>
        </w:r>
      </w:del>
      <w:del w:id="2477" w:author="Jacyeude Araújo" w:date="2019-10-02T10:09:00Z">
        <w:r w:rsidR="00CC0B09" w:rsidRPr="00F00993" w:rsidDel="00DA6A84">
          <w:rPr>
            <w:rFonts w:ascii="Times New Roman" w:hAnsi="Times New Roman" w:cs="Times New Roman"/>
            <w:i w:val="0"/>
            <w:iCs w:val="0"/>
            <w:color w:val="000000" w:themeColor="text1"/>
            <w:sz w:val="22"/>
            <w:szCs w:val="22"/>
            <w:rPrChange w:id="2478"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479"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480" w:author="Jacyeude Araújo" w:date="2019-10-02T13:03:00Z">
              <w:rPr>
                <w:rFonts w:ascii="Times New Roman" w:hAnsi="Times New Roman" w:cs="Times New Roman"/>
                <w:color w:val="000000" w:themeColor="text1"/>
              </w:rPr>
            </w:rPrChange>
          </w:rPr>
          <w:fldChar w:fldCharType="separate"/>
        </w:r>
        <w:r w:rsidR="003639A3" w:rsidRPr="00F00993" w:rsidDel="00DA6A84">
          <w:rPr>
            <w:rFonts w:ascii="Times New Roman" w:hAnsi="Times New Roman" w:cs="Times New Roman"/>
            <w:i w:val="0"/>
            <w:iCs w:val="0"/>
            <w:noProof/>
            <w:color w:val="000000" w:themeColor="text1"/>
            <w:sz w:val="22"/>
            <w:szCs w:val="22"/>
            <w:rPrChange w:id="2481" w:author="Jacyeude Araújo" w:date="2019-10-02T13:03:00Z">
              <w:rPr>
                <w:rFonts w:ascii="Times New Roman" w:hAnsi="Times New Roman" w:cs="Times New Roman"/>
                <w:noProof/>
                <w:color w:val="000000" w:themeColor="text1"/>
              </w:rPr>
            </w:rPrChange>
          </w:rPr>
          <w:delText>3</w:delText>
        </w:r>
        <w:r w:rsidR="00CC0B09" w:rsidRPr="00F00993" w:rsidDel="00DA6A84">
          <w:rPr>
            <w:rFonts w:ascii="Times New Roman" w:hAnsi="Times New Roman" w:cs="Times New Roman"/>
            <w:i w:val="0"/>
            <w:iCs w:val="0"/>
            <w:color w:val="000000" w:themeColor="text1"/>
            <w:sz w:val="22"/>
            <w:szCs w:val="22"/>
            <w:rPrChange w:id="2482" w:author="Jacyeude Araújo" w:date="2019-10-02T13:03:00Z">
              <w:rPr>
                <w:rFonts w:ascii="Times New Roman" w:hAnsi="Times New Roman" w:cs="Times New Roman"/>
                <w:color w:val="000000" w:themeColor="text1"/>
              </w:rPr>
            </w:rPrChange>
          </w:rPr>
          <w:fldChar w:fldCharType="end"/>
        </w:r>
      </w:del>
      <w:del w:id="2483" w:author="Jacyeude Araújo" w:date="2019-10-02T10:13:00Z">
        <w:r w:rsidRPr="00F00993" w:rsidDel="000D4BCD">
          <w:rPr>
            <w:rFonts w:ascii="Times New Roman" w:hAnsi="Times New Roman" w:cs="Times New Roman"/>
            <w:i w:val="0"/>
            <w:iCs w:val="0"/>
            <w:color w:val="000000" w:themeColor="text1"/>
            <w:sz w:val="22"/>
            <w:szCs w:val="22"/>
            <w:rPrChange w:id="2484" w:author="Jacyeude Araújo" w:date="2019-10-02T13:03:00Z">
              <w:rPr>
                <w:rFonts w:ascii="Times New Roman" w:hAnsi="Times New Roman" w:cs="Times New Roman"/>
                <w:color w:val="000000" w:themeColor="text1"/>
              </w:rPr>
            </w:rPrChange>
          </w:rPr>
          <w:delText xml:space="preserve"> </w:delText>
        </w:r>
        <w:r w:rsidR="003C25D0" w:rsidRPr="00F00993" w:rsidDel="000D4BCD">
          <w:rPr>
            <w:rFonts w:ascii="Times New Roman" w:hAnsi="Times New Roman" w:cs="Times New Roman"/>
            <w:i w:val="0"/>
            <w:iCs w:val="0"/>
            <w:color w:val="000000" w:themeColor="text1"/>
            <w:sz w:val="22"/>
            <w:szCs w:val="22"/>
            <w:rPrChange w:id="2485" w:author="Jacyeude Araújo" w:date="2019-10-02T13:03:00Z">
              <w:rPr>
                <w:rFonts w:ascii="Times New Roman" w:hAnsi="Times New Roman" w:cs="Times New Roman"/>
                <w:color w:val="000000" w:themeColor="text1"/>
              </w:rPr>
            </w:rPrChange>
          </w:rPr>
          <w:delText>– Estrutura de rotor tipo gaiola de esquilo.</w:delText>
        </w:r>
        <w:r w:rsidR="00577554" w:rsidRPr="00F00993" w:rsidDel="000D4BCD">
          <w:rPr>
            <w:rFonts w:ascii="Times New Roman" w:hAnsi="Times New Roman" w:cs="Times New Roman"/>
            <w:i w:val="0"/>
            <w:iCs w:val="0"/>
            <w:color w:val="000000" w:themeColor="text1"/>
            <w:sz w:val="22"/>
            <w:szCs w:val="22"/>
            <w:rPrChange w:id="2486" w:author="Jacyeude Araújo" w:date="2019-10-02T13:03:00Z">
              <w:rPr>
                <w:rFonts w:ascii="Times New Roman" w:hAnsi="Times New Roman" w:cs="Times New Roman"/>
                <w:color w:val="000000" w:themeColor="text1"/>
              </w:rPr>
            </w:rPrChange>
          </w:rPr>
          <w:delText xml:space="preserve"> </w:delText>
        </w:r>
      </w:del>
      <w:r w:rsidR="00577554" w:rsidRPr="00F00993">
        <w:rPr>
          <w:rFonts w:ascii="Times New Roman" w:hAnsi="Times New Roman" w:cs="Times New Roman"/>
          <w:i w:val="0"/>
          <w:iCs w:val="0"/>
          <w:color w:val="000000" w:themeColor="text1"/>
          <w:sz w:val="22"/>
          <w:szCs w:val="22"/>
          <w:rPrChange w:id="2487" w:author="Jacyeude Araújo" w:date="2019-10-02T13:03:00Z">
            <w:rPr>
              <w:rFonts w:ascii="Times New Roman" w:hAnsi="Times New Roman" w:cs="Times New Roman"/>
              <w:color w:val="000000" w:themeColor="text1"/>
            </w:rPr>
          </w:rPrChange>
        </w:rPr>
        <w:t>Fonte: [10]</w:t>
      </w:r>
      <w:bookmarkEnd w:id="2474"/>
    </w:p>
    <w:p w14:paraId="18DE8F31" w14:textId="7018BB4F" w:rsidR="00577554" w:rsidRPr="00F00993" w:rsidDel="000D4BCD" w:rsidRDefault="00577554" w:rsidP="00577554">
      <w:pPr>
        <w:rPr>
          <w:del w:id="2488" w:author="Jacyeude Araújo" w:date="2019-10-02T10:14:00Z"/>
          <w:rFonts w:ascii="Times New Roman" w:hAnsi="Times New Roman" w:cs="Times New Roman"/>
          <w:color w:val="000000" w:themeColor="text1"/>
        </w:rPr>
      </w:pPr>
    </w:p>
    <w:p w14:paraId="2DD78986" w14:textId="2864A5B9" w:rsidR="00437D26" w:rsidRPr="00F00993"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Nas duas extremidades das barras existem 2 anéis curto-circuitando todas as</w:t>
      </w:r>
      <w:r w:rsidR="009F1D4C"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barras. Esta estrutura é semelhante a uma gaiola de esquilo (</w:t>
      </w:r>
      <w:r w:rsidR="00C71831" w:rsidRPr="00F00993">
        <w:rPr>
          <w:rFonts w:ascii="Times New Roman" w:hAnsi="Times New Roman" w:cs="Times New Roman"/>
          <w:color w:val="000000" w:themeColor="text1"/>
          <w:sz w:val="24"/>
          <w:szCs w:val="24"/>
        </w:rPr>
        <w:t>inglês,</w:t>
      </w:r>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Squirrel</w:t>
      </w:r>
      <w:proofErr w:type="spellEnd"/>
      <w:r w:rsidRPr="00F00993">
        <w:rPr>
          <w:rFonts w:ascii="Times New Roman" w:hAnsi="Times New Roman" w:cs="Times New Roman"/>
          <w:i/>
          <w:iCs/>
          <w:color w:val="000000" w:themeColor="text1"/>
          <w:sz w:val="24"/>
          <w:szCs w:val="24"/>
        </w:rPr>
        <w:t xml:space="preserve"> Cage</w:t>
      </w:r>
      <w:r w:rsidRPr="00F00993">
        <w:rPr>
          <w:rFonts w:ascii="Times New Roman" w:hAnsi="Times New Roman" w:cs="Times New Roman"/>
          <w:color w:val="000000" w:themeColor="text1"/>
          <w:sz w:val="24"/>
          <w:szCs w:val="24"/>
        </w:rPr>
        <w:t>").</w:t>
      </w:r>
      <w:r w:rsidR="009F1D4C" w:rsidRPr="00F00993">
        <w:rPr>
          <w:rFonts w:ascii="Times New Roman" w:hAnsi="Times New Roman" w:cs="Times New Roman"/>
          <w:color w:val="000000" w:themeColor="text1"/>
          <w:sz w:val="24"/>
          <w:szCs w:val="24"/>
        </w:rPr>
        <w:t xml:space="preserve"> </w:t>
      </w:r>
      <w:del w:id="2489" w:author="Jacyeude Araújo" w:date="2019-10-01T18:57:00Z">
        <w:r w:rsidR="00577554" w:rsidRPr="00F00993" w:rsidDel="001A755F">
          <w:rPr>
            <w:rFonts w:ascii="Times New Roman" w:hAnsi="Times New Roman" w:cs="Times New Roman"/>
            <w:color w:val="000000" w:themeColor="text1"/>
            <w:sz w:val="24"/>
            <w:szCs w:val="24"/>
          </w:rPr>
          <w:delText xml:space="preserve">Este </w:delText>
        </w:r>
        <w:r w:rsidRPr="00F00993" w:rsidDel="001A755F">
          <w:rPr>
            <w:rFonts w:ascii="Times New Roman" w:hAnsi="Times New Roman" w:cs="Times New Roman"/>
            <w:color w:val="000000" w:themeColor="text1"/>
            <w:sz w:val="24"/>
            <w:szCs w:val="24"/>
          </w:rPr>
          <w:delText xml:space="preserve"> tipo</w:delText>
        </w:r>
      </w:del>
      <w:ins w:id="2490" w:author="Jacyeude Araújo" w:date="2019-10-01T18:57:00Z">
        <w:r w:rsidR="001A755F" w:rsidRPr="00F00993">
          <w:rPr>
            <w:rFonts w:ascii="Times New Roman" w:hAnsi="Times New Roman" w:cs="Times New Roman"/>
            <w:color w:val="000000" w:themeColor="text1"/>
            <w:sz w:val="24"/>
            <w:szCs w:val="24"/>
          </w:rPr>
          <w:t>Este tipo</w:t>
        </w:r>
      </w:ins>
      <w:r w:rsidRPr="00F00993">
        <w:rPr>
          <w:rFonts w:ascii="Times New Roman" w:hAnsi="Times New Roman" w:cs="Times New Roman"/>
          <w:color w:val="000000" w:themeColor="text1"/>
          <w:sz w:val="24"/>
          <w:szCs w:val="24"/>
        </w:rPr>
        <w:t xml:space="preserve"> de rotor</w:t>
      </w:r>
      <w:r w:rsidR="00577554" w:rsidRPr="00F00993">
        <w:rPr>
          <w:rFonts w:ascii="Times New Roman" w:hAnsi="Times New Roman" w:cs="Times New Roman"/>
          <w:color w:val="000000" w:themeColor="text1"/>
          <w:sz w:val="24"/>
          <w:szCs w:val="24"/>
        </w:rPr>
        <w:t xml:space="preserve"> é</w:t>
      </w:r>
      <w:r w:rsidRPr="00F00993">
        <w:rPr>
          <w:rFonts w:ascii="Times New Roman" w:hAnsi="Times New Roman" w:cs="Times New Roman"/>
          <w:color w:val="000000" w:themeColor="text1"/>
          <w:sz w:val="24"/>
          <w:szCs w:val="24"/>
        </w:rPr>
        <w:t xml:space="preserve"> mais empregado</w:t>
      </w:r>
      <w:r w:rsidR="00577554" w:rsidRPr="00F00993">
        <w:rPr>
          <w:rFonts w:ascii="Times New Roman" w:hAnsi="Times New Roman" w:cs="Times New Roman"/>
          <w:color w:val="000000" w:themeColor="text1"/>
          <w:sz w:val="24"/>
          <w:szCs w:val="24"/>
        </w:rPr>
        <w:t xml:space="preserve">, devido a questões </w:t>
      </w:r>
      <w:del w:id="2491" w:author="Jacyeude Araújo" w:date="2019-10-01T18:57:00Z">
        <w:r w:rsidR="00577554" w:rsidRPr="00F00993" w:rsidDel="001A755F">
          <w:rPr>
            <w:rFonts w:ascii="Times New Roman" w:hAnsi="Times New Roman" w:cs="Times New Roman"/>
            <w:color w:val="000000" w:themeColor="text1"/>
            <w:sz w:val="24"/>
            <w:szCs w:val="24"/>
          </w:rPr>
          <w:delText>de  baixo</w:delText>
        </w:r>
      </w:del>
      <w:ins w:id="2492" w:author="Jacyeude Araújo" w:date="2019-10-01T18:57:00Z">
        <w:r w:rsidR="001A755F" w:rsidRPr="00F00993">
          <w:rPr>
            <w:rFonts w:ascii="Times New Roman" w:hAnsi="Times New Roman" w:cs="Times New Roman"/>
            <w:color w:val="000000" w:themeColor="text1"/>
            <w:sz w:val="24"/>
            <w:szCs w:val="24"/>
          </w:rPr>
          <w:t xml:space="preserve"> como baixo</w:t>
        </w:r>
      </w:ins>
      <w:r w:rsidR="00577554" w:rsidRPr="00F00993">
        <w:rPr>
          <w:rFonts w:ascii="Times New Roman" w:hAnsi="Times New Roman" w:cs="Times New Roman"/>
          <w:color w:val="000000" w:themeColor="text1"/>
          <w:sz w:val="24"/>
          <w:szCs w:val="24"/>
        </w:rPr>
        <w:t xml:space="preserve"> custo e manutenção</w:t>
      </w:r>
      <w:r w:rsidRPr="00F00993">
        <w:rPr>
          <w:rFonts w:ascii="Times New Roman" w:hAnsi="Times New Roman" w:cs="Times New Roman"/>
          <w:color w:val="000000" w:themeColor="text1"/>
          <w:sz w:val="24"/>
          <w:szCs w:val="24"/>
        </w:rPr>
        <w:t>.</w:t>
      </w:r>
    </w:p>
    <w:p w14:paraId="293BA6FE" w14:textId="70822407" w:rsidR="00C727BA" w:rsidRPr="00F00993" w:rsidRDefault="00577554" w:rsidP="00C727BA">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Já o rotor </w:t>
      </w:r>
      <w:r w:rsidR="00104302" w:rsidRPr="00F00993">
        <w:rPr>
          <w:rFonts w:ascii="Times New Roman" w:hAnsi="Times New Roman" w:cs="Times New Roman"/>
          <w:color w:val="000000" w:themeColor="text1"/>
          <w:sz w:val="24"/>
          <w:szCs w:val="24"/>
        </w:rPr>
        <w:t>bobinado ou rotor de anéis</w:t>
      </w:r>
      <w:r w:rsidRPr="00F00993">
        <w:rPr>
          <w:rFonts w:ascii="Times New Roman" w:hAnsi="Times New Roman" w:cs="Times New Roman"/>
          <w:color w:val="000000" w:themeColor="text1"/>
          <w:sz w:val="24"/>
          <w:szCs w:val="24"/>
        </w:rPr>
        <w:t>, tem custo superior devido a características como complexidade de fabricação</w:t>
      </w:r>
      <w:r w:rsidR="00104302" w:rsidRPr="00F00993">
        <w:rPr>
          <w:rFonts w:ascii="Times New Roman" w:hAnsi="Times New Roman" w:cs="Times New Roman"/>
          <w:color w:val="000000" w:themeColor="text1"/>
          <w:sz w:val="24"/>
          <w:szCs w:val="24"/>
        </w:rPr>
        <w:t>.</w:t>
      </w:r>
    </w:p>
    <w:p w14:paraId="742FE5F2" w14:textId="55AE51D6" w:rsidR="000D4BCD" w:rsidRPr="00F00993" w:rsidRDefault="000D4BCD">
      <w:pPr>
        <w:pStyle w:val="Legenda"/>
        <w:keepNext/>
        <w:jc w:val="center"/>
        <w:rPr>
          <w:ins w:id="2493" w:author="Jacyeude Araújo" w:date="2019-10-02T10:14:00Z"/>
          <w:rFonts w:ascii="Times New Roman" w:hAnsi="Times New Roman" w:cs="Times New Roman"/>
          <w:i w:val="0"/>
          <w:iCs w:val="0"/>
          <w:color w:val="000000" w:themeColor="text1"/>
          <w:sz w:val="22"/>
          <w:szCs w:val="22"/>
          <w:rPrChange w:id="2494" w:author="Jacyeude Araújo" w:date="2019-10-02T13:03:00Z">
            <w:rPr>
              <w:ins w:id="2495" w:author="Jacyeude Araújo" w:date="2019-10-02T10:14:00Z"/>
            </w:rPr>
          </w:rPrChange>
        </w:rPr>
        <w:pPrChange w:id="2496" w:author="Jacyeude Araújo" w:date="2019-10-02T10:14:00Z">
          <w:pPr>
            <w:pStyle w:val="Legenda"/>
          </w:pPr>
        </w:pPrChange>
      </w:pPr>
      <w:ins w:id="2497" w:author="Jacyeude Araújo" w:date="2019-10-02T10:14:00Z">
        <w:r w:rsidRPr="00F00993">
          <w:rPr>
            <w:rFonts w:ascii="Times New Roman" w:hAnsi="Times New Roman" w:cs="Times New Roman"/>
            <w:i w:val="0"/>
            <w:iCs w:val="0"/>
            <w:color w:val="000000" w:themeColor="text1"/>
            <w:sz w:val="22"/>
            <w:szCs w:val="22"/>
            <w:rPrChange w:id="2498"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499"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500"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501"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w:t>
      </w:r>
      <w:ins w:id="2502" w:author="Jacyeude Araújo" w:date="2019-10-02T10:14:00Z">
        <w:r w:rsidRPr="00F00993">
          <w:rPr>
            <w:rFonts w:ascii="Times New Roman" w:hAnsi="Times New Roman" w:cs="Times New Roman"/>
            <w:i w:val="0"/>
            <w:iCs w:val="0"/>
            <w:color w:val="000000" w:themeColor="text1"/>
            <w:sz w:val="22"/>
            <w:szCs w:val="22"/>
            <w:rPrChange w:id="2503"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504" w:author="Jacyeude Araújo" w:date="2019-10-02T13:03:00Z">
              <w:rPr/>
            </w:rPrChange>
          </w:rPr>
          <w:t xml:space="preserve"> - Estrutura do rotor bobinado</w:t>
        </w:r>
      </w:ins>
    </w:p>
    <w:p w14:paraId="7424CC9A" w14:textId="73F56BF6" w:rsidR="00781E04" w:rsidRPr="00F00993" w:rsidRDefault="00104302" w:rsidP="00781E04">
      <w:pPr>
        <w:keepNext/>
        <w:spacing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505"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E4289A1" wp14:editId="0AD7E662">
            <wp:extent cx="2813607" cy="1447407"/>
            <wp:effectExtent l="0" t="0" r="635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b="11404"/>
                    <a:stretch/>
                  </pic:blipFill>
                  <pic:spPr bwMode="auto">
                    <a:xfrm>
                      <a:off x="0" y="0"/>
                      <a:ext cx="2836643" cy="1459257"/>
                    </a:xfrm>
                    <a:prstGeom prst="rect">
                      <a:avLst/>
                    </a:prstGeom>
                    <a:noFill/>
                    <a:ln>
                      <a:noFill/>
                    </a:ln>
                    <a:extLst>
                      <a:ext uri="{53640926-AAD7-44D8-BBD7-CCE9431645EC}">
                        <a14:shadowObscured xmlns:a14="http://schemas.microsoft.com/office/drawing/2010/main"/>
                      </a:ext>
                    </a:extLst>
                  </pic:spPr>
                </pic:pic>
              </a:graphicData>
            </a:graphic>
          </wp:inline>
        </w:drawing>
      </w:r>
    </w:p>
    <w:p w14:paraId="000073A2" w14:textId="4A4F8937" w:rsidR="00104302" w:rsidRPr="00F00993" w:rsidRDefault="00781E04" w:rsidP="00781E04">
      <w:pPr>
        <w:pStyle w:val="Legenda"/>
        <w:jc w:val="center"/>
        <w:rPr>
          <w:rFonts w:ascii="Times New Roman" w:hAnsi="Times New Roman" w:cs="Times New Roman"/>
          <w:i w:val="0"/>
          <w:iCs w:val="0"/>
          <w:color w:val="000000" w:themeColor="text1"/>
          <w:sz w:val="22"/>
          <w:szCs w:val="22"/>
          <w:rPrChange w:id="2506" w:author="Jacyeude Araújo" w:date="2019-10-02T13:03:00Z">
            <w:rPr>
              <w:rFonts w:ascii="Times New Roman" w:hAnsi="Times New Roman" w:cs="Times New Roman"/>
              <w:color w:val="000000" w:themeColor="text1"/>
            </w:rPr>
          </w:rPrChange>
        </w:rPr>
      </w:pPr>
      <w:bookmarkStart w:id="2507" w:name="_Toc20849492"/>
      <w:del w:id="2508" w:author="Jacyeude Araújo" w:date="2019-10-02T10:14:00Z">
        <w:r w:rsidRPr="00F00993" w:rsidDel="000D4BCD">
          <w:rPr>
            <w:rFonts w:ascii="Times New Roman" w:hAnsi="Times New Roman" w:cs="Times New Roman"/>
            <w:i w:val="0"/>
            <w:iCs w:val="0"/>
            <w:color w:val="000000" w:themeColor="text1"/>
            <w:sz w:val="22"/>
            <w:szCs w:val="22"/>
            <w:rPrChange w:id="2509" w:author="Jacyeude Araújo" w:date="2019-10-02T13:03:00Z">
              <w:rPr>
                <w:rFonts w:ascii="Times New Roman" w:hAnsi="Times New Roman" w:cs="Times New Roman"/>
                <w:color w:val="000000" w:themeColor="text1"/>
              </w:rPr>
            </w:rPrChange>
          </w:rPr>
          <w:delText xml:space="preserve">Figura </w:delText>
        </w:r>
      </w:del>
      <w:del w:id="2510" w:author="Jacyeude Araújo" w:date="2019-10-02T10:09:00Z">
        <w:r w:rsidR="00CC0B09" w:rsidRPr="00F00993" w:rsidDel="00DA6A84">
          <w:rPr>
            <w:rFonts w:ascii="Times New Roman" w:hAnsi="Times New Roman" w:cs="Times New Roman"/>
            <w:i w:val="0"/>
            <w:iCs w:val="0"/>
            <w:color w:val="000000" w:themeColor="text1"/>
            <w:sz w:val="22"/>
            <w:szCs w:val="22"/>
            <w:rPrChange w:id="2511"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512"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513" w:author="Jacyeude Araújo" w:date="2019-10-02T13:03:00Z">
              <w:rPr>
                <w:rFonts w:ascii="Times New Roman" w:hAnsi="Times New Roman" w:cs="Times New Roman"/>
                <w:color w:val="000000" w:themeColor="text1"/>
              </w:rPr>
            </w:rPrChange>
          </w:rPr>
          <w:fldChar w:fldCharType="separate"/>
        </w:r>
        <w:r w:rsidR="003639A3" w:rsidRPr="00F00993" w:rsidDel="00DA6A84">
          <w:rPr>
            <w:rFonts w:ascii="Times New Roman" w:hAnsi="Times New Roman" w:cs="Times New Roman"/>
            <w:i w:val="0"/>
            <w:iCs w:val="0"/>
            <w:noProof/>
            <w:color w:val="000000" w:themeColor="text1"/>
            <w:sz w:val="22"/>
            <w:szCs w:val="22"/>
            <w:rPrChange w:id="2514" w:author="Jacyeude Araújo" w:date="2019-10-02T13:03:00Z">
              <w:rPr>
                <w:rFonts w:ascii="Times New Roman" w:hAnsi="Times New Roman" w:cs="Times New Roman"/>
                <w:noProof/>
                <w:color w:val="000000" w:themeColor="text1"/>
              </w:rPr>
            </w:rPrChange>
          </w:rPr>
          <w:delText>4</w:delText>
        </w:r>
        <w:r w:rsidR="00CC0B09" w:rsidRPr="00F00993" w:rsidDel="00DA6A84">
          <w:rPr>
            <w:rFonts w:ascii="Times New Roman" w:hAnsi="Times New Roman" w:cs="Times New Roman"/>
            <w:i w:val="0"/>
            <w:iCs w:val="0"/>
            <w:color w:val="000000" w:themeColor="text1"/>
            <w:sz w:val="22"/>
            <w:szCs w:val="22"/>
            <w:rPrChange w:id="2515" w:author="Jacyeude Araújo" w:date="2019-10-02T13:03:00Z">
              <w:rPr>
                <w:rFonts w:ascii="Times New Roman" w:hAnsi="Times New Roman" w:cs="Times New Roman"/>
                <w:color w:val="000000" w:themeColor="text1"/>
              </w:rPr>
            </w:rPrChange>
          </w:rPr>
          <w:fldChar w:fldCharType="end"/>
        </w:r>
      </w:del>
      <w:del w:id="2516" w:author="Jacyeude Araújo" w:date="2019-10-02T10:14:00Z">
        <w:r w:rsidRPr="00F00993" w:rsidDel="000D4BCD">
          <w:rPr>
            <w:rFonts w:ascii="Times New Roman" w:hAnsi="Times New Roman" w:cs="Times New Roman"/>
            <w:i w:val="0"/>
            <w:iCs w:val="0"/>
            <w:color w:val="000000" w:themeColor="text1"/>
            <w:sz w:val="22"/>
            <w:szCs w:val="22"/>
            <w:rPrChange w:id="2517" w:author="Jacyeude Araújo" w:date="2019-10-02T13:03:00Z">
              <w:rPr>
                <w:rFonts w:ascii="Times New Roman" w:hAnsi="Times New Roman" w:cs="Times New Roman"/>
                <w:color w:val="000000" w:themeColor="text1"/>
              </w:rPr>
            </w:rPrChange>
          </w:rPr>
          <w:delText xml:space="preserve"> </w:delText>
        </w:r>
        <w:r w:rsidR="00954110" w:rsidRPr="00F00993" w:rsidDel="000D4BCD">
          <w:rPr>
            <w:rFonts w:ascii="Times New Roman" w:hAnsi="Times New Roman" w:cs="Times New Roman"/>
            <w:i w:val="0"/>
            <w:iCs w:val="0"/>
            <w:color w:val="000000" w:themeColor="text1"/>
            <w:sz w:val="22"/>
            <w:szCs w:val="22"/>
            <w:rPrChange w:id="2518" w:author="Jacyeude Araújo" w:date="2019-10-02T13:03:00Z">
              <w:rPr>
                <w:rFonts w:ascii="Times New Roman" w:hAnsi="Times New Roman" w:cs="Times New Roman"/>
                <w:color w:val="000000" w:themeColor="text1"/>
              </w:rPr>
            </w:rPrChange>
          </w:rPr>
          <w:delText>–</w:delText>
        </w:r>
        <w:r w:rsidRPr="00F00993" w:rsidDel="000D4BCD">
          <w:rPr>
            <w:rFonts w:ascii="Times New Roman" w:hAnsi="Times New Roman" w:cs="Times New Roman"/>
            <w:i w:val="0"/>
            <w:iCs w:val="0"/>
            <w:color w:val="000000" w:themeColor="text1"/>
            <w:sz w:val="22"/>
            <w:szCs w:val="22"/>
            <w:rPrChange w:id="2519" w:author="Jacyeude Araújo" w:date="2019-10-02T13:03:00Z">
              <w:rPr>
                <w:rFonts w:ascii="Times New Roman" w:hAnsi="Times New Roman" w:cs="Times New Roman"/>
                <w:color w:val="000000" w:themeColor="text1"/>
              </w:rPr>
            </w:rPrChange>
          </w:rPr>
          <w:delText xml:space="preserve"> E</w:delText>
        </w:r>
        <w:r w:rsidR="00954110" w:rsidRPr="00F00993" w:rsidDel="000D4BCD">
          <w:rPr>
            <w:rFonts w:ascii="Times New Roman" w:hAnsi="Times New Roman" w:cs="Times New Roman"/>
            <w:i w:val="0"/>
            <w:iCs w:val="0"/>
            <w:color w:val="000000" w:themeColor="text1"/>
            <w:sz w:val="22"/>
            <w:szCs w:val="22"/>
            <w:rPrChange w:id="2520" w:author="Jacyeude Araújo" w:date="2019-10-02T13:03:00Z">
              <w:rPr>
                <w:rFonts w:ascii="Times New Roman" w:hAnsi="Times New Roman" w:cs="Times New Roman"/>
                <w:color w:val="000000" w:themeColor="text1"/>
              </w:rPr>
            </w:rPrChange>
          </w:rPr>
          <w:delText>strutura do</w:delText>
        </w:r>
        <w:r w:rsidRPr="00F00993" w:rsidDel="000D4BCD">
          <w:rPr>
            <w:rFonts w:ascii="Times New Roman" w:hAnsi="Times New Roman" w:cs="Times New Roman"/>
            <w:i w:val="0"/>
            <w:iCs w:val="0"/>
            <w:color w:val="000000" w:themeColor="text1"/>
            <w:sz w:val="22"/>
            <w:szCs w:val="22"/>
            <w:rPrChange w:id="2521" w:author="Jacyeude Araújo" w:date="2019-10-02T13:03:00Z">
              <w:rPr>
                <w:rFonts w:ascii="Times New Roman" w:hAnsi="Times New Roman" w:cs="Times New Roman"/>
                <w:color w:val="000000" w:themeColor="text1"/>
              </w:rPr>
            </w:rPrChange>
          </w:rPr>
          <w:delText xml:space="preserve"> rotor bobinado</w:delText>
        </w:r>
        <w:r w:rsidR="00954110" w:rsidRPr="00F00993" w:rsidDel="000D4BCD">
          <w:rPr>
            <w:rFonts w:ascii="Times New Roman" w:hAnsi="Times New Roman" w:cs="Times New Roman"/>
            <w:i w:val="0"/>
            <w:iCs w:val="0"/>
            <w:color w:val="000000" w:themeColor="text1"/>
            <w:sz w:val="22"/>
            <w:szCs w:val="22"/>
            <w:rPrChange w:id="2522" w:author="Jacyeude Araújo" w:date="2019-10-02T13:03:00Z">
              <w:rPr>
                <w:rFonts w:ascii="Times New Roman" w:hAnsi="Times New Roman" w:cs="Times New Roman"/>
                <w:color w:val="000000" w:themeColor="text1"/>
              </w:rPr>
            </w:rPrChange>
          </w:rPr>
          <w:delText xml:space="preserve">. </w:delText>
        </w:r>
      </w:del>
      <w:ins w:id="2523" w:author="Jacyeude Araújo" w:date="2019-10-02T10:14:00Z">
        <w:r w:rsidR="000D4BCD" w:rsidRPr="00F00993">
          <w:rPr>
            <w:rFonts w:ascii="Times New Roman" w:hAnsi="Times New Roman" w:cs="Times New Roman"/>
            <w:i w:val="0"/>
            <w:iCs w:val="0"/>
            <w:color w:val="000000" w:themeColor="text1"/>
            <w:sz w:val="22"/>
            <w:szCs w:val="22"/>
            <w:rPrChange w:id="2524" w:author="Jacyeude Araújo" w:date="2019-10-02T13:03:00Z">
              <w:rPr>
                <w:rFonts w:ascii="Times New Roman" w:hAnsi="Times New Roman" w:cs="Times New Roman"/>
                <w:color w:val="000000" w:themeColor="text1"/>
              </w:rPr>
            </w:rPrChange>
          </w:rPr>
          <w:t xml:space="preserve">Fonte: </w:t>
        </w:r>
      </w:ins>
      <w:r w:rsidR="00954110" w:rsidRPr="00F00993">
        <w:rPr>
          <w:rFonts w:ascii="Times New Roman" w:hAnsi="Times New Roman" w:cs="Times New Roman"/>
          <w:i w:val="0"/>
          <w:iCs w:val="0"/>
          <w:color w:val="000000" w:themeColor="text1"/>
          <w:sz w:val="22"/>
          <w:szCs w:val="22"/>
          <w:rPrChange w:id="2525" w:author="Jacyeude Araújo" w:date="2019-10-02T13:03:00Z">
            <w:rPr>
              <w:rFonts w:ascii="Times New Roman" w:hAnsi="Times New Roman" w:cs="Times New Roman"/>
              <w:color w:val="000000" w:themeColor="text1"/>
            </w:rPr>
          </w:rPrChange>
        </w:rPr>
        <w:t>[10]</w:t>
      </w:r>
      <w:bookmarkEnd w:id="2507"/>
    </w:p>
    <w:p w14:paraId="3A5E39DB" w14:textId="201210BC" w:rsidR="00954110" w:rsidRPr="00F00993" w:rsidDel="000D4BCD" w:rsidRDefault="00954110" w:rsidP="00954110">
      <w:pPr>
        <w:rPr>
          <w:del w:id="2526" w:author="Jacyeude Araújo" w:date="2019-10-02T10:14:00Z"/>
          <w:rFonts w:ascii="Times New Roman" w:hAnsi="Times New Roman" w:cs="Times New Roman"/>
          <w:color w:val="000000" w:themeColor="text1"/>
        </w:rPr>
      </w:pPr>
    </w:p>
    <w:p w14:paraId="7D01AEF4" w14:textId="2BFF541A"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fluxo magnético girante aparece no estator devido </w:t>
      </w:r>
      <w:ins w:id="2527" w:author="Mauro Sérgio Silva Pinto" w:date="2019-09-27T10:27:00Z">
        <w:r w:rsidR="00DB42F0" w:rsidRPr="00F00993">
          <w:rPr>
            <w:rFonts w:ascii="Times New Roman" w:hAnsi="Times New Roman" w:cs="Times New Roman"/>
            <w:color w:val="000000" w:themeColor="text1"/>
            <w:sz w:val="24"/>
            <w:szCs w:val="24"/>
          </w:rPr>
          <w:t>à</w:t>
        </w:r>
      </w:ins>
      <w:del w:id="2528" w:author="Mauro Sérgio Silva Pinto" w:date="2019-09-27T10:27:00Z">
        <w:r w:rsidRPr="00F00993" w:rsidDel="00DB42F0">
          <w:rPr>
            <w:rFonts w:ascii="Times New Roman" w:hAnsi="Times New Roman" w:cs="Times New Roman"/>
            <w:color w:val="000000" w:themeColor="text1"/>
            <w:sz w:val="24"/>
            <w:szCs w:val="24"/>
          </w:rPr>
          <w:delText>a</w:delText>
        </w:r>
      </w:del>
      <w:r w:rsidRPr="00F00993">
        <w:rPr>
          <w:rFonts w:ascii="Times New Roman" w:hAnsi="Times New Roman" w:cs="Times New Roman"/>
          <w:color w:val="000000" w:themeColor="text1"/>
          <w:sz w:val="24"/>
          <w:szCs w:val="24"/>
        </w:rPr>
        <w:t xml:space="preserve">s correntes alternadas circulantes nas bobinas do estator. Este fluxo magnético do estator se desloca em relação ao rotor, cortando as barras do rotor induzindo tensões (Lei de Faraday e </w:t>
      </w:r>
      <w:proofErr w:type="spellStart"/>
      <w:r w:rsidRPr="00F00993">
        <w:rPr>
          <w:rFonts w:ascii="Times New Roman" w:hAnsi="Times New Roman" w:cs="Times New Roman"/>
          <w:color w:val="000000" w:themeColor="text1"/>
          <w:sz w:val="24"/>
          <w:szCs w:val="24"/>
        </w:rPr>
        <w:t>Lenz</w:t>
      </w:r>
      <w:proofErr w:type="spellEnd"/>
      <w:r w:rsidRPr="00F00993">
        <w:rPr>
          <w:rFonts w:ascii="Times New Roman" w:hAnsi="Times New Roman" w:cs="Times New Roman"/>
          <w:color w:val="000000" w:themeColor="text1"/>
          <w:sz w:val="24"/>
          <w:szCs w:val="24"/>
        </w:rPr>
        <w:t>) que farão circular correntes também alternadas no rotor. Como as correntes do rotor têm polaridades contrárias do estator, por definição, cria-se também no rotor um campo magnético girante que será atraído e arrastado pelo campo girante do estator. [10</w:t>
      </w:r>
      <w:r w:rsidR="008A43F5" w:rsidRPr="00F00993">
        <w:rPr>
          <w:rFonts w:ascii="Times New Roman" w:hAnsi="Times New Roman" w:cs="Times New Roman"/>
          <w:color w:val="000000" w:themeColor="text1"/>
          <w:sz w:val="24"/>
          <w:szCs w:val="24"/>
        </w:rPr>
        <w:t>]</w:t>
      </w:r>
    </w:p>
    <w:p w14:paraId="44A1CCEA" w14:textId="1833445F"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Desenvolve-se assim um conjugado mecânico no rotor levando o mesmo a girar. A velocidade do rotor (</w:t>
      </w:r>
      <m:oMath>
        <m:r>
          <w:rPr>
            <w:rFonts w:ascii="Cambria Math" w:hAnsi="Cambria Math" w:cs="Times New Roman"/>
            <w:color w:val="000000" w:themeColor="text1"/>
            <w:sz w:val="24"/>
            <w:szCs w:val="24"/>
            <w:rPrChange w:id="2529" w:author="Jacyeude Araújo" w:date="2019-10-02T13:03:00Z">
              <w:rPr>
                <w:rFonts w:ascii="Cambria Math" w:hAnsi="Cambria Math" w:cs="Times New Roman"/>
                <w:color w:val="000000" w:themeColor="text1"/>
                <w:sz w:val="24"/>
                <w:szCs w:val="24"/>
              </w:rPr>
            </w:rPrChange>
          </w:rPr>
          <m:t>n</m:t>
        </m:r>
      </m:oMath>
      <w:r w:rsidRPr="00F00993">
        <w:rPr>
          <w:rFonts w:ascii="Times New Roman" w:hAnsi="Times New Roman" w:cs="Times New Roman"/>
          <w:color w:val="000000" w:themeColor="text1"/>
          <w:sz w:val="24"/>
          <w:szCs w:val="24"/>
        </w:rPr>
        <w:t>) é sempre menor que a velocidade do campo girante do estator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30"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31"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também chamada ve</w:t>
      </w:r>
      <w:proofErr w:type="spellStart"/>
      <w:r w:rsidRPr="00F00993">
        <w:rPr>
          <w:rFonts w:ascii="Times New Roman" w:hAnsi="Times New Roman" w:cs="Times New Roman"/>
          <w:color w:val="000000" w:themeColor="text1"/>
          <w:sz w:val="24"/>
          <w:szCs w:val="24"/>
        </w:rPr>
        <w:t>locidade</w:t>
      </w:r>
      <w:proofErr w:type="spellEnd"/>
      <w:r w:rsidRPr="00F00993">
        <w:rPr>
          <w:rFonts w:ascii="Times New Roman" w:hAnsi="Times New Roman" w:cs="Times New Roman"/>
          <w:color w:val="000000" w:themeColor="text1"/>
          <w:sz w:val="24"/>
          <w:szCs w:val="24"/>
        </w:rPr>
        <w:t xml:space="preserve"> síncrona. Se o rotor fosse levado até a velocidade síncrona ( </w:t>
      </w:r>
      <m:oMath>
        <m:r>
          <w:rPr>
            <w:rFonts w:ascii="Cambria Math" w:hAnsi="Cambria Math" w:cs="Times New Roman"/>
            <w:color w:val="000000" w:themeColor="text1"/>
            <w:sz w:val="24"/>
            <w:szCs w:val="24"/>
            <w:rPrChange w:id="2532" w:author="Jacyeude Araújo" w:date="2019-10-02T13:03:00Z">
              <w:rPr>
                <w:rFonts w:ascii="Cambria Math" w:hAnsi="Cambria Math" w:cs="Times New Roman"/>
                <w:color w:val="000000" w:themeColor="text1"/>
                <w:sz w:val="24"/>
                <w:szCs w:val="24"/>
              </w:rPr>
            </w:rPrChange>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33"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34"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não haveria mais velocidade relativa entre os campos girantes do estator e do rotor e consequentemente a tensão induzida cessaria, não haveria mais corrente no rotor, o conjugado mecânico diminuiria e o rotor automaticamente perderia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35"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36" w:author="Jacyeude Araújo" w:date="2019-10-02T13:03:00Z">
                  <w:rPr>
                    <w:rFonts w:ascii="Cambria Math" w:hAnsi="Cambria Math" w:cs="Times New Roman"/>
                    <w:color w:val="000000" w:themeColor="text1"/>
                    <w:sz w:val="24"/>
                    <w:szCs w:val="24"/>
                  </w:rPr>
                </w:rPrChange>
              </w:rPr>
              <m:t>r</m:t>
            </m:r>
          </m:sub>
        </m:sSub>
      </m:oMath>
      <w:r w:rsidRPr="00F00993">
        <w:rPr>
          <w:rFonts w:ascii="Times New Roman" w:hAnsi="Times New Roman" w:cs="Times New Roman"/>
          <w:color w:val="000000" w:themeColor="text1"/>
          <w:sz w:val="24"/>
          <w:szCs w:val="24"/>
        </w:rPr>
        <w:t>&lt;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37"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38"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então, novamente o rotor iria adquirir o conjugado. [10]et al, concluir construção e referencias.</w:t>
      </w:r>
    </w:p>
    <w:p w14:paraId="0E3EF3AB" w14:textId="77777777"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diferença entre a velocidade síncrona e a velocidade do rotor é chamada de velocidade de escorregamento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39"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40" w:author="Jacyeude Araújo" w:date="2019-10-02T13:03:00Z">
                  <w:rPr>
                    <w:rFonts w:ascii="Cambria Math" w:hAnsi="Cambria Math" w:cs="Times New Roman"/>
                    <w:color w:val="000000" w:themeColor="text1"/>
                    <w:sz w:val="24"/>
                    <w:szCs w:val="24"/>
                  </w:rPr>
                </w:rPrChange>
              </w:rPr>
              <m:t>e</m:t>
            </m:r>
          </m:sub>
        </m:sSub>
      </m:oMath>
      <w:r w:rsidRPr="00F00993">
        <w:rPr>
          <w:rFonts w:ascii="Times New Roman" w:hAnsi="Times New Roman" w:cs="Times New Roman"/>
          <w:color w:val="000000" w:themeColor="text1"/>
          <w:sz w:val="24"/>
          <w:szCs w:val="24"/>
        </w:rPr>
        <w:t>):</w:t>
      </w:r>
    </w:p>
    <w:p w14:paraId="2016A59D" w14:textId="7ABE26A6" w:rsidR="009E0C14" w:rsidRPr="00F00993" w:rsidDel="00E8119B" w:rsidRDefault="009E0C14" w:rsidP="009E0C14">
      <w:pPr>
        <w:spacing w:after="0" w:line="360" w:lineRule="auto"/>
        <w:jc w:val="both"/>
        <w:rPr>
          <w:del w:id="2541" w:author="Jacyeude Araújo" w:date="2019-10-02T10:37:00Z"/>
          <w:rFonts w:ascii="Times New Roman" w:hAnsi="Times New Roman" w:cs="Times New Roman"/>
          <w:color w:val="000000" w:themeColor="text1"/>
          <w:sz w:val="24"/>
          <w:szCs w:val="24"/>
        </w:rPr>
      </w:pPr>
    </w:p>
    <w:p w14:paraId="1FDC3E3F" w14:textId="4312703C" w:rsidR="009E0C14" w:rsidRPr="00F00993" w:rsidRDefault="000E2D34" w:rsidP="00134A64">
      <w:pPr>
        <w:keepNext/>
        <w:spacing w:after="0" w:line="36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42"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43" w:author="Jacyeude Araújo" w:date="2019-10-02T13:03:00Z">
                  <w:rPr>
                    <w:rFonts w:ascii="Cambria Math" w:hAnsi="Cambria Math" w:cs="Times New Roman"/>
                    <w:color w:val="000000" w:themeColor="text1"/>
                    <w:sz w:val="24"/>
                    <w:szCs w:val="24"/>
                  </w:rPr>
                </w:rPrChange>
              </w:rPr>
              <m:t>e</m:t>
            </m:r>
          </m:sub>
        </m:sSub>
        <m:r>
          <w:rPr>
            <w:rFonts w:ascii="Cambria Math" w:hAnsi="Cambria Math" w:cs="Times New Roman"/>
            <w:color w:val="000000" w:themeColor="text1"/>
            <w:sz w:val="24"/>
            <w:szCs w:val="24"/>
            <w:rPrChange w:id="2544"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45"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46" w:author="Jacyeude Araújo" w:date="2019-10-02T13:03:00Z">
                  <w:rPr>
                    <w:rFonts w:ascii="Cambria Math" w:hAnsi="Cambria Math" w:cs="Times New Roman"/>
                    <w:color w:val="000000" w:themeColor="text1"/>
                    <w:sz w:val="24"/>
                    <w:szCs w:val="24"/>
                  </w:rPr>
                </w:rPrChange>
              </w:rPr>
              <m:t>s</m:t>
            </m:r>
          </m:sub>
        </m:sSub>
        <m:r>
          <w:rPr>
            <w:rFonts w:ascii="Cambria Math" w:hAnsi="Cambria Math" w:cs="Times New Roman"/>
            <w:color w:val="000000" w:themeColor="text1"/>
            <w:sz w:val="24"/>
            <w:szCs w:val="24"/>
            <w:rPrChange w:id="2547" w:author="Jacyeude Araújo" w:date="2019-10-02T13:03:00Z">
              <w:rPr>
                <w:rFonts w:ascii="Cambria Math" w:hAnsi="Cambria Math" w:cs="Times New Roman"/>
                <w:color w:val="000000" w:themeColor="text1"/>
                <w:sz w:val="24"/>
                <w:szCs w:val="24"/>
              </w:rPr>
            </w:rPrChange>
          </w:rPr>
          <m:t>-n</m:t>
        </m:r>
      </m:oMath>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t>(1.1)</w:t>
      </w:r>
    </w:p>
    <w:p w14:paraId="5F4CB1EE" w14:textId="77777777" w:rsidR="009E0C14" w:rsidRPr="00F00993" w:rsidRDefault="009E0C14" w:rsidP="009E0C14">
      <w:pPr>
        <w:spacing w:after="0" w:line="360" w:lineRule="auto"/>
        <w:ind w:firstLine="720"/>
        <w:jc w:val="both"/>
        <w:rPr>
          <w:rFonts w:ascii="Times New Roman" w:eastAsiaTheme="minorEastAsia"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48"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49"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eastAsiaTheme="minorEastAsia" w:hAnsi="Times New Roman" w:cs="Times New Roman"/>
          <w:color w:val="000000" w:themeColor="text1"/>
          <w:sz w:val="24"/>
          <w:szCs w:val="24"/>
        </w:rPr>
        <w:t xml:space="preserve"> velocidade síncrona e </w:t>
      </w:r>
      <m:oMath>
        <m:r>
          <w:rPr>
            <w:rFonts w:ascii="Cambria Math" w:hAnsi="Cambria Math" w:cs="Times New Roman"/>
            <w:color w:val="000000" w:themeColor="text1"/>
            <w:sz w:val="24"/>
            <w:szCs w:val="24"/>
            <w:rPrChange w:id="2550" w:author="Jacyeude Araújo" w:date="2019-10-02T13:03:00Z">
              <w:rPr>
                <w:rFonts w:ascii="Cambria Math" w:hAnsi="Cambria Math" w:cs="Times New Roman"/>
                <w:color w:val="000000" w:themeColor="text1"/>
                <w:sz w:val="24"/>
                <w:szCs w:val="24"/>
              </w:rPr>
            </w:rPrChange>
          </w:rPr>
          <m:t>n</m:t>
        </m:r>
      </m:oMath>
      <w:r w:rsidRPr="00F00993">
        <w:rPr>
          <w:rFonts w:ascii="Times New Roman" w:eastAsiaTheme="minorEastAsia" w:hAnsi="Times New Roman" w:cs="Times New Roman"/>
          <w:color w:val="000000" w:themeColor="text1"/>
          <w:sz w:val="24"/>
          <w:szCs w:val="24"/>
        </w:rPr>
        <w:t xml:space="preserve"> velocidade do rotor</w:t>
      </w:r>
    </w:p>
    <w:p w14:paraId="1C52D666" w14:textId="77777777" w:rsidR="009E0C14" w:rsidRPr="00F00993" w:rsidRDefault="009E0C14" w:rsidP="009E0C14">
      <w:pPr>
        <w:spacing w:after="0" w:line="360" w:lineRule="auto"/>
        <w:jc w:val="both"/>
        <w:rPr>
          <w:rFonts w:ascii="Times New Roman" w:hAnsi="Times New Roman" w:cs="Times New Roman"/>
          <w:color w:val="000000" w:themeColor="text1"/>
          <w:sz w:val="24"/>
          <w:szCs w:val="24"/>
        </w:rPr>
      </w:pPr>
    </w:p>
    <w:p w14:paraId="30F7BFDA" w14:textId="77777777" w:rsidR="009E0C14" w:rsidRPr="00F00993" w:rsidRDefault="009E0C14" w:rsidP="009E0C14">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Assim, o escorregamento</w:t>
      </w:r>
      <w:r w:rsidRPr="00F00993">
        <w:rPr>
          <w:rFonts w:ascii="Times New Roman" w:hAnsi="Times New Roman" w:cs="Times New Roman"/>
          <w:i/>
          <w:iCs/>
          <w:color w:val="000000" w:themeColor="text1"/>
          <w:sz w:val="24"/>
          <w:szCs w:val="24"/>
        </w:rPr>
        <w:t xml:space="preserve"> s </w:t>
      </w:r>
      <w:r w:rsidRPr="00F00993">
        <w:rPr>
          <w:rFonts w:ascii="Times New Roman" w:hAnsi="Times New Roman" w:cs="Times New Roman"/>
          <w:color w:val="000000" w:themeColor="text1"/>
          <w:sz w:val="24"/>
          <w:szCs w:val="24"/>
        </w:rPr>
        <w:t>é definido por:</w:t>
      </w:r>
    </w:p>
    <w:p w14:paraId="2B87DBE6" w14:textId="77777777" w:rsidR="009E0C14" w:rsidRPr="00F00993" w:rsidRDefault="009E0C14" w:rsidP="00134A64">
      <w:pPr>
        <w:spacing w:after="0" w:line="360" w:lineRule="auto"/>
        <w:ind w:firstLine="1440"/>
        <w:jc w:val="right"/>
        <w:rPr>
          <w:rFonts w:ascii="Times New Roman" w:eastAsiaTheme="minorEastAsia" w:hAnsi="Times New Roman" w:cs="Times New Roman"/>
          <w:noProof/>
          <w:color w:val="000000" w:themeColor="text1"/>
          <w:sz w:val="24"/>
          <w:szCs w:val="24"/>
        </w:rPr>
      </w:pPr>
      <m:oMath>
        <m:r>
          <w:rPr>
            <w:rFonts w:ascii="Cambria Math" w:hAnsi="Cambria Math" w:cs="Times New Roman"/>
            <w:color w:val="000000" w:themeColor="text1"/>
            <w:sz w:val="24"/>
            <w:szCs w:val="24"/>
            <w:rPrChange w:id="2551" w:author="Jacyeude Araújo" w:date="2019-10-02T13:03:00Z">
              <w:rPr>
                <w:rFonts w:ascii="Cambria Math" w:hAnsi="Cambria Math" w:cs="Times New Roman"/>
                <w:color w:val="000000" w:themeColor="text1"/>
                <w:sz w:val="24"/>
                <w:szCs w:val="24"/>
              </w:rPr>
            </w:rPrChange>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2552" w:author="Jacyeude Araújo" w:date="2019-10-02T13:03:00Z">
                  <w:rPr>
                    <w:rFonts w:ascii="Cambria Math" w:hAnsi="Cambria Math" w:cs="Times New Roman"/>
                    <w:color w:val="000000" w:themeColor="text1"/>
                    <w:sz w:val="24"/>
                    <w:szCs w:val="24"/>
                  </w:rPr>
                </w:rPrChange>
              </w:rPr>
              <m:t>%</m:t>
            </m:r>
          </m:e>
        </m:d>
        <m:r>
          <w:rPr>
            <w:rFonts w:ascii="Cambria Math" w:hAnsi="Cambria Math" w:cs="Times New Roman"/>
            <w:color w:val="000000" w:themeColor="text1"/>
            <w:sz w:val="24"/>
            <w:szCs w:val="24"/>
            <w:rPrChange w:id="2553" w:author="Jacyeude Araújo" w:date="2019-10-02T13:03:00Z">
              <w:rPr>
                <w:rFonts w:ascii="Cambria Math" w:hAnsi="Cambria Math" w:cs="Times New Roman"/>
                <w:color w:val="000000" w:themeColor="text1"/>
                <w:sz w:val="24"/>
                <w:szCs w:val="24"/>
              </w:rPr>
            </w:rPrChange>
          </w:rPr>
          <m:t>=</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54"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55" w:author="Jacyeude Araújo" w:date="2019-10-02T13:03:00Z">
                          <w:rPr>
                            <w:rFonts w:ascii="Cambria Math" w:hAnsi="Cambria Math" w:cs="Times New Roman"/>
                            <w:color w:val="000000" w:themeColor="text1"/>
                            <w:sz w:val="24"/>
                            <w:szCs w:val="24"/>
                          </w:rPr>
                        </w:rPrChange>
                      </w:rPr>
                      <m:t>s</m:t>
                    </m:r>
                  </m:sub>
                </m:sSub>
                <m:r>
                  <w:rPr>
                    <w:rFonts w:ascii="Cambria Math" w:hAnsi="Cambria Math" w:cs="Times New Roman"/>
                    <w:color w:val="000000" w:themeColor="text1"/>
                    <w:sz w:val="24"/>
                    <w:szCs w:val="24"/>
                    <w:rPrChange w:id="2556" w:author="Jacyeude Araújo" w:date="2019-10-02T13:03:00Z">
                      <w:rPr>
                        <w:rFonts w:ascii="Cambria Math" w:hAnsi="Cambria Math" w:cs="Times New Roman"/>
                        <w:color w:val="000000" w:themeColor="text1"/>
                        <w:sz w:val="24"/>
                        <w:szCs w:val="24"/>
                      </w:rPr>
                    </w:rPrChange>
                  </w:rPr>
                  <m:t>-n</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57"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58" w:author="Jacyeude Araújo" w:date="2019-10-02T13:03:00Z">
                          <w:rPr>
                            <w:rFonts w:ascii="Cambria Math" w:hAnsi="Cambria Math" w:cs="Times New Roman"/>
                            <w:color w:val="000000" w:themeColor="text1"/>
                            <w:sz w:val="24"/>
                            <w:szCs w:val="24"/>
                          </w:rPr>
                        </w:rPrChange>
                      </w:rPr>
                      <m:t>s</m:t>
                    </m:r>
                  </m:sub>
                </m:sSub>
              </m:den>
            </m:f>
          </m:e>
        </m:d>
        <m:r>
          <w:rPr>
            <w:rFonts w:ascii="Cambria Math" w:hAnsi="Cambria Math" w:cs="Times New Roman"/>
            <w:color w:val="000000" w:themeColor="text1"/>
            <w:sz w:val="24"/>
            <w:szCs w:val="24"/>
            <w:rPrChange w:id="2559" w:author="Jacyeude Araújo" w:date="2019-10-02T13:03:00Z">
              <w:rPr>
                <w:rFonts w:ascii="Cambria Math" w:hAnsi="Cambria Math" w:cs="Times New Roman"/>
                <w:color w:val="000000" w:themeColor="text1"/>
                <w:sz w:val="24"/>
                <w:szCs w:val="24"/>
              </w:rPr>
            </w:rPrChange>
          </w:rPr>
          <m:t>⋅100</m:t>
        </m:r>
      </m:oMath>
      <w:r w:rsidRPr="00F00993">
        <w:rPr>
          <w:rFonts w:ascii="Times New Roman" w:eastAsiaTheme="minorEastAsia" w:hAnsi="Times New Roman" w:cs="Times New Roman"/>
          <w:noProof/>
          <w:color w:val="000000" w:themeColor="text1"/>
          <w:sz w:val="24"/>
          <w:szCs w:val="24"/>
        </w:rPr>
        <w:t xml:space="preserve"> , sendo </w:t>
      </w:r>
      <m:oMath>
        <m:r>
          <w:rPr>
            <w:rFonts w:ascii="Cambria Math" w:eastAsiaTheme="minorEastAsia" w:hAnsi="Cambria Math" w:cs="Times New Roman"/>
            <w:noProof/>
            <w:color w:val="000000" w:themeColor="text1"/>
            <w:sz w:val="24"/>
            <w:szCs w:val="24"/>
            <w:rPrChange w:id="2560" w:author="Jacyeude Araújo" w:date="2019-10-02T13:03:00Z">
              <w:rPr>
                <w:rFonts w:ascii="Cambria Math" w:eastAsiaTheme="minorEastAsia" w:hAnsi="Cambria Math" w:cs="Times New Roman"/>
                <w:noProof/>
                <w:color w:val="000000" w:themeColor="text1"/>
                <w:sz w:val="24"/>
                <w:szCs w:val="24"/>
              </w:rPr>
            </w:rPrChange>
          </w:rPr>
          <m:t>n=</m:t>
        </m:r>
        <m:d>
          <m:dPr>
            <m:ctrlPr>
              <w:rPr>
                <w:rFonts w:ascii="Cambria Math" w:eastAsiaTheme="minorEastAsia" w:hAnsi="Cambria Math" w:cs="Times New Roman"/>
                <w:i/>
                <w:noProof/>
                <w:color w:val="000000" w:themeColor="text1"/>
                <w:sz w:val="24"/>
                <w:szCs w:val="24"/>
              </w:rPr>
            </m:ctrlPr>
          </m:dPr>
          <m:e>
            <m:r>
              <w:rPr>
                <w:rFonts w:ascii="Cambria Math" w:eastAsiaTheme="minorEastAsia" w:hAnsi="Cambria Math" w:cs="Times New Roman"/>
                <w:noProof/>
                <w:color w:val="000000" w:themeColor="text1"/>
                <w:sz w:val="24"/>
                <w:szCs w:val="24"/>
                <w:rPrChange w:id="2561" w:author="Jacyeude Araújo" w:date="2019-10-02T13:03:00Z">
                  <w:rPr>
                    <w:rFonts w:ascii="Cambria Math" w:eastAsiaTheme="minorEastAsia" w:hAnsi="Cambria Math" w:cs="Times New Roman"/>
                    <w:noProof/>
                    <w:color w:val="000000" w:themeColor="text1"/>
                    <w:sz w:val="24"/>
                    <w:szCs w:val="24"/>
                  </w:rPr>
                </w:rPrChange>
              </w:rPr>
              <m:t>1-s</m:t>
            </m:r>
          </m:e>
        </m:d>
        <m:r>
          <w:rPr>
            <w:rFonts w:ascii="Cambria Math" w:eastAsiaTheme="minorEastAsia" w:hAnsi="Cambria Math" w:cs="Times New Roman"/>
            <w:noProof/>
            <w:color w:val="000000" w:themeColor="text1"/>
            <w:sz w:val="24"/>
            <w:szCs w:val="24"/>
            <w:rPrChange w:id="2562" w:author="Jacyeude Araújo" w:date="2019-10-02T13:03:00Z">
              <w:rPr>
                <w:rFonts w:ascii="Cambria Math" w:eastAsiaTheme="minorEastAsia" w:hAnsi="Cambria Math" w:cs="Times New Roman"/>
                <w:noProof/>
                <w:color w:val="000000" w:themeColor="text1"/>
                <w:sz w:val="24"/>
                <w:szCs w:val="24"/>
              </w:rPr>
            </w:rPrChange>
          </w:rPr>
          <m:t>⋅</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Change w:id="2563" w:author="Jacyeude Araújo" w:date="2019-10-02T13:03:00Z">
                  <w:rPr>
                    <w:rFonts w:ascii="Cambria Math" w:eastAsiaTheme="minorEastAsia" w:hAnsi="Cambria Math" w:cs="Times New Roman"/>
                    <w:noProof/>
                    <w:color w:val="000000" w:themeColor="text1"/>
                    <w:sz w:val="24"/>
                    <w:szCs w:val="24"/>
                  </w:rPr>
                </w:rPrChange>
              </w:rPr>
              <m:t>n</m:t>
            </m:r>
          </m:e>
          <m:sub>
            <m:r>
              <w:rPr>
                <w:rFonts w:ascii="Cambria Math" w:eastAsiaTheme="minorEastAsia" w:hAnsi="Cambria Math" w:cs="Times New Roman"/>
                <w:noProof/>
                <w:color w:val="000000" w:themeColor="text1"/>
                <w:sz w:val="24"/>
                <w:szCs w:val="24"/>
                <w:rPrChange w:id="2564" w:author="Jacyeude Araújo" w:date="2019-10-02T13:03:00Z">
                  <w:rPr>
                    <w:rFonts w:ascii="Cambria Math" w:eastAsiaTheme="minorEastAsia" w:hAnsi="Cambria Math" w:cs="Times New Roman"/>
                    <w:noProof/>
                    <w:color w:val="000000" w:themeColor="text1"/>
                    <w:sz w:val="24"/>
                    <w:szCs w:val="24"/>
                  </w:rPr>
                </w:rPrChange>
              </w:rPr>
              <m:t>s</m:t>
            </m:r>
          </m:sub>
        </m:sSub>
        <m:r>
          <w:rPr>
            <w:rFonts w:ascii="Cambria Math" w:eastAsiaTheme="minorEastAsia" w:hAnsi="Cambria Math" w:cs="Times New Roman"/>
            <w:noProof/>
            <w:color w:val="000000" w:themeColor="text1"/>
            <w:sz w:val="24"/>
            <w:szCs w:val="24"/>
            <w:rPrChange w:id="2565" w:author="Jacyeude Araújo" w:date="2019-10-02T13:03:00Z">
              <w:rPr>
                <w:rFonts w:ascii="Cambria Math" w:eastAsiaTheme="minorEastAsia" w:hAnsi="Cambria Math" w:cs="Times New Roman"/>
                <w:noProof/>
                <w:color w:val="000000" w:themeColor="text1"/>
                <w:sz w:val="24"/>
                <w:szCs w:val="24"/>
              </w:rPr>
            </w:rPrChange>
          </w:rPr>
          <m:t>[RPM]</m:t>
        </m:r>
      </m:oMath>
      <w:r w:rsidRPr="00F00993">
        <w:rPr>
          <w:rFonts w:ascii="Times New Roman" w:eastAsiaTheme="minorEastAsia" w:hAnsi="Times New Roman" w:cs="Times New Roman"/>
          <w:noProof/>
          <w:color w:val="000000" w:themeColor="text1"/>
          <w:sz w:val="24"/>
          <w:szCs w:val="24"/>
        </w:rPr>
        <w:tab/>
      </w:r>
      <w:r w:rsidRPr="00F00993">
        <w:rPr>
          <w:rFonts w:ascii="Times New Roman" w:eastAsiaTheme="minorEastAsia" w:hAnsi="Times New Roman" w:cs="Times New Roman"/>
          <w:noProof/>
          <w:color w:val="000000" w:themeColor="text1"/>
          <w:sz w:val="24"/>
          <w:szCs w:val="24"/>
        </w:rPr>
        <w:tab/>
        <w:t>(1.2)</w:t>
      </w:r>
    </w:p>
    <w:p w14:paraId="160BC7E5" w14:textId="77777777" w:rsidR="009E0C14" w:rsidRPr="00F00993" w:rsidRDefault="009E0C14" w:rsidP="009E0C14">
      <w:pPr>
        <w:spacing w:after="0" w:line="360" w:lineRule="auto"/>
        <w:ind w:firstLine="1440"/>
        <w:jc w:val="both"/>
        <w:rPr>
          <w:rFonts w:ascii="Times New Roman" w:eastAsiaTheme="minorEastAsia" w:hAnsi="Times New Roman" w:cs="Times New Roman"/>
          <w:noProof/>
          <w:color w:val="000000" w:themeColor="text1"/>
          <w:sz w:val="24"/>
          <w:szCs w:val="24"/>
        </w:rPr>
      </w:pPr>
    </w:p>
    <w:p w14:paraId="5D005EA7" w14:textId="7DB88FEF"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valor de s para motores de indução de gaiola é de 2 a 5% de acordo com a </w:t>
      </w:r>
      <w:proofErr w:type="gramStart"/>
      <w:r w:rsidRPr="00F00993">
        <w:rPr>
          <w:rFonts w:ascii="Times New Roman" w:hAnsi="Times New Roman" w:cs="Times New Roman"/>
          <w:color w:val="000000" w:themeColor="text1"/>
          <w:sz w:val="24"/>
          <w:szCs w:val="24"/>
        </w:rPr>
        <w:t>literatura[</w:t>
      </w:r>
      <w:proofErr w:type="gramEnd"/>
      <w:del w:id="2566" w:author="Jacyeude Araújo" w:date="2019-10-02T10:34:00Z">
        <w:r w:rsidRPr="00F00993" w:rsidDel="00E8119B">
          <w:rPr>
            <w:rFonts w:ascii="Times New Roman" w:hAnsi="Times New Roman" w:cs="Times New Roman"/>
            <w:color w:val="000000" w:themeColor="text1"/>
            <w:sz w:val="24"/>
            <w:szCs w:val="24"/>
          </w:rPr>
          <w:delText>x</w:delText>
        </w:r>
      </w:del>
      <w:r w:rsidRPr="00F00993">
        <w:rPr>
          <w:rFonts w:ascii="Times New Roman" w:hAnsi="Times New Roman" w:cs="Times New Roman"/>
          <w:color w:val="000000" w:themeColor="text1"/>
          <w:sz w:val="24"/>
          <w:szCs w:val="24"/>
        </w:rPr>
        <w:t>]. A velocidade síncrona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67"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68"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é dado por:</w:t>
      </w:r>
    </w:p>
    <w:p w14:paraId="723C0AED" w14:textId="0A6A1D43" w:rsidR="009E0C14" w:rsidRPr="00F00993" w:rsidRDefault="000E2D34" w:rsidP="00134A64">
      <w:pPr>
        <w:spacing w:line="360" w:lineRule="auto"/>
        <w:ind w:firstLine="144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69"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70" w:author="Jacyeude Araújo" w:date="2019-10-02T13:03:00Z">
                  <w:rPr>
                    <w:rFonts w:ascii="Cambria Math" w:hAnsi="Cambria Math" w:cs="Times New Roman"/>
                    <w:color w:val="000000" w:themeColor="text1"/>
                    <w:sz w:val="24"/>
                    <w:szCs w:val="24"/>
                  </w:rPr>
                </w:rPrChange>
              </w:rPr>
              <m:t>s</m:t>
            </m:r>
          </m:sub>
        </m:sSub>
        <m:r>
          <w:rPr>
            <w:rFonts w:ascii="Cambria Math" w:hAnsi="Cambria Math" w:cs="Times New Roman"/>
            <w:color w:val="000000" w:themeColor="text1"/>
            <w:sz w:val="24"/>
            <w:szCs w:val="24"/>
            <w:rPrChange w:id="2571"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2572" w:author="Jacyeude Araújo" w:date="2019-10-02T13:03:00Z">
                  <w:rPr>
                    <w:rFonts w:ascii="Cambria Math" w:hAnsi="Cambria Math" w:cs="Times New Roman"/>
                    <w:color w:val="000000" w:themeColor="text1"/>
                    <w:sz w:val="24"/>
                    <w:szCs w:val="24"/>
                  </w:rPr>
                </w:rPrChange>
              </w:rPr>
              <m:t>120⋅f</m:t>
            </m:r>
          </m:num>
          <m:den>
            <m:r>
              <w:rPr>
                <w:rFonts w:ascii="Cambria Math" w:hAnsi="Cambria Math" w:cs="Times New Roman"/>
                <w:color w:val="000000" w:themeColor="text1"/>
                <w:sz w:val="24"/>
                <w:szCs w:val="24"/>
                <w:rPrChange w:id="2573" w:author="Jacyeude Araújo" w:date="2019-10-02T13:03:00Z">
                  <w:rPr>
                    <w:rFonts w:ascii="Cambria Math" w:hAnsi="Cambria Math" w:cs="Times New Roman"/>
                    <w:color w:val="000000" w:themeColor="text1"/>
                    <w:sz w:val="24"/>
                    <w:szCs w:val="24"/>
                  </w:rPr>
                </w:rPrChange>
              </w:rPr>
              <m:t>p</m:t>
            </m:r>
          </m:den>
        </m:f>
        <m:r>
          <w:rPr>
            <w:rFonts w:ascii="Cambria Math" w:eastAsiaTheme="minorEastAsia" w:hAnsi="Cambria Math" w:cs="Times New Roman"/>
            <w:noProof/>
            <w:color w:val="000000" w:themeColor="text1"/>
            <w:sz w:val="24"/>
            <w:szCs w:val="24"/>
            <w:rPrChange w:id="2574" w:author="Jacyeude Araújo" w:date="2019-10-02T13:03:00Z">
              <w:rPr>
                <w:rFonts w:ascii="Cambria Math" w:eastAsiaTheme="minorEastAsia" w:hAnsi="Cambria Math" w:cs="Times New Roman"/>
                <w:noProof/>
                <w:color w:val="000000" w:themeColor="text1"/>
                <w:sz w:val="24"/>
                <w:szCs w:val="24"/>
              </w:rPr>
            </w:rPrChange>
          </w:rPr>
          <m:t>[RPM]</m:t>
        </m:r>
      </m:oMath>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r>
      <w:r w:rsidR="009E0C14" w:rsidRPr="00F00993">
        <w:rPr>
          <w:rFonts w:ascii="Times New Roman" w:eastAsiaTheme="minorEastAsia" w:hAnsi="Times New Roman" w:cs="Times New Roman"/>
          <w:color w:val="000000" w:themeColor="text1"/>
          <w:sz w:val="24"/>
          <w:szCs w:val="24"/>
        </w:rPr>
        <w:tab/>
        <w:t>(1.3)</w:t>
      </w:r>
    </w:p>
    <w:p w14:paraId="047C1346" w14:textId="77777777"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onde:</w:t>
      </w:r>
    </w:p>
    <w:p w14:paraId="26FC0A92" w14:textId="77777777" w:rsidR="009E0C14" w:rsidRPr="00F00993"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Change w:id="2575"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i/>
          <w:iCs/>
          <w:color w:val="000000" w:themeColor="text1"/>
          <w:sz w:val="24"/>
          <w:szCs w:val="24"/>
        </w:rPr>
        <w:t xml:space="preserve"> </w:t>
      </w:r>
      <w:r w:rsidRPr="00F00993">
        <w:rPr>
          <w:rFonts w:ascii="Times New Roman" w:hAnsi="Times New Roman" w:cs="Times New Roman"/>
          <w:color w:val="000000" w:themeColor="text1"/>
          <w:sz w:val="24"/>
          <w:szCs w:val="24"/>
        </w:rPr>
        <w:t>= frequência em hertz</w:t>
      </w:r>
    </w:p>
    <w:p w14:paraId="2E2E47F9" w14:textId="77777777" w:rsidR="009E0C14" w:rsidRPr="00F00993" w:rsidRDefault="009E0C14" w:rsidP="009E0C14">
      <w:pPr>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Change w:id="2576" w:author="Jacyeude Araújo" w:date="2019-10-02T13:03:00Z">
              <w:rPr>
                <w:rFonts w:ascii="Cambria Math" w:hAnsi="Cambria Math" w:cs="Times New Roman"/>
                <w:color w:val="000000" w:themeColor="text1"/>
                <w:sz w:val="24"/>
                <w:szCs w:val="24"/>
              </w:rPr>
            </w:rPrChange>
          </w:rPr>
          <m:t>p</m:t>
        </m:r>
      </m:oMath>
      <w:r w:rsidRPr="00F00993">
        <w:rPr>
          <w:rFonts w:ascii="Times New Roman" w:hAnsi="Times New Roman" w:cs="Times New Roman"/>
          <w:color w:val="000000" w:themeColor="text1"/>
          <w:sz w:val="24"/>
          <w:szCs w:val="24"/>
        </w:rPr>
        <w:t xml:space="preserve"> = número de pólos.</w:t>
      </w:r>
    </w:p>
    <w:p w14:paraId="54EF2F0A" w14:textId="77777777" w:rsidR="009E0C14" w:rsidRPr="00F00993" w:rsidRDefault="009E0C14" w:rsidP="009E0C14">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Podemos variar 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77"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78"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xml:space="preserve"> e, consequentemente, </w:t>
      </w:r>
      <m:oMath>
        <m:r>
          <w:rPr>
            <w:rFonts w:ascii="Cambria Math" w:hAnsi="Cambria Math" w:cs="Times New Roman"/>
            <w:color w:val="000000" w:themeColor="text1"/>
            <w:sz w:val="24"/>
            <w:szCs w:val="24"/>
            <w:rPrChange w:id="2579" w:author="Jacyeude Araújo" w:date="2019-10-02T13:03:00Z">
              <w:rPr>
                <w:rFonts w:ascii="Cambria Math" w:hAnsi="Cambria Math" w:cs="Times New Roman"/>
                <w:color w:val="000000" w:themeColor="text1"/>
                <w:sz w:val="24"/>
                <w:szCs w:val="24"/>
              </w:rPr>
            </w:rPrChange>
          </w:rPr>
          <m:t>n</m:t>
        </m:r>
      </m:oMath>
      <w:r w:rsidRPr="00F00993">
        <w:rPr>
          <w:rFonts w:ascii="Times New Roman" w:hAnsi="Times New Roman" w:cs="Times New Roman"/>
          <w:color w:val="000000" w:themeColor="text1"/>
          <w:sz w:val="24"/>
          <w:szCs w:val="24"/>
        </w:rPr>
        <w:t xml:space="preserve"> variando-se o número de pólos </w:t>
      </w:r>
      <m:oMath>
        <m:r>
          <w:rPr>
            <w:rFonts w:ascii="Cambria Math" w:hAnsi="Cambria Math" w:cs="Times New Roman"/>
            <w:color w:val="000000" w:themeColor="text1"/>
            <w:sz w:val="24"/>
            <w:szCs w:val="24"/>
            <w:rPrChange w:id="2580" w:author="Jacyeude Araújo" w:date="2019-10-02T13:03:00Z">
              <w:rPr>
                <w:rFonts w:ascii="Cambria Math" w:hAnsi="Cambria Math" w:cs="Times New Roman"/>
                <w:color w:val="000000" w:themeColor="text1"/>
                <w:sz w:val="24"/>
                <w:szCs w:val="24"/>
              </w:rPr>
            </w:rPrChange>
          </w:rPr>
          <m:t>p</m:t>
        </m:r>
      </m:oMath>
      <w:r w:rsidRPr="00F00993">
        <w:rPr>
          <w:rFonts w:ascii="Times New Roman" w:hAnsi="Times New Roman" w:cs="Times New Roman"/>
          <w:b/>
          <w:bCs/>
          <w:color w:val="000000" w:themeColor="text1"/>
          <w:sz w:val="24"/>
          <w:szCs w:val="24"/>
        </w:rPr>
        <w:t xml:space="preserve"> </w:t>
      </w:r>
      <w:r w:rsidRPr="00F00993">
        <w:rPr>
          <w:rFonts w:ascii="Times New Roman" w:hAnsi="Times New Roman" w:cs="Times New Roman"/>
          <w:color w:val="000000" w:themeColor="text1"/>
          <w:sz w:val="24"/>
          <w:szCs w:val="24"/>
        </w:rPr>
        <w:t>(alterando-se construtivamente as bobinas do estator).</w:t>
      </w:r>
    </w:p>
    <w:p w14:paraId="437781E0" w14:textId="64A8E0EC" w:rsidR="00954110" w:rsidRPr="00F00993"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motor de indução tem um conjugado nulo à velocidade síncrona (</w:t>
      </w:r>
      <m:oMath>
        <m:r>
          <w:rPr>
            <w:rFonts w:ascii="Cambria Math" w:hAnsi="Cambria Math" w:cs="Times New Roman"/>
            <w:color w:val="000000" w:themeColor="text1"/>
            <w:sz w:val="24"/>
            <w:szCs w:val="24"/>
            <w:rPrChange w:id="2581" w:author="Jacyeude Araújo" w:date="2019-10-02T13:03:00Z">
              <w:rPr>
                <w:rFonts w:ascii="Cambria Math" w:hAnsi="Cambria Math" w:cs="Times New Roman"/>
                <w:color w:val="000000" w:themeColor="text1"/>
                <w:sz w:val="24"/>
                <w:szCs w:val="24"/>
              </w:rPr>
            </w:rPrChange>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82"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2583"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2584" w:author="Jacyeude Araújo" w:date="2019-10-02T13:03:00Z">
              <w:rPr>
                <w:rFonts w:ascii="Cambria Math" w:hAnsi="Cambria Math" w:cs="Times New Roman"/>
                <w:color w:val="000000" w:themeColor="text1"/>
                <w:sz w:val="24"/>
                <w:szCs w:val="24"/>
              </w:rPr>
            </w:rPrChange>
          </w:rPr>
          <m:t>s=0</m:t>
        </m:r>
      </m:oMath>
      <w:r w:rsidR="009E0C14"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Change w:id="2585" w:author="Jacyeude Araújo" w:date="2019-10-02T13:03:00Z">
              <w:rPr>
                <w:rFonts w:ascii="Cambria Math" w:hAnsi="Cambria Math" w:cs="Times New Roman"/>
                <w:color w:val="000000" w:themeColor="text1"/>
                <w:sz w:val="24"/>
                <w:szCs w:val="24"/>
              </w:rPr>
            </w:rPrChange>
          </w:rPr>
          <m:t>T=0</m:t>
        </m:r>
      </m:oMath>
      <w:r w:rsidRPr="00F00993">
        <w:rPr>
          <w:rFonts w:ascii="Times New Roman" w:hAnsi="Times New Roman" w:cs="Times New Roman"/>
          <w:color w:val="000000" w:themeColor="text1"/>
          <w:sz w:val="24"/>
          <w:szCs w:val="24"/>
        </w:rPr>
        <w:t>.</w:t>
      </w:r>
    </w:p>
    <w:p w14:paraId="5ABE4A03" w14:textId="77777777" w:rsidR="00954110" w:rsidRPr="00F00993"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À medida que é aumentada a carga no eixo do motor, a sua velocidade diminui até um ponto onde o conjugado desenvolvido é máximo.</w:t>
      </w:r>
    </w:p>
    <w:p w14:paraId="512A348C" w14:textId="0ADE44CD" w:rsidR="00954110" w:rsidRPr="00F00993" w:rsidRDefault="00E8119B"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ins w:id="2586" w:author="Jacyeude Araújo" w:date="2019-10-02T10:34:00Z">
        <w:r w:rsidRPr="00F00993">
          <w:rPr>
            <w:rFonts w:ascii="Times New Roman" w:hAnsi="Times New Roman" w:cs="Times New Roman"/>
            <w:color w:val="000000" w:themeColor="text1"/>
            <w:sz w:val="24"/>
            <w:szCs w:val="24"/>
          </w:rPr>
          <w:t>A Figura 5</w:t>
        </w:r>
      </w:ins>
      <w:ins w:id="2587" w:author="Jacyeude Araújo" w:date="2019-10-02T10:35:00Z">
        <w:r w:rsidRPr="00F00993">
          <w:rPr>
            <w:rFonts w:ascii="Times New Roman" w:hAnsi="Times New Roman" w:cs="Times New Roman"/>
            <w:color w:val="000000" w:themeColor="text1"/>
            <w:sz w:val="24"/>
            <w:szCs w:val="24"/>
          </w:rPr>
          <w:t xml:space="preserve"> mostra a relação de desempenho através do gráfico. Para tanto, </w:t>
        </w:r>
      </w:ins>
      <w:del w:id="2588" w:author="Jacyeude Araújo" w:date="2019-10-02T10:35:00Z">
        <w:r w:rsidR="00954110" w:rsidRPr="00F00993" w:rsidDel="00E8119B">
          <w:rPr>
            <w:rFonts w:ascii="Times New Roman" w:hAnsi="Times New Roman" w:cs="Times New Roman"/>
            <w:color w:val="000000" w:themeColor="text1"/>
            <w:sz w:val="24"/>
            <w:szCs w:val="24"/>
          </w:rPr>
          <w:delText>Q</w:delText>
        </w:r>
      </w:del>
      <w:ins w:id="2589" w:author="Jacyeude Araújo" w:date="2019-10-02T10:35:00Z">
        <w:r w:rsidRPr="00F00993">
          <w:rPr>
            <w:rFonts w:ascii="Times New Roman" w:hAnsi="Times New Roman" w:cs="Times New Roman"/>
            <w:color w:val="000000" w:themeColor="text1"/>
            <w:sz w:val="24"/>
            <w:szCs w:val="24"/>
          </w:rPr>
          <w:t>q</w:t>
        </w:r>
      </w:ins>
      <w:r w:rsidR="00954110" w:rsidRPr="00F00993">
        <w:rPr>
          <w:rFonts w:ascii="Times New Roman" w:hAnsi="Times New Roman" w:cs="Times New Roman"/>
          <w:color w:val="000000" w:themeColor="text1"/>
          <w:sz w:val="24"/>
          <w:szCs w:val="24"/>
        </w:rPr>
        <w:t>ualquer acréscimo de carga além d</w:t>
      </w:r>
      <w:r w:rsidR="009E0C14" w:rsidRPr="00F00993">
        <w:rPr>
          <w:rFonts w:ascii="Times New Roman" w:hAnsi="Times New Roman" w:cs="Times New Roman"/>
          <w:color w:val="000000" w:themeColor="text1"/>
          <w:sz w:val="24"/>
          <w:szCs w:val="24"/>
        </w:rPr>
        <w:t>o</w:t>
      </w:r>
      <w:r w:rsidR="00954110" w:rsidRPr="00F00993">
        <w:rPr>
          <w:rFonts w:ascii="Times New Roman" w:hAnsi="Times New Roman" w:cs="Times New Roman"/>
          <w:color w:val="000000" w:themeColor="text1"/>
          <w:sz w:val="24"/>
          <w:szCs w:val="24"/>
        </w:rPr>
        <w:t xml:space="preserve"> ponto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590"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591" w:author="Jacyeude Araújo" w:date="2019-10-02T13:03:00Z">
                  <w:rPr>
                    <w:rFonts w:ascii="Cambria Math" w:hAnsi="Cambria Math" w:cs="Times New Roman"/>
                    <w:color w:val="000000" w:themeColor="text1"/>
                    <w:sz w:val="24"/>
                    <w:szCs w:val="24"/>
                  </w:rPr>
                </w:rPrChange>
              </w:rPr>
              <m:t>max</m:t>
            </m:r>
          </m:sub>
        </m:sSub>
      </m:oMath>
      <w:r w:rsidR="009E0C14" w:rsidRPr="00F00993">
        <w:rPr>
          <w:rFonts w:ascii="Times New Roman" w:eastAsiaTheme="minorEastAsia" w:hAnsi="Times New Roman" w:cs="Times New Roman"/>
          <w:color w:val="000000" w:themeColor="text1"/>
          <w:sz w:val="24"/>
          <w:szCs w:val="24"/>
        </w:rPr>
        <w:t xml:space="preserve"> </w:t>
      </w:r>
      <w:r w:rsidR="00954110" w:rsidRPr="00F00993">
        <w:rPr>
          <w:rFonts w:ascii="Times New Roman" w:hAnsi="Times New Roman" w:cs="Times New Roman"/>
          <w:color w:val="000000" w:themeColor="text1"/>
          <w:sz w:val="24"/>
          <w:szCs w:val="24"/>
        </w:rPr>
        <w:t xml:space="preserve">faz com a velocidade caia bruscamente, podendo </w:t>
      </w:r>
      <w:ins w:id="2592" w:author="Jacyeude Araújo" w:date="2019-10-02T10:35:00Z">
        <w:r w:rsidRPr="00F00993">
          <w:rPr>
            <w:rFonts w:ascii="Times New Roman" w:hAnsi="Times New Roman" w:cs="Times New Roman"/>
            <w:color w:val="000000" w:themeColor="text1"/>
            <w:sz w:val="24"/>
            <w:szCs w:val="24"/>
          </w:rPr>
          <w:t xml:space="preserve">em </w:t>
        </w:r>
      </w:ins>
      <w:r w:rsidR="00954110" w:rsidRPr="00F00993">
        <w:rPr>
          <w:rFonts w:ascii="Times New Roman" w:hAnsi="Times New Roman" w:cs="Times New Roman"/>
          <w:color w:val="000000" w:themeColor="text1"/>
          <w:sz w:val="24"/>
          <w:szCs w:val="24"/>
        </w:rPr>
        <w:t xml:space="preserve">algumas situações travar o </w:t>
      </w:r>
      <w:del w:id="2593" w:author="Jacyeude Araújo" w:date="2019-10-02T10:35:00Z">
        <w:r w:rsidR="00954110" w:rsidRPr="00F00993" w:rsidDel="00E8119B">
          <w:rPr>
            <w:rFonts w:ascii="Times New Roman" w:hAnsi="Times New Roman" w:cs="Times New Roman"/>
            <w:color w:val="000000" w:themeColor="text1"/>
            <w:sz w:val="24"/>
            <w:szCs w:val="24"/>
          </w:rPr>
          <w:delText>rotor.</w:delText>
        </w:r>
      </w:del>
      <w:ins w:id="2594" w:author="Jacyeude Araújo" w:date="2019-10-02T10:35:00Z">
        <w:r w:rsidRPr="00F00993">
          <w:rPr>
            <w:rFonts w:ascii="Times New Roman" w:hAnsi="Times New Roman" w:cs="Times New Roman"/>
            <w:color w:val="000000" w:themeColor="text1"/>
            <w:sz w:val="24"/>
            <w:szCs w:val="24"/>
          </w:rPr>
          <w:t>rotor. []</w:t>
        </w:r>
      </w:ins>
    </w:p>
    <w:p w14:paraId="2E645D36" w14:textId="204BCB16" w:rsidR="000D4BCD" w:rsidRPr="00F00993" w:rsidRDefault="000D4BCD">
      <w:pPr>
        <w:pStyle w:val="Legenda"/>
        <w:keepNext/>
        <w:jc w:val="center"/>
        <w:rPr>
          <w:ins w:id="2595" w:author="Jacyeude Araújo" w:date="2019-10-02T10:15:00Z"/>
          <w:rFonts w:ascii="Times New Roman" w:hAnsi="Times New Roman" w:cs="Times New Roman"/>
          <w:i w:val="0"/>
          <w:iCs w:val="0"/>
          <w:color w:val="000000" w:themeColor="text1"/>
          <w:sz w:val="22"/>
          <w:szCs w:val="22"/>
          <w:rPrChange w:id="2596" w:author="Jacyeude Araújo" w:date="2019-10-02T13:03:00Z">
            <w:rPr>
              <w:ins w:id="2597" w:author="Jacyeude Araújo" w:date="2019-10-02T10:15:00Z"/>
            </w:rPr>
          </w:rPrChange>
        </w:rPr>
        <w:pPrChange w:id="2598" w:author="Jacyeude Araújo" w:date="2019-10-02T10:15:00Z">
          <w:pPr>
            <w:pStyle w:val="Legenda"/>
          </w:pPr>
        </w:pPrChange>
      </w:pPr>
      <w:ins w:id="2599" w:author="Jacyeude Araújo" w:date="2019-10-02T10:15:00Z">
        <w:r w:rsidRPr="00F00993">
          <w:rPr>
            <w:rFonts w:ascii="Times New Roman" w:hAnsi="Times New Roman" w:cs="Times New Roman"/>
            <w:i w:val="0"/>
            <w:iCs w:val="0"/>
            <w:color w:val="000000" w:themeColor="text1"/>
            <w:sz w:val="22"/>
            <w:szCs w:val="22"/>
            <w:rPrChange w:id="2600"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60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60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60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5</w:t>
      </w:r>
      <w:ins w:id="2604" w:author="Jacyeude Araújo" w:date="2019-10-02T10:15:00Z">
        <w:r w:rsidRPr="00F00993">
          <w:rPr>
            <w:rFonts w:ascii="Times New Roman" w:hAnsi="Times New Roman" w:cs="Times New Roman"/>
            <w:i w:val="0"/>
            <w:iCs w:val="0"/>
            <w:color w:val="000000" w:themeColor="text1"/>
            <w:sz w:val="22"/>
            <w:szCs w:val="22"/>
            <w:rPrChange w:id="260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606" w:author="Jacyeude Araújo" w:date="2019-10-02T13:03:00Z">
              <w:rPr/>
            </w:rPrChange>
          </w:rPr>
          <w:t xml:space="preserve"> - Gráfico de conjugado x velocidade</w:t>
        </w:r>
      </w:ins>
    </w:p>
    <w:p w14:paraId="17727C81" w14:textId="77777777" w:rsidR="003639A3" w:rsidRPr="00F00993" w:rsidRDefault="00954110">
      <w:pPr>
        <w:keepNext/>
        <w:spacing w:line="360" w:lineRule="auto"/>
        <w:jc w:val="center"/>
        <w:rPr>
          <w:ins w:id="2607" w:author="Jacyeude Araújo" w:date="2019-10-01T19:09:00Z"/>
          <w:rFonts w:ascii="Times New Roman" w:hAnsi="Times New Roman" w:cs="Times New Roman"/>
          <w:color w:val="000000" w:themeColor="text1"/>
          <w:rPrChange w:id="2608" w:author="Jacyeude Araújo" w:date="2019-10-02T13:03:00Z">
            <w:rPr>
              <w:ins w:id="2609" w:author="Jacyeude Araújo" w:date="2019-10-01T19:09:00Z"/>
            </w:rPr>
          </w:rPrChange>
        </w:rPr>
      </w:pPr>
      <w:r w:rsidRPr="00F00993">
        <w:rPr>
          <w:rFonts w:ascii="Times New Roman" w:hAnsi="Times New Roman" w:cs="Times New Roman"/>
          <w:noProof/>
          <w:color w:val="000000" w:themeColor="text1"/>
          <w:lang w:eastAsia="pt-BR"/>
          <w:rPrChange w:id="2610"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BEC3B74" wp14:editId="52DBDD80">
            <wp:extent cx="3415030" cy="174056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b="11206"/>
                    <a:stretch/>
                  </pic:blipFill>
                  <pic:spPr bwMode="auto">
                    <a:xfrm>
                      <a:off x="0" y="0"/>
                      <a:ext cx="3415030" cy="1740569"/>
                    </a:xfrm>
                    <a:prstGeom prst="rect">
                      <a:avLst/>
                    </a:prstGeom>
                    <a:noFill/>
                    <a:ln>
                      <a:noFill/>
                    </a:ln>
                    <a:extLst>
                      <a:ext uri="{53640926-AAD7-44D8-BBD7-CCE9431645EC}">
                        <a14:shadowObscured xmlns:a14="http://schemas.microsoft.com/office/drawing/2010/main"/>
                      </a:ext>
                    </a:extLst>
                  </pic:spPr>
                </pic:pic>
              </a:graphicData>
            </a:graphic>
          </wp:inline>
        </w:drawing>
      </w:r>
    </w:p>
    <w:p w14:paraId="2CCC218B" w14:textId="5744B7EF" w:rsidR="00954110" w:rsidRPr="00F00993" w:rsidRDefault="003639A3">
      <w:pPr>
        <w:pStyle w:val="Legenda"/>
        <w:jc w:val="center"/>
        <w:rPr>
          <w:ins w:id="2611" w:author="Jacyeude Araújo" w:date="2019-10-01T19:09:00Z"/>
          <w:rFonts w:ascii="Times New Roman" w:hAnsi="Times New Roman" w:cs="Times New Roman"/>
          <w:color w:val="000000" w:themeColor="text1"/>
        </w:rPr>
        <w:pPrChange w:id="2612" w:author="Jacyeude Araújo" w:date="2019-10-01T19:09:00Z">
          <w:pPr>
            <w:keepNext/>
            <w:spacing w:line="360" w:lineRule="auto"/>
            <w:jc w:val="center"/>
          </w:pPr>
        </w:pPrChange>
      </w:pPr>
      <w:bookmarkStart w:id="2613" w:name="_Toc20849493"/>
      <w:ins w:id="2614" w:author="Jacyeude Araújo" w:date="2019-10-01T19:09:00Z">
        <w:r w:rsidRPr="00F00993">
          <w:rPr>
            <w:rFonts w:ascii="Times New Roman" w:hAnsi="Times New Roman" w:cs="Times New Roman"/>
            <w:i w:val="0"/>
            <w:iCs w:val="0"/>
            <w:color w:val="000000" w:themeColor="text1"/>
            <w:sz w:val="22"/>
            <w:szCs w:val="22"/>
            <w:rPrChange w:id="2615" w:author="Jacyeude Araújo" w:date="2019-10-02T13:03:00Z">
              <w:rPr>
                <w:i/>
                <w:iCs/>
              </w:rPr>
            </w:rPrChange>
          </w:rPr>
          <w:t>Fonte: [10]</w:t>
        </w:r>
        <w:bookmarkEnd w:id="2613"/>
      </w:ins>
    </w:p>
    <w:p w14:paraId="193A1EE0" w14:textId="22BD037C" w:rsidR="003639A3" w:rsidRPr="00F00993" w:rsidDel="003639A3" w:rsidRDefault="003639A3">
      <w:pPr>
        <w:keepNext/>
        <w:spacing w:line="360" w:lineRule="auto"/>
        <w:rPr>
          <w:del w:id="2616" w:author="Jacyeude Araújo" w:date="2019-10-01T19:09:00Z"/>
          <w:rFonts w:ascii="Times New Roman" w:hAnsi="Times New Roman" w:cs="Times New Roman"/>
          <w:color w:val="000000" w:themeColor="text1"/>
        </w:rPr>
        <w:pPrChange w:id="2617" w:author="Jacyeude Araújo" w:date="2019-10-01T19:09:00Z">
          <w:pPr>
            <w:keepNext/>
            <w:spacing w:line="360" w:lineRule="auto"/>
            <w:jc w:val="center"/>
          </w:pPr>
        </w:pPrChange>
      </w:pPr>
    </w:p>
    <w:p w14:paraId="2E2F9575" w14:textId="78466490" w:rsidR="00954110" w:rsidRPr="00F00993" w:rsidDel="003639A3" w:rsidRDefault="00954110" w:rsidP="00954110">
      <w:pPr>
        <w:pStyle w:val="Legenda"/>
        <w:jc w:val="center"/>
        <w:rPr>
          <w:del w:id="2618" w:author="Jacyeude Araújo" w:date="2019-10-01T19:09:00Z"/>
          <w:rFonts w:ascii="Times New Roman" w:hAnsi="Times New Roman" w:cs="Times New Roman"/>
          <w:color w:val="000000" w:themeColor="text1"/>
          <w:sz w:val="24"/>
          <w:szCs w:val="24"/>
        </w:rPr>
      </w:pPr>
      <w:del w:id="2619" w:author="Jacyeude Araújo" w:date="2019-10-01T19:09:00Z">
        <w:r w:rsidRPr="00F00993" w:rsidDel="003639A3">
          <w:rPr>
            <w:rFonts w:ascii="Times New Roman" w:hAnsi="Times New Roman" w:cs="Times New Roman"/>
            <w:i w:val="0"/>
            <w:iCs w:val="0"/>
            <w:color w:val="000000" w:themeColor="text1"/>
          </w:rPr>
          <w:delText xml:space="preserve">Figura </w:delText>
        </w:r>
        <w:r w:rsidRPr="00F00993" w:rsidDel="003639A3">
          <w:rPr>
            <w:rFonts w:ascii="Times New Roman" w:hAnsi="Times New Roman" w:cs="Times New Roman"/>
            <w:color w:val="000000" w:themeColor="text1"/>
            <w:rPrChange w:id="2620" w:author="Jacyeude Araújo" w:date="2019-10-02T13:03:00Z">
              <w:rPr>
                <w:rFonts w:ascii="Times New Roman" w:hAnsi="Times New Roman" w:cs="Times New Roman"/>
                <w:color w:val="000000" w:themeColor="text1"/>
              </w:rPr>
            </w:rPrChange>
          </w:rPr>
          <w:fldChar w:fldCharType="begin"/>
        </w:r>
        <w:r w:rsidRPr="00F00993" w:rsidDel="003639A3">
          <w:rPr>
            <w:rFonts w:ascii="Times New Roman" w:hAnsi="Times New Roman" w:cs="Times New Roman"/>
            <w:i w:val="0"/>
            <w:iCs w:val="0"/>
            <w:color w:val="000000" w:themeColor="text1"/>
          </w:rPr>
          <w:delInstrText xml:space="preserve"> SEQ Figura \* ARABIC </w:delInstrText>
        </w:r>
        <w:r w:rsidRPr="00F00993" w:rsidDel="003639A3">
          <w:rPr>
            <w:rFonts w:ascii="Times New Roman" w:hAnsi="Times New Roman" w:cs="Times New Roman"/>
            <w:color w:val="000000" w:themeColor="text1"/>
            <w:rPrChange w:id="2621" w:author="Jacyeude Araújo" w:date="2019-10-02T13:03:00Z">
              <w:rPr>
                <w:rFonts w:ascii="Times New Roman" w:hAnsi="Times New Roman" w:cs="Times New Roman"/>
                <w:color w:val="000000" w:themeColor="text1"/>
              </w:rPr>
            </w:rPrChange>
          </w:rPr>
          <w:fldChar w:fldCharType="separate"/>
        </w:r>
        <w:r w:rsidR="00EE7A76" w:rsidRPr="00F00993" w:rsidDel="003639A3">
          <w:rPr>
            <w:rFonts w:ascii="Times New Roman" w:hAnsi="Times New Roman" w:cs="Times New Roman"/>
            <w:i w:val="0"/>
            <w:iCs w:val="0"/>
            <w:noProof/>
            <w:color w:val="000000" w:themeColor="text1"/>
          </w:rPr>
          <w:delText>5</w:delText>
        </w:r>
        <w:r w:rsidRPr="00F00993" w:rsidDel="003639A3">
          <w:rPr>
            <w:rFonts w:ascii="Times New Roman" w:hAnsi="Times New Roman" w:cs="Times New Roman"/>
            <w:color w:val="000000" w:themeColor="text1"/>
            <w:rPrChange w:id="2622" w:author="Jacyeude Araújo" w:date="2019-10-02T13:03:00Z">
              <w:rPr>
                <w:rFonts w:ascii="Times New Roman" w:hAnsi="Times New Roman" w:cs="Times New Roman"/>
                <w:color w:val="000000" w:themeColor="text1"/>
              </w:rPr>
            </w:rPrChange>
          </w:rPr>
          <w:fldChar w:fldCharType="end"/>
        </w:r>
        <w:r w:rsidRPr="00F00993" w:rsidDel="003639A3">
          <w:rPr>
            <w:rFonts w:ascii="Times New Roman" w:hAnsi="Times New Roman" w:cs="Times New Roman"/>
            <w:i w:val="0"/>
            <w:iCs w:val="0"/>
            <w:color w:val="000000" w:themeColor="text1"/>
          </w:rPr>
          <w:delText xml:space="preserve"> - </w:delText>
        </w:r>
        <w:r w:rsidR="009E0C14" w:rsidRPr="00F00993" w:rsidDel="003639A3">
          <w:rPr>
            <w:rFonts w:ascii="Times New Roman" w:hAnsi="Times New Roman" w:cs="Times New Roman"/>
            <w:i w:val="0"/>
            <w:iCs w:val="0"/>
            <w:color w:val="000000" w:themeColor="text1"/>
          </w:rPr>
          <w:delText>Gráfico</w:delText>
        </w:r>
        <w:r w:rsidRPr="00F00993" w:rsidDel="003639A3">
          <w:rPr>
            <w:rFonts w:ascii="Times New Roman" w:hAnsi="Times New Roman" w:cs="Times New Roman"/>
            <w:i w:val="0"/>
            <w:iCs w:val="0"/>
            <w:color w:val="000000" w:themeColor="text1"/>
          </w:rPr>
          <w:delText xml:space="preserve"> de conjugado x velocidade</w:delText>
        </w:r>
        <w:r w:rsidR="00C727BA" w:rsidRPr="00F00993" w:rsidDel="003639A3">
          <w:rPr>
            <w:rFonts w:ascii="Times New Roman" w:hAnsi="Times New Roman" w:cs="Times New Roman"/>
            <w:i w:val="0"/>
            <w:iCs w:val="0"/>
            <w:color w:val="000000" w:themeColor="text1"/>
          </w:rPr>
          <w:delText>. Fonte: [10]</w:delText>
        </w:r>
      </w:del>
    </w:p>
    <w:p w14:paraId="0599C954" w14:textId="77777777" w:rsidR="00954110" w:rsidRPr="00F00993"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Sendo:</w:t>
      </w:r>
    </w:p>
    <w:p w14:paraId="77CD4925" w14:textId="21F507CE" w:rsidR="00954110" w:rsidRPr="00F00993" w:rsidRDefault="000E2D34"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623"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624" w:author="Jacyeude Araújo" w:date="2019-10-02T13:03:00Z">
                  <w:rPr>
                    <w:rFonts w:ascii="Cambria Math" w:hAnsi="Cambria Math" w:cs="Times New Roman"/>
                    <w:color w:val="000000" w:themeColor="text1"/>
                    <w:sz w:val="24"/>
                    <w:szCs w:val="24"/>
                  </w:rPr>
                </w:rPrChange>
              </w:rPr>
              <m:t>p</m:t>
            </m:r>
          </m:sub>
        </m:sSub>
      </m:oMath>
      <w:r w:rsidR="00954110" w:rsidRPr="00F00993">
        <w:rPr>
          <w:rFonts w:ascii="Times New Roman" w:hAnsi="Times New Roman" w:cs="Times New Roman"/>
          <w:color w:val="000000" w:themeColor="text1"/>
          <w:sz w:val="24"/>
          <w:szCs w:val="24"/>
        </w:rPr>
        <w:t xml:space="preserve"> = conjugado de partida: é o conjugado com o motor travado, ou torque desenvolvido na partida do motor.</w:t>
      </w:r>
    </w:p>
    <w:p w14:paraId="197C0209" w14:textId="074874E7" w:rsidR="00954110" w:rsidRPr="00F00993" w:rsidRDefault="000E2D34"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625"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626" w:author="Jacyeude Araújo" w:date="2019-10-02T13:03:00Z">
                  <w:rPr>
                    <w:rFonts w:ascii="Cambria Math" w:hAnsi="Cambria Math" w:cs="Times New Roman"/>
                    <w:color w:val="000000" w:themeColor="text1"/>
                    <w:sz w:val="24"/>
                    <w:szCs w:val="24"/>
                  </w:rPr>
                </w:rPrChange>
              </w:rPr>
              <m:t>min</m:t>
            </m:r>
          </m:sub>
        </m:sSub>
      </m:oMath>
      <w:r w:rsidR="00954110" w:rsidRPr="00F00993">
        <w:rPr>
          <w:rFonts w:ascii="Times New Roman" w:hAnsi="Times New Roman" w:cs="Times New Roman"/>
          <w:color w:val="000000" w:themeColor="text1"/>
          <w:sz w:val="24"/>
          <w:szCs w:val="24"/>
        </w:rPr>
        <w:t xml:space="preserve"> = conjugado mínimo: é o menor valor de conjugado obtido desde velocidade zero até a velocidade correspondente ao conjugado máximo.</w:t>
      </w:r>
    </w:p>
    <w:p w14:paraId="4566D4D5" w14:textId="77777777" w:rsidR="00954110" w:rsidRPr="00F00993"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F00993">
        <w:rPr>
          <w:rFonts w:ascii="Times New Roman" w:hAnsi="Times New Roman" w:cs="Times New Roman"/>
          <w:color w:val="000000" w:themeColor="text1"/>
          <w:sz w:val="24"/>
          <w:szCs w:val="24"/>
        </w:rPr>
        <w:lastRenderedPageBreak/>
        <w:t>Tmáx</w:t>
      </w:r>
      <w:proofErr w:type="spellEnd"/>
      <w:r w:rsidRPr="00F00993">
        <w:rPr>
          <w:rFonts w:ascii="Times New Roman" w:hAnsi="Times New Roman" w:cs="Times New Roman"/>
          <w:color w:val="000000" w:themeColor="text1"/>
          <w:sz w:val="24"/>
          <w:szCs w:val="24"/>
        </w:rPr>
        <w:t xml:space="preserve"> = conjugado máximo: é o máximo valor de conjugado que o rotor pode desenvolver </w:t>
      </w:r>
      <w:r w:rsidRPr="00F00993">
        <w:rPr>
          <w:rFonts w:ascii="Times New Roman" w:hAnsi="Times New Roman" w:cs="Times New Roman"/>
          <w:i/>
          <w:iCs/>
          <w:color w:val="000000" w:themeColor="text1"/>
          <w:sz w:val="24"/>
          <w:szCs w:val="24"/>
        </w:rPr>
        <w:t>sem travar o eixo</w:t>
      </w:r>
      <w:r w:rsidRPr="00F00993">
        <w:rPr>
          <w:rFonts w:ascii="Times New Roman" w:hAnsi="Times New Roman" w:cs="Times New Roman"/>
          <w:color w:val="000000" w:themeColor="text1"/>
          <w:sz w:val="24"/>
          <w:szCs w:val="24"/>
        </w:rPr>
        <w:t>.</w:t>
      </w:r>
    </w:p>
    <w:p w14:paraId="14FFC6C0" w14:textId="6F439CE7" w:rsidR="00954110" w:rsidRPr="00F00993" w:rsidRDefault="000E2D34"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627"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628" w:author="Jacyeude Araújo" w:date="2019-10-02T13:03:00Z">
                  <w:rPr>
                    <w:rFonts w:ascii="Cambria Math" w:hAnsi="Cambria Math" w:cs="Times New Roman"/>
                    <w:color w:val="000000" w:themeColor="text1"/>
                    <w:sz w:val="24"/>
                    <w:szCs w:val="24"/>
                  </w:rPr>
                </w:rPrChange>
              </w:rPr>
              <m:t>nom</m:t>
            </m:r>
          </m:sub>
        </m:sSub>
      </m:oMath>
      <w:r w:rsidR="00954110" w:rsidRPr="00F00993">
        <w:rPr>
          <w:rFonts w:ascii="Times New Roman" w:hAnsi="Times New Roman" w:cs="Times New Roman"/>
          <w:color w:val="000000" w:themeColor="text1"/>
          <w:sz w:val="24"/>
          <w:szCs w:val="24"/>
        </w:rPr>
        <w:t xml:space="preserve">= conjugado nominal: é o conjugado que o motor fornece com carga nominal no eixo. Normalmente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629"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630" w:author="Jacyeude Araújo" w:date="2019-10-02T13:03:00Z">
                  <w:rPr>
                    <w:rFonts w:ascii="Cambria Math" w:hAnsi="Cambria Math" w:cs="Times New Roman"/>
                    <w:color w:val="000000" w:themeColor="text1"/>
                    <w:sz w:val="24"/>
                    <w:szCs w:val="24"/>
                  </w:rPr>
                </w:rPrChange>
              </w:rPr>
              <m:t>nom</m:t>
            </m:r>
          </m:sub>
        </m:sSub>
      </m:oMath>
      <w:r w:rsidR="00954110" w:rsidRPr="00F00993">
        <w:rPr>
          <w:rFonts w:ascii="Times New Roman" w:hAnsi="Times New Roman" w:cs="Times New Roman"/>
          <w:color w:val="000000" w:themeColor="text1"/>
          <w:sz w:val="24"/>
          <w:szCs w:val="24"/>
        </w:rPr>
        <w:t xml:space="preserve"> ocorre com </w:t>
      </w:r>
      <m:oMath>
        <m:r>
          <w:rPr>
            <w:rFonts w:ascii="Cambria Math" w:hAnsi="Cambria Math" w:cs="Times New Roman"/>
            <w:color w:val="000000" w:themeColor="text1"/>
            <w:sz w:val="24"/>
            <w:szCs w:val="24"/>
            <w:rPrChange w:id="2631" w:author="Jacyeude Araújo" w:date="2019-10-02T13:03:00Z">
              <w:rPr>
                <w:rFonts w:ascii="Cambria Math" w:hAnsi="Cambria Math" w:cs="Times New Roman"/>
                <w:color w:val="000000" w:themeColor="text1"/>
                <w:sz w:val="24"/>
                <w:szCs w:val="24"/>
              </w:rPr>
            </w:rPrChange>
          </w:rPr>
          <m:t>s</m:t>
        </m:r>
      </m:oMath>
      <w:r w:rsidR="00954110" w:rsidRPr="00F00993">
        <w:rPr>
          <w:rFonts w:ascii="Times New Roman" w:hAnsi="Times New Roman" w:cs="Times New Roman"/>
          <w:color w:val="000000" w:themeColor="text1"/>
          <w:sz w:val="24"/>
          <w:szCs w:val="24"/>
        </w:rPr>
        <w:t xml:space="preserve"> entre 2 e 5%.</w:t>
      </w:r>
    </w:p>
    <w:p w14:paraId="33785F49" w14:textId="17F4B272" w:rsidR="00954110" w:rsidRPr="00F00993" w:rsidRDefault="000E2D34"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2632" w:author="Jacyeude Araújo" w:date="2019-10-02T13:03:00Z">
                  <w:rPr>
                    <w:rFonts w:ascii="Cambria Math" w:hAnsi="Cambria Math" w:cs="Times New Roman"/>
                    <w:color w:val="000000" w:themeColor="text1"/>
                    <w:sz w:val="24"/>
                    <w:szCs w:val="24"/>
                  </w:rPr>
                </w:rPrChange>
              </w:rPr>
              <m:t>T</m:t>
            </m:r>
          </m:e>
          <m:sub>
            <m:r>
              <w:rPr>
                <w:rFonts w:ascii="Cambria Math" w:hAnsi="Cambria Math" w:cs="Times New Roman"/>
                <w:color w:val="000000" w:themeColor="text1"/>
                <w:sz w:val="24"/>
                <w:szCs w:val="24"/>
                <w:rPrChange w:id="2633" w:author="Jacyeude Araújo" w:date="2019-10-02T13:03:00Z">
                  <w:rPr>
                    <w:rFonts w:ascii="Cambria Math" w:hAnsi="Cambria Math" w:cs="Times New Roman"/>
                    <w:color w:val="000000" w:themeColor="text1"/>
                    <w:sz w:val="24"/>
                    <w:szCs w:val="24"/>
                  </w:rPr>
                </w:rPrChange>
              </w:rPr>
              <m:t>vazio</m:t>
            </m:r>
          </m:sub>
        </m:sSub>
      </m:oMath>
      <w:r w:rsidR="00954110" w:rsidRPr="00F00993">
        <w:rPr>
          <w:rFonts w:ascii="Times New Roman" w:hAnsi="Times New Roman" w:cs="Times New Roman"/>
          <w:color w:val="000000" w:themeColor="text1"/>
          <w:sz w:val="24"/>
          <w:szCs w:val="24"/>
        </w:rPr>
        <w:t xml:space="preserve"> = conjugado para o motor operando sem carga. Representa o conjugado sem carga no eixo.</w:t>
      </w:r>
    </w:p>
    <w:p w14:paraId="145DF4EA" w14:textId="635E6D75" w:rsidR="005D123F" w:rsidRPr="00786B28" w:rsidRDefault="005D123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3F383F" w14:textId="33B862EA" w:rsidR="00237B3E" w:rsidRPr="00786B28" w:rsidRDefault="00237B3E" w:rsidP="003A29F5">
      <w:pPr>
        <w:pStyle w:val="Ttulo2"/>
        <w:rPr>
          <w:rFonts w:ascii="Times New Roman" w:hAnsi="Times New Roman" w:cs="Times New Roman"/>
          <w:b/>
          <w:bCs/>
          <w:color w:val="000000" w:themeColor="text1"/>
        </w:rPr>
      </w:pPr>
      <w:bookmarkStart w:id="2634" w:name="_Toc20921292"/>
      <w:r w:rsidRPr="00786B28">
        <w:rPr>
          <w:rFonts w:ascii="Times New Roman" w:hAnsi="Times New Roman" w:cs="Times New Roman"/>
          <w:b/>
          <w:bCs/>
          <w:color w:val="000000" w:themeColor="text1"/>
        </w:rPr>
        <w:t>1.</w:t>
      </w:r>
      <w:r w:rsidR="003A29F5" w:rsidRPr="00786B28">
        <w:rPr>
          <w:rFonts w:ascii="Times New Roman" w:hAnsi="Times New Roman" w:cs="Times New Roman"/>
          <w:b/>
          <w:bCs/>
          <w:color w:val="000000" w:themeColor="text1"/>
        </w:rPr>
        <w:t>2</w:t>
      </w:r>
      <w:r w:rsidRPr="00786B28">
        <w:rPr>
          <w:rFonts w:ascii="Times New Roman" w:hAnsi="Times New Roman" w:cs="Times New Roman"/>
          <w:b/>
          <w:bCs/>
          <w:color w:val="000000" w:themeColor="text1"/>
        </w:rPr>
        <w:t xml:space="preserve"> Fal</w:t>
      </w:r>
      <w:r w:rsidR="003775A8" w:rsidRPr="00786B28">
        <w:rPr>
          <w:rFonts w:ascii="Times New Roman" w:hAnsi="Times New Roman" w:cs="Times New Roman"/>
          <w:b/>
          <w:bCs/>
          <w:color w:val="000000" w:themeColor="text1"/>
        </w:rPr>
        <w:t>has no Motor de Indução Trifásico</w:t>
      </w:r>
      <w:bookmarkEnd w:id="2634"/>
    </w:p>
    <w:p w14:paraId="236B4DF9" w14:textId="669B0253" w:rsidR="007B0AF9" w:rsidRPr="00F00993" w:rsidRDefault="007B0AF9" w:rsidP="00E463DB">
      <w:pPr>
        <w:spacing w:after="0" w:line="360" w:lineRule="auto"/>
        <w:ind w:firstLine="1440"/>
        <w:jc w:val="both"/>
        <w:rPr>
          <w:rFonts w:ascii="Times New Roman" w:hAnsi="Times New Roman" w:cs="Times New Roman"/>
          <w:color w:val="000000" w:themeColor="text1"/>
          <w:sz w:val="24"/>
          <w:szCs w:val="24"/>
        </w:rPr>
      </w:pPr>
    </w:p>
    <w:p w14:paraId="63B5252F" w14:textId="75E451CF" w:rsidR="007B0AF9" w:rsidRPr="00F00993" w:rsidDel="00EF026F" w:rsidRDefault="0045080B" w:rsidP="00E463DB">
      <w:pPr>
        <w:spacing w:after="0" w:line="360" w:lineRule="auto"/>
        <w:ind w:firstLine="1440"/>
        <w:jc w:val="both"/>
        <w:rPr>
          <w:del w:id="2635" w:author="Jacyeude Araújo" w:date="2019-10-02T10:22: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 condições diversas as quais está sujeito o motor de indução, o conduz a diferentes maneiras de falhas que se propagam no motor podem ser internas ou externas. Neste trabalho serão abordadas falhas externas</w:t>
      </w:r>
      <w:r w:rsidR="003775A8"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que podem se classificar da seguinte forma</w:t>
      </w:r>
      <w:del w:id="2636" w:author="Jacyeude Araújo" w:date="2019-10-02T10:22:00Z">
        <w:r w:rsidR="007B0AF9" w:rsidRPr="00F00993" w:rsidDel="00EF026F">
          <w:rPr>
            <w:rFonts w:ascii="Times New Roman" w:hAnsi="Times New Roman" w:cs="Times New Roman"/>
            <w:color w:val="000000" w:themeColor="text1"/>
            <w:sz w:val="24"/>
            <w:szCs w:val="24"/>
          </w:rPr>
          <w:delText>:</w:delText>
        </w:r>
      </w:del>
      <w:ins w:id="2637" w:author="Jacyeude Araújo" w:date="2019-10-02T10:22:00Z">
        <w:r w:rsidR="00EF026F" w:rsidRPr="00F00993">
          <w:rPr>
            <w:rFonts w:ascii="Times New Roman" w:hAnsi="Times New Roman" w:cs="Times New Roman"/>
            <w:color w:val="000000" w:themeColor="text1"/>
            <w:sz w:val="24"/>
            <w:szCs w:val="24"/>
          </w:rPr>
          <w:t>[]:</w:t>
        </w:r>
      </w:ins>
    </w:p>
    <w:p w14:paraId="10672DB9" w14:textId="5693AA24" w:rsidR="0045080B" w:rsidRPr="00F00993" w:rsidRDefault="0045080B" w:rsidP="00EF026F">
      <w:pPr>
        <w:spacing w:after="0" w:line="360" w:lineRule="auto"/>
        <w:ind w:firstLine="1440"/>
        <w:jc w:val="both"/>
        <w:rPr>
          <w:ins w:id="2638" w:author="Jacyeude Araújo" w:date="2019-10-02T10:22:00Z"/>
          <w:rFonts w:ascii="Times New Roman" w:hAnsi="Times New Roman" w:cs="Times New Roman"/>
          <w:color w:val="000000" w:themeColor="text1"/>
          <w:sz w:val="24"/>
          <w:szCs w:val="24"/>
        </w:rPr>
      </w:pPr>
    </w:p>
    <w:p w14:paraId="79F30A5B" w14:textId="77777777" w:rsidR="00EF026F" w:rsidRPr="00F00993" w:rsidRDefault="00EF026F">
      <w:pPr>
        <w:spacing w:after="0" w:line="360" w:lineRule="auto"/>
        <w:ind w:firstLine="1440"/>
        <w:jc w:val="both"/>
        <w:rPr>
          <w:rFonts w:ascii="Times New Roman" w:hAnsi="Times New Roman" w:cs="Times New Roman"/>
          <w:color w:val="000000" w:themeColor="text1"/>
          <w:sz w:val="24"/>
          <w:szCs w:val="24"/>
        </w:rPr>
        <w:pPrChange w:id="2639" w:author="Jacyeude Araújo" w:date="2019-10-02T10:22:00Z">
          <w:pPr>
            <w:spacing w:after="0" w:line="276" w:lineRule="auto"/>
            <w:ind w:firstLine="1440"/>
            <w:jc w:val="both"/>
          </w:pPr>
        </w:pPrChange>
      </w:pPr>
    </w:p>
    <w:p w14:paraId="2A6FE65A" w14:textId="4A462E10"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1. </w:t>
      </w:r>
      <w:r w:rsidR="008A43F5" w:rsidRPr="00F00993">
        <w:rPr>
          <w:rFonts w:ascii="Times New Roman" w:hAnsi="Times New Roman" w:cs="Times New Roman"/>
          <w:color w:val="000000" w:themeColor="text1"/>
          <w:sz w:val="24"/>
          <w:szCs w:val="24"/>
        </w:rPr>
        <w:t>Desbalanceamento no eixo</w:t>
      </w:r>
    </w:p>
    <w:p w14:paraId="21E4E4D6" w14:textId="77777777"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2. Fase única</w:t>
      </w:r>
    </w:p>
    <w:p w14:paraId="652BACEC" w14:textId="77777777"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3. Tensão de alimentação desequilibrada</w:t>
      </w:r>
    </w:p>
    <w:p w14:paraId="5795C900" w14:textId="77777777"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4. Rotor bloqueado</w:t>
      </w:r>
    </w:p>
    <w:p w14:paraId="284CFB17" w14:textId="77777777"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5. Reversão de fase</w:t>
      </w:r>
    </w:p>
    <w:p w14:paraId="15CF2F77" w14:textId="7C218ECB"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6. Falta de aterramento</w:t>
      </w:r>
    </w:p>
    <w:p w14:paraId="79FDA0A2" w14:textId="5030336C" w:rsidR="007B0AF9" w:rsidRPr="00F00993" w:rsidRDefault="007B0AF9"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7. </w:t>
      </w:r>
      <w:r w:rsidR="008A43F5" w:rsidRPr="004532B4">
        <w:rPr>
          <w:rFonts w:ascii="Times New Roman" w:hAnsi="Times New Roman" w:cs="Times New Roman"/>
          <w:color w:val="000000" w:themeColor="text1"/>
          <w:sz w:val="24"/>
          <w:szCs w:val="24"/>
        </w:rPr>
        <w:t>Desnível</w:t>
      </w:r>
      <w:r w:rsidR="008A43F5" w:rsidRPr="00F00993">
        <w:rPr>
          <w:rFonts w:ascii="Times New Roman" w:hAnsi="Times New Roman" w:cs="Times New Roman"/>
          <w:color w:val="000000" w:themeColor="text1"/>
          <w:sz w:val="24"/>
          <w:szCs w:val="24"/>
        </w:rPr>
        <w:t xml:space="preserve"> na base</w:t>
      </w:r>
    </w:p>
    <w:p w14:paraId="49A05780" w14:textId="69C20013" w:rsidR="007B0AF9" w:rsidRPr="00F00993" w:rsidRDefault="007B0AF9" w:rsidP="00E463DB">
      <w:pPr>
        <w:spacing w:after="0" w:line="360" w:lineRule="auto"/>
        <w:ind w:firstLine="1440"/>
        <w:jc w:val="both"/>
        <w:rPr>
          <w:rFonts w:ascii="Times New Roman" w:hAnsi="Times New Roman" w:cs="Times New Roman"/>
          <w:color w:val="000000" w:themeColor="text1"/>
          <w:sz w:val="24"/>
          <w:szCs w:val="24"/>
        </w:rPr>
      </w:pPr>
    </w:p>
    <w:p w14:paraId="5289D4C2" w14:textId="471BFE70" w:rsidR="007B0AF9" w:rsidRPr="00F00993" w:rsidRDefault="007B0AF9"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Uma breve descrição de</w:t>
      </w:r>
      <w:r w:rsidR="0045080B" w:rsidRPr="00F00993">
        <w:rPr>
          <w:rFonts w:ascii="Times New Roman" w:hAnsi="Times New Roman" w:cs="Times New Roman"/>
          <w:color w:val="000000" w:themeColor="text1"/>
          <w:sz w:val="24"/>
          <w:szCs w:val="24"/>
        </w:rPr>
        <w:t>s</w:t>
      </w:r>
      <w:r w:rsidRPr="00F00993">
        <w:rPr>
          <w:rFonts w:ascii="Times New Roman" w:hAnsi="Times New Roman" w:cs="Times New Roman"/>
          <w:color w:val="000000" w:themeColor="text1"/>
          <w:sz w:val="24"/>
          <w:szCs w:val="24"/>
        </w:rPr>
        <w:t>s</w:t>
      </w:r>
      <w:r w:rsidR="0045080B" w:rsidRPr="00F00993">
        <w:rPr>
          <w:rFonts w:ascii="Times New Roman" w:hAnsi="Times New Roman" w:cs="Times New Roman"/>
          <w:color w:val="000000" w:themeColor="text1"/>
          <w:sz w:val="24"/>
          <w:szCs w:val="24"/>
        </w:rPr>
        <w:t>as</w:t>
      </w:r>
      <w:r w:rsidRPr="00F00993">
        <w:rPr>
          <w:rFonts w:ascii="Times New Roman" w:hAnsi="Times New Roman" w:cs="Times New Roman"/>
          <w:color w:val="000000" w:themeColor="text1"/>
          <w:sz w:val="24"/>
          <w:szCs w:val="24"/>
        </w:rPr>
        <w:t xml:space="preserve"> falhas e suas características é fornecida abaixo. A proteção desses motores é uma tarefa importante e desafiadora </w:t>
      </w:r>
      <w:r w:rsidR="008A43F5" w:rsidRPr="00F00993">
        <w:rPr>
          <w:rFonts w:ascii="Times New Roman" w:hAnsi="Times New Roman" w:cs="Times New Roman"/>
          <w:color w:val="000000" w:themeColor="text1"/>
          <w:sz w:val="24"/>
          <w:szCs w:val="24"/>
        </w:rPr>
        <w:t>no contexto de desenvolvimento atual</w:t>
      </w:r>
      <w:r w:rsidRPr="00F00993">
        <w:rPr>
          <w:rFonts w:ascii="Times New Roman" w:hAnsi="Times New Roman" w:cs="Times New Roman"/>
          <w:color w:val="000000" w:themeColor="text1"/>
          <w:sz w:val="24"/>
          <w:szCs w:val="24"/>
        </w:rPr>
        <w:t xml:space="preserve">. A utilização de </w:t>
      </w:r>
      <w:r w:rsidR="008A43F5" w:rsidRPr="00F00993">
        <w:rPr>
          <w:rFonts w:ascii="Times New Roman" w:hAnsi="Times New Roman" w:cs="Times New Roman"/>
          <w:color w:val="000000" w:themeColor="text1"/>
          <w:sz w:val="24"/>
          <w:szCs w:val="24"/>
        </w:rPr>
        <w:t xml:space="preserve">sistemas </w:t>
      </w:r>
      <w:r w:rsidRPr="00F00993">
        <w:rPr>
          <w:rFonts w:ascii="Times New Roman" w:hAnsi="Times New Roman" w:cs="Times New Roman"/>
          <w:color w:val="000000" w:themeColor="text1"/>
          <w:sz w:val="24"/>
          <w:szCs w:val="24"/>
        </w:rPr>
        <w:t xml:space="preserve">de proteção </w:t>
      </w:r>
      <w:r w:rsidR="008A43F5" w:rsidRPr="00F00993">
        <w:rPr>
          <w:rFonts w:ascii="Times New Roman" w:hAnsi="Times New Roman" w:cs="Times New Roman"/>
          <w:color w:val="000000" w:themeColor="text1"/>
          <w:sz w:val="24"/>
          <w:szCs w:val="24"/>
        </w:rPr>
        <w:t xml:space="preserve">e monitoramento de máquinas vem sendo </w:t>
      </w:r>
      <w:r w:rsidRPr="00F00993">
        <w:rPr>
          <w:rFonts w:ascii="Times New Roman" w:hAnsi="Times New Roman" w:cs="Times New Roman"/>
          <w:color w:val="000000" w:themeColor="text1"/>
          <w:sz w:val="24"/>
          <w:szCs w:val="24"/>
        </w:rPr>
        <w:t xml:space="preserve">amplamente difundida, objetivando monitorar e </w:t>
      </w:r>
      <w:r w:rsidR="008A43F5" w:rsidRPr="00F00993">
        <w:rPr>
          <w:rFonts w:ascii="Times New Roman" w:hAnsi="Times New Roman" w:cs="Times New Roman"/>
          <w:color w:val="000000" w:themeColor="text1"/>
          <w:sz w:val="24"/>
          <w:szCs w:val="24"/>
        </w:rPr>
        <w:t xml:space="preserve">até mesmo </w:t>
      </w:r>
      <w:r w:rsidRPr="00F00993">
        <w:rPr>
          <w:rFonts w:ascii="Times New Roman" w:hAnsi="Times New Roman" w:cs="Times New Roman"/>
          <w:color w:val="000000" w:themeColor="text1"/>
          <w:sz w:val="24"/>
          <w:szCs w:val="24"/>
        </w:rPr>
        <w:t>desconectar o motor em caso de falha. Porém o avanço das aplicações de monitoramento e diagnóstico de falha vem se modificando de acordo com a evolução</w:t>
      </w:r>
      <w:r w:rsidR="0045080B" w:rsidRPr="00F00993">
        <w:rPr>
          <w:rFonts w:ascii="Times New Roman" w:hAnsi="Times New Roman" w:cs="Times New Roman"/>
          <w:color w:val="000000" w:themeColor="text1"/>
          <w:sz w:val="24"/>
          <w:szCs w:val="24"/>
        </w:rPr>
        <w:t xml:space="preserve"> das </w:t>
      </w:r>
      <w:del w:id="2640" w:author="Jacyeude Araújo" w:date="2019-10-02T10:22:00Z">
        <w:r w:rsidR="0045080B" w:rsidRPr="00F00993" w:rsidDel="00EF026F">
          <w:rPr>
            <w:rFonts w:ascii="Times New Roman" w:hAnsi="Times New Roman" w:cs="Times New Roman"/>
            <w:color w:val="000000" w:themeColor="text1"/>
            <w:sz w:val="24"/>
            <w:szCs w:val="24"/>
          </w:rPr>
          <w:delText>aplicações.</w:delText>
        </w:r>
      </w:del>
      <w:ins w:id="2641" w:author="Jacyeude Araújo" w:date="2019-10-02T10:22:00Z">
        <w:r w:rsidR="00EF026F" w:rsidRPr="00F00993">
          <w:rPr>
            <w:rFonts w:ascii="Times New Roman" w:hAnsi="Times New Roman" w:cs="Times New Roman"/>
            <w:color w:val="000000" w:themeColor="text1"/>
            <w:sz w:val="24"/>
            <w:szCs w:val="24"/>
          </w:rPr>
          <w:t>aplicações. [</w:t>
        </w:r>
      </w:ins>
      <w:ins w:id="2642" w:author="Jacyeude Araújo" w:date="2019-10-02T10:18:00Z">
        <w:r w:rsidR="000D4BCD" w:rsidRPr="00F00993">
          <w:rPr>
            <w:rFonts w:ascii="Times New Roman" w:hAnsi="Times New Roman" w:cs="Times New Roman"/>
            <w:color w:val="000000" w:themeColor="text1"/>
            <w:sz w:val="24"/>
            <w:szCs w:val="24"/>
          </w:rPr>
          <w:t>]</w:t>
        </w:r>
      </w:ins>
    </w:p>
    <w:p w14:paraId="3FDFBD10" w14:textId="43923360" w:rsidR="0045080B" w:rsidRPr="00F00993" w:rsidRDefault="008A43F5"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Desbalanceamento no eixo</w:t>
      </w:r>
      <w:r w:rsidR="003775A8" w:rsidRPr="00F00993">
        <w:rPr>
          <w:rFonts w:ascii="Times New Roman" w:hAnsi="Times New Roman" w:cs="Times New Roman"/>
          <w:b/>
          <w:bCs/>
          <w:color w:val="000000" w:themeColor="text1"/>
          <w:sz w:val="24"/>
          <w:szCs w:val="24"/>
        </w:rPr>
        <w:t>:</w:t>
      </w:r>
    </w:p>
    <w:p w14:paraId="467E7508" w14:textId="63899F5B" w:rsidR="0045080B" w:rsidRPr="00F00993" w:rsidRDefault="008A43F5"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Um rotor excêntrico ou desbalanceado provoca variações no campo magnético entre os polos do estator e o rotor (altera o chamado </w:t>
      </w:r>
      <w:proofErr w:type="spellStart"/>
      <w:r w:rsidRPr="00F00993">
        <w:rPr>
          <w:rFonts w:ascii="Times New Roman" w:hAnsi="Times New Roman" w:cs="Times New Roman"/>
          <w:i/>
          <w:iCs/>
          <w:color w:val="000000" w:themeColor="text1"/>
          <w:sz w:val="24"/>
          <w:szCs w:val="24"/>
        </w:rPr>
        <w:t>air</w:t>
      </w:r>
      <w:proofErr w:type="spellEnd"/>
      <w:r w:rsidRPr="00F00993">
        <w:rPr>
          <w:rFonts w:ascii="Times New Roman" w:hAnsi="Times New Roman" w:cs="Times New Roman"/>
          <w:i/>
          <w:iCs/>
          <w:color w:val="000000" w:themeColor="text1"/>
          <w:sz w:val="24"/>
          <w:szCs w:val="24"/>
        </w:rPr>
        <w:t xml:space="preserve"> gap</w:t>
      </w:r>
      <w:r w:rsidRPr="00F00993">
        <w:rPr>
          <w:rFonts w:ascii="Times New Roman" w:hAnsi="Times New Roman" w:cs="Times New Roman"/>
          <w:color w:val="000000" w:themeColor="text1"/>
          <w:sz w:val="24"/>
          <w:szCs w:val="24"/>
        </w:rPr>
        <w:t xml:space="preserve"> – distância entre o rotor e o estator), causando alteração da frequência nominal de funcionamento do motor. [1]</w:t>
      </w:r>
    </w:p>
    <w:p w14:paraId="0EC802C1" w14:textId="77777777" w:rsidR="0045080B" w:rsidRPr="00F00993"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Fase única:</w:t>
      </w:r>
    </w:p>
    <w:p w14:paraId="06324480" w14:textId="45808267" w:rsidR="0045080B" w:rsidRPr="00F00993" w:rsidRDefault="0045080B"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Ocorre quando </w:t>
      </w:r>
      <w:r w:rsidR="003775A8" w:rsidRPr="00F00993">
        <w:rPr>
          <w:rFonts w:ascii="Times New Roman" w:hAnsi="Times New Roman" w:cs="Times New Roman"/>
          <w:color w:val="000000" w:themeColor="text1"/>
          <w:sz w:val="24"/>
          <w:szCs w:val="24"/>
        </w:rPr>
        <w:t>duas</w:t>
      </w:r>
      <w:r w:rsidRPr="00F00993">
        <w:rPr>
          <w:rFonts w:ascii="Times New Roman" w:hAnsi="Times New Roman" w:cs="Times New Roman"/>
          <w:color w:val="000000" w:themeColor="text1"/>
          <w:sz w:val="24"/>
          <w:szCs w:val="24"/>
        </w:rPr>
        <w:t xml:space="preserve"> d</w:t>
      </w:r>
      <w:r w:rsidR="003775A8" w:rsidRPr="00F00993">
        <w:rPr>
          <w:rFonts w:ascii="Times New Roman" w:hAnsi="Times New Roman" w:cs="Times New Roman"/>
          <w:color w:val="000000" w:themeColor="text1"/>
          <w:sz w:val="24"/>
          <w:szCs w:val="24"/>
        </w:rPr>
        <w:t>a</w:t>
      </w:r>
      <w:r w:rsidRPr="00F00993">
        <w:rPr>
          <w:rFonts w:ascii="Times New Roman" w:hAnsi="Times New Roman" w:cs="Times New Roman"/>
          <w:color w:val="000000" w:themeColor="text1"/>
          <w:sz w:val="24"/>
          <w:szCs w:val="24"/>
        </w:rPr>
        <w:t>s três linhas estão</w:t>
      </w:r>
      <w:r w:rsidR="003775A8" w:rsidRPr="00F00993">
        <w:rPr>
          <w:rFonts w:ascii="Times New Roman" w:hAnsi="Times New Roman" w:cs="Times New Roman"/>
          <w:color w:val="000000" w:themeColor="text1"/>
          <w:sz w:val="24"/>
          <w:szCs w:val="24"/>
        </w:rPr>
        <w:t xml:space="preserve"> em</w:t>
      </w:r>
      <w:r w:rsidRPr="00F00993">
        <w:rPr>
          <w:rFonts w:ascii="Times New Roman" w:hAnsi="Times New Roman" w:cs="Times New Roman"/>
          <w:color w:val="000000" w:themeColor="text1"/>
          <w:sz w:val="24"/>
          <w:szCs w:val="24"/>
        </w:rPr>
        <w:t xml:space="preserve"> abert</w:t>
      </w:r>
      <w:r w:rsidR="003775A8" w:rsidRPr="00F00993">
        <w:rPr>
          <w:rFonts w:ascii="Times New Roman" w:hAnsi="Times New Roman" w:cs="Times New Roman"/>
          <w:color w:val="000000" w:themeColor="text1"/>
          <w:sz w:val="24"/>
          <w:szCs w:val="24"/>
        </w:rPr>
        <w:t>o, desta forma m</w:t>
      </w:r>
      <w:r w:rsidRPr="00F00993">
        <w:rPr>
          <w:rFonts w:ascii="Times New Roman" w:hAnsi="Times New Roman" w:cs="Times New Roman"/>
          <w:color w:val="000000" w:themeColor="text1"/>
          <w:sz w:val="24"/>
          <w:szCs w:val="24"/>
        </w:rPr>
        <w:t xml:space="preserve">ais corrente flui através das outras duas linhas e mais calor é gerado no enrolamento do estator. Nos sistemas de proteção tradicionais, um relé de unidade de disparo instantâneo de alto nível é usado </w:t>
      </w:r>
      <w:r w:rsidR="008A43F5"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 xml:space="preserve">. </w:t>
      </w:r>
    </w:p>
    <w:p w14:paraId="7CA24E59" w14:textId="1E8C62BF" w:rsidR="0045080B" w:rsidRPr="00F00993"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Tensão de alimentação desequilibrada:</w:t>
      </w:r>
    </w:p>
    <w:p w14:paraId="3061C17D" w14:textId="1AC93397" w:rsidR="0045080B" w:rsidRPr="00F00993" w:rsidDel="001A755F" w:rsidRDefault="0045080B" w:rsidP="00E463DB">
      <w:pPr>
        <w:spacing w:after="0" w:line="360" w:lineRule="auto"/>
        <w:ind w:firstLine="1440"/>
        <w:jc w:val="both"/>
        <w:rPr>
          <w:del w:id="2643" w:author="Jacyeude Araújo" w:date="2019-10-01T18:59: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Esta condição leva à redução da eficiência do motor, aumenta a temperatura do motor e a corrente de carga total desequilibrada excessiva </w:t>
      </w:r>
      <w:r w:rsidR="00C727BA" w:rsidRPr="00F00993">
        <w:rPr>
          <w:rFonts w:ascii="Times New Roman" w:hAnsi="Times New Roman" w:cs="Times New Roman"/>
          <w:color w:val="000000" w:themeColor="text1"/>
          <w:sz w:val="24"/>
          <w:szCs w:val="24"/>
        </w:rPr>
        <w:t>[12]</w:t>
      </w:r>
      <w:r w:rsidRPr="00F00993">
        <w:rPr>
          <w:rFonts w:ascii="Times New Roman" w:hAnsi="Times New Roman" w:cs="Times New Roman"/>
          <w:color w:val="000000" w:themeColor="text1"/>
          <w:sz w:val="24"/>
          <w:szCs w:val="24"/>
        </w:rPr>
        <w:t xml:space="preserve">. </w:t>
      </w:r>
      <w:del w:id="2644" w:author="Jacyeude Araújo" w:date="2019-10-01T18:59:00Z">
        <w:r w:rsidRPr="00F00993" w:rsidDel="001A755F">
          <w:rPr>
            <w:rFonts w:ascii="Times New Roman" w:hAnsi="Times New Roman" w:cs="Times New Roman"/>
            <w:color w:val="000000" w:themeColor="text1"/>
            <w:sz w:val="24"/>
            <w:szCs w:val="24"/>
          </w:rPr>
          <w:delText xml:space="preserve">Tensões e correntes trifásicas durante uma alimentação desequilibrada são mostradas na </w:delText>
        </w:r>
        <w:r w:rsidR="00C727BA" w:rsidRPr="00F00993" w:rsidDel="001A755F">
          <w:rPr>
            <w:rFonts w:ascii="Times New Roman" w:hAnsi="Times New Roman" w:cs="Times New Roman"/>
            <w:color w:val="000000" w:themeColor="text1"/>
            <w:sz w:val="24"/>
            <w:szCs w:val="24"/>
          </w:rPr>
          <w:delText>f</w:delText>
        </w:r>
        <w:r w:rsidRPr="00F00993" w:rsidDel="001A755F">
          <w:rPr>
            <w:rFonts w:ascii="Times New Roman" w:hAnsi="Times New Roman" w:cs="Times New Roman"/>
            <w:color w:val="000000" w:themeColor="text1"/>
            <w:sz w:val="24"/>
            <w:szCs w:val="24"/>
          </w:rPr>
          <w:delText xml:space="preserve">igura </w:delText>
        </w:r>
        <w:r w:rsidR="00C727BA" w:rsidRPr="00F00993" w:rsidDel="001A755F">
          <w:rPr>
            <w:rFonts w:ascii="Times New Roman" w:hAnsi="Times New Roman" w:cs="Times New Roman"/>
            <w:color w:val="000000" w:themeColor="text1"/>
            <w:sz w:val="24"/>
            <w:szCs w:val="24"/>
          </w:rPr>
          <w:delText>6</w:delText>
        </w:r>
        <w:r w:rsidRPr="00F00993" w:rsidDel="001A755F">
          <w:rPr>
            <w:rFonts w:ascii="Times New Roman" w:hAnsi="Times New Roman" w:cs="Times New Roman"/>
            <w:color w:val="000000" w:themeColor="text1"/>
            <w:sz w:val="24"/>
            <w:szCs w:val="24"/>
          </w:rPr>
          <w:delText>.</w:delText>
        </w:r>
      </w:del>
    </w:p>
    <w:p w14:paraId="3A885859" w14:textId="1BB22A7F" w:rsidR="00C727BA" w:rsidRPr="00F00993" w:rsidRDefault="0045080B" w:rsidP="00C727B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projeto de proteção deve detectar a condição de sobrecorrente durante a alimentação desbalanceada </w:t>
      </w:r>
      <w:r w:rsidR="00C727BA"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w:t>
      </w:r>
    </w:p>
    <w:p w14:paraId="31B02E6C" w14:textId="6BD38975" w:rsidR="00C727BA" w:rsidRPr="00F00993" w:rsidDel="001A755F" w:rsidRDefault="00FD765A" w:rsidP="00C727BA">
      <w:pPr>
        <w:keepNext/>
        <w:spacing w:after="0" w:line="360" w:lineRule="auto"/>
        <w:jc w:val="center"/>
        <w:rPr>
          <w:del w:id="2645" w:author="Jacyeude Araújo" w:date="2019-10-01T18:59:00Z"/>
          <w:rFonts w:ascii="Times New Roman" w:hAnsi="Times New Roman" w:cs="Times New Roman"/>
          <w:color w:val="000000" w:themeColor="text1"/>
        </w:rPr>
      </w:pPr>
      <w:commentRangeStart w:id="2646"/>
      <w:del w:id="2647" w:author="Jacyeude Araújo" w:date="2019-10-01T18:59:00Z">
        <w:r w:rsidRPr="00F00993" w:rsidDel="001A755F">
          <w:rPr>
            <w:rFonts w:ascii="Times New Roman" w:hAnsi="Times New Roman" w:cs="Times New Roman"/>
            <w:noProof/>
            <w:color w:val="000000" w:themeColor="text1"/>
            <w:sz w:val="24"/>
            <w:szCs w:val="24"/>
            <w:lang w:eastAsia="pt-BR"/>
            <w:rPrChange w:id="264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4579C39" wp14:editId="11FE1714">
              <wp:extent cx="3737810" cy="2109467"/>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3296" b="25837"/>
                      <a:stretch/>
                    </pic:blipFill>
                    <pic:spPr bwMode="auto">
                      <a:xfrm>
                        <a:off x="0" y="0"/>
                        <a:ext cx="3738361" cy="2109778"/>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46"/>
        <w:r w:rsidR="00DB42F0" w:rsidRPr="00F00993" w:rsidDel="001A755F">
          <w:rPr>
            <w:rStyle w:val="Refdecomentrio"/>
            <w:color w:val="000000" w:themeColor="text1"/>
            <w:rPrChange w:id="2649" w:author="Jacyeude Araújo" w:date="2019-10-02T13:03:00Z">
              <w:rPr>
                <w:rStyle w:val="Refdecomentrio"/>
              </w:rPr>
            </w:rPrChange>
          </w:rPr>
          <w:commentReference w:id="2646"/>
        </w:r>
      </w:del>
    </w:p>
    <w:p w14:paraId="77C40502" w14:textId="263B5883" w:rsidR="00781E04" w:rsidRPr="00F00993" w:rsidDel="001A755F" w:rsidRDefault="00C727BA" w:rsidP="00C727BA">
      <w:pPr>
        <w:pStyle w:val="Legenda"/>
        <w:jc w:val="center"/>
        <w:rPr>
          <w:del w:id="2650" w:author="Jacyeude Araújo" w:date="2019-10-01T18:59:00Z"/>
          <w:rFonts w:ascii="Times New Roman" w:hAnsi="Times New Roman" w:cs="Times New Roman"/>
          <w:color w:val="000000" w:themeColor="text1"/>
        </w:rPr>
      </w:pPr>
      <w:del w:id="2651" w:author="Jacyeude Araújo" w:date="2019-10-01T18:59:00Z">
        <w:r w:rsidRPr="00F00993" w:rsidDel="001A755F">
          <w:rPr>
            <w:rFonts w:ascii="Times New Roman" w:hAnsi="Times New Roman" w:cs="Times New Roman"/>
            <w:i w:val="0"/>
            <w:iCs w:val="0"/>
            <w:color w:val="000000" w:themeColor="text1"/>
          </w:rPr>
          <w:delText xml:space="preserve">Figura </w:delText>
        </w:r>
        <w:r w:rsidRPr="00F00993" w:rsidDel="001A755F">
          <w:rPr>
            <w:rFonts w:ascii="Times New Roman" w:hAnsi="Times New Roman" w:cs="Times New Roman"/>
            <w:color w:val="000000" w:themeColor="text1"/>
            <w:rPrChange w:id="2652" w:author="Jacyeude Araújo" w:date="2019-10-02T13:03:00Z">
              <w:rPr>
                <w:rFonts w:ascii="Times New Roman" w:hAnsi="Times New Roman" w:cs="Times New Roman"/>
                <w:color w:val="000000" w:themeColor="text1"/>
              </w:rPr>
            </w:rPrChange>
          </w:rPr>
          <w:fldChar w:fldCharType="begin"/>
        </w:r>
        <w:r w:rsidRPr="00F00993" w:rsidDel="001A755F">
          <w:rPr>
            <w:rFonts w:ascii="Times New Roman" w:hAnsi="Times New Roman" w:cs="Times New Roman"/>
            <w:i w:val="0"/>
            <w:iCs w:val="0"/>
            <w:color w:val="000000" w:themeColor="text1"/>
          </w:rPr>
          <w:delInstrText xml:space="preserve"> SEQ Figura \* ARABIC </w:delInstrText>
        </w:r>
        <w:r w:rsidRPr="00F00993" w:rsidDel="001A755F">
          <w:rPr>
            <w:rFonts w:ascii="Times New Roman" w:hAnsi="Times New Roman" w:cs="Times New Roman"/>
            <w:color w:val="000000" w:themeColor="text1"/>
            <w:rPrChange w:id="2653" w:author="Jacyeude Araújo" w:date="2019-10-02T13:03:00Z">
              <w:rPr>
                <w:rFonts w:ascii="Times New Roman" w:hAnsi="Times New Roman" w:cs="Times New Roman"/>
                <w:color w:val="000000" w:themeColor="text1"/>
              </w:rPr>
            </w:rPrChange>
          </w:rPr>
          <w:fldChar w:fldCharType="separate"/>
        </w:r>
        <w:r w:rsidR="00EE7A76" w:rsidRPr="00F00993" w:rsidDel="001A755F">
          <w:rPr>
            <w:rFonts w:ascii="Times New Roman" w:hAnsi="Times New Roman" w:cs="Times New Roman"/>
            <w:i w:val="0"/>
            <w:iCs w:val="0"/>
            <w:noProof/>
            <w:color w:val="000000" w:themeColor="text1"/>
          </w:rPr>
          <w:delText>6</w:delText>
        </w:r>
        <w:r w:rsidRPr="00F00993" w:rsidDel="001A755F">
          <w:rPr>
            <w:rFonts w:ascii="Times New Roman" w:hAnsi="Times New Roman" w:cs="Times New Roman"/>
            <w:color w:val="000000" w:themeColor="text1"/>
            <w:rPrChange w:id="2654" w:author="Jacyeude Araújo" w:date="2019-10-02T13:03:00Z">
              <w:rPr>
                <w:rFonts w:ascii="Times New Roman" w:hAnsi="Times New Roman" w:cs="Times New Roman"/>
                <w:color w:val="000000" w:themeColor="text1"/>
              </w:rPr>
            </w:rPrChange>
          </w:rPr>
          <w:fldChar w:fldCharType="end"/>
        </w:r>
        <w:r w:rsidRPr="00F00993" w:rsidDel="001A755F">
          <w:rPr>
            <w:rFonts w:ascii="Times New Roman" w:hAnsi="Times New Roman" w:cs="Times New Roman"/>
            <w:i w:val="0"/>
            <w:iCs w:val="0"/>
            <w:color w:val="000000" w:themeColor="text1"/>
          </w:rPr>
          <w:delText xml:space="preserve"> - Voltagem e correntes </w:delText>
        </w:r>
        <w:r w:rsidR="00277580" w:rsidRPr="00F00993" w:rsidDel="001A755F">
          <w:rPr>
            <w:rFonts w:ascii="Times New Roman" w:hAnsi="Times New Roman" w:cs="Times New Roman"/>
            <w:i w:val="0"/>
            <w:iCs w:val="0"/>
            <w:color w:val="000000" w:themeColor="text1"/>
          </w:rPr>
          <w:delText>trifásicas</w:delText>
        </w:r>
        <w:r w:rsidRPr="00F00993" w:rsidDel="001A755F">
          <w:rPr>
            <w:rFonts w:ascii="Times New Roman" w:hAnsi="Times New Roman" w:cs="Times New Roman"/>
            <w:i w:val="0"/>
            <w:iCs w:val="0"/>
            <w:color w:val="000000" w:themeColor="text1"/>
          </w:rPr>
          <w:delText xml:space="preserve"> de um motor de indução com desbalanceamento de tensão. fonte: Adaptado de [10]</w:delText>
        </w:r>
      </w:del>
    </w:p>
    <w:p w14:paraId="38A51660" w14:textId="77777777" w:rsidR="00FD765A" w:rsidRPr="00F00993"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Rotor bloqueado</w:t>
      </w:r>
    </w:p>
    <w:p w14:paraId="6455B95D" w14:textId="42B8AD98" w:rsidR="00FD765A" w:rsidRPr="00F00993" w:rsidRDefault="006B2AB5"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w:t>
      </w:r>
      <w:r w:rsidR="00FD765A" w:rsidRPr="00F00993">
        <w:rPr>
          <w:rFonts w:ascii="Times New Roman" w:hAnsi="Times New Roman" w:cs="Times New Roman"/>
          <w:color w:val="000000" w:themeColor="text1"/>
          <w:sz w:val="24"/>
          <w:szCs w:val="24"/>
        </w:rPr>
        <w:t xml:space="preserve"> corrente pode ser quase seis vezes o seu valor nominal durante essa condição </w:t>
      </w:r>
      <w:r w:rsidR="00C727BA" w:rsidRPr="00F00993">
        <w:rPr>
          <w:rFonts w:ascii="Times New Roman" w:hAnsi="Times New Roman" w:cs="Times New Roman"/>
          <w:color w:val="000000" w:themeColor="text1"/>
          <w:sz w:val="24"/>
          <w:szCs w:val="24"/>
        </w:rPr>
        <w:t>[12]</w:t>
      </w:r>
      <w:r w:rsidR="00FD765A"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w:t>
      </w:r>
      <w:r w:rsidR="00FD765A" w:rsidRPr="00F00993">
        <w:rPr>
          <w:rFonts w:ascii="Times New Roman" w:hAnsi="Times New Roman" w:cs="Times New Roman"/>
          <w:color w:val="000000" w:themeColor="text1"/>
          <w:sz w:val="24"/>
          <w:szCs w:val="24"/>
        </w:rPr>
        <w:t xml:space="preserve">Existem muitas causas para que essa falha ocorra, por exemplo, se o eixo do rotor estiver conectado </w:t>
      </w:r>
      <w:del w:id="2655" w:author="Mauro Sérgio Silva Pinto" w:date="2019-09-27T10:38:00Z">
        <w:r w:rsidR="00FD765A" w:rsidRPr="00F00993" w:rsidDel="00FD47FA">
          <w:rPr>
            <w:rFonts w:ascii="Times New Roman" w:hAnsi="Times New Roman" w:cs="Times New Roman"/>
            <w:color w:val="000000" w:themeColor="text1"/>
            <w:sz w:val="24"/>
            <w:szCs w:val="24"/>
          </w:rPr>
          <w:delText>a</w:delText>
        </w:r>
      </w:del>
      <w:ins w:id="2656" w:author="Mauro Sérgio Silva Pinto" w:date="2019-09-27T10:38:00Z">
        <w:r w:rsidR="00FD47FA" w:rsidRPr="00F00993">
          <w:rPr>
            <w:rFonts w:ascii="Times New Roman" w:hAnsi="Times New Roman" w:cs="Times New Roman"/>
            <w:color w:val="000000" w:themeColor="text1"/>
            <w:sz w:val="24"/>
            <w:szCs w:val="24"/>
          </w:rPr>
          <w:t>à</w:t>
        </w:r>
      </w:ins>
      <w:r w:rsidR="00FD765A" w:rsidRPr="00F00993">
        <w:rPr>
          <w:rFonts w:ascii="Times New Roman" w:hAnsi="Times New Roman" w:cs="Times New Roman"/>
          <w:color w:val="000000" w:themeColor="text1"/>
          <w:sz w:val="24"/>
          <w:szCs w:val="24"/>
        </w:rPr>
        <w:t xml:space="preserve"> carrega</w:t>
      </w:r>
      <w:del w:id="2657" w:author="Mauro Sérgio Silva Pinto" w:date="2019-09-27T10:37:00Z">
        <w:r w:rsidR="00FD765A" w:rsidRPr="00F00993" w:rsidDel="00FD47FA">
          <w:rPr>
            <w:rFonts w:ascii="Times New Roman" w:hAnsi="Times New Roman" w:cs="Times New Roman"/>
            <w:color w:val="000000" w:themeColor="text1"/>
            <w:sz w:val="24"/>
            <w:szCs w:val="24"/>
          </w:rPr>
          <w:delText>r</w:delText>
        </w:r>
      </w:del>
      <w:ins w:id="2658" w:author="Mauro Sérgio Silva Pinto" w:date="2019-09-27T10:38:00Z">
        <w:r w:rsidR="00FD47FA" w:rsidRPr="00F00993">
          <w:rPr>
            <w:rFonts w:ascii="Times New Roman" w:hAnsi="Times New Roman" w:cs="Times New Roman"/>
            <w:color w:val="000000" w:themeColor="text1"/>
            <w:sz w:val="24"/>
            <w:szCs w:val="24"/>
          </w:rPr>
          <w:t>,</w:t>
        </w:r>
      </w:ins>
      <w:r w:rsidR="00FD765A" w:rsidRPr="00F00993">
        <w:rPr>
          <w:rFonts w:ascii="Times New Roman" w:hAnsi="Times New Roman" w:cs="Times New Roman"/>
          <w:color w:val="000000" w:themeColor="text1"/>
          <w:sz w:val="24"/>
          <w:szCs w:val="24"/>
        </w:rPr>
        <w:t xml:space="preserve"> </w:t>
      </w:r>
      <w:del w:id="2659" w:author="Mauro Sérgio Silva Pinto" w:date="2019-09-27T10:38:00Z">
        <w:r w:rsidR="00FD765A" w:rsidRPr="00F00993" w:rsidDel="00FD47FA">
          <w:rPr>
            <w:rFonts w:ascii="Times New Roman" w:hAnsi="Times New Roman" w:cs="Times New Roman"/>
            <w:color w:val="000000" w:themeColor="text1"/>
            <w:sz w:val="24"/>
            <w:szCs w:val="24"/>
          </w:rPr>
          <w:delText xml:space="preserve">o motor pode experimentar condições bloqueadas do rotor. </w:delText>
        </w:r>
      </w:del>
      <w:r w:rsidRPr="00F00993">
        <w:rPr>
          <w:rFonts w:ascii="Times New Roman" w:hAnsi="Times New Roman" w:cs="Times New Roman"/>
          <w:color w:val="000000" w:themeColor="text1"/>
          <w:sz w:val="24"/>
          <w:szCs w:val="24"/>
        </w:rPr>
        <w:t>Devido a essa elevação de</w:t>
      </w:r>
      <w:del w:id="2660" w:author="Mauro Sérgio Silva Pinto" w:date="2019-09-27T10:38:00Z">
        <w:r w:rsidRPr="00F00993" w:rsidDel="00FD47FA">
          <w:rPr>
            <w:rFonts w:ascii="Times New Roman" w:hAnsi="Times New Roman" w:cs="Times New Roman"/>
            <w:color w:val="000000" w:themeColor="text1"/>
            <w:sz w:val="24"/>
            <w:szCs w:val="24"/>
          </w:rPr>
          <w:delText xml:space="preserve"> corrente</w:delText>
        </w:r>
        <w:r w:rsidR="00FD765A" w:rsidRPr="00F00993" w:rsidDel="00FD47FA">
          <w:rPr>
            <w:rFonts w:ascii="Times New Roman" w:hAnsi="Times New Roman" w:cs="Times New Roman"/>
            <w:color w:val="000000" w:themeColor="text1"/>
            <w:sz w:val="24"/>
            <w:szCs w:val="24"/>
          </w:rPr>
          <w:delText xml:space="preserve"> leva ao</w:delText>
        </w:r>
        <w:r w:rsidRPr="00F00993" w:rsidDel="00FD47FA">
          <w:rPr>
            <w:rFonts w:ascii="Times New Roman" w:hAnsi="Times New Roman" w:cs="Times New Roman"/>
            <w:color w:val="000000" w:themeColor="text1"/>
            <w:sz w:val="24"/>
            <w:szCs w:val="24"/>
          </w:rPr>
          <w:delText xml:space="preserve"> superaquecimento</w:delText>
        </w:r>
        <w:r w:rsidR="00FD765A" w:rsidRPr="00F00993" w:rsidDel="00FD47FA">
          <w:rPr>
            <w:rFonts w:ascii="Times New Roman" w:hAnsi="Times New Roman" w:cs="Times New Roman"/>
            <w:color w:val="000000" w:themeColor="text1"/>
            <w:sz w:val="24"/>
            <w:szCs w:val="24"/>
          </w:rPr>
          <w:delText xml:space="preserve"> do rotor. Portanto</w:delText>
        </w:r>
      </w:del>
      <w:r w:rsidR="00FD765A" w:rsidRPr="00F00993">
        <w:rPr>
          <w:rFonts w:ascii="Times New Roman" w:hAnsi="Times New Roman" w:cs="Times New Roman"/>
          <w:color w:val="000000" w:themeColor="text1"/>
          <w:sz w:val="24"/>
          <w:szCs w:val="24"/>
        </w:rPr>
        <w:t>, a condição de rotor bloqueado não pode ser suportada por muito tempo.</w:t>
      </w:r>
    </w:p>
    <w:p w14:paraId="2398BDBE" w14:textId="7917DA14" w:rsidR="00FD765A" w:rsidRPr="00F00993"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 xml:space="preserve">Reversão de </w:t>
      </w:r>
      <w:r w:rsidR="006B2AB5" w:rsidRPr="00F00993">
        <w:rPr>
          <w:rFonts w:ascii="Times New Roman" w:hAnsi="Times New Roman" w:cs="Times New Roman"/>
          <w:b/>
          <w:bCs/>
          <w:color w:val="000000" w:themeColor="text1"/>
          <w:sz w:val="24"/>
          <w:szCs w:val="24"/>
        </w:rPr>
        <w:t>f</w:t>
      </w:r>
      <w:r w:rsidRPr="00F00993">
        <w:rPr>
          <w:rFonts w:ascii="Times New Roman" w:hAnsi="Times New Roman" w:cs="Times New Roman"/>
          <w:b/>
          <w:bCs/>
          <w:color w:val="000000" w:themeColor="text1"/>
          <w:sz w:val="24"/>
          <w:szCs w:val="24"/>
        </w:rPr>
        <w:t>ase</w:t>
      </w:r>
      <w:r w:rsidR="006B2AB5" w:rsidRPr="00F00993">
        <w:rPr>
          <w:rFonts w:ascii="Times New Roman" w:hAnsi="Times New Roman" w:cs="Times New Roman"/>
          <w:b/>
          <w:bCs/>
          <w:color w:val="000000" w:themeColor="text1"/>
          <w:sz w:val="24"/>
          <w:szCs w:val="24"/>
        </w:rPr>
        <w:t>:</w:t>
      </w:r>
    </w:p>
    <w:p w14:paraId="1D0A3D98" w14:textId="6791988B" w:rsidR="00FD765A" w:rsidRPr="00F00993" w:rsidRDefault="006B2AB5"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w:t>
      </w:r>
      <w:r w:rsidR="00FD765A" w:rsidRPr="00F00993">
        <w:rPr>
          <w:rFonts w:ascii="Times New Roman" w:hAnsi="Times New Roman" w:cs="Times New Roman"/>
          <w:color w:val="000000" w:themeColor="text1"/>
          <w:sz w:val="24"/>
          <w:szCs w:val="24"/>
        </w:rPr>
        <w:t xml:space="preserve">corre quando qualquer uma das duas fases é revertida da sequência normal, o que leva o motor a girar na direção oposta. Quando o motor começa a girar </w:t>
      </w:r>
      <w:r w:rsidRPr="00F00993">
        <w:rPr>
          <w:rFonts w:ascii="Times New Roman" w:hAnsi="Times New Roman" w:cs="Times New Roman"/>
          <w:color w:val="000000" w:themeColor="text1"/>
          <w:sz w:val="24"/>
          <w:szCs w:val="24"/>
        </w:rPr>
        <w:t>na direção oposta</w:t>
      </w:r>
      <w:r w:rsidR="00FD765A" w:rsidRPr="00F00993">
        <w:rPr>
          <w:rFonts w:ascii="Times New Roman" w:hAnsi="Times New Roman" w:cs="Times New Roman"/>
          <w:color w:val="000000" w:themeColor="text1"/>
          <w:sz w:val="24"/>
          <w:szCs w:val="24"/>
        </w:rPr>
        <w:t>, pode causar danos intensos</w:t>
      </w:r>
      <w:r w:rsidRPr="00F00993">
        <w:rPr>
          <w:rFonts w:ascii="Times New Roman" w:hAnsi="Times New Roman" w:cs="Times New Roman"/>
          <w:color w:val="000000" w:themeColor="text1"/>
          <w:sz w:val="24"/>
          <w:szCs w:val="24"/>
        </w:rPr>
        <w:t>, caso essa transição seja feita de forma abrupta</w:t>
      </w:r>
      <w:r w:rsidR="00FD765A" w:rsidRPr="00F00993">
        <w:rPr>
          <w:rFonts w:ascii="Times New Roman" w:hAnsi="Times New Roman" w:cs="Times New Roman"/>
          <w:color w:val="000000" w:themeColor="text1"/>
          <w:sz w:val="24"/>
          <w:szCs w:val="24"/>
        </w:rPr>
        <w:t xml:space="preserve">. Portanto, essa condição deve ser corrigida </w:t>
      </w:r>
      <w:r w:rsidR="00FB0FF2" w:rsidRPr="00F00993">
        <w:rPr>
          <w:rFonts w:ascii="Times New Roman" w:hAnsi="Times New Roman" w:cs="Times New Roman"/>
          <w:color w:val="000000" w:themeColor="text1"/>
          <w:sz w:val="24"/>
          <w:szCs w:val="24"/>
        </w:rPr>
        <w:t>imediatamente [1].</w:t>
      </w:r>
    </w:p>
    <w:p w14:paraId="2CE9AD5D" w14:textId="5EA51B4C" w:rsidR="00FD765A" w:rsidRPr="00F00993"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t>Falta de aterramento</w:t>
      </w:r>
      <w:r w:rsidR="006B2AB5" w:rsidRPr="00F00993">
        <w:rPr>
          <w:rFonts w:ascii="Times New Roman" w:hAnsi="Times New Roman" w:cs="Times New Roman"/>
          <w:b/>
          <w:bCs/>
          <w:color w:val="000000" w:themeColor="text1"/>
          <w:sz w:val="24"/>
          <w:szCs w:val="24"/>
        </w:rPr>
        <w:t>:</w:t>
      </w:r>
    </w:p>
    <w:p w14:paraId="7662EFB9" w14:textId="37AD3385" w:rsidR="00FD765A" w:rsidRPr="00F00993" w:rsidRDefault="00FD765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falhas </w:t>
      </w:r>
      <w:r w:rsidR="006B2AB5" w:rsidRPr="00F00993">
        <w:rPr>
          <w:rFonts w:ascii="Times New Roman" w:hAnsi="Times New Roman" w:cs="Times New Roman"/>
          <w:color w:val="000000" w:themeColor="text1"/>
          <w:sz w:val="24"/>
          <w:szCs w:val="24"/>
        </w:rPr>
        <w:t>por ausência de</w:t>
      </w:r>
      <w:r w:rsidRPr="00F00993">
        <w:rPr>
          <w:rFonts w:ascii="Times New Roman" w:hAnsi="Times New Roman" w:cs="Times New Roman"/>
          <w:color w:val="000000" w:themeColor="text1"/>
          <w:sz w:val="24"/>
          <w:szCs w:val="24"/>
        </w:rPr>
        <w:t xml:space="preserve"> aterramento ocorrem quando qualquer uma das fases toca o solo. Os efeitos dessa falha são intensos, como causar riscos à segurança humana </w:t>
      </w:r>
      <w:r w:rsidR="006B2AB5" w:rsidRPr="00F00993">
        <w:rPr>
          <w:rFonts w:ascii="Times New Roman" w:hAnsi="Times New Roman" w:cs="Times New Roman"/>
          <w:color w:val="000000" w:themeColor="text1"/>
          <w:sz w:val="24"/>
          <w:szCs w:val="24"/>
        </w:rPr>
        <w:t>e interferência</w:t>
      </w:r>
      <w:r w:rsidRPr="00F00993">
        <w:rPr>
          <w:rFonts w:ascii="Times New Roman" w:hAnsi="Times New Roman" w:cs="Times New Roman"/>
          <w:color w:val="000000" w:themeColor="text1"/>
          <w:sz w:val="24"/>
          <w:szCs w:val="24"/>
        </w:rPr>
        <w:t xml:space="preserve"> nas </w:t>
      </w:r>
      <w:r w:rsidR="00C727BA" w:rsidRPr="00F00993">
        <w:rPr>
          <w:rFonts w:ascii="Times New Roman" w:hAnsi="Times New Roman" w:cs="Times New Roman"/>
          <w:color w:val="000000" w:themeColor="text1"/>
          <w:sz w:val="24"/>
          <w:szCs w:val="24"/>
        </w:rPr>
        <w:t>operações nominais do motor</w:t>
      </w:r>
      <w:r w:rsidRPr="00F00993">
        <w:rPr>
          <w:rFonts w:ascii="Times New Roman" w:hAnsi="Times New Roman" w:cs="Times New Roman"/>
          <w:color w:val="000000" w:themeColor="text1"/>
          <w:sz w:val="24"/>
          <w:szCs w:val="24"/>
        </w:rPr>
        <w:t>. Pode ser detectado medindo a corrente de fuga ao solo</w:t>
      </w:r>
      <w:r w:rsidR="00207572" w:rsidRPr="00F00993">
        <w:rPr>
          <w:rFonts w:ascii="Times New Roman" w:hAnsi="Times New Roman" w:cs="Times New Roman"/>
          <w:color w:val="000000" w:themeColor="text1"/>
          <w:sz w:val="24"/>
          <w:szCs w:val="24"/>
        </w:rPr>
        <w:t xml:space="preserve"> </w:t>
      </w:r>
      <w:r w:rsidR="00C727BA" w:rsidRPr="00F00993">
        <w:rPr>
          <w:rFonts w:ascii="Times New Roman" w:hAnsi="Times New Roman" w:cs="Times New Roman"/>
          <w:color w:val="000000" w:themeColor="text1"/>
          <w:sz w:val="24"/>
          <w:szCs w:val="24"/>
        </w:rPr>
        <w:t>[1]</w:t>
      </w:r>
      <w:r w:rsidR="00FB0FF2" w:rsidRPr="00F00993">
        <w:rPr>
          <w:rFonts w:ascii="Times New Roman" w:hAnsi="Times New Roman" w:cs="Times New Roman"/>
          <w:color w:val="000000" w:themeColor="text1"/>
          <w:sz w:val="24"/>
          <w:szCs w:val="24"/>
        </w:rPr>
        <w:t>.</w:t>
      </w:r>
    </w:p>
    <w:p w14:paraId="05EEC4AC" w14:textId="77777777" w:rsidR="006B2AB5" w:rsidRPr="00F00993" w:rsidRDefault="006B2AB5" w:rsidP="00E463DB">
      <w:pPr>
        <w:spacing w:after="0" w:line="360" w:lineRule="auto"/>
        <w:ind w:firstLine="1440"/>
        <w:jc w:val="both"/>
        <w:rPr>
          <w:rFonts w:ascii="Times New Roman" w:hAnsi="Times New Roman" w:cs="Times New Roman"/>
          <w:color w:val="000000" w:themeColor="text1"/>
          <w:sz w:val="24"/>
          <w:szCs w:val="24"/>
        </w:rPr>
      </w:pPr>
    </w:p>
    <w:p w14:paraId="4C93788E" w14:textId="639F112C" w:rsidR="00FD765A" w:rsidRPr="00F00993" w:rsidDel="000D4BCD" w:rsidRDefault="000D4BCD" w:rsidP="00E463DB">
      <w:pPr>
        <w:spacing w:after="0" w:line="360" w:lineRule="auto"/>
        <w:ind w:firstLine="1440"/>
        <w:jc w:val="both"/>
        <w:rPr>
          <w:del w:id="2661" w:author="Jacyeude Araújo" w:date="2019-10-02T10:17:00Z"/>
          <w:rFonts w:ascii="Times New Roman" w:hAnsi="Times New Roman" w:cs="Times New Roman"/>
          <w:b/>
          <w:bCs/>
          <w:color w:val="000000" w:themeColor="text1"/>
          <w:sz w:val="24"/>
          <w:szCs w:val="24"/>
        </w:rPr>
      </w:pPr>
      <w:ins w:id="2662" w:author="Jacyeude Araújo" w:date="2019-10-02T10:17:00Z">
        <w:r w:rsidRPr="00F00993">
          <w:rPr>
            <w:rFonts w:ascii="Times New Roman" w:hAnsi="Times New Roman" w:cs="Times New Roman"/>
            <w:b/>
            <w:bCs/>
            <w:color w:val="000000" w:themeColor="text1"/>
            <w:sz w:val="24"/>
            <w:szCs w:val="24"/>
            <w:rPrChange w:id="2663" w:author="Jacyeude Araújo" w:date="2019-10-02T13:03:00Z">
              <w:rPr>
                <w:rFonts w:ascii="Times New Roman" w:hAnsi="Times New Roman" w:cs="Times New Roman"/>
                <w:color w:val="000000" w:themeColor="text1"/>
                <w:sz w:val="24"/>
                <w:szCs w:val="24"/>
              </w:rPr>
            </w:rPrChange>
          </w:rPr>
          <w:t>Desnível na base</w:t>
        </w:r>
        <w:r w:rsidRPr="00F00993" w:rsidDel="000D4BCD">
          <w:rPr>
            <w:rFonts w:ascii="Times New Roman" w:hAnsi="Times New Roman" w:cs="Times New Roman"/>
            <w:b/>
            <w:bCs/>
            <w:color w:val="000000" w:themeColor="text1"/>
            <w:sz w:val="24"/>
            <w:szCs w:val="24"/>
          </w:rPr>
          <w:t xml:space="preserve"> </w:t>
        </w:r>
      </w:ins>
      <w:del w:id="2664" w:author="Jacyeude Araújo" w:date="2019-10-02T10:17:00Z">
        <w:r w:rsidR="00FD765A" w:rsidRPr="00F00993" w:rsidDel="000D4BCD">
          <w:rPr>
            <w:rFonts w:ascii="Times New Roman" w:hAnsi="Times New Roman" w:cs="Times New Roman"/>
            <w:b/>
            <w:bCs/>
            <w:color w:val="000000" w:themeColor="text1"/>
            <w:sz w:val="24"/>
            <w:szCs w:val="24"/>
          </w:rPr>
          <w:delText>Sob</w:delText>
        </w:r>
        <w:r w:rsidR="006B2AB5" w:rsidRPr="00F00993" w:rsidDel="000D4BCD">
          <w:rPr>
            <w:rFonts w:ascii="Times New Roman" w:hAnsi="Times New Roman" w:cs="Times New Roman"/>
            <w:b/>
            <w:bCs/>
            <w:color w:val="000000" w:themeColor="text1"/>
            <w:sz w:val="24"/>
            <w:szCs w:val="24"/>
          </w:rPr>
          <w:delText>re</w:delText>
        </w:r>
        <w:r w:rsidR="00FD765A" w:rsidRPr="00F00993" w:rsidDel="000D4BCD">
          <w:rPr>
            <w:rFonts w:ascii="Times New Roman" w:hAnsi="Times New Roman" w:cs="Times New Roman"/>
            <w:b/>
            <w:bCs/>
            <w:color w:val="000000" w:themeColor="text1"/>
            <w:sz w:val="24"/>
            <w:szCs w:val="24"/>
          </w:rPr>
          <w:delText xml:space="preserve"> tensão</w:delText>
        </w:r>
      </w:del>
    </w:p>
    <w:p w14:paraId="6862BF31" w14:textId="77777777" w:rsidR="000D4BCD" w:rsidRPr="00F00993" w:rsidRDefault="000D4BCD" w:rsidP="00E463DB">
      <w:pPr>
        <w:spacing w:after="0" w:line="360" w:lineRule="auto"/>
        <w:ind w:firstLine="1440"/>
        <w:jc w:val="both"/>
        <w:rPr>
          <w:ins w:id="2665" w:author="Jacyeude Araújo" w:date="2019-10-02T10:17:00Z"/>
          <w:rFonts w:ascii="Times New Roman" w:hAnsi="Times New Roman" w:cs="Times New Roman"/>
          <w:b/>
          <w:bCs/>
          <w:color w:val="000000" w:themeColor="text1"/>
          <w:sz w:val="24"/>
          <w:szCs w:val="24"/>
        </w:rPr>
      </w:pPr>
    </w:p>
    <w:p w14:paraId="1FECEC88" w14:textId="5DDE8A75" w:rsidR="00FD765A" w:rsidRPr="00F00993" w:rsidRDefault="00FD765A" w:rsidP="00E463DB">
      <w:pPr>
        <w:spacing w:after="0" w:line="360" w:lineRule="auto"/>
        <w:ind w:firstLine="1440"/>
        <w:jc w:val="both"/>
        <w:rPr>
          <w:ins w:id="2666" w:author="Jacyeude Araújo" w:date="2019-10-02T10:36:00Z"/>
          <w:rFonts w:ascii="Times New Roman" w:hAnsi="Times New Roman" w:cs="Times New Roman"/>
          <w:color w:val="000000" w:themeColor="text1"/>
          <w:sz w:val="24"/>
          <w:szCs w:val="24"/>
        </w:rPr>
      </w:pPr>
      <w:del w:id="2667" w:author="Jacyeude Araújo" w:date="2019-10-02T10:18:00Z">
        <w:r w:rsidRPr="00F00993" w:rsidDel="000D4BCD">
          <w:rPr>
            <w:rFonts w:ascii="Times New Roman" w:hAnsi="Times New Roman" w:cs="Times New Roman"/>
            <w:color w:val="000000" w:themeColor="text1"/>
            <w:sz w:val="24"/>
            <w:szCs w:val="24"/>
          </w:rPr>
          <w:delText xml:space="preserve">A falha de </w:delText>
        </w:r>
        <w:r w:rsidR="006B2AB5" w:rsidRPr="00F00993" w:rsidDel="000D4BCD">
          <w:rPr>
            <w:rFonts w:ascii="Times New Roman" w:hAnsi="Times New Roman" w:cs="Times New Roman"/>
            <w:color w:val="000000" w:themeColor="text1"/>
            <w:sz w:val="24"/>
            <w:szCs w:val="24"/>
          </w:rPr>
          <w:delText>sobre</w:delText>
        </w:r>
        <w:r w:rsidRPr="00F00993" w:rsidDel="000D4BCD">
          <w:rPr>
            <w:rFonts w:ascii="Times New Roman" w:hAnsi="Times New Roman" w:cs="Times New Roman"/>
            <w:color w:val="000000" w:themeColor="text1"/>
            <w:sz w:val="24"/>
            <w:szCs w:val="24"/>
          </w:rPr>
          <w:delText xml:space="preserve">tensão </w:delText>
        </w:r>
        <w:r w:rsidR="006B2AB5" w:rsidRPr="00F00993" w:rsidDel="000D4BCD">
          <w:rPr>
            <w:rFonts w:ascii="Times New Roman" w:hAnsi="Times New Roman" w:cs="Times New Roman"/>
            <w:color w:val="000000" w:themeColor="text1"/>
            <w:sz w:val="24"/>
            <w:szCs w:val="24"/>
          </w:rPr>
          <w:delText>está relacionada com aumentos percentuais no valor nomial da tensão de entrada para o funcionamento do sistema,</w:delText>
        </w:r>
        <w:r w:rsidRPr="00F00993" w:rsidDel="000D4BCD">
          <w:rPr>
            <w:rFonts w:ascii="Times New Roman" w:hAnsi="Times New Roman" w:cs="Times New Roman"/>
            <w:color w:val="000000" w:themeColor="text1"/>
            <w:sz w:val="24"/>
            <w:szCs w:val="24"/>
          </w:rPr>
          <w:delText xml:space="preserve"> o que faz com que o </w:delText>
        </w:r>
        <w:r w:rsidR="003A29F5" w:rsidRPr="00F00993" w:rsidDel="000D4BCD">
          <w:rPr>
            <w:rFonts w:ascii="Times New Roman" w:hAnsi="Times New Roman" w:cs="Times New Roman"/>
            <w:color w:val="000000" w:themeColor="text1"/>
            <w:sz w:val="24"/>
            <w:szCs w:val="24"/>
          </w:rPr>
          <w:delText>motor superaqueça</w:delText>
        </w:r>
        <w:r w:rsidR="006B2AB5" w:rsidRPr="00F00993" w:rsidDel="000D4BCD">
          <w:rPr>
            <w:rFonts w:ascii="Times New Roman" w:hAnsi="Times New Roman" w:cs="Times New Roman"/>
            <w:color w:val="000000" w:themeColor="text1"/>
            <w:sz w:val="24"/>
            <w:szCs w:val="24"/>
          </w:rPr>
          <w:delText>, e perca características como velocidade do rotor</w:delText>
        </w:r>
        <w:r w:rsidR="00207572" w:rsidRPr="00F00993" w:rsidDel="000D4BCD">
          <w:rPr>
            <w:rFonts w:ascii="Times New Roman" w:hAnsi="Times New Roman" w:cs="Times New Roman"/>
            <w:color w:val="000000" w:themeColor="text1"/>
            <w:sz w:val="24"/>
            <w:szCs w:val="24"/>
          </w:rPr>
          <w:delText>. Relés de proteção de baixa tensão são usados em sistemas tradicionais</w:delText>
        </w:r>
        <w:r w:rsidR="006B2AB5" w:rsidRPr="00F00993" w:rsidDel="000D4BCD">
          <w:rPr>
            <w:rFonts w:ascii="Times New Roman" w:hAnsi="Times New Roman" w:cs="Times New Roman"/>
            <w:color w:val="000000" w:themeColor="text1"/>
            <w:sz w:val="24"/>
            <w:szCs w:val="24"/>
          </w:rPr>
          <w:delText xml:space="preserve"> de proteção contra esse tipo de falha</w:delText>
        </w:r>
      </w:del>
      <w:ins w:id="2668" w:author="Jacyeude Araújo" w:date="2019-10-02T10:18:00Z">
        <w:r w:rsidR="000D4BCD" w:rsidRPr="00F00993">
          <w:rPr>
            <w:rFonts w:ascii="Times New Roman" w:hAnsi="Times New Roman" w:cs="Times New Roman"/>
            <w:color w:val="000000" w:themeColor="text1"/>
            <w:sz w:val="24"/>
            <w:szCs w:val="24"/>
          </w:rPr>
          <w:t>Desníveis na fixação do motor</w:t>
        </w:r>
      </w:ins>
      <w:ins w:id="2669" w:author="Jacyeude Araújo" w:date="2019-10-02T10:19:00Z">
        <w:r w:rsidR="000D4BCD" w:rsidRPr="00F00993">
          <w:rPr>
            <w:rFonts w:ascii="Times New Roman" w:hAnsi="Times New Roman" w:cs="Times New Roman"/>
            <w:color w:val="000000" w:themeColor="text1"/>
            <w:sz w:val="24"/>
            <w:szCs w:val="24"/>
          </w:rPr>
          <w:t xml:space="preserve"> ocasiona</w:t>
        </w:r>
      </w:ins>
      <w:ins w:id="2670" w:author="Jacyeude Araújo" w:date="2019-10-02T10:20:00Z">
        <w:r w:rsidR="000D4BCD" w:rsidRPr="00F00993">
          <w:rPr>
            <w:rFonts w:ascii="Times New Roman" w:hAnsi="Times New Roman" w:cs="Times New Roman"/>
            <w:color w:val="000000" w:themeColor="text1"/>
            <w:sz w:val="24"/>
            <w:szCs w:val="24"/>
          </w:rPr>
          <w:t>m</w:t>
        </w:r>
      </w:ins>
      <w:ins w:id="2671" w:author="Jacyeude Araújo" w:date="2019-10-02T10:19:00Z">
        <w:r w:rsidR="000D4BCD" w:rsidRPr="00F00993">
          <w:rPr>
            <w:rFonts w:ascii="Times New Roman" w:hAnsi="Times New Roman" w:cs="Times New Roman"/>
            <w:color w:val="000000" w:themeColor="text1"/>
            <w:sz w:val="24"/>
            <w:szCs w:val="24"/>
          </w:rPr>
          <w:t xml:space="preserve"> desgaste prematuro dos rolamentos, </w:t>
        </w:r>
      </w:ins>
      <w:ins w:id="2672" w:author="Jacyeude Araújo" w:date="2019-10-02T10:20:00Z">
        <w:r w:rsidR="000D4BCD" w:rsidRPr="00F00993">
          <w:rPr>
            <w:rFonts w:ascii="Times New Roman" w:hAnsi="Times New Roman" w:cs="Times New Roman"/>
            <w:color w:val="000000" w:themeColor="text1"/>
            <w:sz w:val="24"/>
            <w:szCs w:val="24"/>
          </w:rPr>
          <w:t>possuindo tendências a condições vibracionais superiores as nominais, e encurtamento da vida útil do motor, podendo ser ocasionada por in</w:t>
        </w:r>
      </w:ins>
      <w:ins w:id="2673" w:author="Jacyeude Araújo" w:date="2019-10-02T10:21:00Z">
        <w:r w:rsidR="000D4BCD" w:rsidRPr="00F00993">
          <w:rPr>
            <w:rFonts w:ascii="Times New Roman" w:hAnsi="Times New Roman" w:cs="Times New Roman"/>
            <w:color w:val="000000" w:themeColor="text1"/>
            <w:sz w:val="24"/>
            <w:szCs w:val="24"/>
          </w:rPr>
          <w:t xml:space="preserve">devido nivelamento do solo ou da base na instalação do motor trifásico de indução </w:t>
        </w:r>
      </w:ins>
      <w:del w:id="2674" w:author="Jacyeude Araújo" w:date="2019-10-02T10:20:00Z">
        <w:r w:rsidR="00207572" w:rsidRPr="00F00993" w:rsidDel="000D4BCD">
          <w:rPr>
            <w:rFonts w:ascii="Times New Roman" w:hAnsi="Times New Roman" w:cs="Times New Roman"/>
            <w:color w:val="000000" w:themeColor="text1"/>
            <w:sz w:val="24"/>
            <w:szCs w:val="24"/>
          </w:rPr>
          <w:delText xml:space="preserve"> </w:delText>
        </w:r>
      </w:del>
      <w:r w:rsidR="003A29F5" w:rsidRPr="00F00993">
        <w:rPr>
          <w:rFonts w:ascii="Times New Roman" w:hAnsi="Times New Roman" w:cs="Times New Roman"/>
          <w:color w:val="000000" w:themeColor="text1"/>
          <w:sz w:val="24"/>
          <w:szCs w:val="24"/>
        </w:rPr>
        <w:t>[1].</w:t>
      </w:r>
    </w:p>
    <w:p w14:paraId="3D72A589" w14:textId="41B936DE" w:rsidR="00E8119B" w:rsidRPr="00F00993" w:rsidRDefault="00E8119B" w:rsidP="00E463DB">
      <w:pPr>
        <w:spacing w:after="0" w:line="360" w:lineRule="auto"/>
        <w:ind w:firstLine="1440"/>
        <w:jc w:val="both"/>
        <w:rPr>
          <w:ins w:id="2675" w:author="Jacyeude Araújo" w:date="2019-10-02T10:37:00Z"/>
          <w:rFonts w:ascii="Times New Roman" w:hAnsi="Times New Roman" w:cs="Times New Roman"/>
          <w:color w:val="000000" w:themeColor="text1"/>
          <w:sz w:val="24"/>
          <w:szCs w:val="24"/>
        </w:rPr>
      </w:pPr>
    </w:p>
    <w:p w14:paraId="797ABC2F" w14:textId="74925999" w:rsidR="00E8119B" w:rsidRPr="00F00993" w:rsidRDefault="00E8119B" w:rsidP="00E463DB">
      <w:pPr>
        <w:spacing w:after="0" w:line="360" w:lineRule="auto"/>
        <w:ind w:firstLine="1440"/>
        <w:jc w:val="both"/>
        <w:rPr>
          <w:ins w:id="2676" w:author="Jacyeude Araújo" w:date="2019-10-02T10:37:00Z"/>
          <w:rFonts w:ascii="Times New Roman" w:hAnsi="Times New Roman" w:cs="Times New Roman"/>
          <w:color w:val="000000" w:themeColor="text1"/>
          <w:sz w:val="24"/>
          <w:szCs w:val="24"/>
        </w:rPr>
      </w:pPr>
    </w:p>
    <w:p w14:paraId="2D842C9B" w14:textId="77777777" w:rsidR="00E8119B" w:rsidRPr="00F00993" w:rsidRDefault="00E8119B" w:rsidP="00E463DB">
      <w:pPr>
        <w:spacing w:after="0" w:line="360" w:lineRule="auto"/>
        <w:ind w:firstLine="1440"/>
        <w:jc w:val="both"/>
        <w:rPr>
          <w:ins w:id="2677" w:author="Mauro Sérgio Silva Pinto" w:date="2019-09-27T10:39:00Z"/>
          <w:rFonts w:ascii="Times New Roman" w:hAnsi="Times New Roman" w:cs="Times New Roman"/>
          <w:color w:val="000000" w:themeColor="text1"/>
          <w:sz w:val="24"/>
          <w:szCs w:val="24"/>
        </w:rPr>
      </w:pPr>
    </w:p>
    <w:p w14:paraId="41E88AD8" w14:textId="7DE94099" w:rsidR="00FD47FA" w:rsidRPr="00F00993" w:rsidDel="000D4BCD" w:rsidRDefault="00FD47FA" w:rsidP="00E463DB">
      <w:pPr>
        <w:spacing w:after="0" w:line="360" w:lineRule="auto"/>
        <w:ind w:firstLine="1440"/>
        <w:jc w:val="both"/>
        <w:rPr>
          <w:del w:id="2678" w:author="Jacyeude Araújo" w:date="2019-10-02T10:16:00Z"/>
          <w:rFonts w:ascii="Times New Roman" w:hAnsi="Times New Roman" w:cs="Times New Roman"/>
          <w:color w:val="000000" w:themeColor="text1"/>
          <w:sz w:val="24"/>
          <w:szCs w:val="24"/>
        </w:rPr>
      </w:pPr>
      <w:ins w:id="2679" w:author="Mauro Sérgio Silva Pinto" w:date="2019-09-27T10:39:00Z">
        <w:del w:id="2680" w:author="Jacyeude Araújo" w:date="2019-10-02T10:16:00Z">
          <w:r w:rsidRPr="00F00993" w:rsidDel="000D4BCD">
            <w:rPr>
              <w:rFonts w:ascii="Times New Roman" w:hAnsi="Times New Roman" w:cs="Times New Roman"/>
              <w:color w:val="000000" w:themeColor="text1"/>
              <w:sz w:val="24"/>
              <w:szCs w:val="24"/>
            </w:rPr>
            <w:lastRenderedPageBreak/>
            <w:delText>Faltou sub tensao</w:delText>
          </w:r>
        </w:del>
      </w:ins>
    </w:p>
    <w:p w14:paraId="3111C656" w14:textId="78602FCE" w:rsidR="00C312B6" w:rsidRPr="00F00993" w:rsidDel="000D4BCD" w:rsidRDefault="00C312B6" w:rsidP="00E463DB">
      <w:pPr>
        <w:spacing w:after="0" w:line="360" w:lineRule="auto"/>
        <w:ind w:firstLine="1440"/>
        <w:jc w:val="both"/>
        <w:rPr>
          <w:del w:id="2681" w:author="Jacyeude Araújo" w:date="2019-10-02T10:16:00Z"/>
          <w:rFonts w:ascii="Times New Roman" w:hAnsi="Times New Roman" w:cs="Times New Roman"/>
          <w:color w:val="000000" w:themeColor="text1"/>
          <w:sz w:val="24"/>
          <w:szCs w:val="24"/>
        </w:rPr>
      </w:pPr>
    </w:p>
    <w:p w14:paraId="061AEB02" w14:textId="3F73F082" w:rsidR="003A29F5" w:rsidRPr="00F00993" w:rsidRDefault="003A29F5" w:rsidP="003A29F5">
      <w:pPr>
        <w:pStyle w:val="Ttulo2"/>
        <w:rPr>
          <w:rFonts w:ascii="Times New Roman" w:hAnsi="Times New Roman" w:cs="Times New Roman"/>
          <w:b/>
          <w:bCs/>
          <w:color w:val="000000" w:themeColor="text1"/>
        </w:rPr>
      </w:pPr>
      <w:bookmarkStart w:id="2682" w:name="_Toc20921293"/>
      <w:r w:rsidRPr="00F00993">
        <w:rPr>
          <w:rFonts w:ascii="Times New Roman" w:hAnsi="Times New Roman" w:cs="Times New Roman"/>
          <w:b/>
          <w:bCs/>
          <w:color w:val="000000" w:themeColor="text1"/>
        </w:rPr>
        <w:t xml:space="preserve">1.3 Contexto atual de detecção de falhas no motor </w:t>
      </w:r>
      <w:ins w:id="2683" w:author="Jacyeude Araújo" w:date="2019-10-02T10:36:00Z">
        <w:r w:rsidR="00E8119B" w:rsidRPr="00F00993">
          <w:rPr>
            <w:rFonts w:ascii="Times New Roman" w:hAnsi="Times New Roman" w:cs="Times New Roman"/>
            <w:b/>
            <w:bCs/>
            <w:color w:val="000000" w:themeColor="text1"/>
          </w:rPr>
          <w:t>t</w:t>
        </w:r>
      </w:ins>
      <w:del w:id="2684" w:author="Jacyeude Araújo" w:date="2019-10-02T10:36:00Z">
        <w:r w:rsidRPr="00F00993" w:rsidDel="00E8119B">
          <w:rPr>
            <w:rFonts w:ascii="Times New Roman" w:hAnsi="Times New Roman" w:cs="Times New Roman"/>
            <w:b/>
            <w:bCs/>
            <w:color w:val="000000" w:themeColor="text1"/>
          </w:rPr>
          <w:delText>de</w:delText>
        </w:r>
      </w:del>
      <w:ins w:id="2685" w:author="Jacyeude Araújo" w:date="2019-10-02T10:36:00Z">
        <w:r w:rsidR="00E8119B" w:rsidRPr="00F00993">
          <w:rPr>
            <w:rFonts w:ascii="Times New Roman" w:hAnsi="Times New Roman" w:cs="Times New Roman"/>
            <w:b/>
            <w:bCs/>
            <w:color w:val="000000" w:themeColor="text1"/>
          </w:rPr>
          <w:t>rifásico de</w:t>
        </w:r>
      </w:ins>
      <w:r w:rsidRPr="00F00993">
        <w:rPr>
          <w:rFonts w:ascii="Times New Roman" w:hAnsi="Times New Roman" w:cs="Times New Roman"/>
          <w:b/>
          <w:bCs/>
          <w:color w:val="000000" w:themeColor="text1"/>
        </w:rPr>
        <w:t xml:space="preserve"> indução</w:t>
      </w:r>
      <w:bookmarkEnd w:id="2682"/>
      <w:del w:id="2686" w:author="Jacyeude Araújo" w:date="2019-10-02T10:36:00Z">
        <w:r w:rsidRPr="00F00993" w:rsidDel="00E8119B">
          <w:rPr>
            <w:rFonts w:ascii="Times New Roman" w:hAnsi="Times New Roman" w:cs="Times New Roman"/>
            <w:b/>
            <w:bCs/>
            <w:color w:val="000000" w:themeColor="text1"/>
          </w:rPr>
          <w:delText xml:space="preserve"> trifásico</w:delText>
        </w:r>
      </w:del>
    </w:p>
    <w:p w14:paraId="79A7640E" w14:textId="25B6699E" w:rsidR="00C312B6" w:rsidRPr="00F00993" w:rsidRDefault="00C312B6" w:rsidP="00E463DB">
      <w:pPr>
        <w:spacing w:after="0" w:line="360" w:lineRule="auto"/>
        <w:ind w:firstLine="1440"/>
        <w:jc w:val="both"/>
        <w:rPr>
          <w:rFonts w:ascii="Times New Roman" w:hAnsi="Times New Roman" w:cs="Times New Roman"/>
          <w:color w:val="000000" w:themeColor="text1"/>
          <w:sz w:val="24"/>
          <w:szCs w:val="24"/>
        </w:rPr>
      </w:pPr>
    </w:p>
    <w:p w14:paraId="5F0EA7E4" w14:textId="7EC071BD" w:rsidR="00C312B6" w:rsidRPr="00F00993" w:rsidRDefault="003A29F5" w:rsidP="003A29F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Muitas aplicações vêm sendo implementadas para testes e validações de novas variações em metodologias de sistemas de monitoramento da condição </w:t>
      </w:r>
      <w:r w:rsidRPr="00F00993">
        <w:rPr>
          <w:rFonts w:ascii="Times New Roman" w:hAnsi="Times New Roman" w:cs="Times New Roman"/>
          <w:i/>
          <w:iCs/>
          <w:color w:val="000000" w:themeColor="text1"/>
          <w:sz w:val="24"/>
          <w:szCs w:val="24"/>
        </w:rPr>
        <w:t xml:space="preserve">online </w:t>
      </w:r>
      <w:r w:rsidRPr="00F00993">
        <w:rPr>
          <w:rFonts w:ascii="Times New Roman" w:hAnsi="Times New Roman" w:cs="Times New Roman"/>
          <w:color w:val="000000" w:themeColor="text1"/>
          <w:sz w:val="24"/>
          <w:szCs w:val="24"/>
        </w:rPr>
        <w:t xml:space="preserve">e </w:t>
      </w:r>
      <w:r w:rsidRPr="00F00993">
        <w:rPr>
          <w:rFonts w:ascii="Times New Roman" w:hAnsi="Times New Roman" w:cs="Times New Roman"/>
          <w:i/>
          <w:iCs/>
          <w:color w:val="000000" w:themeColor="text1"/>
          <w:sz w:val="24"/>
          <w:szCs w:val="24"/>
        </w:rPr>
        <w:t>offline.</w:t>
      </w:r>
      <w:r w:rsidRPr="00F00993">
        <w:rPr>
          <w:rFonts w:ascii="Times New Roman" w:hAnsi="Times New Roman" w:cs="Times New Roman"/>
          <w:color w:val="000000" w:themeColor="text1"/>
          <w:sz w:val="24"/>
          <w:szCs w:val="24"/>
        </w:rPr>
        <w:t xml:space="preserve"> O contexto atual que exige dos ativos industriais alta disponibilidade, de modo a necessitar de um controle preciso de mapeamento de paradas para manutenção. Podendo ainda avaliar condições de falhas incipientes e evitar colapsos onerosos à produção e a estrutura do motor. </w:t>
      </w:r>
    </w:p>
    <w:p w14:paraId="7347A65E" w14:textId="18A4010B" w:rsidR="00753F6D" w:rsidRPr="00F00993" w:rsidRDefault="00753F6D"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Com o propósito de detectar</w:t>
      </w:r>
      <w:r w:rsidR="00FB0FF2" w:rsidRPr="00F00993">
        <w:rPr>
          <w:rFonts w:ascii="Times New Roman" w:hAnsi="Times New Roman" w:cs="Times New Roman"/>
          <w:color w:val="000000" w:themeColor="text1"/>
          <w:sz w:val="24"/>
          <w:szCs w:val="24"/>
        </w:rPr>
        <w:t xml:space="preserve"> e diagnosticar</w:t>
      </w:r>
      <w:r w:rsidRPr="00F00993">
        <w:rPr>
          <w:rFonts w:ascii="Times New Roman" w:hAnsi="Times New Roman" w:cs="Times New Roman"/>
          <w:color w:val="000000" w:themeColor="text1"/>
          <w:sz w:val="24"/>
          <w:szCs w:val="24"/>
        </w:rPr>
        <w:t xml:space="preserve"> as falhas nos motores de indução, muitos métodos foram desenvolvidos até então, envolvendo diferentes campos da ciência e </w:t>
      </w:r>
      <w:r w:rsidR="00FB0FF2" w:rsidRPr="00F00993">
        <w:rPr>
          <w:rFonts w:ascii="Times New Roman" w:hAnsi="Times New Roman" w:cs="Times New Roman"/>
          <w:color w:val="000000" w:themeColor="text1"/>
          <w:sz w:val="24"/>
          <w:szCs w:val="24"/>
        </w:rPr>
        <w:t>tecnologia [</w:t>
      </w:r>
      <w:r w:rsidR="002713F5" w:rsidRPr="00F00993">
        <w:rPr>
          <w:rFonts w:ascii="Times New Roman" w:hAnsi="Times New Roman" w:cs="Times New Roman"/>
          <w:color w:val="000000" w:themeColor="text1"/>
          <w:sz w:val="24"/>
          <w:szCs w:val="24"/>
        </w:rPr>
        <w:t>13</w:t>
      </w:r>
      <w:r w:rsidRPr="00F00993">
        <w:rPr>
          <w:rFonts w:ascii="Times New Roman" w:hAnsi="Times New Roman" w:cs="Times New Roman"/>
          <w:color w:val="000000" w:themeColor="text1"/>
          <w:sz w:val="24"/>
          <w:szCs w:val="24"/>
        </w:rPr>
        <w:t>]. Destacamos aqui, os seguintes:</w:t>
      </w:r>
    </w:p>
    <w:p w14:paraId="66C8BE90" w14:textId="77777777" w:rsidR="004402AB" w:rsidRPr="00F00993" w:rsidRDefault="004402AB" w:rsidP="00E463DB">
      <w:pPr>
        <w:spacing w:after="0" w:line="360" w:lineRule="auto"/>
        <w:ind w:firstLine="1440"/>
        <w:jc w:val="both"/>
        <w:rPr>
          <w:rFonts w:ascii="Times New Roman" w:hAnsi="Times New Roman" w:cs="Times New Roman"/>
          <w:color w:val="000000" w:themeColor="text1"/>
          <w:sz w:val="24"/>
          <w:szCs w:val="24"/>
        </w:rPr>
      </w:pPr>
    </w:p>
    <w:p w14:paraId="37E5B1D5" w14:textId="7B16D255"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1.Monitoramento por vibração</w:t>
      </w:r>
      <w:r w:rsidR="004402AB" w:rsidRPr="00F00993">
        <w:rPr>
          <w:rFonts w:ascii="Times New Roman" w:hAnsi="Times New Roman" w:cs="Times New Roman"/>
          <w:color w:val="000000" w:themeColor="text1"/>
          <w:sz w:val="24"/>
          <w:szCs w:val="24"/>
        </w:rPr>
        <w:t>.</w:t>
      </w:r>
    </w:p>
    <w:p w14:paraId="223A86F2" w14:textId="6F4D3AE4"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2.Monitoramento por emissão acústica</w:t>
      </w:r>
      <w:r w:rsidR="004402AB" w:rsidRPr="00F00993">
        <w:rPr>
          <w:rFonts w:ascii="Times New Roman" w:hAnsi="Times New Roman" w:cs="Times New Roman"/>
          <w:color w:val="000000" w:themeColor="text1"/>
          <w:sz w:val="24"/>
          <w:szCs w:val="24"/>
        </w:rPr>
        <w:t>.</w:t>
      </w:r>
    </w:p>
    <w:p w14:paraId="514B20AA" w14:textId="270A649F"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3.Monitoramento do campo magnético</w:t>
      </w:r>
      <w:r w:rsidR="004402AB" w:rsidRPr="00F00993">
        <w:rPr>
          <w:rFonts w:ascii="Times New Roman" w:hAnsi="Times New Roman" w:cs="Times New Roman"/>
          <w:color w:val="000000" w:themeColor="text1"/>
          <w:sz w:val="24"/>
          <w:szCs w:val="24"/>
        </w:rPr>
        <w:t>.</w:t>
      </w:r>
    </w:p>
    <w:p w14:paraId="53264471" w14:textId="547B1826"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5.Monitoramento por temperatura</w:t>
      </w:r>
      <w:r w:rsidR="004402AB" w:rsidRPr="00F00993">
        <w:rPr>
          <w:rFonts w:ascii="Times New Roman" w:hAnsi="Times New Roman" w:cs="Times New Roman"/>
          <w:color w:val="000000" w:themeColor="text1"/>
          <w:sz w:val="24"/>
          <w:szCs w:val="24"/>
        </w:rPr>
        <w:t>.</w:t>
      </w:r>
    </w:p>
    <w:p w14:paraId="602D3E14" w14:textId="5082AFDC"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6.Monitoramento de flutuação de velocidade</w:t>
      </w:r>
      <w:r w:rsidR="004402AB" w:rsidRPr="00F00993">
        <w:rPr>
          <w:rFonts w:ascii="Times New Roman" w:hAnsi="Times New Roman" w:cs="Times New Roman"/>
          <w:color w:val="000000" w:themeColor="text1"/>
          <w:sz w:val="24"/>
          <w:szCs w:val="24"/>
        </w:rPr>
        <w:t>.</w:t>
      </w:r>
    </w:p>
    <w:p w14:paraId="7A147548" w14:textId="0D01E33A" w:rsidR="00753F6D"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7.Monitoramento da assinatura elétrica</w:t>
      </w:r>
      <w:r w:rsidR="004402AB" w:rsidRPr="00F00993">
        <w:rPr>
          <w:rFonts w:ascii="Times New Roman" w:hAnsi="Times New Roman" w:cs="Times New Roman"/>
          <w:color w:val="000000" w:themeColor="text1"/>
          <w:sz w:val="24"/>
          <w:szCs w:val="24"/>
        </w:rPr>
        <w:t>.</w:t>
      </w:r>
    </w:p>
    <w:p w14:paraId="568C0190" w14:textId="3E4383A9" w:rsidR="00C312B6" w:rsidRPr="00F00993" w:rsidRDefault="00753F6D" w:rsidP="004402AB">
      <w:pPr>
        <w:spacing w:after="0" w:line="276"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8.Análise química.</w:t>
      </w:r>
    </w:p>
    <w:p w14:paraId="3F1ED312" w14:textId="77777777" w:rsidR="004402AB" w:rsidRPr="00F00993" w:rsidRDefault="004402AB" w:rsidP="004402AB">
      <w:pPr>
        <w:spacing w:after="0" w:line="276" w:lineRule="auto"/>
        <w:ind w:firstLine="1440"/>
        <w:jc w:val="both"/>
        <w:rPr>
          <w:rFonts w:ascii="Times New Roman" w:hAnsi="Times New Roman" w:cs="Times New Roman"/>
          <w:color w:val="000000" w:themeColor="text1"/>
          <w:sz w:val="24"/>
          <w:szCs w:val="24"/>
        </w:rPr>
      </w:pPr>
    </w:p>
    <w:p w14:paraId="4B8062F9" w14:textId="0A2D6A2D" w:rsidR="0045305D" w:rsidRPr="00F00993" w:rsidRDefault="00FB0FF2"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Segundo [1</w:t>
      </w:r>
      <w:r w:rsidR="002713F5"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xml:space="preserve">], o diagnóstico de falhas é baseado na observação analítica e heurística dos sintomas e no conhecimento heurístico do processo, os quais podem ser extraídos a partir da instrumentação das </w:t>
      </w:r>
      <w:del w:id="2687" w:author="Mauro Sérgio Silva Pinto" w:date="2019-09-27T10:41:00Z">
        <w:r w:rsidRPr="00F00993" w:rsidDel="00FD47FA">
          <w:rPr>
            <w:rFonts w:ascii="Times New Roman" w:hAnsi="Times New Roman" w:cs="Times New Roman"/>
            <w:color w:val="000000" w:themeColor="text1"/>
            <w:sz w:val="24"/>
            <w:szCs w:val="24"/>
          </w:rPr>
          <w:delText>maquinas</w:delText>
        </w:r>
      </w:del>
      <w:ins w:id="2688" w:author="Mauro Sérgio Silva Pinto" w:date="2019-09-27T10:41:00Z">
        <w:r w:rsidR="00FD47FA" w:rsidRPr="00F00993">
          <w:rPr>
            <w:rFonts w:ascii="Times New Roman" w:hAnsi="Times New Roman" w:cs="Times New Roman"/>
            <w:color w:val="000000" w:themeColor="text1"/>
            <w:sz w:val="24"/>
            <w:szCs w:val="24"/>
          </w:rPr>
          <w:t>máquinas</w:t>
        </w:r>
      </w:ins>
      <w:r w:rsidRPr="00F00993">
        <w:rPr>
          <w:rFonts w:ascii="Times New Roman" w:hAnsi="Times New Roman" w:cs="Times New Roman"/>
          <w:color w:val="000000" w:themeColor="text1"/>
          <w:sz w:val="24"/>
          <w:szCs w:val="24"/>
        </w:rPr>
        <w:t xml:space="preserve"> ou a partir da modelagem do próprio processo. Neste contexto, técnicas baseadas em Inteligência Artificial se mostram promissoras no campo do diagnóstico de falhas, entre as quais destacam-se: MVS </w:t>
      </w:r>
      <w:r w:rsidR="00FC6477" w:rsidRPr="00F00993">
        <w:rPr>
          <w:rFonts w:ascii="Times New Roman" w:hAnsi="Times New Roman" w:cs="Times New Roman"/>
          <w:color w:val="000000" w:themeColor="text1"/>
          <w:sz w:val="24"/>
          <w:szCs w:val="24"/>
        </w:rPr>
        <w:t>(</w:t>
      </w:r>
      <w:proofErr w:type="spellStart"/>
      <w:r w:rsidR="00FC6477" w:rsidRPr="00F00993">
        <w:rPr>
          <w:rFonts w:ascii="Times New Roman" w:hAnsi="Times New Roman" w:cs="Times New Roman"/>
          <w:color w:val="000000" w:themeColor="text1"/>
          <w:sz w:val="24"/>
          <w:szCs w:val="24"/>
        </w:rPr>
        <w:t>S</w:t>
      </w:r>
      <w:r w:rsidRPr="00F00993">
        <w:rPr>
          <w:rFonts w:ascii="Times New Roman" w:hAnsi="Times New Roman" w:cs="Times New Roman"/>
          <w:i/>
          <w:iCs/>
          <w:color w:val="000000" w:themeColor="text1"/>
          <w:sz w:val="24"/>
          <w:szCs w:val="24"/>
        </w:rPr>
        <w:t>upport</w:t>
      </w:r>
      <w:proofErr w:type="spellEnd"/>
      <w:r w:rsidRPr="00F00993">
        <w:rPr>
          <w:rFonts w:ascii="Times New Roman" w:hAnsi="Times New Roman" w:cs="Times New Roman"/>
          <w:i/>
          <w:iCs/>
          <w:color w:val="000000" w:themeColor="text1"/>
          <w:sz w:val="24"/>
          <w:szCs w:val="24"/>
        </w:rPr>
        <w:t xml:space="preserve"> vector </w:t>
      </w:r>
      <w:proofErr w:type="spellStart"/>
      <w:r w:rsidRPr="00F00993">
        <w:rPr>
          <w:rFonts w:ascii="Times New Roman" w:hAnsi="Times New Roman" w:cs="Times New Roman"/>
          <w:i/>
          <w:iCs/>
          <w:color w:val="000000" w:themeColor="text1"/>
          <w:sz w:val="24"/>
          <w:szCs w:val="24"/>
        </w:rPr>
        <w:t>machines</w:t>
      </w:r>
      <w:proofErr w:type="spellEnd"/>
      <w:r w:rsidR="00FC6477" w:rsidRPr="00F00993">
        <w:rPr>
          <w:rFonts w:ascii="Times New Roman" w:hAnsi="Times New Roman" w:cs="Times New Roman"/>
          <w:i/>
          <w:iCs/>
          <w:color w:val="000000" w:themeColor="text1"/>
          <w:sz w:val="24"/>
          <w:szCs w:val="24"/>
        </w:rPr>
        <w:t xml:space="preserve">- </w:t>
      </w:r>
      <w:r w:rsidR="00FC6477" w:rsidRPr="00F00993">
        <w:rPr>
          <w:rFonts w:ascii="Times New Roman" w:hAnsi="Times New Roman" w:cs="Times New Roman"/>
          <w:color w:val="000000" w:themeColor="text1"/>
          <w:sz w:val="24"/>
          <w:szCs w:val="24"/>
        </w:rPr>
        <w:t>Máquinas de vetores de suporte</w:t>
      </w:r>
      <w:r w:rsidR="00FC6477" w:rsidRPr="00F00993">
        <w:rPr>
          <w:rFonts w:ascii="Times New Roman" w:hAnsi="Times New Roman" w:cs="Times New Roman"/>
          <w:i/>
          <w:iCs/>
          <w:color w:val="000000" w:themeColor="text1"/>
          <w:sz w:val="24"/>
          <w:szCs w:val="24"/>
        </w:rPr>
        <w:t>)</w:t>
      </w:r>
      <w:r w:rsidRPr="00F00993">
        <w:rPr>
          <w:rFonts w:ascii="Times New Roman" w:hAnsi="Times New Roman" w:cs="Times New Roman"/>
          <w:color w:val="000000" w:themeColor="text1"/>
          <w:sz w:val="24"/>
          <w:szCs w:val="24"/>
        </w:rPr>
        <w:t>, métodos de elementos finitos</w:t>
      </w:r>
      <w:r w:rsidR="00FC6477" w:rsidRPr="00F00993">
        <w:rPr>
          <w:rFonts w:ascii="Times New Roman" w:hAnsi="Times New Roman" w:cs="Times New Roman"/>
          <w:color w:val="000000" w:themeColor="text1"/>
          <w:sz w:val="24"/>
          <w:szCs w:val="24"/>
        </w:rPr>
        <w:t xml:space="preserve">, redes neurais artificiais, lógica </w:t>
      </w:r>
      <w:proofErr w:type="spellStart"/>
      <w:r w:rsidR="00FC6477" w:rsidRPr="00F00993">
        <w:rPr>
          <w:rFonts w:ascii="Times New Roman" w:hAnsi="Times New Roman" w:cs="Times New Roman"/>
          <w:i/>
          <w:iCs/>
          <w:color w:val="000000" w:themeColor="text1"/>
          <w:sz w:val="24"/>
          <w:szCs w:val="24"/>
        </w:rPr>
        <w:t>fuzzy</w:t>
      </w:r>
      <w:proofErr w:type="spellEnd"/>
      <w:r w:rsidR="00FC6477"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entre outros. Conforme visto no </w:t>
      </w:r>
      <w:r w:rsidR="00FC6477" w:rsidRPr="00F00993">
        <w:rPr>
          <w:rFonts w:ascii="Times New Roman" w:hAnsi="Times New Roman" w:cs="Times New Roman"/>
          <w:color w:val="000000" w:themeColor="text1"/>
          <w:sz w:val="24"/>
          <w:szCs w:val="24"/>
        </w:rPr>
        <w:t>tópico</w:t>
      </w:r>
      <w:r w:rsidRPr="00F00993">
        <w:rPr>
          <w:rFonts w:ascii="Times New Roman" w:hAnsi="Times New Roman" w:cs="Times New Roman"/>
          <w:color w:val="000000" w:themeColor="text1"/>
          <w:sz w:val="24"/>
          <w:szCs w:val="24"/>
        </w:rPr>
        <w:t xml:space="preserve"> 1,</w:t>
      </w:r>
      <w:r w:rsidR="002713F5"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existem diversos trabalhos que contemplam essas técnicas, seja de forma isolada ou através de combinações entre duas ou mais</w:t>
      </w:r>
      <w:r w:rsidR="002713F5" w:rsidRPr="00F00993">
        <w:rPr>
          <w:rFonts w:ascii="Times New Roman" w:hAnsi="Times New Roman" w:cs="Times New Roman"/>
          <w:color w:val="000000" w:themeColor="text1"/>
          <w:sz w:val="24"/>
          <w:szCs w:val="24"/>
        </w:rPr>
        <w:t xml:space="preserve"> técnicas</w:t>
      </w:r>
      <w:r w:rsidR="00FC6477" w:rsidRPr="00F00993">
        <w:rPr>
          <w:rFonts w:ascii="Times New Roman" w:hAnsi="Times New Roman" w:cs="Times New Roman"/>
          <w:color w:val="000000" w:themeColor="text1"/>
          <w:sz w:val="24"/>
          <w:szCs w:val="24"/>
        </w:rPr>
        <w:t>.</w:t>
      </w:r>
    </w:p>
    <w:p w14:paraId="72E5F8BB" w14:textId="0B4EFCAB" w:rsidR="006B2AB5" w:rsidRPr="00F00993" w:rsidRDefault="00FC6477"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Atualmente a tendência de desenvolvimento de aplicações que fazem parte da web e estão conectadas a servidores que disponibilizam informações e conectividade em tempo real vem ganhando espaço de forma exponencial. A utilização de métodos estatísticos diversos aliados aos conhecimentos de AM (Machine</w:t>
      </w:r>
      <w:r w:rsidRPr="00F00993">
        <w:rPr>
          <w:rFonts w:ascii="Times New Roman" w:hAnsi="Times New Roman" w:cs="Times New Roman"/>
          <w:i/>
          <w:iCs/>
          <w:color w:val="000000" w:themeColor="text1"/>
          <w:sz w:val="24"/>
          <w:szCs w:val="24"/>
        </w:rPr>
        <w:t xml:space="preserve"> Learn</w:t>
      </w:r>
      <w:r w:rsidRPr="00F00993">
        <w:rPr>
          <w:rFonts w:ascii="Times New Roman" w:hAnsi="Times New Roman" w:cs="Times New Roman"/>
          <w:color w:val="000000" w:themeColor="text1"/>
          <w:sz w:val="24"/>
          <w:szCs w:val="24"/>
        </w:rPr>
        <w:t xml:space="preserve">- Aprendizado de máquina) fazem a união necessária para melhorar </w:t>
      </w:r>
      <w:r w:rsidR="002713F5" w:rsidRPr="00F00993">
        <w:rPr>
          <w:rFonts w:ascii="Times New Roman" w:hAnsi="Times New Roman" w:cs="Times New Roman"/>
          <w:color w:val="000000" w:themeColor="text1"/>
          <w:sz w:val="24"/>
          <w:szCs w:val="24"/>
        </w:rPr>
        <w:t>o contexto de</w:t>
      </w:r>
      <w:r w:rsidRPr="00F00993">
        <w:rPr>
          <w:rFonts w:ascii="Times New Roman" w:hAnsi="Times New Roman" w:cs="Times New Roman"/>
          <w:color w:val="000000" w:themeColor="text1"/>
          <w:sz w:val="24"/>
          <w:szCs w:val="24"/>
        </w:rPr>
        <w:t xml:space="preserve"> detecção e diagnóstico de </w:t>
      </w:r>
      <w:r w:rsidR="002713F5" w:rsidRPr="00F00993">
        <w:rPr>
          <w:rFonts w:ascii="Times New Roman" w:hAnsi="Times New Roman" w:cs="Times New Roman"/>
          <w:color w:val="000000" w:themeColor="text1"/>
          <w:sz w:val="24"/>
          <w:szCs w:val="24"/>
        </w:rPr>
        <w:t>falhas. Com</w:t>
      </w:r>
      <w:r w:rsidRPr="00F00993">
        <w:rPr>
          <w:rFonts w:ascii="Times New Roman" w:hAnsi="Times New Roman" w:cs="Times New Roman"/>
          <w:color w:val="000000" w:themeColor="text1"/>
          <w:sz w:val="24"/>
          <w:szCs w:val="24"/>
        </w:rPr>
        <w:t xml:space="preserve"> base nisso</w:t>
      </w:r>
      <w:ins w:id="2689" w:author="Mauro Sérgio Silva Pinto" w:date="2019-09-27T10:42:00Z">
        <w:r w:rsidR="00FD47FA"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este trabalho utiliza conhecimentos de AM para solucionar questões reais de mineração de dados.</w:t>
      </w:r>
    </w:p>
    <w:p w14:paraId="175C8CD7" w14:textId="641DC850" w:rsidR="006B2AB5" w:rsidRPr="00F00993" w:rsidDel="00EF026F" w:rsidRDefault="006B2AB5" w:rsidP="00E463DB">
      <w:pPr>
        <w:spacing w:after="0" w:line="360" w:lineRule="auto"/>
        <w:ind w:firstLine="1440"/>
        <w:jc w:val="both"/>
        <w:rPr>
          <w:del w:id="2690" w:author="Jacyeude Araújo" w:date="2019-10-02T10:31:00Z"/>
          <w:rFonts w:ascii="Times New Roman" w:hAnsi="Times New Roman" w:cs="Times New Roman"/>
          <w:color w:val="000000" w:themeColor="text1"/>
          <w:sz w:val="24"/>
          <w:szCs w:val="24"/>
        </w:rPr>
      </w:pPr>
    </w:p>
    <w:p w14:paraId="621B2854" w14:textId="659A96BA" w:rsidR="006B2AB5" w:rsidRPr="00F00993" w:rsidDel="00EF026F" w:rsidRDefault="006B2AB5" w:rsidP="00E463DB">
      <w:pPr>
        <w:spacing w:after="0" w:line="360" w:lineRule="auto"/>
        <w:ind w:firstLine="1440"/>
        <w:jc w:val="both"/>
        <w:rPr>
          <w:del w:id="2691" w:author="Jacyeude Araújo" w:date="2019-10-02T10:31:00Z"/>
          <w:rFonts w:ascii="Times New Roman" w:hAnsi="Times New Roman" w:cs="Times New Roman"/>
          <w:color w:val="000000" w:themeColor="text1"/>
          <w:sz w:val="24"/>
          <w:szCs w:val="24"/>
        </w:rPr>
      </w:pPr>
    </w:p>
    <w:p w14:paraId="723869A6" w14:textId="76954C76" w:rsidR="002713F5" w:rsidRPr="00F00993" w:rsidDel="00EF026F" w:rsidRDefault="002713F5" w:rsidP="00E463DB">
      <w:pPr>
        <w:spacing w:after="0" w:line="360" w:lineRule="auto"/>
        <w:ind w:firstLine="1440"/>
        <w:jc w:val="both"/>
        <w:rPr>
          <w:del w:id="2692" w:author="Jacyeude Araújo" w:date="2019-10-02T10:31:00Z"/>
          <w:rFonts w:ascii="Times New Roman" w:hAnsi="Times New Roman" w:cs="Times New Roman"/>
          <w:color w:val="000000" w:themeColor="text1"/>
          <w:sz w:val="24"/>
          <w:szCs w:val="24"/>
        </w:rPr>
      </w:pPr>
    </w:p>
    <w:p w14:paraId="3DE18CCA" w14:textId="58A3447A" w:rsidR="002713F5" w:rsidRPr="00F00993" w:rsidDel="00EF026F" w:rsidRDefault="002713F5" w:rsidP="00E463DB">
      <w:pPr>
        <w:spacing w:after="0" w:line="360" w:lineRule="auto"/>
        <w:ind w:firstLine="1440"/>
        <w:jc w:val="both"/>
        <w:rPr>
          <w:del w:id="2693" w:author="Jacyeude Araújo" w:date="2019-10-02T10:31:00Z"/>
          <w:rFonts w:ascii="Times New Roman" w:hAnsi="Times New Roman" w:cs="Times New Roman"/>
          <w:color w:val="000000" w:themeColor="text1"/>
          <w:sz w:val="24"/>
          <w:szCs w:val="24"/>
        </w:rPr>
      </w:pPr>
    </w:p>
    <w:p w14:paraId="6F22C77F" w14:textId="0A86CEAC" w:rsidR="002713F5" w:rsidRPr="00F00993" w:rsidDel="00EF026F" w:rsidRDefault="002713F5" w:rsidP="00E463DB">
      <w:pPr>
        <w:spacing w:after="0" w:line="360" w:lineRule="auto"/>
        <w:ind w:firstLine="1440"/>
        <w:jc w:val="both"/>
        <w:rPr>
          <w:del w:id="2694" w:author="Jacyeude Araújo" w:date="2019-10-02T10:31:00Z"/>
          <w:rFonts w:ascii="Times New Roman" w:hAnsi="Times New Roman" w:cs="Times New Roman"/>
          <w:color w:val="000000" w:themeColor="text1"/>
          <w:sz w:val="24"/>
          <w:szCs w:val="24"/>
        </w:rPr>
      </w:pPr>
    </w:p>
    <w:p w14:paraId="1DCD11E0" w14:textId="70B3417F" w:rsidR="002713F5" w:rsidRPr="00F00993" w:rsidDel="00EF026F" w:rsidRDefault="002713F5" w:rsidP="00E463DB">
      <w:pPr>
        <w:spacing w:after="0" w:line="360" w:lineRule="auto"/>
        <w:ind w:firstLine="1440"/>
        <w:jc w:val="both"/>
        <w:rPr>
          <w:del w:id="2695" w:author="Jacyeude Araújo" w:date="2019-10-02T10:31:00Z"/>
          <w:rFonts w:ascii="Times New Roman" w:hAnsi="Times New Roman" w:cs="Times New Roman"/>
          <w:color w:val="000000" w:themeColor="text1"/>
          <w:sz w:val="24"/>
          <w:szCs w:val="24"/>
        </w:rPr>
      </w:pPr>
    </w:p>
    <w:p w14:paraId="53FCA5DB" w14:textId="27E49B00" w:rsidR="002713F5" w:rsidRPr="00F00993" w:rsidDel="00EF026F" w:rsidRDefault="002713F5" w:rsidP="00E463DB">
      <w:pPr>
        <w:spacing w:after="0" w:line="360" w:lineRule="auto"/>
        <w:ind w:firstLine="1440"/>
        <w:jc w:val="both"/>
        <w:rPr>
          <w:del w:id="2696" w:author="Jacyeude Araújo" w:date="2019-10-02T10:31:00Z"/>
          <w:rFonts w:ascii="Times New Roman" w:hAnsi="Times New Roman" w:cs="Times New Roman"/>
          <w:color w:val="000000" w:themeColor="text1"/>
          <w:sz w:val="24"/>
          <w:szCs w:val="24"/>
        </w:rPr>
      </w:pPr>
    </w:p>
    <w:p w14:paraId="580C7B24" w14:textId="081B1E34" w:rsidR="002713F5" w:rsidRPr="00F00993" w:rsidDel="00EF026F" w:rsidRDefault="002713F5" w:rsidP="00E463DB">
      <w:pPr>
        <w:spacing w:after="0" w:line="360" w:lineRule="auto"/>
        <w:ind w:firstLine="1440"/>
        <w:jc w:val="both"/>
        <w:rPr>
          <w:del w:id="2697" w:author="Jacyeude Araújo" w:date="2019-10-02T10:31:00Z"/>
          <w:rFonts w:ascii="Times New Roman" w:hAnsi="Times New Roman" w:cs="Times New Roman"/>
          <w:color w:val="000000" w:themeColor="text1"/>
          <w:sz w:val="24"/>
          <w:szCs w:val="24"/>
        </w:rPr>
      </w:pPr>
    </w:p>
    <w:p w14:paraId="48268DED" w14:textId="13626425" w:rsidR="002713F5" w:rsidRPr="00F00993" w:rsidDel="00EF026F" w:rsidRDefault="002713F5" w:rsidP="00E463DB">
      <w:pPr>
        <w:spacing w:after="0" w:line="360" w:lineRule="auto"/>
        <w:ind w:firstLine="1440"/>
        <w:jc w:val="both"/>
        <w:rPr>
          <w:del w:id="2698" w:author="Jacyeude Araújo" w:date="2019-10-02T10:31:00Z"/>
          <w:rFonts w:ascii="Times New Roman" w:hAnsi="Times New Roman" w:cs="Times New Roman"/>
          <w:color w:val="000000" w:themeColor="text1"/>
          <w:sz w:val="24"/>
          <w:szCs w:val="24"/>
        </w:rPr>
      </w:pPr>
    </w:p>
    <w:p w14:paraId="77339AC6" w14:textId="40A89C35" w:rsidR="002713F5" w:rsidRPr="00F00993" w:rsidDel="00EF026F" w:rsidRDefault="002713F5" w:rsidP="00E463DB">
      <w:pPr>
        <w:spacing w:after="0" w:line="360" w:lineRule="auto"/>
        <w:ind w:firstLine="1440"/>
        <w:jc w:val="both"/>
        <w:rPr>
          <w:del w:id="2699" w:author="Jacyeude Araújo" w:date="2019-10-02T10:31:00Z"/>
          <w:rFonts w:ascii="Times New Roman" w:hAnsi="Times New Roman" w:cs="Times New Roman"/>
          <w:color w:val="000000" w:themeColor="text1"/>
          <w:sz w:val="24"/>
          <w:szCs w:val="24"/>
        </w:rPr>
      </w:pPr>
    </w:p>
    <w:p w14:paraId="629E6F22" w14:textId="1F7D8302" w:rsidR="002713F5" w:rsidRPr="00F00993" w:rsidDel="00EF026F" w:rsidRDefault="002713F5" w:rsidP="00E463DB">
      <w:pPr>
        <w:spacing w:after="0" w:line="360" w:lineRule="auto"/>
        <w:ind w:firstLine="1440"/>
        <w:jc w:val="both"/>
        <w:rPr>
          <w:del w:id="2700" w:author="Jacyeude Araújo" w:date="2019-10-02T10:31:00Z"/>
          <w:rFonts w:ascii="Times New Roman" w:hAnsi="Times New Roman" w:cs="Times New Roman"/>
          <w:color w:val="000000" w:themeColor="text1"/>
          <w:sz w:val="24"/>
          <w:szCs w:val="24"/>
        </w:rPr>
      </w:pPr>
    </w:p>
    <w:p w14:paraId="57551B7D" w14:textId="2D17B0D4" w:rsidR="002713F5" w:rsidRPr="00F00993" w:rsidDel="00EF026F" w:rsidRDefault="002713F5" w:rsidP="00E463DB">
      <w:pPr>
        <w:spacing w:after="0" w:line="360" w:lineRule="auto"/>
        <w:ind w:firstLine="1440"/>
        <w:jc w:val="both"/>
        <w:rPr>
          <w:del w:id="2701" w:author="Jacyeude Araújo" w:date="2019-10-02T10:31:00Z"/>
          <w:rFonts w:ascii="Times New Roman" w:hAnsi="Times New Roman" w:cs="Times New Roman"/>
          <w:color w:val="000000" w:themeColor="text1"/>
          <w:sz w:val="24"/>
          <w:szCs w:val="24"/>
        </w:rPr>
      </w:pPr>
    </w:p>
    <w:p w14:paraId="3551502D" w14:textId="00E78B56" w:rsidR="002713F5" w:rsidRPr="00F00993" w:rsidDel="00EF026F" w:rsidRDefault="002713F5" w:rsidP="00E463DB">
      <w:pPr>
        <w:spacing w:after="0" w:line="360" w:lineRule="auto"/>
        <w:ind w:firstLine="1440"/>
        <w:jc w:val="both"/>
        <w:rPr>
          <w:del w:id="2702" w:author="Jacyeude Araújo" w:date="2019-10-02T10:31:00Z"/>
          <w:rFonts w:ascii="Times New Roman" w:hAnsi="Times New Roman" w:cs="Times New Roman"/>
          <w:color w:val="000000" w:themeColor="text1"/>
          <w:sz w:val="24"/>
          <w:szCs w:val="24"/>
        </w:rPr>
      </w:pPr>
    </w:p>
    <w:p w14:paraId="6DA19701" w14:textId="4DD91F4F" w:rsidR="002713F5" w:rsidRPr="00F00993" w:rsidDel="00EF026F" w:rsidRDefault="002713F5" w:rsidP="00E463DB">
      <w:pPr>
        <w:spacing w:after="0" w:line="360" w:lineRule="auto"/>
        <w:ind w:firstLine="1440"/>
        <w:jc w:val="both"/>
        <w:rPr>
          <w:del w:id="2703" w:author="Jacyeude Araújo" w:date="2019-10-02T10:31:00Z"/>
          <w:rFonts w:ascii="Times New Roman" w:hAnsi="Times New Roman" w:cs="Times New Roman"/>
          <w:color w:val="000000" w:themeColor="text1"/>
          <w:sz w:val="24"/>
          <w:szCs w:val="24"/>
        </w:rPr>
      </w:pPr>
    </w:p>
    <w:p w14:paraId="1D7533F1" w14:textId="1D92F4F7" w:rsidR="006B2AB5" w:rsidRPr="00F00993" w:rsidDel="00EF026F" w:rsidRDefault="006B2AB5" w:rsidP="00E463DB">
      <w:pPr>
        <w:spacing w:after="0" w:line="360" w:lineRule="auto"/>
        <w:ind w:firstLine="1440"/>
        <w:jc w:val="both"/>
        <w:rPr>
          <w:del w:id="2704" w:author="Jacyeude Araújo" w:date="2019-10-02T10:31:00Z"/>
          <w:rFonts w:ascii="Times New Roman" w:hAnsi="Times New Roman" w:cs="Times New Roman"/>
          <w:color w:val="000000" w:themeColor="text1"/>
          <w:sz w:val="24"/>
          <w:szCs w:val="24"/>
        </w:rPr>
      </w:pPr>
    </w:p>
    <w:p w14:paraId="18ABA632" w14:textId="29CC6FD0" w:rsidR="004402AB" w:rsidRPr="00F00993" w:rsidDel="00EF026F" w:rsidRDefault="004402AB" w:rsidP="00E463DB">
      <w:pPr>
        <w:spacing w:after="0" w:line="360" w:lineRule="auto"/>
        <w:ind w:firstLine="1440"/>
        <w:jc w:val="both"/>
        <w:rPr>
          <w:del w:id="2705" w:author="Jacyeude Araújo" w:date="2019-10-02T10:31:00Z"/>
          <w:rFonts w:ascii="Times New Roman" w:hAnsi="Times New Roman" w:cs="Times New Roman"/>
          <w:color w:val="000000" w:themeColor="text1"/>
          <w:sz w:val="24"/>
          <w:szCs w:val="24"/>
        </w:rPr>
      </w:pPr>
    </w:p>
    <w:p w14:paraId="649896CA" w14:textId="22EA4E5D" w:rsidR="004402AB" w:rsidRPr="00F00993" w:rsidDel="00EF026F" w:rsidRDefault="004402AB" w:rsidP="00E463DB">
      <w:pPr>
        <w:spacing w:after="0" w:line="360" w:lineRule="auto"/>
        <w:ind w:firstLine="1440"/>
        <w:jc w:val="both"/>
        <w:rPr>
          <w:del w:id="2706" w:author="Jacyeude Araújo" w:date="2019-10-02T10:31:00Z"/>
          <w:rFonts w:ascii="Times New Roman" w:hAnsi="Times New Roman" w:cs="Times New Roman"/>
          <w:color w:val="000000" w:themeColor="text1"/>
          <w:sz w:val="24"/>
          <w:szCs w:val="24"/>
        </w:rPr>
      </w:pPr>
    </w:p>
    <w:p w14:paraId="708AD859" w14:textId="11CD0A6C" w:rsidR="004402AB" w:rsidRPr="00F00993" w:rsidDel="00EF026F" w:rsidRDefault="004402AB" w:rsidP="00E463DB">
      <w:pPr>
        <w:spacing w:after="0" w:line="360" w:lineRule="auto"/>
        <w:ind w:firstLine="1440"/>
        <w:jc w:val="both"/>
        <w:rPr>
          <w:del w:id="2707" w:author="Jacyeude Araújo" w:date="2019-10-02T10:31:00Z"/>
          <w:rFonts w:ascii="Times New Roman" w:hAnsi="Times New Roman" w:cs="Times New Roman"/>
          <w:color w:val="000000" w:themeColor="text1"/>
          <w:sz w:val="24"/>
          <w:szCs w:val="24"/>
        </w:rPr>
      </w:pPr>
    </w:p>
    <w:p w14:paraId="4A3644C4" w14:textId="02159366" w:rsidR="004402AB" w:rsidRPr="00F00993" w:rsidDel="00EF026F" w:rsidRDefault="004402AB" w:rsidP="00E463DB">
      <w:pPr>
        <w:spacing w:after="0" w:line="360" w:lineRule="auto"/>
        <w:ind w:firstLine="1440"/>
        <w:jc w:val="both"/>
        <w:rPr>
          <w:del w:id="2708" w:author="Jacyeude Araújo" w:date="2019-10-02T10:31:00Z"/>
          <w:rFonts w:ascii="Times New Roman" w:hAnsi="Times New Roman" w:cs="Times New Roman"/>
          <w:color w:val="000000" w:themeColor="text1"/>
          <w:sz w:val="24"/>
          <w:szCs w:val="24"/>
        </w:rPr>
      </w:pPr>
    </w:p>
    <w:p w14:paraId="065CC844" w14:textId="10C47272" w:rsidR="004402AB" w:rsidRPr="00F00993" w:rsidDel="00EF026F" w:rsidRDefault="004402AB" w:rsidP="00E463DB">
      <w:pPr>
        <w:spacing w:after="0" w:line="360" w:lineRule="auto"/>
        <w:ind w:firstLine="1440"/>
        <w:jc w:val="both"/>
        <w:rPr>
          <w:del w:id="2709" w:author="Jacyeude Araújo" w:date="2019-10-02T10:31:00Z"/>
          <w:rFonts w:ascii="Times New Roman" w:hAnsi="Times New Roman" w:cs="Times New Roman"/>
          <w:color w:val="000000" w:themeColor="text1"/>
          <w:sz w:val="24"/>
          <w:szCs w:val="24"/>
        </w:rPr>
      </w:pPr>
    </w:p>
    <w:p w14:paraId="7A0C7FFF" w14:textId="5B673058" w:rsidR="004402AB" w:rsidRPr="00F00993" w:rsidDel="00EF026F" w:rsidRDefault="004402AB" w:rsidP="00E463DB">
      <w:pPr>
        <w:spacing w:after="0" w:line="360" w:lineRule="auto"/>
        <w:ind w:firstLine="1440"/>
        <w:jc w:val="both"/>
        <w:rPr>
          <w:del w:id="2710" w:author="Jacyeude Araújo" w:date="2019-10-02T10:31:00Z"/>
          <w:rFonts w:ascii="Times New Roman" w:hAnsi="Times New Roman" w:cs="Times New Roman"/>
          <w:color w:val="000000" w:themeColor="text1"/>
          <w:sz w:val="24"/>
          <w:szCs w:val="24"/>
        </w:rPr>
      </w:pPr>
    </w:p>
    <w:p w14:paraId="4298DD56" w14:textId="20B681E7" w:rsidR="004402AB" w:rsidRPr="00F00993" w:rsidDel="00EF026F" w:rsidRDefault="004402AB" w:rsidP="00E463DB">
      <w:pPr>
        <w:spacing w:after="0" w:line="360" w:lineRule="auto"/>
        <w:ind w:firstLine="1440"/>
        <w:jc w:val="both"/>
        <w:rPr>
          <w:del w:id="2711" w:author="Jacyeude Araújo" w:date="2019-10-02T10:31:00Z"/>
          <w:rFonts w:ascii="Times New Roman" w:hAnsi="Times New Roman" w:cs="Times New Roman"/>
          <w:color w:val="000000" w:themeColor="text1"/>
          <w:sz w:val="24"/>
          <w:szCs w:val="24"/>
        </w:rPr>
      </w:pPr>
    </w:p>
    <w:p w14:paraId="2BFF809C" w14:textId="14A23DE8" w:rsidR="004402AB" w:rsidRPr="00F00993" w:rsidDel="00EF026F" w:rsidRDefault="004402AB" w:rsidP="00E463DB">
      <w:pPr>
        <w:spacing w:after="0" w:line="360" w:lineRule="auto"/>
        <w:ind w:firstLine="1440"/>
        <w:jc w:val="both"/>
        <w:rPr>
          <w:del w:id="2712" w:author="Jacyeude Araújo" w:date="2019-10-02T10:31:00Z"/>
          <w:rFonts w:ascii="Times New Roman" w:hAnsi="Times New Roman" w:cs="Times New Roman"/>
          <w:color w:val="000000" w:themeColor="text1"/>
          <w:sz w:val="24"/>
          <w:szCs w:val="24"/>
        </w:rPr>
      </w:pPr>
    </w:p>
    <w:p w14:paraId="359C60A6" w14:textId="4001D76F" w:rsidR="00BB0D9F" w:rsidRPr="00F00993" w:rsidRDefault="006D273A" w:rsidP="00E463DB">
      <w:pPr>
        <w:pStyle w:val="Ttulo1"/>
        <w:spacing w:before="0" w:line="360" w:lineRule="auto"/>
        <w:jc w:val="both"/>
        <w:rPr>
          <w:rFonts w:ascii="Times New Roman" w:hAnsi="Times New Roman" w:cs="Times New Roman"/>
          <w:b/>
          <w:bCs/>
          <w:color w:val="000000" w:themeColor="text1"/>
          <w:sz w:val="24"/>
          <w:szCs w:val="24"/>
        </w:rPr>
      </w:pPr>
      <w:bookmarkStart w:id="2713" w:name="_Toc20921294"/>
      <w:r w:rsidRPr="00F00993">
        <w:rPr>
          <w:rFonts w:ascii="Times New Roman" w:hAnsi="Times New Roman" w:cs="Times New Roman"/>
          <w:b/>
          <w:bCs/>
          <w:color w:val="000000" w:themeColor="text1"/>
          <w:sz w:val="24"/>
          <w:szCs w:val="24"/>
        </w:rPr>
        <w:t xml:space="preserve">CAPITULO </w:t>
      </w:r>
      <w:r w:rsidR="002D1497" w:rsidRPr="00F00993">
        <w:rPr>
          <w:rFonts w:ascii="Times New Roman" w:hAnsi="Times New Roman" w:cs="Times New Roman"/>
          <w:b/>
          <w:bCs/>
          <w:color w:val="000000" w:themeColor="text1"/>
          <w:sz w:val="24"/>
          <w:szCs w:val="24"/>
        </w:rPr>
        <w:t>2</w:t>
      </w:r>
      <w:bookmarkEnd w:id="2713"/>
    </w:p>
    <w:p w14:paraId="11D99295" w14:textId="5AF95C74" w:rsidR="00237B3E" w:rsidRPr="00F00993"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2714" w:name="_Toc20921295"/>
      <w:r w:rsidRPr="00F00993">
        <w:rPr>
          <w:rFonts w:ascii="Times New Roman" w:hAnsi="Times New Roman" w:cs="Times New Roman"/>
          <w:b/>
          <w:bCs/>
          <w:color w:val="000000" w:themeColor="text1"/>
          <w:sz w:val="24"/>
          <w:szCs w:val="24"/>
        </w:rPr>
        <w:t>2</w:t>
      </w:r>
      <w:r w:rsidR="00237B3E" w:rsidRPr="00F00993">
        <w:rPr>
          <w:rFonts w:ascii="Times New Roman" w:hAnsi="Times New Roman" w:cs="Times New Roman"/>
          <w:b/>
          <w:bCs/>
          <w:color w:val="000000" w:themeColor="text1"/>
          <w:sz w:val="24"/>
          <w:szCs w:val="24"/>
        </w:rPr>
        <w:t xml:space="preserve"> </w:t>
      </w:r>
      <w:r w:rsidR="003851AF" w:rsidRPr="00F00993">
        <w:rPr>
          <w:rFonts w:ascii="Times New Roman" w:hAnsi="Times New Roman" w:cs="Times New Roman"/>
          <w:b/>
          <w:bCs/>
          <w:color w:val="000000" w:themeColor="text1"/>
          <w:sz w:val="24"/>
          <w:szCs w:val="24"/>
        </w:rPr>
        <w:t>CONCEITOS DA COMPUTAÇÃO</w:t>
      </w:r>
      <w:bookmarkEnd w:id="2714"/>
    </w:p>
    <w:p w14:paraId="03553EBC" w14:textId="20F20853" w:rsidR="00C7306C"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715" w:name="_Toc20921296"/>
      <w:r w:rsidRPr="00F00993">
        <w:rPr>
          <w:rFonts w:ascii="Times New Roman" w:hAnsi="Times New Roman" w:cs="Times New Roman"/>
          <w:b/>
          <w:bCs/>
          <w:color w:val="000000" w:themeColor="text1"/>
          <w:sz w:val="24"/>
          <w:szCs w:val="24"/>
        </w:rPr>
        <w:t>2</w:t>
      </w:r>
      <w:r w:rsidR="00C7306C" w:rsidRPr="00F00993">
        <w:rPr>
          <w:rFonts w:ascii="Times New Roman" w:hAnsi="Times New Roman" w:cs="Times New Roman"/>
          <w:b/>
          <w:bCs/>
          <w:color w:val="000000" w:themeColor="text1"/>
          <w:sz w:val="24"/>
          <w:szCs w:val="24"/>
        </w:rPr>
        <w:t>.1 Aprendizado de Máquina</w:t>
      </w:r>
      <w:bookmarkEnd w:id="2715"/>
    </w:p>
    <w:p w14:paraId="78545210" w14:textId="77777777" w:rsidR="00C7306C" w:rsidRPr="00F00993" w:rsidRDefault="00C7306C" w:rsidP="002713F5">
      <w:pPr>
        <w:spacing w:after="0" w:line="360" w:lineRule="auto"/>
        <w:jc w:val="both"/>
        <w:rPr>
          <w:rFonts w:ascii="Times New Roman" w:hAnsi="Times New Roman" w:cs="Times New Roman"/>
          <w:color w:val="000000" w:themeColor="text1"/>
          <w:sz w:val="24"/>
          <w:szCs w:val="24"/>
        </w:rPr>
      </w:pPr>
    </w:p>
    <w:p w14:paraId="55DD309E" w14:textId="69EB9A1A"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essência do Aprendizado de </w:t>
      </w:r>
      <w:r w:rsidR="00CE3E64" w:rsidRPr="00F00993">
        <w:rPr>
          <w:rFonts w:ascii="Times New Roman" w:hAnsi="Times New Roman" w:cs="Times New Roman"/>
          <w:color w:val="000000" w:themeColor="text1"/>
          <w:sz w:val="24"/>
          <w:szCs w:val="24"/>
        </w:rPr>
        <w:t>Máquina (</w:t>
      </w:r>
      <w:r w:rsidR="00D747FE" w:rsidRPr="00F00993">
        <w:rPr>
          <w:rFonts w:ascii="Times New Roman" w:hAnsi="Times New Roman" w:cs="Times New Roman"/>
          <w:color w:val="000000" w:themeColor="text1"/>
          <w:sz w:val="24"/>
          <w:szCs w:val="24"/>
        </w:rPr>
        <w:t xml:space="preserve">inglês </w:t>
      </w:r>
      <w:r w:rsidR="00D747FE" w:rsidRPr="00F00993">
        <w:rPr>
          <w:rFonts w:ascii="Times New Roman" w:hAnsi="Times New Roman" w:cs="Times New Roman"/>
          <w:i/>
          <w:iCs/>
          <w:color w:val="000000" w:themeColor="text1"/>
          <w:sz w:val="24"/>
          <w:szCs w:val="24"/>
        </w:rPr>
        <w:t>Machine Learn</w:t>
      </w:r>
      <w:r w:rsidR="00D747FE"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é um processo automático de reconhecimento de padrões. O principal objetivo do aprendizado de máquina é criar sistemas que possam executar ou exceder a competência no nível humano ao lidar com muitas tarefas ou problemas complexos. O aprendizado de máquina faz parte da Inteligência Artificial (IA). Durante o início da era de pesquisa da IA, o objetivo era construir robôs e simular atividades humanas. Posteriormente, a aplicação da IA foi generalizada para resolver problemas gerais por uma máquina. A solução popular era alimentar um computador com algoritmos (ou uma sequência de instruções) para transformar os dados de entrada em respostas. [</w:t>
      </w:r>
      <w:r w:rsidR="00C52DCE" w:rsidRPr="00F00993">
        <w:rPr>
          <w:rFonts w:ascii="Times New Roman" w:hAnsi="Times New Roman" w:cs="Times New Roman"/>
          <w:color w:val="000000" w:themeColor="text1"/>
          <w:sz w:val="24"/>
          <w:szCs w:val="24"/>
        </w:rPr>
        <w:t>15</w:t>
      </w:r>
      <w:r w:rsidRPr="00F00993">
        <w:rPr>
          <w:rFonts w:ascii="Times New Roman" w:hAnsi="Times New Roman" w:cs="Times New Roman"/>
          <w:color w:val="000000" w:themeColor="text1"/>
          <w:sz w:val="24"/>
          <w:szCs w:val="24"/>
        </w:rPr>
        <w:t>]</w:t>
      </w:r>
    </w:p>
    <w:p w14:paraId="219EF118" w14:textId="778AD1EC"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No entanto,</w:t>
      </w:r>
      <w:r w:rsidR="00C52DCE" w:rsidRPr="00F00993">
        <w:rPr>
          <w:rFonts w:ascii="Times New Roman" w:hAnsi="Times New Roman" w:cs="Times New Roman"/>
          <w:color w:val="000000" w:themeColor="text1"/>
          <w:sz w:val="24"/>
          <w:szCs w:val="24"/>
        </w:rPr>
        <w:t xml:space="preserve"> ainda segundo [15]</w:t>
      </w:r>
      <w:r w:rsidRPr="00F00993">
        <w:rPr>
          <w:rFonts w:ascii="Times New Roman" w:hAnsi="Times New Roman" w:cs="Times New Roman"/>
          <w:color w:val="000000" w:themeColor="text1"/>
          <w:sz w:val="24"/>
          <w:szCs w:val="24"/>
        </w:rPr>
        <w:t xml:space="preserve"> para muitos problemas, não </w:t>
      </w:r>
      <w:r w:rsidR="00C52DCE" w:rsidRPr="00F00993">
        <w:rPr>
          <w:rFonts w:ascii="Times New Roman" w:hAnsi="Times New Roman" w:cs="Times New Roman"/>
          <w:color w:val="000000" w:themeColor="text1"/>
          <w:sz w:val="24"/>
          <w:szCs w:val="24"/>
        </w:rPr>
        <w:t>é tão simples</w:t>
      </w:r>
      <w:r w:rsidRPr="00F00993">
        <w:rPr>
          <w:rFonts w:ascii="Times New Roman" w:hAnsi="Times New Roman" w:cs="Times New Roman"/>
          <w:color w:val="000000" w:themeColor="text1"/>
          <w:sz w:val="24"/>
          <w:szCs w:val="24"/>
        </w:rPr>
        <w:t xml:space="preserve"> encontrar facilmente algoritmos adequados, por exemplo, o reconhecimento da caligrafia humana. Não </w:t>
      </w:r>
      <w:r w:rsidR="00C52DCE" w:rsidRPr="00F00993">
        <w:rPr>
          <w:rFonts w:ascii="Times New Roman" w:hAnsi="Times New Roman" w:cs="Times New Roman"/>
          <w:color w:val="000000" w:themeColor="text1"/>
          <w:sz w:val="24"/>
          <w:szCs w:val="24"/>
        </w:rPr>
        <w:t>é simples</w:t>
      </w:r>
      <w:r w:rsidRPr="00F00993">
        <w:rPr>
          <w:rFonts w:ascii="Times New Roman" w:hAnsi="Times New Roman" w:cs="Times New Roman"/>
          <w:color w:val="000000" w:themeColor="text1"/>
          <w:sz w:val="24"/>
          <w:szCs w:val="24"/>
        </w:rPr>
        <w:t xml:space="preserve"> transformar a entrada da letra de escrita manual na saída da letra reconhecida padrão. Uma alternativa é aprender com os dados</w:t>
      </w:r>
      <w:r w:rsidR="00C52DCE" w:rsidRPr="00F00993">
        <w:rPr>
          <w:rFonts w:ascii="Times New Roman" w:hAnsi="Times New Roman" w:cs="Times New Roman"/>
          <w:color w:val="000000" w:themeColor="text1"/>
          <w:sz w:val="24"/>
          <w:szCs w:val="24"/>
        </w:rPr>
        <w:t xml:space="preserve"> de diferentes caligrafias</w:t>
      </w:r>
      <w:r w:rsidRPr="00F00993">
        <w:rPr>
          <w:rFonts w:ascii="Times New Roman" w:hAnsi="Times New Roman" w:cs="Times New Roman"/>
          <w:color w:val="000000" w:themeColor="text1"/>
          <w:sz w:val="24"/>
          <w:szCs w:val="24"/>
        </w:rPr>
        <w:t>. Isso significa que, com uma tentativa, há um grande erro, mas</w:t>
      </w:r>
      <w:del w:id="2716" w:author="Jacyeude Araújo" w:date="2019-10-01T19:12:00Z">
        <w:r w:rsidRPr="00F00993" w:rsidDel="00952D93">
          <w:rPr>
            <w:rFonts w:ascii="Times New Roman" w:hAnsi="Times New Roman" w:cs="Times New Roman"/>
            <w:color w:val="000000" w:themeColor="text1"/>
            <w:sz w:val="24"/>
            <w:szCs w:val="24"/>
          </w:rPr>
          <w:delText xml:space="preserve"> </w:delText>
        </w:r>
      </w:del>
      <w:del w:id="2717" w:author="Jacyeude Araújo" w:date="2019-10-01T19:00:00Z">
        <w:r w:rsidRPr="00F00993" w:rsidDel="001A755F">
          <w:rPr>
            <w:rFonts w:ascii="Times New Roman" w:hAnsi="Times New Roman" w:cs="Times New Roman"/>
            <w:color w:val="000000" w:themeColor="text1"/>
            <w:sz w:val="24"/>
            <w:szCs w:val="24"/>
          </w:rPr>
          <w:delText>se</w:delText>
        </w:r>
      </w:del>
      <w:del w:id="2718" w:author="Jacyeude Araújo" w:date="2019-10-01T19:11:00Z">
        <w:r w:rsidRPr="00F00993" w:rsidDel="00952D93">
          <w:rPr>
            <w:rFonts w:ascii="Times New Roman" w:hAnsi="Times New Roman" w:cs="Times New Roman"/>
            <w:color w:val="000000" w:themeColor="text1"/>
            <w:sz w:val="24"/>
            <w:szCs w:val="24"/>
          </w:rPr>
          <w:delText xml:space="preserve"> </w:delText>
        </w:r>
      </w:del>
      <w:del w:id="2719" w:author="Jacyeude Araújo" w:date="2019-10-01T19:00:00Z">
        <w:r w:rsidRPr="00F00993" w:rsidDel="001A755F">
          <w:rPr>
            <w:rFonts w:ascii="Times New Roman" w:hAnsi="Times New Roman" w:cs="Times New Roman"/>
            <w:color w:val="000000" w:themeColor="text1"/>
            <w:sz w:val="24"/>
            <w:szCs w:val="24"/>
          </w:rPr>
          <w:delText>pudermos</w:delText>
        </w:r>
      </w:del>
      <w:r w:rsidRPr="00F00993">
        <w:rPr>
          <w:rFonts w:ascii="Times New Roman" w:hAnsi="Times New Roman" w:cs="Times New Roman"/>
          <w:color w:val="000000" w:themeColor="text1"/>
          <w:sz w:val="24"/>
          <w:szCs w:val="24"/>
        </w:rPr>
        <w:t xml:space="preserve"> </w:t>
      </w:r>
      <w:commentRangeStart w:id="2720"/>
      <w:r w:rsidRPr="00F00993">
        <w:rPr>
          <w:rFonts w:ascii="Times New Roman" w:hAnsi="Times New Roman" w:cs="Times New Roman"/>
          <w:color w:val="000000" w:themeColor="text1"/>
          <w:sz w:val="24"/>
          <w:szCs w:val="24"/>
        </w:rPr>
        <w:t>agrega</w:t>
      </w:r>
      <w:ins w:id="2721" w:author="Jacyeude Araújo" w:date="2019-10-01T19:12:00Z">
        <w:r w:rsidR="00952D93" w:rsidRPr="00F00993">
          <w:rPr>
            <w:rFonts w:ascii="Times New Roman" w:hAnsi="Times New Roman" w:cs="Times New Roman"/>
            <w:color w:val="000000" w:themeColor="text1"/>
            <w:sz w:val="24"/>
            <w:szCs w:val="24"/>
          </w:rPr>
          <w:t>ndo</w:t>
        </w:r>
      </w:ins>
      <w:ins w:id="2722" w:author="Jacyeude Araújo" w:date="2019-10-02T10:31:00Z">
        <w:r w:rsidR="00E8119B" w:rsidRPr="00F00993">
          <w:rPr>
            <w:rFonts w:ascii="Times New Roman" w:hAnsi="Times New Roman" w:cs="Times New Roman"/>
            <w:color w:val="000000" w:themeColor="text1"/>
            <w:sz w:val="24"/>
            <w:szCs w:val="24"/>
          </w:rPr>
          <w:t>-</w:t>
        </w:r>
      </w:ins>
      <w:ins w:id="2723" w:author="Jacyeude Araújo" w:date="2019-10-01T19:00:00Z">
        <w:r w:rsidR="001A755F" w:rsidRPr="00F00993">
          <w:rPr>
            <w:rFonts w:ascii="Times New Roman" w:hAnsi="Times New Roman" w:cs="Times New Roman"/>
            <w:color w:val="000000" w:themeColor="text1"/>
            <w:sz w:val="24"/>
            <w:szCs w:val="24"/>
          </w:rPr>
          <w:t>se</w:t>
        </w:r>
      </w:ins>
      <w:del w:id="2724" w:author="Jacyeude Araújo" w:date="2019-10-01T19:00:00Z">
        <w:r w:rsidRPr="00F00993" w:rsidDel="001A755F">
          <w:rPr>
            <w:rFonts w:ascii="Times New Roman" w:hAnsi="Times New Roman" w:cs="Times New Roman"/>
            <w:color w:val="000000" w:themeColor="text1"/>
            <w:sz w:val="24"/>
            <w:szCs w:val="24"/>
          </w:rPr>
          <w:delText>r</w:delText>
        </w:r>
      </w:del>
      <w:commentRangeEnd w:id="2720"/>
      <w:r w:rsidR="00FD47FA" w:rsidRPr="00F00993">
        <w:rPr>
          <w:rStyle w:val="Refdecomentrio"/>
          <w:color w:val="000000" w:themeColor="text1"/>
          <w:rPrChange w:id="2725" w:author="Jacyeude Araújo" w:date="2019-10-02T13:03:00Z">
            <w:rPr>
              <w:rStyle w:val="Refdecomentrio"/>
            </w:rPr>
          </w:rPrChange>
        </w:rPr>
        <w:commentReference w:id="2720"/>
      </w:r>
      <w:r w:rsidRPr="00F00993">
        <w:rPr>
          <w:rFonts w:ascii="Times New Roman" w:hAnsi="Times New Roman" w:cs="Times New Roman"/>
          <w:color w:val="000000" w:themeColor="text1"/>
          <w:sz w:val="24"/>
          <w:szCs w:val="24"/>
        </w:rPr>
        <w:t xml:space="preserve"> muitas tentativas, o erro será reduzido para um nível ou convergência aceitável. A Figura </w:t>
      </w:r>
      <w:del w:id="2726" w:author="Jacyeude Araújo" w:date="2019-10-02T10:38:00Z">
        <w:r w:rsidRPr="00F00993" w:rsidDel="00E8119B">
          <w:rPr>
            <w:rFonts w:ascii="Times New Roman" w:hAnsi="Times New Roman" w:cs="Times New Roman"/>
            <w:color w:val="000000" w:themeColor="text1"/>
            <w:sz w:val="24"/>
            <w:szCs w:val="24"/>
          </w:rPr>
          <w:delText>7</w:delText>
        </w:r>
      </w:del>
      <w:ins w:id="2727" w:author="Jacyeude Araújo" w:date="2019-10-02T10:38:00Z">
        <w:r w:rsidR="00E8119B" w:rsidRPr="00F00993">
          <w:rPr>
            <w:rFonts w:ascii="Times New Roman" w:hAnsi="Times New Roman" w:cs="Times New Roman"/>
            <w:color w:val="000000" w:themeColor="text1"/>
            <w:sz w:val="24"/>
            <w:szCs w:val="24"/>
          </w:rPr>
          <w:t>6</w:t>
        </w:r>
      </w:ins>
      <w:r w:rsidRPr="00F00993">
        <w:rPr>
          <w:rFonts w:ascii="Times New Roman" w:hAnsi="Times New Roman" w:cs="Times New Roman"/>
          <w:color w:val="000000" w:themeColor="text1"/>
          <w:sz w:val="24"/>
          <w:szCs w:val="24"/>
        </w:rPr>
        <w:t xml:space="preserve"> ilustra um exemplo típico de processo de aprendizado de máquina.</w:t>
      </w:r>
    </w:p>
    <w:p w14:paraId="0B932FF5" w14:textId="77777777" w:rsidR="00D747FE"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Desde o final dos anos 90 o volume de dados se tornou cada vez maior. Uma questão lógica é como lidar com esses grandes volumes de dados e como encontrar padrões úteis ou significativos a partir de um volume </w:t>
      </w:r>
      <w:r w:rsidR="00C52DCE" w:rsidRPr="00F00993">
        <w:rPr>
          <w:rFonts w:ascii="Times New Roman" w:hAnsi="Times New Roman" w:cs="Times New Roman"/>
          <w:color w:val="000000" w:themeColor="text1"/>
          <w:sz w:val="24"/>
          <w:szCs w:val="24"/>
        </w:rPr>
        <w:t>crescente</w:t>
      </w:r>
      <w:r w:rsidRPr="00F00993">
        <w:rPr>
          <w:rFonts w:ascii="Times New Roman" w:hAnsi="Times New Roman" w:cs="Times New Roman"/>
          <w:color w:val="000000" w:themeColor="text1"/>
          <w:sz w:val="24"/>
          <w:szCs w:val="24"/>
        </w:rPr>
        <w:t xml:space="preserve"> de dados. Isso leva à “descoberta de conhecimento no banco de dados” (ou KDD- </w:t>
      </w:r>
      <w:proofErr w:type="spellStart"/>
      <w:r w:rsidRPr="00F00993">
        <w:rPr>
          <w:rFonts w:ascii="Times New Roman" w:hAnsi="Times New Roman" w:cs="Times New Roman"/>
          <w:i/>
          <w:iCs/>
          <w:color w:val="000000" w:themeColor="text1"/>
          <w:sz w:val="24"/>
          <w:szCs w:val="24"/>
        </w:rPr>
        <w:t>knowledge</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discovery</w:t>
      </w:r>
      <w:proofErr w:type="spellEnd"/>
      <w:r w:rsidRPr="00F00993">
        <w:rPr>
          <w:rFonts w:ascii="Times New Roman" w:hAnsi="Times New Roman" w:cs="Times New Roman"/>
          <w:i/>
          <w:iCs/>
          <w:color w:val="000000" w:themeColor="text1"/>
          <w:sz w:val="24"/>
          <w:szCs w:val="24"/>
        </w:rPr>
        <w:t xml:space="preserve"> in </w:t>
      </w:r>
      <w:proofErr w:type="spellStart"/>
      <w:r w:rsidRPr="00F00993">
        <w:rPr>
          <w:rFonts w:ascii="Times New Roman" w:hAnsi="Times New Roman" w:cs="Times New Roman"/>
          <w:i/>
          <w:iCs/>
          <w:color w:val="000000" w:themeColor="text1"/>
          <w:sz w:val="24"/>
          <w:szCs w:val="24"/>
        </w:rPr>
        <w:t>database</w:t>
      </w:r>
      <w:proofErr w:type="spellEnd"/>
      <w:r w:rsidRPr="00F00993">
        <w:rPr>
          <w:rFonts w:ascii="Times New Roman" w:hAnsi="Times New Roman" w:cs="Times New Roman"/>
          <w:color w:val="000000" w:themeColor="text1"/>
          <w:sz w:val="24"/>
          <w:szCs w:val="24"/>
        </w:rPr>
        <w:t>), que também é chamada de mineração de dados.</w:t>
      </w:r>
      <w:r w:rsidR="00C52DCE" w:rsidRPr="00F00993">
        <w:rPr>
          <w:rFonts w:ascii="Times New Roman" w:hAnsi="Times New Roman" w:cs="Times New Roman"/>
          <w:color w:val="000000" w:themeColor="text1"/>
          <w:sz w:val="24"/>
          <w:szCs w:val="24"/>
        </w:rPr>
        <w:t xml:space="preserve"> </w:t>
      </w:r>
      <w:r w:rsidR="00D747FE" w:rsidRPr="00F00993">
        <w:rPr>
          <w:rFonts w:ascii="Times New Roman" w:hAnsi="Times New Roman" w:cs="Times New Roman"/>
          <w:color w:val="000000" w:themeColor="text1"/>
          <w:sz w:val="24"/>
          <w:szCs w:val="24"/>
        </w:rPr>
        <w:t>[</w:t>
      </w:r>
      <w:r w:rsidR="00C52DCE" w:rsidRPr="00F00993">
        <w:rPr>
          <w:rFonts w:ascii="Times New Roman" w:hAnsi="Times New Roman" w:cs="Times New Roman"/>
          <w:color w:val="000000" w:themeColor="text1"/>
          <w:sz w:val="24"/>
          <w:szCs w:val="24"/>
        </w:rPr>
        <w:t>15</w:t>
      </w:r>
      <w:r w:rsidR="00D747FE" w:rsidRPr="00F00993">
        <w:rPr>
          <w:rFonts w:ascii="Times New Roman" w:hAnsi="Times New Roman" w:cs="Times New Roman"/>
          <w:color w:val="000000" w:themeColor="text1"/>
          <w:sz w:val="24"/>
          <w:szCs w:val="24"/>
        </w:rPr>
        <w:t xml:space="preserve">] </w:t>
      </w:r>
      <w:r w:rsidR="00C52DCE" w:rsidRPr="00F00993">
        <w:rPr>
          <w:rFonts w:ascii="Times New Roman" w:hAnsi="Times New Roman" w:cs="Times New Roman"/>
          <w:color w:val="000000" w:themeColor="text1"/>
          <w:sz w:val="24"/>
          <w:szCs w:val="24"/>
        </w:rPr>
        <w:t>[</w:t>
      </w:r>
      <w:r w:rsidR="00D747FE" w:rsidRPr="00F00993">
        <w:rPr>
          <w:rFonts w:ascii="Times New Roman" w:hAnsi="Times New Roman" w:cs="Times New Roman"/>
          <w:color w:val="000000" w:themeColor="text1"/>
          <w:sz w:val="24"/>
          <w:szCs w:val="24"/>
        </w:rPr>
        <w:t>16</w:t>
      </w:r>
      <w:r w:rsidR="00C52DCE" w:rsidRPr="00F00993">
        <w:rPr>
          <w:rFonts w:ascii="Times New Roman" w:hAnsi="Times New Roman" w:cs="Times New Roman"/>
          <w:color w:val="000000" w:themeColor="text1"/>
          <w:sz w:val="24"/>
          <w:szCs w:val="24"/>
        </w:rPr>
        <w:t>] et al</w:t>
      </w:r>
      <w:r w:rsidR="00D747FE" w:rsidRPr="00F00993">
        <w:rPr>
          <w:rFonts w:ascii="Times New Roman" w:hAnsi="Times New Roman" w:cs="Times New Roman"/>
          <w:color w:val="000000" w:themeColor="text1"/>
          <w:sz w:val="24"/>
          <w:szCs w:val="24"/>
        </w:rPr>
        <w:t>. Mostraram que</w:t>
      </w:r>
      <w:r w:rsidRPr="00F00993">
        <w:rPr>
          <w:rFonts w:ascii="Times New Roman" w:hAnsi="Times New Roman" w:cs="Times New Roman"/>
          <w:color w:val="000000" w:themeColor="text1"/>
          <w:sz w:val="24"/>
          <w:szCs w:val="24"/>
        </w:rPr>
        <w:t>,</w:t>
      </w:r>
      <w:r w:rsidR="00D747FE" w:rsidRPr="00F00993">
        <w:rPr>
          <w:rFonts w:ascii="Times New Roman" w:hAnsi="Times New Roman" w:cs="Times New Roman"/>
          <w:color w:val="000000" w:themeColor="text1"/>
          <w:sz w:val="24"/>
          <w:szCs w:val="24"/>
        </w:rPr>
        <w:t xml:space="preserve"> objetiva-se</w:t>
      </w:r>
      <w:r w:rsidRPr="00F00993">
        <w:rPr>
          <w:rFonts w:ascii="Times New Roman" w:hAnsi="Times New Roman" w:cs="Times New Roman"/>
          <w:color w:val="000000" w:themeColor="text1"/>
          <w:sz w:val="24"/>
          <w:szCs w:val="24"/>
        </w:rPr>
        <w:t xml:space="preserve"> </w:t>
      </w:r>
      <w:r w:rsidR="00D747FE" w:rsidRPr="00F00993">
        <w:rPr>
          <w:rFonts w:ascii="Times New Roman" w:hAnsi="Times New Roman" w:cs="Times New Roman"/>
          <w:color w:val="000000" w:themeColor="text1"/>
          <w:sz w:val="24"/>
          <w:szCs w:val="24"/>
        </w:rPr>
        <w:t>investigar</w:t>
      </w:r>
      <w:r w:rsidRPr="00F00993">
        <w:rPr>
          <w:rFonts w:ascii="Times New Roman" w:hAnsi="Times New Roman" w:cs="Times New Roman"/>
          <w:color w:val="000000" w:themeColor="text1"/>
          <w:sz w:val="24"/>
          <w:szCs w:val="24"/>
        </w:rPr>
        <w:t xml:space="preserve"> </w:t>
      </w:r>
      <w:r w:rsidR="00D747FE" w:rsidRPr="00F00993">
        <w:rPr>
          <w:rFonts w:ascii="Times New Roman" w:hAnsi="Times New Roman" w:cs="Times New Roman"/>
          <w:color w:val="000000" w:themeColor="text1"/>
          <w:sz w:val="24"/>
          <w:szCs w:val="24"/>
        </w:rPr>
        <w:t>um</w:t>
      </w:r>
      <w:r w:rsidRPr="00F00993">
        <w:rPr>
          <w:rFonts w:ascii="Times New Roman" w:hAnsi="Times New Roman" w:cs="Times New Roman"/>
          <w:color w:val="000000" w:themeColor="text1"/>
          <w:sz w:val="24"/>
          <w:szCs w:val="24"/>
        </w:rPr>
        <w:t xml:space="preserve"> banco de dados e descobrir o significado ou conhecimento para a tomada de decisão.</w:t>
      </w:r>
    </w:p>
    <w:p w14:paraId="6993FB6F" w14:textId="08E75C80" w:rsidR="00C7306C" w:rsidRPr="00F00993" w:rsidRDefault="00C7306C" w:rsidP="00E463DB">
      <w:pPr>
        <w:spacing w:after="0" w:line="360" w:lineRule="auto"/>
        <w:ind w:firstLine="1440"/>
        <w:jc w:val="both"/>
        <w:rPr>
          <w:ins w:id="2728" w:author="Jacyeude Araújo" w:date="2019-10-02T11:00: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descobrir padrões significativos de um conjunto massivo de dados, a estatística é a ferramenta vital para agregar valor à amostragem, modelagem, análise, interpretação e apresentação de dados, assim como </w:t>
      </w:r>
      <w:r w:rsidR="00D747FE" w:rsidRPr="00F00993">
        <w:rPr>
          <w:rFonts w:ascii="Times New Roman" w:hAnsi="Times New Roman" w:cs="Times New Roman"/>
          <w:color w:val="000000" w:themeColor="text1"/>
          <w:sz w:val="24"/>
          <w:szCs w:val="24"/>
        </w:rPr>
        <w:t>[17</w:t>
      </w:r>
      <w:r w:rsidRPr="00F00993">
        <w:rPr>
          <w:rFonts w:ascii="Times New Roman" w:hAnsi="Times New Roman" w:cs="Times New Roman"/>
          <w:color w:val="000000" w:themeColor="text1"/>
          <w:sz w:val="24"/>
          <w:szCs w:val="24"/>
        </w:rPr>
        <w:t>] indic</w:t>
      </w:r>
      <w:r w:rsidR="00D747FE" w:rsidRPr="00F00993">
        <w:rPr>
          <w:rFonts w:ascii="Times New Roman" w:hAnsi="Times New Roman" w:cs="Times New Roman"/>
          <w:color w:val="000000" w:themeColor="text1"/>
          <w:sz w:val="24"/>
          <w:szCs w:val="24"/>
        </w:rPr>
        <w:t>ou que a</w:t>
      </w:r>
      <w:r w:rsidRPr="00F00993">
        <w:rPr>
          <w:rFonts w:ascii="Times New Roman" w:hAnsi="Times New Roman" w:cs="Times New Roman"/>
          <w:color w:val="000000" w:themeColor="text1"/>
          <w:sz w:val="24"/>
          <w:szCs w:val="24"/>
        </w:rPr>
        <w:t xml:space="preserve"> mineração de dados tem uma conexão inerente às estatísticas. Isso leva à convergência do sistema de mineração de dados e do sistema especialista difuso sob o grande guarda-chuva do aprendizado de máquina. Do ponto de vista da evolução do aprendizado de máquina, a teoria estatística ou a modelagem de probabilidade mudaram a disciplina de IA de sistemas especialistas baseados em regras ou aprendizado de esquema na gravação, para </w:t>
      </w:r>
      <w:r w:rsidRPr="00F00993">
        <w:rPr>
          <w:rFonts w:ascii="Times New Roman" w:hAnsi="Times New Roman" w:cs="Times New Roman"/>
          <w:color w:val="000000" w:themeColor="text1"/>
          <w:sz w:val="24"/>
          <w:szCs w:val="24"/>
        </w:rPr>
        <w:lastRenderedPageBreak/>
        <w:t xml:space="preserve">uma metodologia orientada a dados, que é resolver o problema de incerteza com probabilidade dos parâmetros de um modelo. Nessa perspectiva, as estatísticas foram incorporadas ao </w:t>
      </w:r>
      <w:r w:rsidR="00D747FE" w:rsidRPr="00F00993">
        <w:rPr>
          <w:rFonts w:ascii="Times New Roman" w:hAnsi="Times New Roman" w:cs="Times New Roman"/>
          <w:color w:val="000000" w:themeColor="text1"/>
          <w:sz w:val="24"/>
          <w:szCs w:val="24"/>
        </w:rPr>
        <w:t>AM</w:t>
      </w:r>
      <w:r w:rsidRPr="00F00993">
        <w:rPr>
          <w:rFonts w:ascii="Times New Roman" w:hAnsi="Times New Roman" w:cs="Times New Roman"/>
          <w:color w:val="000000" w:themeColor="text1"/>
          <w:sz w:val="24"/>
          <w:szCs w:val="24"/>
        </w:rPr>
        <w:t>.</w:t>
      </w:r>
      <w:del w:id="2729" w:author="Jacyeude Araújo" w:date="2019-10-02T11:00:00Z">
        <w:r w:rsidRPr="00F00993" w:rsidDel="00AF057C">
          <w:rPr>
            <w:rFonts w:ascii="Times New Roman" w:hAnsi="Times New Roman" w:cs="Times New Roman"/>
            <w:color w:val="000000" w:themeColor="text1"/>
            <w:sz w:val="24"/>
            <w:szCs w:val="24"/>
          </w:rPr>
          <w:delText xml:space="preserve"> </w:delText>
        </w:r>
      </w:del>
    </w:p>
    <w:p w14:paraId="2ED447FC" w14:textId="77777777" w:rsidR="00AF057C" w:rsidRPr="00F00993" w:rsidRDefault="00AF057C" w:rsidP="00E463DB">
      <w:pPr>
        <w:spacing w:after="0" w:line="360" w:lineRule="auto"/>
        <w:ind w:firstLine="1440"/>
        <w:jc w:val="both"/>
        <w:rPr>
          <w:rFonts w:ascii="Times New Roman" w:hAnsi="Times New Roman" w:cs="Times New Roman"/>
          <w:color w:val="000000" w:themeColor="text1"/>
          <w:sz w:val="24"/>
          <w:szCs w:val="24"/>
        </w:rPr>
      </w:pPr>
    </w:p>
    <w:p w14:paraId="261BE8EE" w14:textId="66974DDC" w:rsidR="00E8119B" w:rsidRPr="00F00993" w:rsidRDefault="00E8119B">
      <w:pPr>
        <w:pStyle w:val="Legenda"/>
        <w:keepNext/>
        <w:jc w:val="center"/>
        <w:rPr>
          <w:ins w:id="2730" w:author="Jacyeude Araújo" w:date="2019-10-02T10:33:00Z"/>
          <w:rFonts w:ascii="Times New Roman" w:hAnsi="Times New Roman" w:cs="Times New Roman"/>
          <w:i w:val="0"/>
          <w:iCs w:val="0"/>
          <w:color w:val="000000" w:themeColor="text1"/>
          <w:sz w:val="22"/>
          <w:szCs w:val="22"/>
          <w:rPrChange w:id="2731" w:author="Jacyeude Araújo" w:date="2019-10-02T13:03:00Z">
            <w:rPr>
              <w:ins w:id="2732" w:author="Jacyeude Araújo" w:date="2019-10-02T10:33:00Z"/>
            </w:rPr>
          </w:rPrChange>
        </w:rPr>
        <w:pPrChange w:id="2733" w:author="Jacyeude Araújo" w:date="2019-10-02T10:33:00Z">
          <w:pPr>
            <w:pStyle w:val="Legenda"/>
          </w:pPr>
        </w:pPrChange>
      </w:pPr>
      <w:ins w:id="2734" w:author="Jacyeude Araújo" w:date="2019-10-02T10:33:00Z">
        <w:r w:rsidRPr="00F00993">
          <w:rPr>
            <w:rFonts w:ascii="Times New Roman" w:hAnsi="Times New Roman" w:cs="Times New Roman"/>
            <w:i w:val="0"/>
            <w:iCs w:val="0"/>
            <w:color w:val="000000" w:themeColor="text1"/>
            <w:sz w:val="22"/>
            <w:szCs w:val="22"/>
            <w:rPrChange w:id="2735"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736"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737"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738"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6</w:t>
      </w:r>
      <w:ins w:id="2739" w:author="Jacyeude Araújo" w:date="2019-10-02T10:33:00Z">
        <w:r w:rsidRPr="00F00993">
          <w:rPr>
            <w:rFonts w:ascii="Times New Roman" w:hAnsi="Times New Roman" w:cs="Times New Roman"/>
            <w:i w:val="0"/>
            <w:iCs w:val="0"/>
            <w:color w:val="000000" w:themeColor="text1"/>
            <w:sz w:val="22"/>
            <w:szCs w:val="22"/>
            <w:rPrChange w:id="2740"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741" w:author="Jacyeude Araújo" w:date="2019-10-02T13:03:00Z">
              <w:rPr/>
            </w:rPrChange>
          </w:rPr>
          <w:t xml:space="preserve"> - Processo de Aprendizado de Máquina</w:t>
        </w:r>
      </w:ins>
    </w:p>
    <w:p w14:paraId="49063D84" w14:textId="19EA2181" w:rsidR="00781E04" w:rsidRPr="00F00993" w:rsidRDefault="00C7306C" w:rsidP="00781E04">
      <w:pPr>
        <w:keepNext/>
        <w:spacing w:after="0" w:line="360" w:lineRule="auto"/>
        <w:jc w:val="center"/>
        <w:rPr>
          <w:rFonts w:ascii="Times New Roman" w:hAnsi="Times New Roman" w:cs="Times New Roman"/>
          <w:color w:val="000000" w:themeColor="text1"/>
        </w:rPr>
      </w:pPr>
      <w:commentRangeStart w:id="2742"/>
      <w:commentRangeStart w:id="2743"/>
      <w:r w:rsidRPr="00F00993">
        <w:rPr>
          <w:rFonts w:ascii="Times New Roman" w:hAnsi="Times New Roman" w:cs="Times New Roman"/>
          <w:noProof/>
          <w:color w:val="000000" w:themeColor="text1"/>
          <w:lang w:eastAsia="pt-BR"/>
          <w:rPrChange w:id="274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B591EB3" wp14:editId="0A4359DD">
            <wp:extent cx="3605973" cy="276485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30"/>
                    <a:stretch/>
                  </pic:blipFill>
                  <pic:spPr bwMode="auto">
                    <a:xfrm>
                      <a:off x="0" y="0"/>
                      <a:ext cx="3609808" cy="2767797"/>
                    </a:xfrm>
                    <a:prstGeom prst="rect">
                      <a:avLst/>
                    </a:prstGeom>
                    <a:noFill/>
                    <a:ln>
                      <a:noFill/>
                    </a:ln>
                    <a:extLst>
                      <a:ext uri="{53640926-AAD7-44D8-BBD7-CCE9431645EC}">
                        <a14:shadowObscured xmlns:a14="http://schemas.microsoft.com/office/drawing/2010/main"/>
                      </a:ext>
                    </a:extLst>
                  </pic:spPr>
                </pic:pic>
              </a:graphicData>
            </a:graphic>
          </wp:inline>
        </w:drawing>
      </w:r>
      <w:commentRangeEnd w:id="2742"/>
      <w:r w:rsidR="00FD47FA" w:rsidRPr="00F00993">
        <w:rPr>
          <w:rStyle w:val="Refdecomentrio"/>
          <w:rFonts w:ascii="Times New Roman" w:hAnsi="Times New Roman" w:cs="Times New Roman"/>
          <w:color w:val="000000" w:themeColor="text1"/>
          <w:sz w:val="22"/>
          <w:szCs w:val="22"/>
          <w:rPrChange w:id="2745" w:author="Jacyeude Araújo" w:date="2019-10-02T13:03:00Z">
            <w:rPr>
              <w:rStyle w:val="Refdecomentrio"/>
            </w:rPr>
          </w:rPrChange>
        </w:rPr>
        <w:commentReference w:id="2742"/>
      </w:r>
      <w:commentRangeEnd w:id="2743"/>
      <w:r w:rsidR="001A755F" w:rsidRPr="00F00993">
        <w:rPr>
          <w:rStyle w:val="Refdecomentrio"/>
          <w:rFonts w:ascii="Times New Roman" w:hAnsi="Times New Roman" w:cs="Times New Roman"/>
          <w:color w:val="000000" w:themeColor="text1"/>
          <w:sz w:val="22"/>
          <w:szCs w:val="22"/>
          <w:rPrChange w:id="2746" w:author="Jacyeude Araújo" w:date="2019-10-02T13:03:00Z">
            <w:rPr>
              <w:rStyle w:val="Refdecomentrio"/>
            </w:rPr>
          </w:rPrChange>
        </w:rPr>
        <w:commentReference w:id="2743"/>
      </w:r>
    </w:p>
    <w:p w14:paraId="4445072A" w14:textId="1361F70D" w:rsidR="00C7306C" w:rsidRPr="00F00993" w:rsidRDefault="00781E04" w:rsidP="00781E04">
      <w:pPr>
        <w:pStyle w:val="Legenda"/>
        <w:jc w:val="center"/>
        <w:rPr>
          <w:rFonts w:ascii="Times New Roman" w:hAnsi="Times New Roman" w:cs="Times New Roman"/>
          <w:i w:val="0"/>
          <w:iCs w:val="0"/>
          <w:color w:val="000000" w:themeColor="text1"/>
          <w:sz w:val="22"/>
          <w:szCs w:val="22"/>
          <w:rPrChange w:id="2747" w:author="Jacyeude Araújo" w:date="2019-10-02T13:03:00Z">
            <w:rPr>
              <w:rFonts w:ascii="Times New Roman" w:hAnsi="Times New Roman" w:cs="Times New Roman"/>
              <w:color w:val="000000" w:themeColor="text1"/>
              <w:sz w:val="24"/>
              <w:szCs w:val="24"/>
            </w:rPr>
          </w:rPrChange>
        </w:rPr>
      </w:pPr>
      <w:bookmarkStart w:id="2748" w:name="_Toc20849494"/>
      <w:del w:id="2749" w:author="Jacyeude Araújo" w:date="2019-10-02T10:32:00Z">
        <w:r w:rsidRPr="00F00993" w:rsidDel="00E8119B">
          <w:rPr>
            <w:rFonts w:ascii="Times New Roman" w:hAnsi="Times New Roman" w:cs="Times New Roman"/>
            <w:i w:val="0"/>
            <w:iCs w:val="0"/>
            <w:color w:val="000000" w:themeColor="text1"/>
            <w:sz w:val="22"/>
            <w:szCs w:val="22"/>
            <w:rPrChange w:id="2750" w:author="Jacyeude Araújo" w:date="2019-10-02T13:03:00Z">
              <w:rPr>
                <w:rFonts w:ascii="Times New Roman" w:hAnsi="Times New Roman" w:cs="Times New Roman"/>
                <w:color w:val="000000" w:themeColor="text1"/>
              </w:rPr>
            </w:rPrChange>
          </w:rPr>
          <w:delText xml:space="preserve">Figura </w:delText>
        </w:r>
      </w:del>
      <w:del w:id="2751" w:author="Jacyeude Araújo" w:date="2019-10-02T10:09:00Z">
        <w:r w:rsidR="00CC0B09" w:rsidRPr="00F00993" w:rsidDel="00DA6A84">
          <w:rPr>
            <w:rFonts w:ascii="Times New Roman" w:hAnsi="Times New Roman" w:cs="Times New Roman"/>
            <w:i w:val="0"/>
            <w:iCs w:val="0"/>
            <w:color w:val="000000" w:themeColor="text1"/>
            <w:sz w:val="22"/>
            <w:szCs w:val="22"/>
            <w:rPrChange w:id="2752"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753"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75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755" w:author="Jacyeude Araújo" w:date="2019-10-02T13:03:00Z">
              <w:rPr>
                <w:rFonts w:ascii="Times New Roman" w:hAnsi="Times New Roman" w:cs="Times New Roman"/>
                <w:noProof/>
                <w:color w:val="000000" w:themeColor="text1"/>
              </w:rPr>
            </w:rPrChange>
          </w:rPr>
          <w:delText>7</w:delText>
        </w:r>
        <w:r w:rsidR="00CC0B09" w:rsidRPr="00F00993" w:rsidDel="00DA6A84">
          <w:rPr>
            <w:rFonts w:ascii="Times New Roman" w:hAnsi="Times New Roman" w:cs="Times New Roman"/>
            <w:i w:val="0"/>
            <w:iCs w:val="0"/>
            <w:color w:val="000000" w:themeColor="text1"/>
            <w:sz w:val="22"/>
            <w:szCs w:val="22"/>
            <w:rPrChange w:id="2756" w:author="Jacyeude Araújo" w:date="2019-10-02T13:03:00Z">
              <w:rPr>
                <w:rFonts w:ascii="Times New Roman" w:hAnsi="Times New Roman" w:cs="Times New Roman"/>
                <w:color w:val="000000" w:themeColor="text1"/>
              </w:rPr>
            </w:rPrChange>
          </w:rPr>
          <w:fldChar w:fldCharType="end"/>
        </w:r>
      </w:del>
      <w:del w:id="2757" w:author="Jacyeude Araújo" w:date="2019-10-02T10:32:00Z">
        <w:r w:rsidRPr="00F00993" w:rsidDel="00E8119B">
          <w:rPr>
            <w:rFonts w:ascii="Times New Roman" w:hAnsi="Times New Roman" w:cs="Times New Roman"/>
            <w:i w:val="0"/>
            <w:iCs w:val="0"/>
            <w:color w:val="000000" w:themeColor="text1"/>
            <w:sz w:val="22"/>
            <w:szCs w:val="22"/>
            <w:rPrChange w:id="2758" w:author="Jacyeude Araújo" w:date="2019-10-02T13:03:00Z">
              <w:rPr>
                <w:rFonts w:ascii="Times New Roman" w:hAnsi="Times New Roman" w:cs="Times New Roman"/>
                <w:color w:val="000000" w:themeColor="text1"/>
              </w:rPr>
            </w:rPrChange>
          </w:rPr>
          <w:delText xml:space="preserve"> </w:delText>
        </w:r>
        <w:r w:rsidR="00D747FE" w:rsidRPr="00F00993" w:rsidDel="00E8119B">
          <w:rPr>
            <w:rFonts w:ascii="Times New Roman" w:hAnsi="Times New Roman" w:cs="Times New Roman"/>
            <w:i w:val="0"/>
            <w:iCs w:val="0"/>
            <w:color w:val="000000" w:themeColor="text1"/>
            <w:sz w:val="22"/>
            <w:szCs w:val="22"/>
            <w:rPrChange w:id="2759" w:author="Jacyeude Araújo" w:date="2019-10-02T13:03:00Z">
              <w:rPr>
                <w:rFonts w:ascii="Times New Roman" w:hAnsi="Times New Roman" w:cs="Times New Roman"/>
                <w:color w:val="000000" w:themeColor="text1"/>
              </w:rPr>
            </w:rPrChange>
          </w:rPr>
          <w:delText>–</w:delText>
        </w:r>
        <w:r w:rsidRPr="00F00993" w:rsidDel="00E8119B">
          <w:rPr>
            <w:rFonts w:ascii="Times New Roman" w:hAnsi="Times New Roman" w:cs="Times New Roman"/>
            <w:i w:val="0"/>
            <w:iCs w:val="0"/>
            <w:color w:val="000000" w:themeColor="text1"/>
            <w:sz w:val="22"/>
            <w:szCs w:val="22"/>
            <w:rPrChange w:id="2760" w:author="Jacyeude Araújo" w:date="2019-10-02T13:03:00Z">
              <w:rPr>
                <w:rFonts w:ascii="Times New Roman" w:hAnsi="Times New Roman" w:cs="Times New Roman"/>
                <w:color w:val="000000" w:themeColor="text1"/>
              </w:rPr>
            </w:rPrChange>
          </w:rPr>
          <w:delText xml:space="preserve"> </w:delText>
        </w:r>
        <w:r w:rsidR="00D747FE" w:rsidRPr="00F00993" w:rsidDel="00E8119B">
          <w:rPr>
            <w:rFonts w:ascii="Times New Roman" w:hAnsi="Times New Roman" w:cs="Times New Roman"/>
            <w:i w:val="0"/>
            <w:iCs w:val="0"/>
            <w:color w:val="000000" w:themeColor="text1"/>
            <w:sz w:val="22"/>
            <w:szCs w:val="22"/>
            <w:rPrChange w:id="2761" w:author="Jacyeude Araújo" w:date="2019-10-02T13:03:00Z">
              <w:rPr>
                <w:rFonts w:ascii="Times New Roman" w:hAnsi="Times New Roman" w:cs="Times New Roman"/>
                <w:color w:val="000000" w:themeColor="text1"/>
              </w:rPr>
            </w:rPrChange>
          </w:rPr>
          <w:delText xml:space="preserve">Processo de Aprendizado de </w:delText>
        </w:r>
        <w:r w:rsidR="00A32AF4" w:rsidRPr="00F00993" w:rsidDel="00E8119B">
          <w:rPr>
            <w:rFonts w:ascii="Times New Roman" w:hAnsi="Times New Roman" w:cs="Times New Roman"/>
            <w:i w:val="0"/>
            <w:iCs w:val="0"/>
            <w:color w:val="000000" w:themeColor="text1"/>
            <w:sz w:val="22"/>
            <w:szCs w:val="22"/>
            <w:rPrChange w:id="2762" w:author="Jacyeude Araújo" w:date="2019-10-02T13:03:00Z">
              <w:rPr>
                <w:rFonts w:ascii="Times New Roman" w:hAnsi="Times New Roman" w:cs="Times New Roman"/>
                <w:color w:val="000000" w:themeColor="text1"/>
              </w:rPr>
            </w:rPrChange>
          </w:rPr>
          <w:delText xml:space="preserve">Máquina. </w:delText>
        </w:r>
      </w:del>
      <w:r w:rsidR="00A32AF4" w:rsidRPr="00F00993">
        <w:rPr>
          <w:rFonts w:ascii="Times New Roman" w:hAnsi="Times New Roman" w:cs="Times New Roman"/>
          <w:i w:val="0"/>
          <w:iCs w:val="0"/>
          <w:color w:val="000000" w:themeColor="text1"/>
          <w:sz w:val="22"/>
          <w:szCs w:val="22"/>
          <w:rPrChange w:id="2763" w:author="Jacyeude Araújo" w:date="2019-10-02T13:03:00Z">
            <w:rPr>
              <w:rFonts w:ascii="Times New Roman" w:hAnsi="Times New Roman" w:cs="Times New Roman"/>
              <w:color w:val="000000" w:themeColor="text1"/>
            </w:rPr>
          </w:rPrChange>
        </w:rPr>
        <w:t>Fonte: [15]</w:t>
      </w:r>
      <w:bookmarkEnd w:id="2748"/>
    </w:p>
    <w:p w14:paraId="12D1F5E5" w14:textId="120E4AF2"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Desde a década de 1950, tem havido muitas definições funcionais de AM. Diferentes autores enfatizariam diferentes aspectos do aprendizado de máquina, como processo, aplicativo e utilidade. Por exemplo, a definição de </w:t>
      </w:r>
      <w:r w:rsidR="00D747FE" w:rsidRPr="00F00993">
        <w:rPr>
          <w:rFonts w:ascii="Times New Roman" w:hAnsi="Times New Roman" w:cs="Times New Roman"/>
          <w:color w:val="000000" w:themeColor="text1"/>
          <w:sz w:val="24"/>
          <w:szCs w:val="24"/>
        </w:rPr>
        <w:t>[18]</w:t>
      </w:r>
      <w:r w:rsidRPr="00F00993">
        <w:rPr>
          <w:rFonts w:ascii="Times New Roman" w:hAnsi="Times New Roman" w:cs="Times New Roman"/>
          <w:color w:val="000000" w:themeColor="text1"/>
          <w:sz w:val="24"/>
          <w:szCs w:val="24"/>
        </w:rPr>
        <w:t xml:space="preserve"> enfatizou o "aprendizado automático" de AM. </w:t>
      </w:r>
      <w:r w:rsidR="00D747FE" w:rsidRPr="00F00993">
        <w:rPr>
          <w:rFonts w:ascii="Times New Roman" w:hAnsi="Times New Roman" w:cs="Times New Roman"/>
          <w:color w:val="000000" w:themeColor="text1"/>
          <w:sz w:val="24"/>
          <w:szCs w:val="24"/>
        </w:rPr>
        <w:t>[</w:t>
      </w:r>
      <w:r w:rsidR="00A32AF4" w:rsidRPr="00F00993">
        <w:rPr>
          <w:rFonts w:ascii="Times New Roman" w:hAnsi="Times New Roman" w:cs="Times New Roman"/>
          <w:color w:val="000000" w:themeColor="text1"/>
          <w:sz w:val="24"/>
          <w:szCs w:val="24"/>
        </w:rPr>
        <w:t>19</w:t>
      </w:r>
      <w:r w:rsidR="00D747FE"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descreveu todos os componentes do processo de AM. </w:t>
      </w:r>
      <w:r w:rsidR="00A32AF4" w:rsidRPr="00F00993">
        <w:rPr>
          <w:rFonts w:ascii="Times New Roman" w:hAnsi="Times New Roman" w:cs="Times New Roman"/>
          <w:color w:val="000000" w:themeColor="text1"/>
          <w:sz w:val="24"/>
          <w:szCs w:val="24"/>
        </w:rPr>
        <w:t>[20</w:t>
      </w:r>
      <w:r w:rsidRPr="00F00993">
        <w:rPr>
          <w:rFonts w:ascii="Times New Roman" w:hAnsi="Times New Roman" w:cs="Times New Roman"/>
          <w:color w:val="000000" w:themeColor="text1"/>
          <w:sz w:val="24"/>
          <w:szCs w:val="24"/>
        </w:rPr>
        <w:t>] e [2</w:t>
      </w:r>
      <w:r w:rsidR="00A32AF4"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 enfatizaram a função do reconhecimento de padrões. [</w:t>
      </w:r>
      <w:r w:rsidR="00A32AF4" w:rsidRPr="00F00993">
        <w:rPr>
          <w:rFonts w:ascii="Times New Roman" w:hAnsi="Times New Roman" w:cs="Times New Roman"/>
          <w:color w:val="000000" w:themeColor="text1"/>
          <w:sz w:val="24"/>
          <w:szCs w:val="24"/>
        </w:rPr>
        <w:t>22</w:t>
      </w:r>
      <w:r w:rsidRPr="00F00993">
        <w:rPr>
          <w:rFonts w:ascii="Times New Roman" w:hAnsi="Times New Roman" w:cs="Times New Roman"/>
          <w:color w:val="000000" w:themeColor="text1"/>
          <w:sz w:val="24"/>
          <w:szCs w:val="24"/>
        </w:rPr>
        <w:t>] argument</w:t>
      </w:r>
      <w:r w:rsidR="00A32AF4" w:rsidRPr="00F00993">
        <w:rPr>
          <w:rFonts w:ascii="Times New Roman" w:hAnsi="Times New Roman" w:cs="Times New Roman"/>
          <w:color w:val="000000" w:themeColor="text1"/>
          <w:sz w:val="24"/>
          <w:szCs w:val="24"/>
        </w:rPr>
        <w:t>ou</w:t>
      </w:r>
      <w:r w:rsidRPr="00F00993">
        <w:rPr>
          <w:rFonts w:ascii="Times New Roman" w:hAnsi="Times New Roman" w:cs="Times New Roman"/>
          <w:color w:val="000000" w:themeColor="text1"/>
          <w:sz w:val="24"/>
          <w:szCs w:val="24"/>
        </w:rPr>
        <w:t xml:space="preserve"> que AM poderia transformar pensamentos abstratos em operação física. No resumo de </w:t>
      </w:r>
      <w:r w:rsidR="00A32AF4" w:rsidRPr="00F00993">
        <w:rPr>
          <w:rFonts w:ascii="Times New Roman" w:hAnsi="Times New Roman" w:cs="Times New Roman"/>
          <w:color w:val="000000" w:themeColor="text1"/>
          <w:sz w:val="24"/>
          <w:szCs w:val="24"/>
        </w:rPr>
        <w:t xml:space="preserve">várias </w:t>
      </w:r>
      <w:r w:rsidRPr="00F00993">
        <w:rPr>
          <w:rFonts w:ascii="Times New Roman" w:hAnsi="Times New Roman" w:cs="Times New Roman"/>
          <w:color w:val="000000" w:themeColor="text1"/>
          <w:sz w:val="24"/>
          <w:szCs w:val="24"/>
        </w:rPr>
        <w:t>definições, encontra</w:t>
      </w:r>
      <w:r w:rsidR="00A32AF4" w:rsidRPr="00F00993">
        <w:rPr>
          <w:rFonts w:ascii="Times New Roman" w:hAnsi="Times New Roman" w:cs="Times New Roman"/>
          <w:color w:val="000000" w:themeColor="text1"/>
          <w:sz w:val="24"/>
          <w:szCs w:val="24"/>
        </w:rPr>
        <w:t>m-se</w:t>
      </w:r>
      <w:r w:rsidRPr="00F00993">
        <w:rPr>
          <w:rFonts w:ascii="Times New Roman" w:hAnsi="Times New Roman" w:cs="Times New Roman"/>
          <w:color w:val="000000" w:themeColor="text1"/>
          <w:sz w:val="24"/>
          <w:szCs w:val="24"/>
        </w:rPr>
        <w:t xml:space="preserve"> alguns dos ingredientes essenciais e comuns dessas definições de AM:</w:t>
      </w:r>
    </w:p>
    <w:p w14:paraId="1BD30452" w14:textId="56C292DD"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Treinar a máquina para aprender automaticamente e melhorar os resultados à medida que obtém mais dados</w:t>
      </w:r>
      <w:ins w:id="2764" w:author="Mauro Sérgio Silva Pinto" w:date="2019-09-27T10:46:00Z">
        <w:r w:rsidR="00FD47FA" w:rsidRPr="00F00993">
          <w:rPr>
            <w:rFonts w:ascii="Times New Roman" w:hAnsi="Times New Roman" w:cs="Times New Roman"/>
            <w:color w:val="000000" w:themeColor="text1"/>
            <w:sz w:val="24"/>
            <w:szCs w:val="24"/>
          </w:rPr>
          <w:t>;</w:t>
        </w:r>
      </w:ins>
      <w:del w:id="2765" w:author="Mauro Sérgio Silva Pinto" w:date="2019-09-27T10:46:00Z">
        <w:r w:rsidRPr="00F00993" w:rsidDel="00FD47FA">
          <w:rPr>
            <w:rFonts w:ascii="Times New Roman" w:hAnsi="Times New Roman" w:cs="Times New Roman"/>
            <w:color w:val="000000" w:themeColor="text1"/>
            <w:sz w:val="24"/>
            <w:szCs w:val="24"/>
          </w:rPr>
          <w:delText>.</w:delText>
        </w:r>
      </w:del>
    </w:p>
    <w:p w14:paraId="09598520" w14:textId="0189050D"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Descobrir ou reconhecer padrões com dados de entrada</w:t>
      </w:r>
      <w:ins w:id="2766" w:author="Mauro Sérgio Silva Pinto" w:date="2019-09-27T10:46:00Z">
        <w:r w:rsidR="00FD47FA" w:rsidRPr="00F00993">
          <w:rPr>
            <w:rFonts w:ascii="Times New Roman" w:hAnsi="Times New Roman" w:cs="Times New Roman"/>
            <w:color w:val="000000" w:themeColor="text1"/>
            <w:sz w:val="24"/>
            <w:szCs w:val="24"/>
          </w:rPr>
          <w:t>;</w:t>
        </w:r>
      </w:ins>
      <w:del w:id="2767" w:author="Mauro Sérgio Silva Pinto" w:date="2019-09-27T10:46:00Z">
        <w:r w:rsidRPr="00F00993" w:rsidDel="00FD47FA">
          <w:rPr>
            <w:rFonts w:ascii="Times New Roman" w:hAnsi="Times New Roman" w:cs="Times New Roman"/>
            <w:color w:val="000000" w:themeColor="text1"/>
            <w:sz w:val="24"/>
            <w:szCs w:val="24"/>
          </w:rPr>
          <w:delText>.</w:delText>
        </w:r>
      </w:del>
    </w:p>
    <w:p w14:paraId="4A54CD1A" w14:textId="00937242"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Executar predições através de entradas desconhecidas</w:t>
      </w:r>
      <w:ins w:id="2768" w:author="Mauro Sérgio Silva Pinto" w:date="2019-09-27T10:46:00Z">
        <w:r w:rsidR="00FD47FA" w:rsidRPr="00F00993">
          <w:rPr>
            <w:rFonts w:ascii="Times New Roman" w:hAnsi="Times New Roman" w:cs="Times New Roman"/>
            <w:color w:val="000000" w:themeColor="text1"/>
            <w:sz w:val="24"/>
            <w:szCs w:val="24"/>
          </w:rPr>
          <w:t>;</w:t>
        </w:r>
      </w:ins>
      <w:del w:id="2769" w:author="Mauro Sérgio Silva Pinto" w:date="2019-09-27T10:46:00Z">
        <w:r w:rsidRPr="00F00993" w:rsidDel="00FD47FA">
          <w:rPr>
            <w:rFonts w:ascii="Times New Roman" w:hAnsi="Times New Roman" w:cs="Times New Roman"/>
            <w:color w:val="000000" w:themeColor="text1"/>
            <w:sz w:val="24"/>
            <w:szCs w:val="24"/>
          </w:rPr>
          <w:delText>.</w:delText>
        </w:r>
      </w:del>
    </w:p>
    <w:p w14:paraId="324D4C4B" w14:textId="77777777"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A máquina irá adquirir conhecimento diretamente dos dados e resolverá problemas propostos.</w:t>
      </w:r>
    </w:p>
    <w:p w14:paraId="5A7497A9" w14:textId="0D2D0B02"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 acordo com esses elementos, pode</w:t>
      </w:r>
      <w:r w:rsidR="00A32AF4"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s</w:t>
      </w:r>
      <w:r w:rsidR="00A32AF4"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 descobrir que, fundamentalmente, o AM é uma consequência da interseção entre ciência da computação e estatística, visa aprender </w:t>
      </w:r>
      <w:r w:rsidRPr="00F00993">
        <w:rPr>
          <w:rFonts w:ascii="Times New Roman" w:hAnsi="Times New Roman" w:cs="Times New Roman"/>
          <w:color w:val="000000" w:themeColor="text1"/>
          <w:sz w:val="24"/>
          <w:szCs w:val="24"/>
        </w:rPr>
        <w:lastRenderedPageBreak/>
        <w:t>automaticamente a reconhecer padrões complexos e a tomar decisões inteligentes com base em conjuntos de dados existentes. O objetivo final do AM é construir sistemas com nível de competência humana</w:t>
      </w:r>
      <w:r w:rsidR="00A32AF4" w:rsidRPr="00F00993">
        <w:rPr>
          <w:rFonts w:ascii="Times New Roman" w:hAnsi="Times New Roman" w:cs="Times New Roman"/>
          <w:color w:val="000000" w:themeColor="text1"/>
          <w:sz w:val="24"/>
          <w:szCs w:val="24"/>
        </w:rPr>
        <w:t xml:space="preserve">, </w:t>
      </w:r>
      <w:del w:id="2770" w:author="Jacyeude Araújo" w:date="2019-10-02T10:39:00Z">
        <w:r w:rsidR="00A32AF4" w:rsidRPr="00F00993" w:rsidDel="00E8119B">
          <w:rPr>
            <w:rFonts w:ascii="Times New Roman" w:hAnsi="Times New Roman" w:cs="Times New Roman"/>
            <w:color w:val="000000" w:themeColor="text1"/>
            <w:sz w:val="24"/>
            <w:szCs w:val="24"/>
          </w:rPr>
          <w:delText>f</w:delText>
        </w:r>
      </w:del>
      <w:ins w:id="2771" w:author="Jacyeude Araújo" w:date="2019-10-02T10:39:00Z">
        <w:r w:rsidR="00E8119B"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 xml:space="preserve">igura </w:t>
      </w:r>
      <w:ins w:id="2772" w:author="Jacyeude Araújo" w:date="2019-10-02T10:39:00Z">
        <w:r w:rsidR="00E8119B" w:rsidRPr="00F00993">
          <w:rPr>
            <w:rFonts w:ascii="Times New Roman" w:hAnsi="Times New Roman" w:cs="Times New Roman"/>
            <w:color w:val="000000" w:themeColor="text1"/>
            <w:sz w:val="24"/>
            <w:szCs w:val="24"/>
          </w:rPr>
          <w:t>7</w:t>
        </w:r>
      </w:ins>
      <w:del w:id="2773" w:author="Jacyeude Araújo" w:date="2019-10-02T10:39:00Z">
        <w:r w:rsidR="00A32AF4" w:rsidRPr="00F00993" w:rsidDel="00E8119B">
          <w:rPr>
            <w:rFonts w:ascii="Times New Roman" w:hAnsi="Times New Roman" w:cs="Times New Roman"/>
            <w:color w:val="000000" w:themeColor="text1"/>
            <w:sz w:val="24"/>
            <w:szCs w:val="24"/>
          </w:rPr>
          <w:delText>9</w:delText>
        </w:r>
      </w:del>
      <w:r w:rsidR="00A32AF4"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na execução de tarefas complexas.</w:t>
      </w:r>
    </w:p>
    <w:p w14:paraId="6A534ED7" w14:textId="003291A3" w:rsidR="00E8119B" w:rsidRPr="00F00993" w:rsidRDefault="00E8119B">
      <w:pPr>
        <w:pStyle w:val="Legenda"/>
        <w:keepNext/>
        <w:jc w:val="center"/>
        <w:rPr>
          <w:ins w:id="2774" w:author="Jacyeude Araújo" w:date="2019-10-02T10:39:00Z"/>
          <w:rFonts w:ascii="Times New Roman" w:hAnsi="Times New Roman" w:cs="Times New Roman"/>
          <w:i w:val="0"/>
          <w:iCs w:val="0"/>
          <w:color w:val="000000" w:themeColor="text1"/>
          <w:sz w:val="22"/>
          <w:szCs w:val="22"/>
          <w:rPrChange w:id="2775" w:author="Jacyeude Araújo" w:date="2019-10-02T13:03:00Z">
            <w:rPr>
              <w:ins w:id="2776" w:author="Jacyeude Araújo" w:date="2019-10-02T10:39:00Z"/>
            </w:rPr>
          </w:rPrChange>
        </w:rPr>
        <w:pPrChange w:id="2777" w:author="Jacyeude Araújo" w:date="2019-10-02T10:39:00Z">
          <w:pPr>
            <w:pStyle w:val="Legenda"/>
          </w:pPr>
        </w:pPrChange>
      </w:pPr>
      <w:ins w:id="2778" w:author="Jacyeude Araújo" w:date="2019-10-02T10:39:00Z">
        <w:r w:rsidRPr="00F00993">
          <w:rPr>
            <w:rFonts w:ascii="Times New Roman" w:hAnsi="Times New Roman" w:cs="Times New Roman"/>
            <w:i w:val="0"/>
            <w:iCs w:val="0"/>
            <w:color w:val="000000" w:themeColor="text1"/>
            <w:sz w:val="22"/>
            <w:szCs w:val="22"/>
            <w:rPrChange w:id="2779"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780"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781"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782"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7</w:t>
      </w:r>
      <w:ins w:id="2783" w:author="Jacyeude Araújo" w:date="2019-10-02T10:39:00Z">
        <w:r w:rsidRPr="00F00993">
          <w:rPr>
            <w:rFonts w:ascii="Times New Roman" w:hAnsi="Times New Roman" w:cs="Times New Roman"/>
            <w:i w:val="0"/>
            <w:iCs w:val="0"/>
            <w:color w:val="000000" w:themeColor="text1"/>
            <w:sz w:val="22"/>
            <w:szCs w:val="22"/>
            <w:rPrChange w:id="2784"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785" w:author="Jacyeude Araújo" w:date="2019-10-02T13:03:00Z">
              <w:rPr/>
            </w:rPrChange>
          </w:rPr>
          <w:t xml:space="preserve"> - Interpretação homem/máquina</w:t>
        </w:r>
      </w:ins>
    </w:p>
    <w:p w14:paraId="117BC6F5" w14:textId="77777777" w:rsidR="00781E04" w:rsidRPr="00F00993" w:rsidRDefault="00C7306C" w:rsidP="00781E04">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786"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5734A73B" wp14:editId="0C9CF337">
            <wp:extent cx="3707759" cy="1546492"/>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9847" cy="1551534"/>
                    </a:xfrm>
                    <a:prstGeom prst="rect">
                      <a:avLst/>
                    </a:prstGeom>
                    <a:noFill/>
                    <a:ln>
                      <a:noFill/>
                    </a:ln>
                  </pic:spPr>
                </pic:pic>
              </a:graphicData>
            </a:graphic>
          </wp:inline>
        </w:drawing>
      </w:r>
    </w:p>
    <w:p w14:paraId="666B032A" w14:textId="04495074" w:rsidR="00C7306C" w:rsidRPr="00F00993" w:rsidRDefault="00781E04" w:rsidP="00781E04">
      <w:pPr>
        <w:pStyle w:val="Legenda"/>
        <w:jc w:val="center"/>
        <w:rPr>
          <w:rFonts w:ascii="Times New Roman" w:hAnsi="Times New Roman" w:cs="Times New Roman"/>
          <w:i w:val="0"/>
          <w:iCs w:val="0"/>
          <w:color w:val="000000" w:themeColor="text1"/>
          <w:sz w:val="22"/>
          <w:szCs w:val="22"/>
          <w:rPrChange w:id="2787" w:author="Jacyeude Araújo" w:date="2019-10-02T13:03:00Z">
            <w:rPr>
              <w:rFonts w:ascii="Times New Roman" w:hAnsi="Times New Roman" w:cs="Times New Roman"/>
              <w:color w:val="000000" w:themeColor="text1"/>
            </w:rPr>
          </w:rPrChange>
        </w:rPr>
      </w:pPr>
      <w:bookmarkStart w:id="2788" w:name="_Toc20849495"/>
      <w:del w:id="2789" w:author="Jacyeude Araújo" w:date="2019-10-02T10:38:00Z">
        <w:r w:rsidRPr="00F00993" w:rsidDel="00E8119B">
          <w:rPr>
            <w:rFonts w:ascii="Times New Roman" w:hAnsi="Times New Roman" w:cs="Times New Roman"/>
            <w:i w:val="0"/>
            <w:iCs w:val="0"/>
            <w:color w:val="000000" w:themeColor="text1"/>
            <w:sz w:val="22"/>
            <w:szCs w:val="22"/>
            <w:rPrChange w:id="2790" w:author="Jacyeude Araújo" w:date="2019-10-02T13:03:00Z">
              <w:rPr>
                <w:rFonts w:ascii="Times New Roman" w:hAnsi="Times New Roman" w:cs="Times New Roman"/>
                <w:color w:val="000000" w:themeColor="text1"/>
              </w:rPr>
            </w:rPrChange>
          </w:rPr>
          <w:delText xml:space="preserve">Figura </w:delText>
        </w:r>
      </w:del>
      <w:del w:id="2791" w:author="Jacyeude Araújo" w:date="2019-10-02T10:09:00Z">
        <w:r w:rsidR="00CC0B09" w:rsidRPr="00F00993" w:rsidDel="00DA6A84">
          <w:rPr>
            <w:rFonts w:ascii="Times New Roman" w:hAnsi="Times New Roman" w:cs="Times New Roman"/>
            <w:i w:val="0"/>
            <w:iCs w:val="0"/>
            <w:color w:val="000000" w:themeColor="text1"/>
            <w:sz w:val="22"/>
            <w:szCs w:val="22"/>
            <w:rPrChange w:id="2792"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793"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79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795" w:author="Jacyeude Araújo" w:date="2019-10-02T13:03:00Z">
              <w:rPr>
                <w:rFonts w:ascii="Times New Roman" w:hAnsi="Times New Roman" w:cs="Times New Roman"/>
                <w:noProof/>
                <w:color w:val="000000" w:themeColor="text1"/>
              </w:rPr>
            </w:rPrChange>
          </w:rPr>
          <w:delText>8</w:delText>
        </w:r>
        <w:r w:rsidR="00CC0B09" w:rsidRPr="00F00993" w:rsidDel="00DA6A84">
          <w:rPr>
            <w:rFonts w:ascii="Times New Roman" w:hAnsi="Times New Roman" w:cs="Times New Roman"/>
            <w:i w:val="0"/>
            <w:iCs w:val="0"/>
            <w:color w:val="000000" w:themeColor="text1"/>
            <w:sz w:val="22"/>
            <w:szCs w:val="22"/>
            <w:rPrChange w:id="2796" w:author="Jacyeude Araújo" w:date="2019-10-02T13:03:00Z">
              <w:rPr>
                <w:rFonts w:ascii="Times New Roman" w:hAnsi="Times New Roman" w:cs="Times New Roman"/>
                <w:color w:val="000000" w:themeColor="text1"/>
              </w:rPr>
            </w:rPrChange>
          </w:rPr>
          <w:fldChar w:fldCharType="end"/>
        </w:r>
      </w:del>
      <w:del w:id="2797" w:author="Jacyeude Araújo" w:date="2019-10-02T10:38:00Z">
        <w:r w:rsidRPr="00F00993" w:rsidDel="00E8119B">
          <w:rPr>
            <w:rFonts w:ascii="Times New Roman" w:hAnsi="Times New Roman" w:cs="Times New Roman"/>
            <w:i w:val="0"/>
            <w:iCs w:val="0"/>
            <w:color w:val="000000" w:themeColor="text1"/>
            <w:sz w:val="22"/>
            <w:szCs w:val="22"/>
            <w:rPrChange w:id="2798" w:author="Jacyeude Araújo" w:date="2019-10-02T13:03:00Z">
              <w:rPr>
                <w:rFonts w:ascii="Times New Roman" w:hAnsi="Times New Roman" w:cs="Times New Roman"/>
                <w:color w:val="000000" w:themeColor="text1"/>
              </w:rPr>
            </w:rPrChange>
          </w:rPr>
          <w:delText xml:space="preserve">  - </w:delText>
        </w:r>
        <w:r w:rsidR="00A32AF4" w:rsidRPr="00F00993" w:rsidDel="00E8119B">
          <w:rPr>
            <w:rFonts w:ascii="Times New Roman" w:hAnsi="Times New Roman" w:cs="Times New Roman"/>
            <w:i w:val="0"/>
            <w:iCs w:val="0"/>
            <w:color w:val="000000" w:themeColor="text1"/>
            <w:sz w:val="22"/>
            <w:szCs w:val="22"/>
            <w:rPrChange w:id="2799" w:author="Jacyeude Araújo" w:date="2019-10-02T13:03:00Z">
              <w:rPr>
                <w:rFonts w:ascii="Times New Roman" w:hAnsi="Times New Roman" w:cs="Times New Roman"/>
                <w:color w:val="000000" w:themeColor="text1"/>
              </w:rPr>
            </w:rPrChange>
          </w:rPr>
          <w:delText>I</w:delText>
        </w:r>
        <w:r w:rsidRPr="00F00993" w:rsidDel="00E8119B">
          <w:rPr>
            <w:rFonts w:ascii="Times New Roman" w:hAnsi="Times New Roman" w:cs="Times New Roman"/>
            <w:i w:val="0"/>
            <w:iCs w:val="0"/>
            <w:color w:val="000000" w:themeColor="text1"/>
            <w:sz w:val="22"/>
            <w:szCs w:val="22"/>
            <w:rPrChange w:id="2800" w:author="Jacyeude Araújo" w:date="2019-10-02T13:03:00Z">
              <w:rPr>
                <w:rFonts w:ascii="Times New Roman" w:hAnsi="Times New Roman" w:cs="Times New Roman"/>
                <w:color w:val="000000" w:themeColor="text1"/>
              </w:rPr>
            </w:rPrChange>
          </w:rPr>
          <w:delText>nterpretação homem</w:delText>
        </w:r>
        <w:r w:rsidR="00A32AF4" w:rsidRPr="00F00993" w:rsidDel="00E8119B">
          <w:rPr>
            <w:rFonts w:ascii="Times New Roman" w:hAnsi="Times New Roman" w:cs="Times New Roman"/>
            <w:i w:val="0"/>
            <w:iCs w:val="0"/>
            <w:color w:val="000000" w:themeColor="text1"/>
            <w:sz w:val="22"/>
            <w:szCs w:val="22"/>
            <w:rPrChange w:id="2801" w:author="Jacyeude Araújo" w:date="2019-10-02T13:03:00Z">
              <w:rPr>
                <w:rFonts w:ascii="Times New Roman" w:hAnsi="Times New Roman" w:cs="Times New Roman"/>
                <w:color w:val="000000" w:themeColor="text1"/>
              </w:rPr>
            </w:rPrChange>
          </w:rPr>
          <w:delText>/</w:delText>
        </w:r>
        <w:r w:rsidRPr="00F00993" w:rsidDel="00E8119B">
          <w:rPr>
            <w:rFonts w:ascii="Times New Roman" w:hAnsi="Times New Roman" w:cs="Times New Roman"/>
            <w:i w:val="0"/>
            <w:iCs w:val="0"/>
            <w:color w:val="000000" w:themeColor="text1"/>
            <w:sz w:val="22"/>
            <w:szCs w:val="22"/>
            <w:rPrChange w:id="2802" w:author="Jacyeude Araújo" w:date="2019-10-02T13:03:00Z">
              <w:rPr>
                <w:rFonts w:ascii="Times New Roman" w:hAnsi="Times New Roman" w:cs="Times New Roman"/>
                <w:color w:val="000000" w:themeColor="text1"/>
              </w:rPr>
            </w:rPrChange>
          </w:rPr>
          <w:delText>máquina</w:delText>
        </w:r>
        <w:r w:rsidR="00A32AF4" w:rsidRPr="00F00993" w:rsidDel="00E8119B">
          <w:rPr>
            <w:rFonts w:ascii="Times New Roman" w:hAnsi="Times New Roman" w:cs="Times New Roman"/>
            <w:i w:val="0"/>
            <w:iCs w:val="0"/>
            <w:color w:val="000000" w:themeColor="text1"/>
            <w:sz w:val="22"/>
            <w:szCs w:val="22"/>
            <w:rPrChange w:id="2803" w:author="Jacyeude Araújo" w:date="2019-10-02T13:03:00Z">
              <w:rPr>
                <w:rFonts w:ascii="Times New Roman" w:hAnsi="Times New Roman" w:cs="Times New Roman"/>
                <w:color w:val="000000" w:themeColor="text1"/>
              </w:rPr>
            </w:rPrChange>
          </w:rPr>
          <w:delText xml:space="preserve"> </w:delText>
        </w:r>
      </w:del>
      <w:r w:rsidR="00A32AF4" w:rsidRPr="00F00993">
        <w:rPr>
          <w:rFonts w:ascii="Times New Roman" w:hAnsi="Times New Roman" w:cs="Times New Roman"/>
          <w:i w:val="0"/>
          <w:iCs w:val="0"/>
          <w:color w:val="000000" w:themeColor="text1"/>
          <w:sz w:val="22"/>
          <w:szCs w:val="22"/>
          <w:rPrChange w:id="2804" w:author="Jacyeude Araújo" w:date="2019-10-02T13:03:00Z">
            <w:rPr>
              <w:rFonts w:ascii="Times New Roman" w:hAnsi="Times New Roman" w:cs="Times New Roman"/>
              <w:color w:val="000000" w:themeColor="text1"/>
            </w:rPr>
          </w:rPrChange>
        </w:rPr>
        <w:t>Fonte:[15]</w:t>
      </w:r>
      <w:bookmarkEnd w:id="2788"/>
    </w:p>
    <w:p w14:paraId="7174749B" w14:textId="54671E91"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aprendizado de máquina permite que os modelos treinem em conjuntos de dados antes de serem implantados. Alguns modelos de aprendizado de máquina são online e contínuos. Esse processo iterativo de modelos online leva a uma melhoria nos tipos de associações feitas entre elementos de dados. Devido à sua complexidade e tamanho, esses padrões e associações pode</w:t>
      </w:r>
      <w:r w:rsidR="00A32AF4" w:rsidRPr="00F00993">
        <w:rPr>
          <w:rFonts w:ascii="Times New Roman" w:hAnsi="Times New Roman" w:cs="Times New Roman"/>
          <w:color w:val="000000" w:themeColor="text1"/>
          <w:sz w:val="24"/>
          <w:szCs w:val="24"/>
        </w:rPr>
        <w:t>m</w:t>
      </w:r>
      <w:r w:rsidRPr="00F00993">
        <w:rPr>
          <w:rFonts w:ascii="Times New Roman" w:hAnsi="Times New Roman" w:cs="Times New Roman"/>
          <w:color w:val="000000" w:themeColor="text1"/>
          <w:sz w:val="24"/>
          <w:szCs w:val="24"/>
        </w:rPr>
        <w:t xml:space="preserve"> </w:t>
      </w:r>
      <w:r w:rsidR="00A32AF4" w:rsidRPr="00F00993">
        <w:rPr>
          <w:rFonts w:ascii="Times New Roman" w:hAnsi="Times New Roman" w:cs="Times New Roman"/>
          <w:color w:val="000000" w:themeColor="text1"/>
          <w:sz w:val="24"/>
          <w:szCs w:val="24"/>
        </w:rPr>
        <w:t>s</w:t>
      </w:r>
      <w:r w:rsidRPr="00F00993">
        <w:rPr>
          <w:rFonts w:ascii="Times New Roman" w:hAnsi="Times New Roman" w:cs="Times New Roman"/>
          <w:color w:val="000000" w:themeColor="text1"/>
          <w:sz w:val="24"/>
          <w:szCs w:val="24"/>
        </w:rPr>
        <w:t>er facilmente ignorados pela observação humana. Depois que um modelo é treinado, ele pode ser usado em tempo real para aprender com os dados. As melhorias na precisão são resultado do processo de treinamento e automação que fazem parte do aprendizado de máquina [</w:t>
      </w:r>
      <w:r w:rsidR="00A32AF4" w:rsidRPr="00F00993">
        <w:rPr>
          <w:rFonts w:ascii="Times New Roman" w:hAnsi="Times New Roman" w:cs="Times New Roman"/>
          <w:color w:val="000000" w:themeColor="text1"/>
          <w:sz w:val="24"/>
          <w:szCs w:val="24"/>
        </w:rPr>
        <w:t>23</w:t>
      </w:r>
      <w:r w:rsidRPr="00F00993">
        <w:rPr>
          <w:rFonts w:ascii="Times New Roman" w:hAnsi="Times New Roman" w:cs="Times New Roman"/>
          <w:color w:val="000000" w:themeColor="text1"/>
          <w:sz w:val="24"/>
          <w:szCs w:val="24"/>
        </w:rPr>
        <w:t>].</w:t>
      </w:r>
    </w:p>
    <w:p w14:paraId="6D7DACDC" w14:textId="237C972E"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Técnicas de aprendizado de máquina são necessárias para melhorar a precisão dos modelos preditivos. Dependendo da natureza do problema que está sendo resolvido, existem diferentes abordagens baseadas no tipo e no volume dos dados. No tópico seguinte, será discutido as categorias de aprendizado de máquina.</w:t>
      </w:r>
    </w:p>
    <w:p w14:paraId="095D6E5C"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605F6B67" w14:textId="34FB7ACE" w:rsidR="00C7306C" w:rsidRPr="00F00993" w:rsidRDefault="002D1497" w:rsidP="00E463DB">
      <w:pPr>
        <w:pStyle w:val="Ttulo3"/>
        <w:spacing w:before="0" w:line="360" w:lineRule="auto"/>
        <w:jc w:val="both"/>
        <w:rPr>
          <w:rFonts w:ascii="Times New Roman" w:hAnsi="Times New Roman" w:cs="Times New Roman"/>
          <w:color w:val="000000" w:themeColor="text1"/>
        </w:rPr>
      </w:pPr>
      <w:bookmarkStart w:id="2805" w:name="_Toc20921297"/>
      <w:r w:rsidRPr="00F00993">
        <w:rPr>
          <w:rFonts w:ascii="Times New Roman" w:hAnsi="Times New Roman" w:cs="Times New Roman"/>
          <w:color w:val="000000" w:themeColor="text1"/>
        </w:rPr>
        <w:t>2</w:t>
      </w:r>
      <w:r w:rsidR="00C7306C" w:rsidRPr="00F00993">
        <w:rPr>
          <w:rFonts w:ascii="Times New Roman" w:hAnsi="Times New Roman" w:cs="Times New Roman"/>
          <w:color w:val="000000" w:themeColor="text1"/>
        </w:rPr>
        <w:t>.</w:t>
      </w:r>
      <w:r w:rsidR="004402AB" w:rsidRPr="00F00993">
        <w:rPr>
          <w:rFonts w:ascii="Times New Roman" w:hAnsi="Times New Roman" w:cs="Times New Roman"/>
          <w:color w:val="000000" w:themeColor="text1"/>
        </w:rPr>
        <w:t>1</w:t>
      </w:r>
      <w:r w:rsidR="00C7306C" w:rsidRPr="00F00993">
        <w:rPr>
          <w:rFonts w:ascii="Times New Roman" w:hAnsi="Times New Roman" w:cs="Times New Roman"/>
          <w:color w:val="000000" w:themeColor="text1"/>
        </w:rPr>
        <w:t>.1 Aprendizado supervisionado</w:t>
      </w:r>
      <w:bookmarkEnd w:id="2805"/>
    </w:p>
    <w:p w14:paraId="47A84029"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1CB23465" w14:textId="73BEA776"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aprendizado supervisionado começa com um conjunto estabelecido de dados e um certo entendimento de como esses dados são classificados. O aprendizado supervisionado tem como objetivo encontrar padrões nos dados que podem ser aplicados a um processo de análise. Esses dados rotularam recursos que definem o significado dos dados. Por exemplo, é possível criar um aplicativo de aprendizado de máquina que distinga entre milhões de animais, com base em imagens e descrições </w:t>
      </w:r>
      <w:r w:rsidR="00CE3E64" w:rsidRPr="00F00993">
        <w:rPr>
          <w:rFonts w:ascii="Times New Roman" w:hAnsi="Times New Roman" w:cs="Times New Roman"/>
          <w:color w:val="000000" w:themeColor="text1"/>
          <w:sz w:val="24"/>
          <w:szCs w:val="24"/>
        </w:rPr>
        <w:t>escritas [</w:t>
      </w:r>
      <w:r w:rsidR="00F41A9F" w:rsidRPr="00F00993">
        <w:rPr>
          <w:rFonts w:ascii="Times New Roman" w:hAnsi="Times New Roman" w:cs="Times New Roman"/>
          <w:color w:val="000000" w:themeColor="text1"/>
          <w:sz w:val="24"/>
          <w:szCs w:val="24"/>
        </w:rPr>
        <w:t>23]</w:t>
      </w:r>
      <w:r w:rsidRPr="00F00993">
        <w:rPr>
          <w:rFonts w:ascii="Times New Roman" w:hAnsi="Times New Roman" w:cs="Times New Roman"/>
          <w:color w:val="000000" w:themeColor="text1"/>
          <w:sz w:val="24"/>
          <w:szCs w:val="24"/>
        </w:rPr>
        <w:t>.</w:t>
      </w:r>
    </w:p>
    <w:p w14:paraId="7B90D5D0"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7E678591" w14:textId="3FA9A2D9" w:rsidR="00C7306C" w:rsidRPr="00F00993" w:rsidRDefault="002D1497" w:rsidP="00E463DB">
      <w:pPr>
        <w:pStyle w:val="Ttulo3"/>
        <w:spacing w:before="0" w:line="360" w:lineRule="auto"/>
        <w:jc w:val="both"/>
        <w:rPr>
          <w:rFonts w:ascii="Times New Roman" w:hAnsi="Times New Roman" w:cs="Times New Roman"/>
          <w:color w:val="000000" w:themeColor="text1"/>
        </w:rPr>
      </w:pPr>
      <w:bookmarkStart w:id="2806" w:name="_Toc20921298"/>
      <w:r w:rsidRPr="00F00993">
        <w:rPr>
          <w:rFonts w:ascii="Times New Roman" w:hAnsi="Times New Roman" w:cs="Times New Roman"/>
          <w:color w:val="000000" w:themeColor="text1"/>
        </w:rPr>
        <w:t>2</w:t>
      </w:r>
      <w:r w:rsidR="00C7306C" w:rsidRPr="00F00993">
        <w:rPr>
          <w:rFonts w:ascii="Times New Roman" w:hAnsi="Times New Roman" w:cs="Times New Roman"/>
          <w:color w:val="000000" w:themeColor="text1"/>
        </w:rPr>
        <w:t>.</w:t>
      </w:r>
      <w:r w:rsidR="004402AB" w:rsidRPr="00F00993">
        <w:rPr>
          <w:rFonts w:ascii="Times New Roman" w:hAnsi="Times New Roman" w:cs="Times New Roman"/>
          <w:color w:val="000000" w:themeColor="text1"/>
        </w:rPr>
        <w:t>1</w:t>
      </w:r>
      <w:r w:rsidR="00C7306C" w:rsidRPr="00F00993">
        <w:rPr>
          <w:rFonts w:ascii="Times New Roman" w:hAnsi="Times New Roman" w:cs="Times New Roman"/>
          <w:color w:val="000000" w:themeColor="text1"/>
        </w:rPr>
        <w:t>.2 Aprendizagem não supervisionada</w:t>
      </w:r>
      <w:bookmarkEnd w:id="2806"/>
    </w:p>
    <w:p w14:paraId="647C195D"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07E5F136" w14:textId="09884BDD"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aprendizado não supervisionado é usado quando o problema exige uma enorme quantidade de dados não rotulados. Por exemplo, aplicativos de mídia social, como </w:t>
      </w:r>
      <w:r w:rsidRPr="00F00993">
        <w:rPr>
          <w:rFonts w:ascii="Times New Roman" w:hAnsi="Times New Roman" w:cs="Times New Roman"/>
          <w:i/>
          <w:iCs/>
          <w:color w:val="000000" w:themeColor="text1"/>
          <w:sz w:val="24"/>
          <w:szCs w:val="24"/>
        </w:rPr>
        <w:t>Twitter</w:t>
      </w:r>
      <w:r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i/>
          <w:iCs/>
          <w:color w:val="000000" w:themeColor="text1"/>
          <w:sz w:val="24"/>
          <w:szCs w:val="24"/>
        </w:rPr>
        <w:t>Instagram</w:t>
      </w:r>
      <w:r w:rsidRPr="00F00993">
        <w:rPr>
          <w:rFonts w:ascii="Times New Roman" w:hAnsi="Times New Roman" w:cs="Times New Roman"/>
          <w:color w:val="000000" w:themeColor="text1"/>
          <w:sz w:val="24"/>
          <w:szCs w:val="24"/>
        </w:rPr>
        <w:t xml:space="preserve">, todos têm grandes quantidades de dados não rotulados. Compreender o significado por trás desses dados requer algoritmos que classificam os dados com base nos padrões ou </w:t>
      </w:r>
      <w:r w:rsidRPr="00F00993">
        <w:rPr>
          <w:rFonts w:ascii="Times New Roman" w:hAnsi="Times New Roman" w:cs="Times New Roman"/>
          <w:i/>
          <w:iCs/>
          <w:color w:val="000000" w:themeColor="text1"/>
          <w:sz w:val="24"/>
          <w:szCs w:val="24"/>
        </w:rPr>
        <w:t>clusters</w:t>
      </w:r>
      <w:r w:rsidRPr="00F00993">
        <w:rPr>
          <w:rFonts w:ascii="Times New Roman" w:hAnsi="Times New Roman" w:cs="Times New Roman"/>
          <w:color w:val="000000" w:themeColor="text1"/>
          <w:sz w:val="24"/>
          <w:szCs w:val="24"/>
        </w:rPr>
        <w:t xml:space="preserve"> encontrados. O aprendizado não supervisionado conduz um processo iterativo, analisando dados sem intervenção humana. É usado com a tecnologia de detecção de </w:t>
      </w:r>
      <w:r w:rsidRPr="00F00993">
        <w:rPr>
          <w:rFonts w:ascii="Times New Roman" w:hAnsi="Times New Roman" w:cs="Times New Roman"/>
          <w:i/>
          <w:iCs/>
          <w:color w:val="000000" w:themeColor="text1"/>
          <w:sz w:val="24"/>
          <w:szCs w:val="24"/>
        </w:rPr>
        <w:t>spam</w:t>
      </w:r>
      <w:r w:rsidRPr="00F00993">
        <w:rPr>
          <w:rFonts w:ascii="Times New Roman" w:hAnsi="Times New Roman" w:cs="Times New Roman"/>
          <w:color w:val="000000" w:themeColor="text1"/>
          <w:sz w:val="24"/>
          <w:szCs w:val="24"/>
        </w:rPr>
        <w:t xml:space="preserve"> de </w:t>
      </w:r>
      <w:r w:rsidR="00F41A9F" w:rsidRPr="00F00993">
        <w:rPr>
          <w:rFonts w:ascii="Times New Roman" w:hAnsi="Times New Roman" w:cs="Times New Roman"/>
          <w:i/>
          <w:iCs/>
          <w:color w:val="000000" w:themeColor="text1"/>
          <w:sz w:val="24"/>
          <w:szCs w:val="24"/>
        </w:rPr>
        <w:t>e-mail</w:t>
      </w:r>
      <w:r w:rsidR="00F41A9F" w:rsidRPr="00F00993">
        <w:rPr>
          <w:rFonts w:ascii="Times New Roman" w:hAnsi="Times New Roman" w:cs="Times New Roman"/>
          <w:color w:val="000000" w:themeColor="text1"/>
          <w:sz w:val="24"/>
          <w:szCs w:val="24"/>
        </w:rPr>
        <w:t xml:space="preserve"> [23]</w:t>
      </w:r>
      <w:r w:rsidRPr="00F00993">
        <w:rPr>
          <w:rFonts w:ascii="Times New Roman" w:hAnsi="Times New Roman" w:cs="Times New Roman"/>
          <w:color w:val="000000" w:themeColor="text1"/>
          <w:sz w:val="24"/>
          <w:szCs w:val="24"/>
        </w:rPr>
        <w:t>.</w:t>
      </w:r>
    </w:p>
    <w:p w14:paraId="1B6351BA"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4C430D62" w14:textId="4CECF554" w:rsidR="00C7306C" w:rsidRPr="00F00993" w:rsidRDefault="002D1497" w:rsidP="00E463DB">
      <w:pPr>
        <w:pStyle w:val="Ttulo3"/>
        <w:spacing w:before="0" w:line="360" w:lineRule="auto"/>
        <w:jc w:val="both"/>
        <w:rPr>
          <w:rFonts w:ascii="Times New Roman" w:hAnsi="Times New Roman" w:cs="Times New Roman"/>
          <w:color w:val="000000" w:themeColor="text1"/>
        </w:rPr>
      </w:pPr>
      <w:bookmarkStart w:id="2807" w:name="_Toc20921299"/>
      <w:r w:rsidRPr="00F00993">
        <w:rPr>
          <w:rFonts w:ascii="Times New Roman" w:hAnsi="Times New Roman" w:cs="Times New Roman"/>
          <w:color w:val="000000" w:themeColor="text1"/>
        </w:rPr>
        <w:t>2</w:t>
      </w:r>
      <w:r w:rsidR="00C7306C" w:rsidRPr="00F00993">
        <w:rPr>
          <w:rFonts w:ascii="Times New Roman" w:hAnsi="Times New Roman" w:cs="Times New Roman"/>
          <w:color w:val="000000" w:themeColor="text1"/>
        </w:rPr>
        <w:t>.</w:t>
      </w:r>
      <w:r w:rsidR="004402AB" w:rsidRPr="00F00993">
        <w:rPr>
          <w:rFonts w:ascii="Times New Roman" w:hAnsi="Times New Roman" w:cs="Times New Roman"/>
          <w:color w:val="000000" w:themeColor="text1"/>
        </w:rPr>
        <w:t>1</w:t>
      </w:r>
      <w:r w:rsidR="00C7306C" w:rsidRPr="00F00993">
        <w:rPr>
          <w:rFonts w:ascii="Times New Roman" w:hAnsi="Times New Roman" w:cs="Times New Roman"/>
          <w:color w:val="000000" w:themeColor="text1"/>
        </w:rPr>
        <w:t>.3 Aprendizagem por reforço</w:t>
      </w:r>
      <w:bookmarkEnd w:id="2807"/>
    </w:p>
    <w:p w14:paraId="43654703"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1F6212D6" w14:textId="7056521B"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aprendizado por reforço é um modelo de aprendizado comportamental. O algoritmo recebe </w:t>
      </w:r>
      <w:r w:rsidRPr="00F00993">
        <w:rPr>
          <w:rFonts w:ascii="Times New Roman" w:hAnsi="Times New Roman" w:cs="Times New Roman"/>
          <w:i/>
          <w:iCs/>
          <w:color w:val="000000" w:themeColor="text1"/>
          <w:sz w:val="24"/>
          <w:szCs w:val="24"/>
        </w:rPr>
        <w:t>feedback</w:t>
      </w:r>
      <w:r w:rsidRPr="00F00993">
        <w:rPr>
          <w:rFonts w:ascii="Times New Roman" w:hAnsi="Times New Roman" w:cs="Times New Roman"/>
          <w:color w:val="000000" w:themeColor="text1"/>
          <w:sz w:val="24"/>
          <w:szCs w:val="24"/>
        </w:rPr>
        <w:t xml:space="preserve"> da análise de dados, guiando o usuário para o melhor resultado. O aprendizado por reforço difere de outros tipos de aprendizado supervisionado, porque o sistema não é treinado com o conjunto de dados de amostra. Em vez disso, o sistema aprende por tentativa e erro. Portanto, uma sequência de decisões bem-sucedidas resultará no reforço do processo</w:t>
      </w:r>
      <w:del w:id="2808" w:author="Jacyeude Araújo" w:date="2019-10-01T19:04:00Z">
        <w:r w:rsidRPr="00F00993" w:rsidDel="003639A3">
          <w:rPr>
            <w:rFonts w:ascii="Times New Roman" w:hAnsi="Times New Roman" w:cs="Times New Roman"/>
            <w:color w:val="000000" w:themeColor="text1"/>
            <w:sz w:val="24"/>
            <w:szCs w:val="24"/>
          </w:rPr>
          <w:delText xml:space="preserve">, </w:delText>
        </w:r>
      </w:del>
      <w:commentRangeStart w:id="2809"/>
      <w:commentRangeStart w:id="2810"/>
      <w:del w:id="2811" w:author="Jacyeude Araújo" w:date="2019-10-01T19:03:00Z">
        <w:r w:rsidRPr="00F00993" w:rsidDel="003639A3">
          <w:rPr>
            <w:rFonts w:ascii="Times New Roman" w:hAnsi="Times New Roman" w:cs="Times New Roman"/>
            <w:color w:val="000000" w:themeColor="text1"/>
            <w:sz w:val="24"/>
            <w:szCs w:val="24"/>
          </w:rPr>
          <w:delText xml:space="preserve">porque melhor resolve o </w:delText>
        </w:r>
      </w:del>
      <w:commentRangeEnd w:id="2809"/>
      <w:r w:rsidR="00876623" w:rsidRPr="00F00993">
        <w:rPr>
          <w:rStyle w:val="Refdecomentrio"/>
          <w:color w:val="000000" w:themeColor="text1"/>
          <w:rPrChange w:id="2812" w:author="Jacyeude Araújo" w:date="2019-10-02T13:03:00Z">
            <w:rPr>
              <w:rStyle w:val="Refdecomentrio"/>
            </w:rPr>
          </w:rPrChange>
        </w:rPr>
        <w:commentReference w:id="2809"/>
      </w:r>
      <w:commentRangeEnd w:id="2810"/>
      <w:r w:rsidR="001A755F" w:rsidRPr="00F00993">
        <w:rPr>
          <w:rStyle w:val="Refdecomentrio"/>
          <w:color w:val="000000" w:themeColor="text1"/>
          <w:rPrChange w:id="2813" w:author="Jacyeude Araújo" w:date="2019-10-02T13:03:00Z">
            <w:rPr>
              <w:rStyle w:val="Refdecomentrio"/>
            </w:rPr>
          </w:rPrChange>
        </w:rPr>
        <w:commentReference w:id="2810"/>
      </w:r>
      <w:del w:id="2814" w:author="Jacyeude Araújo" w:date="2019-10-01T19:03:00Z">
        <w:r w:rsidRPr="00F00993" w:rsidDel="003639A3">
          <w:rPr>
            <w:rFonts w:ascii="Times New Roman" w:hAnsi="Times New Roman" w:cs="Times New Roman"/>
            <w:color w:val="000000" w:themeColor="text1"/>
            <w:sz w:val="24"/>
            <w:szCs w:val="24"/>
          </w:rPr>
          <w:delText xml:space="preserve">problema em </w:delText>
        </w:r>
        <w:r w:rsidR="00F41A9F" w:rsidRPr="00F00993" w:rsidDel="003639A3">
          <w:rPr>
            <w:rFonts w:ascii="Times New Roman" w:hAnsi="Times New Roman" w:cs="Times New Roman"/>
            <w:color w:val="000000" w:themeColor="text1"/>
            <w:sz w:val="24"/>
            <w:szCs w:val="24"/>
          </w:rPr>
          <w:delText>questão</w:delText>
        </w:r>
      </w:del>
      <w:del w:id="2815" w:author="Jacyeude Araújo" w:date="2019-10-01T19:04:00Z">
        <w:r w:rsidR="00F41A9F" w:rsidRPr="00F00993" w:rsidDel="003639A3">
          <w:rPr>
            <w:rFonts w:ascii="Times New Roman" w:hAnsi="Times New Roman" w:cs="Times New Roman"/>
            <w:color w:val="000000" w:themeColor="text1"/>
            <w:sz w:val="24"/>
            <w:szCs w:val="24"/>
          </w:rPr>
          <w:delText xml:space="preserve"> </w:delText>
        </w:r>
      </w:del>
      <w:ins w:id="2816" w:author="Jacyeude Araújo" w:date="2019-10-01T19:04:00Z">
        <w:r w:rsidR="003639A3" w:rsidRPr="00F00993">
          <w:rPr>
            <w:rFonts w:ascii="Times New Roman" w:hAnsi="Times New Roman" w:cs="Times New Roman"/>
            <w:color w:val="000000" w:themeColor="text1"/>
            <w:sz w:val="24"/>
            <w:szCs w:val="24"/>
          </w:rPr>
          <w:t xml:space="preserve"> onde estiver </w:t>
        </w:r>
        <w:proofErr w:type="gramStart"/>
        <w:r w:rsidR="003639A3" w:rsidRPr="00F00993">
          <w:rPr>
            <w:rFonts w:ascii="Times New Roman" w:hAnsi="Times New Roman" w:cs="Times New Roman"/>
            <w:color w:val="000000" w:themeColor="text1"/>
            <w:sz w:val="24"/>
            <w:szCs w:val="24"/>
          </w:rPr>
          <w:t>aplicado</w:t>
        </w:r>
      </w:ins>
      <w:r w:rsidR="00F41A9F" w:rsidRPr="00F00993">
        <w:rPr>
          <w:rFonts w:ascii="Times New Roman" w:hAnsi="Times New Roman" w:cs="Times New Roman"/>
          <w:color w:val="000000" w:themeColor="text1"/>
          <w:sz w:val="24"/>
          <w:szCs w:val="24"/>
        </w:rPr>
        <w:t>[</w:t>
      </w:r>
      <w:proofErr w:type="gramEnd"/>
      <w:r w:rsidR="00F41A9F" w:rsidRPr="00F00993">
        <w:rPr>
          <w:rFonts w:ascii="Times New Roman" w:hAnsi="Times New Roman" w:cs="Times New Roman"/>
          <w:color w:val="000000" w:themeColor="text1"/>
          <w:sz w:val="24"/>
          <w:szCs w:val="24"/>
        </w:rPr>
        <w:t>23]</w:t>
      </w:r>
      <w:r w:rsidRPr="00F00993">
        <w:rPr>
          <w:rFonts w:ascii="Times New Roman" w:hAnsi="Times New Roman" w:cs="Times New Roman"/>
          <w:color w:val="000000" w:themeColor="text1"/>
          <w:sz w:val="24"/>
          <w:szCs w:val="24"/>
        </w:rPr>
        <w:t>.</w:t>
      </w:r>
    </w:p>
    <w:p w14:paraId="10795FEE"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1B61EC2E" w14:textId="5D892ED9" w:rsidR="00C7306C" w:rsidRPr="00F00993" w:rsidRDefault="002D1497" w:rsidP="00E463DB">
      <w:p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2</w:t>
      </w:r>
      <w:r w:rsidR="00C7306C" w:rsidRPr="00F00993">
        <w:rPr>
          <w:rFonts w:ascii="Times New Roman" w:hAnsi="Times New Roman" w:cs="Times New Roman"/>
          <w:color w:val="000000" w:themeColor="text1"/>
          <w:sz w:val="24"/>
          <w:szCs w:val="24"/>
        </w:rPr>
        <w:t>.</w:t>
      </w:r>
      <w:r w:rsidR="004402AB" w:rsidRPr="00F00993">
        <w:rPr>
          <w:rFonts w:ascii="Times New Roman" w:hAnsi="Times New Roman" w:cs="Times New Roman"/>
          <w:color w:val="000000" w:themeColor="text1"/>
          <w:sz w:val="24"/>
          <w:szCs w:val="24"/>
        </w:rPr>
        <w:t>1</w:t>
      </w:r>
      <w:r w:rsidR="00C7306C" w:rsidRPr="00F00993">
        <w:rPr>
          <w:rFonts w:ascii="Times New Roman" w:hAnsi="Times New Roman" w:cs="Times New Roman"/>
          <w:color w:val="000000" w:themeColor="text1"/>
          <w:sz w:val="24"/>
          <w:szCs w:val="24"/>
        </w:rPr>
        <w:t>.4 Aprendizagem profunda</w:t>
      </w:r>
      <w:r w:rsidR="00F41A9F" w:rsidRPr="00F00993">
        <w:rPr>
          <w:rFonts w:ascii="Times New Roman" w:hAnsi="Times New Roman" w:cs="Times New Roman"/>
          <w:color w:val="000000" w:themeColor="text1"/>
          <w:sz w:val="24"/>
          <w:szCs w:val="24"/>
        </w:rPr>
        <w:t xml:space="preserve"> (inglês - </w:t>
      </w:r>
      <w:r w:rsidR="00F41A9F" w:rsidRPr="00F00993">
        <w:rPr>
          <w:rFonts w:ascii="Times New Roman" w:hAnsi="Times New Roman" w:cs="Times New Roman"/>
          <w:i/>
          <w:iCs/>
          <w:color w:val="000000" w:themeColor="text1"/>
          <w:sz w:val="24"/>
          <w:szCs w:val="24"/>
        </w:rPr>
        <w:t>Deep Learn</w:t>
      </w:r>
      <w:r w:rsidR="00F41A9F" w:rsidRPr="00F00993">
        <w:rPr>
          <w:rFonts w:ascii="Times New Roman" w:hAnsi="Times New Roman" w:cs="Times New Roman"/>
          <w:color w:val="000000" w:themeColor="text1"/>
          <w:sz w:val="24"/>
          <w:szCs w:val="24"/>
        </w:rPr>
        <w:t>)</w:t>
      </w:r>
    </w:p>
    <w:p w14:paraId="16AE5577" w14:textId="77777777" w:rsidR="00C7306C" w:rsidRPr="00F00993" w:rsidRDefault="00C7306C" w:rsidP="00E463DB">
      <w:pPr>
        <w:spacing w:after="0" w:line="360" w:lineRule="auto"/>
        <w:jc w:val="both"/>
        <w:rPr>
          <w:rFonts w:ascii="Times New Roman" w:hAnsi="Times New Roman" w:cs="Times New Roman"/>
          <w:color w:val="000000" w:themeColor="text1"/>
          <w:sz w:val="24"/>
          <w:szCs w:val="24"/>
        </w:rPr>
      </w:pPr>
    </w:p>
    <w:p w14:paraId="391164E9" w14:textId="53A9D17A" w:rsidR="00C7306C" w:rsidRPr="00F00993" w:rsidRDefault="00C7306C"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aprendizado profundo é um método específico de </w:t>
      </w:r>
      <w:r w:rsidR="00F41A9F" w:rsidRPr="00F00993">
        <w:rPr>
          <w:rFonts w:ascii="Times New Roman" w:hAnsi="Times New Roman" w:cs="Times New Roman"/>
          <w:color w:val="000000" w:themeColor="text1"/>
          <w:sz w:val="24"/>
          <w:szCs w:val="24"/>
        </w:rPr>
        <w:t>AM</w:t>
      </w:r>
      <w:r w:rsidRPr="00F00993">
        <w:rPr>
          <w:rFonts w:ascii="Times New Roman" w:hAnsi="Times New Roman" w:cs="Times New Roman"/>
          <w:color w:val="000000" w:themeColor="text1"/>
          <w:sz w:val="24"/>
          <w:szCs w:val="24"/>
        </w:rPr>
        <w:t xml:space="preserve"> que incorpora redes neurais em camadas sucessivas para aprender com os dados de maneira iterativa. O aprendizado profundo é especialmente útil quando se está tentando aprender padrões a partir de dados não estruturados. As redes neurais complexas de aprendizado profundo são projetadas para imitar como o cérebro humano funciona, para que os computadores possam ser treinados para lidar com abstrações e problemas mal definidos. </w:t>
      </w:r>
    </w:p>
    <w:p w14:paraId="4A22DFDA" w14:textId="0B9F3E56" w:rsidR="00BB0D9F" w:rsidRPr="00F00993" w:rsidRDefault="00BB0D9F" w:rsidP="00E463DB">
      <w:pPr>
        <w:spacing w:after="0" w:line="360" w:lineRule="auto"/>
        <w:jc w:val="both"/>
        <w:rPr>
          <w:rFonts w:ascii="Times New Roman" w:hAnsi="Times New Roman" w:cs="Times New Roman"/>
          <w:color w:val="000000" w:themeColor="text1"/>
          <w:sz w:val="24"/>
          <w:szCs w:val="24"/>
        </w:rPr>
      </w:pPr>
    </w:p>
    <w:p w14:paraId="0B210DCA" w14:textId="121374F3" w:rsidR="00BB0D9F"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817" w:name="_Toc20921300"/>
      <w:r w:rsidRPr="00F00993">
        <w:rPr>
          <w:rFonts w:ascii="Times New Roman" w:hAnsi="Times New Roman" w:cs="Times New Roman"/>
          <w:b/>
          <w:bCs/>
          <w:color w:val="000000" w:themeColor="text1"/>
          <w:sz w:val="24"/>
          <w:szCs w:val="24"/>
        </w:rPr>
        <w:t>2</w:t>
      </w:r>
      <w:r w:rsidR="00D12DC8" w:rsidRPr="00F00993">
        <w:rPr>
          <w:rFonts w:ascii="Times New Roman" w:hAnsi="Times New Roman" w:cs="Times New Roman"/>
          <w:b/>
          <w:bCs/>
          <w:color w:val="000000" w:themeColor="text1"/>
          <w:sz w:val="24"/>
          <w:szCs w:val="24"/>
        </w:rPr>
        <w:t>.</w:t>
      </w:r>
      <w:r w:rsidR="00C82799" w:rsidRPr="00F00993">
        <w:rPr>
          <w:rFonts w:ascii="Times New Roman" w:hAnsi="Times New Roman" w:cs="Times New Roman"/>
          <w:b/>
          <w:bCs/>
          <w:color w:val="000000" w:themeColor="text1"/>
          <w:sz w:val="24"/>
          <w:szCs w:val="24"/>
        </w:rPr>
        <w:t>2</w:t>
      </w:r>
      <w:r w:rsidR="00D12DC8" w:rsidRPr="00F00993">
        <w:rPr>
          <w:rFonts w:ascii="Times New Roman" w:hAnsi="Times New Roman" w:cs="Times New Roman"/>
          <w:b/>
          <w:bCs/>
          <w:color w:val="000000" w:themeColor="text1"/>
          <w:sz w:val="24"/>
          <w:szCs w:val="24"/>
        </w:rPr>
        <w:t xml:space="preserve"> </w:t>
      </w:r>
      <w:r w:rsidR="0089094B" w:rsidRPr="00F00993">
        <w:rPr>
          <w:rFonts w:ascii="Times New Roman" w:hAnsi="Times New Roman" w:cs="Times New Roman"/>
          <w:b/>
          <w:bCs/>
          <w:color w:val="000000" w:themeColor="text1"/>
          <w:sz w:val="24"/>
          <w:szCs w:val="24"/>
        </w:rPr>
        <w:t>Computação na Nuvem</w:t>
      </w:r>
      <w:bookmarkEnd w:id="2817"/>
    </w:p>
    <w:p w14:paraId="12C69FEF" w14:textId="68F25097" w:rsidR="003851AF" w:rsidRPr="00F00993" w:rsidRDefault="003851AF" w:rsidP="00E463DB">
      <w:pPr>
        <w:spacing w:after="0" w:line="360" w:lineRule="auto"/>
        <w:jc w:val="both"/>
        <w:rPr>
          <w:rFonts w:ascii="Times New Roman" w:hAnsi="Times New Roman" w:cs="Times New Roman"/>
          <w:color w:val="000000" w:themeColor="text1"/>
          <w:sz w:val="24"/>
          <w:szCs w:val="24"/>
        </w:rPr>
      </w:pPr>
    </w:p>
    <w:p w14:paraId="06BF4436" w14:textId="57E73C2B" w:rsidR="003851AF" w:rsidRPr="00F00993" w:rsidRDefault="003851AF"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termo nuvem é usado como um</w:t>
      </w:r>
      <w:r w:rsidR="006544FB" w:rsidRPr="00F00993">
        <w:rPr>
          <w:rFonts w:ascii="Times New Roman" w:hAnsi="Times New Roman" w:cs="Times New Roman"/>
          <w:color w:val="000000" w:themeColor="text1"/>
          <w:sz w:val="24"/>
          <w:szCs w:val="24"/>
        </w:rPr>
        <w:t xml:space="preserve"> termo genérico/metafórico frente a </w:t>
      </w:r>
      <w:r w:rsidRPr="00F00993">
        <w:rPr>
          <w:rFonts w:ascii="Times New Roman" w:hAnsi="Times New Roman" w:cs="Times New Roman"/>
          <w:color w:val="000000" w:themeColor="text1"/>
          <w:sz w:val="24"/>
          <w:szCs w:val="24"/>
        </w:rPr>
        <w:t xml:space="preserve">um conjunto virtualizado de </w:t>
      </w:r>
      <w:r w:rsidR="006544FB" w:rsidRPr="00F00993">
        <w:rPr>
          <w:rFonts w:ascii="Times New Roman" w:hAnsi="Times New Roman" w:cs="Times New Roman"/>
          <w:i/>
          <w:iCs/>
          <w:color w:val="000000" w:themeColor="text1"/>
          <w:sz w:val="24"/>
          <w:szCs w:val="24"/>
        </w:rPr>
        <w:t>h</w:t>
      </w:r>
      <w:r w:rsidRPr="00F00993">
        <w:rPr>
          <w:rFonts w:ascii="Times New Roman" w:hAnsi="Times New Roman" w:cs="Times New Roman"/>
          <w:i/>
          <w:iCs/>
          <w:color w:val="000000" w:themeColor="text1"/>
          <w:sz w:val="24"/>
          <w:szCs w:val="24"/>
        </w:rPr>
        <w:t>ardware</w:t>
      </w:r>
      <w:r w:rsidRPr="00F00993">
        <w:rPr>
          <w:rFonts w:ascii="Times New Roman" w:hAnsi="Times New Roman" w:cs="Times New Roman"/>
          <w:color w:val="000000" w:themeColor="text1"/>
          <w:sz w:val="24"/>
          <w:szCs w:val="24"/>
        </w:rPr>
        <w:t xml:space="preserve"> </w:t>
      </w:r>
      <w:r w:rsidR="006544FB" w:rsidRPr="00F00993">
        <w:rPr>
          <w:rFonts w:ascii="Times New Roman" w:hAnsi="Times New Roman" w:cs="Times New Roman"/>
          <w:color w:val="000000" w:themeColor="text1"/>
          <w:sz w:val="24"/>
          <w:szCs w:val="24"/>
        </w:rPr>
        <w:t>e r</w:t>
      </w:r>
      <w:r w:rsidRPr="00F00993">
        <w:rPr>
          <w:rFonts w:ascii="Times New Roman" w:hAnsi="Times New Roman" w:cs="Times New Roman"/>
          <w:color w:val="000000" w:themeColor="text1"/>
          <w:sz w:val="24"/>
          <w:szCs w:val="24"/>
        </w:rPr>
        <w:t>ecursos</w:t>
      </w:r>
      <w:r w:rsidR="006544FB" w:rsidRPr="00F00993">
        <w:rPr>
          <w:rFonts w:ascii="Times New Roman" w:hAnsi="Times New Roman" w:cs="Times New Roman"/>
          <w:color w:val="000000" w:themeColor="text1"/>
          <w:sz w:val="24"/>
          <w:szCs w:val="24"/>
        </w:rPr>
        <w:t>, tornando-se uma</w:t>
      </w:r>
      <w:r w:rsidRPr="00F00993">
        <w:rPr>
          <w:rFonts w:ascii="Times New Roman" w:hAnsi="Times New Roman" w:cs="Times New Roman"/>
          <w:color w:val="000000" w:themeColor="text1"/>
          <w:sz w:val="24"/>
          <w:szCs w:val="24"/>
        </w:rPr>
        <w:t xml:space="preserve"> abstração para a infraestrutura complexa que </w:t>
      </w:r>
      <w:r w:rsidR="006544FB" w:rsidRPr="00F00993">
        <w:rPr>
          <w:rFonts w:ascii="Times New Roman" w:hAnsi="Times New Roman" w:cs="Times New Roman"/>
          <w:color w:val="000000" w:themeColor="text1"/>
          <w:sz w:val="24"/>
          <w:szCs w:val="24"/>
        </w:rPr>
        <w:lastRenderedPageBreak/>
        <w:t>que ela possui</w:t>
      </w:r>
      <w:r w:rsidRPr="00F00993">
        <w:rPr>
          <w:rFonts w:ascii="Times New Roman" w:hAnsi="Times New Roman" w:cs="Times New Roman"/>
          <w:color w:val="000000" w:themeColor="text1"/>
          <w:sz w:val="24"/>
          <w:szCs w:val="24"/>
        </w:rPr>
        <w:t xml:space="preserve">. </w:t>
      </w:r>
      <w:r w:rsidR="006544FB" w:rsidRPr="00F00993">
        <w:rPr>
          <w:rFonts w:ascii="Times New Roman" w:hAnsi="Times New Roman" w:cs="Times New Roman"/>
          <w:color w:val="000000" w:themeColor="text1"/>
          <w:sz w:val="24"/>
          <w:szCs w:val="24"/>
        </w:rPr>
        <w:t>Uma boa definição</w:t>
      </w:r>
      <w:r w:rsidRPr="00F00993">
        <w:rPr>
          <w:rFonts w:ascii="Times New Roman" w:hAnsi="Times New Roman" w:cs="Times New Roman"/>
          <w:color w:val="000000" w:themeColor="text1"/>
          <w:sz w:val="24"/>
          <w:szCs w:val="24"/>
        </w:rPr>
        <w:t xml:space="preserve"> de computação em nuvem vem do Instituto Nacional de Padrões e Tecnologia (NIST). A definição do NIST essencialmente </w:t>
      </w:r>
      <w:r w:rsidR="006544FB" w:rsidRPr="00F00993">
        <w:rPr>
          <w:rFonts w:ascii="Times New Roman" w:hAnsi="Times New Roman" w:cs="Times New Roman"/>
          <w:color w:val="000000" w:themeColor="text1"/>
          <w:sz w:val="24"/>
          <w:szCs w:val="24"/>
        </w:rPr>
        <w:t xml:space="preserve">diz </w:t>
      </w:r>
      <w:r w:rsidRPr="00F00993">
        <w:rPr>
          <w:rFonts w:ascii="Times New Roman" w:hAnsi="Times New Roman" w:cs="Times New Roman"/>
          <w:color w:val="000000" w:themeColor="text1"/>
          <w:sz w:val="24"/>
          <w:szCs w:val="24"/>
        </w:rPr>
        <w:t>que:</w:t>
      </w:r>
    </w:p>
    <w:p w14:paraId="330A969C" w14:textId="6D8625B2" w:rsidR="003851AF" w:rsidRPr="00F00993" w:rsidRDefault="003851AF"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computação em nuvem é um modelo para permitir acesso conveniente e sob demanda da rede a um conjunto compartilhado de recursos de computação configuráveis que podem ser rapidamente provisionados e lançado com esforço mínimo de gerenciamento ou interação com o provedor de serviços</w:t>
      </w:r>
      <w:r w:rsidR="00F41A9F"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w:t>
      </w:r>
    </w:p>
    <w:p w14:paraId="5979E91C" w14:textId="77777777" w:rsidR="003851AF" w:rsidRPr="00F00993" w:rsidRDefault="003851AF"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Exemplos de recursos de computação incluem:</w:t>
      </w:r>
    </w:p>
    <w:p w14:paraId="34F0B7D5" w14:textId="75896779" w:rsidR="003851AF" w:rsidRPr="00F00993"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Redes</w:t>
      </w:r>
    </w:p>
    <w:p w14:paraId="11C925FF" w14:textId="0149B484" w:rsidR="003851AF" w:rsidRPr="00F00993"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Servidores</w:t>
      </w:r>
    </w:p>
    <w:p w14:paraId="6CC36347" w14:textId="07430DD1" w:rsidR="003851AF" w:rsidRPr="00F00993"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Armazenamento</w:t>
      </w:r>
    </w:p>
    <w:p w14:paraId="1EC48B1D" w14:textId="65992144" w:rsidR="003851AF" w:rsidRPr="00F00993"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Aplicações</w:t>
      </w:r>
    </w:p>
    <w:p w14:paraId="77859F01" w14:textId="76361E8D" w:rsidR="003851AF" w:rsidRPr="00F00993"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Serviços</w:t>
      </w:r>
    </w:p>
    <w:p w14:paraId="31DDE3F2" w14:textId="287E920F" w:rsidR="003851AF" w:rsidRPr="00F00993" w:rsidRDefault="003851AF" w:rsidP="00E463DB">
      <w:pPr>
        <w:spacing w:after="0" w:line="360" w:lineRule="auto"/>
        <w:ind w:firstLine="1440"/>
        <w:jc w:val="both"/>
        <w:rPr>
          <w:rFonts w:ascii="Times New Roman" w:hAnsi="Times New Roman" w:cs="Times New Roman"/>
          <w:color w:val="000000" w:themeColor="text1"/>
          <w:sz w:val="24"/>
          <w:szCs w:val="24"/>
        </w:rPr>
      </w:pPr>
    </w:p>
    <w:p w14:paraId="696D5B98" w14:textId="73F0A8DD" w:rsidR="00781E04" w:rsidRPr="00F00993" w:rsidDel="00E8119B" w:rsidRDefault="003851AF" w:rsidP="00781E04">
      <w:pPr>
        <w:keepNext/>
        <w:spacing w:after="0" w:line="360" w:lineRule="auto"/>
        <w:jc w:val="center"/>
        <w:rPr>
          <w:del w:id="2818" w:author="Jacyeude Araújo" w:date="2019-10-02T10:41:00Z"/>
          <w:rFonts w:ascii="Times New Roman" w:hAnsi="Times New Roman" w:cs="Times New Roman"/>
          <w:color w:val="000000" w:themeColor="text1"/>
        </w:rPr>
      </w:pPr>
      <w:del w:id="2819" w:author="Jacyeude Araújo" w:date="2019-10-02T10:41:00Z">
        <w:r w:rsidRPr="00F00993" w:rsidDel="00E8119B">
          <w:rPr>
            <w:rFonts w:ascii="Times New Roman" w:hAnsi="Times New Roman" w:cs="Times New Roman"/>
            <w:noProof/>
            <w:color w:val="000000" w:themeColor="text1"/>
            <w:lang w:eastAsia="pt-BR"/>
            <w:rPrChange w:id="2820"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38E852A" wp14:editId="53BDC3A9">
              <wp:extent cx="3926840" cy="2266950"/>
              <wp:effectExtent l="19050" t="19050" r="16510"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441" t="1457" r="6076" b="9515"/>
                      <a:stretch/>
                    </pic:blipFill>
                    <pic:spPr bwMode="auto">
                      <a:xfrm>
                        <a:off x="0" y="0"/>
                        <a:ext cx="3953489" cy="22823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p>
    <w:p w14:paraId="1AB60672" w14:textId="23E50657" w:rsidR="003851AF" w:rsidRPr="00F00993" w:rsidDel="00E8119B" w:rsidRDefault="00781E04" w:rsidP="00781E04">
      <w:pPr>
        <w:pStyle w:val="Legenda"/>
        <w:jc w:val="center"/>
        <w:rPr>
          <w:del w:id="2821" w:author="Jacyeude Araújo" w:date="2019-10-02T10:41:00Z"/>
          <w:rFonts w:ascii="Times New Roman" w:hAnsi="Times New Roman" w:cs="Times New Roman"/>
          <w:i w:val="0"/>
          <w:iCs w:val="0"/>
          <w:color w:val="000000" w:themeColor="text1"/>
          <w:sz w:val="22"/>
          <w:szCs w:val="22"/>
          <w:rPrChange w:id="2822" w:author="Jacyeude Araújo" w:date="2019-10-02T13:03:00Z">
            <w:rPr>
              <w:del w:id="2823" w:author="Jacyeude Araújo" w:date="2019-10-02T10:41:00Z"/>
              <w:rFonts w:ascii="Times New Roman" w:hAnsi="Times New Roman" w:cs="Times New Roman"/>
              <w:color w:val="000000" w:themeColor="text1"/>
              <w:sz w:val="24"/>
              <w:szCs w:val="24"/>
            </w:rPr>
          </w:rPrChange>
        </w:rPr>
      </w:pPr>
      <w:bookmarkStart w:id="2824" w:name="_Toc20849496"/>
      <w:del w:id="2825" w:author="Jacyeude Araújo" w:date="2019-10-02T10:39:00Z">
        <w:r w:rsidRPr="00F00993" w:rsidDel="00E8119B">
          <w:rPr>
            <w:rFonts w:ascii="Times New Roman" w:hAnsi="Times New Roman" w:cs="Times New Roman"/>
            <w:i w:val="0"/>
            <w:iCs w:val="0"/>
            <w:color w:val="000000" w:themeColor="text1"/>
            <w:sz w:val="22"/>
            <w:szCs w:val="22"/>
            <w:rPrChange w:id="2826" w:author="Jacyeude Araújo" w:date="2019-10-02T13:03:00Z">
              <w:rPr>
                <w:rFonts w:ascii="Times New Roman" w:hAnsi="Times New Roman" w:cs="Times New Roman"/>
                <w:i w:val="0"/>
                <w:iCs w:val="0"/>
                <w:color w:val="000000" w:themeColor="text1"/>
              </w:rPr>
            </w:rPrChange>
          </w:rPr>
          <w:delText xml:space="preserve">Figura </w:delText>
        </w:r>
      </w:del>
      <w:del w:id="2827" w:author="Jacyeude Araújo" w:date="2019-10-02T10:09:00Z">
        <w:r w:rsidR="00CC0B09" w:rsidRPr="00F00993" w:rsidDel="00DA6A84">
          <w:rPr>
            <w:rFonts w:ascii="Times New Roman" w:hAnsi="Times New Roman" w:cs="Times New Roman"/>
            <w:i w:val="0"/>
            <w:iCs w:val="0"/>
            <w:color w:val="000000" w:themeColor="text1"/>
            <w:sz w:val="22"/>
            <w:szCs w:val="22"/>
            <w:rPrChange w:id="2828" w:author="Jacyeude Araújo" w:date="2019-10-02T13:03:00Z">
              <w:rPr>
                <w:rFonts w:ascii="Times New Roman" w:hAnsi="Times New Roman" w:cs="Times New Roman"/>
                <w:i w:val="0"/>
                <w:iCs w:val="0"/>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829" w:author="Jacyeude Araújo" w:date="2019-10-02T13:03:00Z">
              <w:rPr>
                <w:rFonts w:ascii="Times New Roman" w:hAnsi="Times New Roman" w:cs="Times New Roman"/>
                <w:i w:val="0"/>
                <w:iCs w:val="0"/>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830" w:author="Jacyeude Araújo" w:date="2019-10-02T13:03:00Z">
              <w:rPr>
                <w:rFonts w:ascii="Times New Roman" w:hAnsi="Times New Roman" w:cs="Times New Roman"/>
                <w:i w:val="0"/>
                <w:iCs w:val="0"/>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831" w:author="Jacyeude Araújo" w:date="2019-10-02T13:03:00Z">
              <w:rPr>
                <w:rFonts w:ascii="Times New Roman" w:hAnsi="Times New Roman" w:cs="Times New Roman"/>
                <w:i w:val="0"/>
                <w:iCs w:val="0"/>
                <w:noProof/>
                <w:color w:val="000000" w:themeColor="text1"/>
              </w:rPr>
            </w:rPrChange>
          </w:rPr>
          <w:delText>9</w:delText>
        </w:r>
        <w:r w:rsidR="00CC0B09" w:rsidRPr="00F00993" w:rsidDel="00DA6A84">
          <w:rPr>
            <w:rFonts w:ascii="Times New Roman" w:hAnsi="Times New Roman" w:cs="Times New Roman"/>
            <w:i w:val="0"/>
            <w:iCs w:val="0"/>
            <w:color w:val="000000" w:themeColor="text1"/>
            <w:sz w:val="22"/>
            <w:szCs w:val="22"/>
            <w:rPrChange w:id="2832" w:author="Jacyeude Araújo" w:date="2019-10-02T13:03:00Z">
              <w:rPr>
                <w:rFonts w:ascii="Times New Roman" w:hAnsi="Times New Roman" w:cs="Times New Roman"/>
                <w:i w:val="0"/>
                <w:iCs w:val="0"/>
                <w:color w:val="000000" w:themeColor="text1"/>
              </w:rPr>
            </w:rPrChange>
          </w:rPr>
          <w:fldChar w:fldCharType="end"/>
        </w:r>
      </w:del>
      <w:del w:id="2833" w:author="Jacyeude Araújo" w:date="2019-10-02T10:39:00Z">
        <w:r w:rsidRPr="00F00993" w:rsidDel="00E8119B">
          <w:rPr>
            <w:rFonts w:ascii="Times New Roman" w:hAnsi="Times New Roman" w:cs="Times New Roman"/>
            <w:i w:val="0"/>
            <w:iCs w:val="0"/>
            <w:color w:val="000000" w:themeColor="text1"/>
            <w:sz w:val="22"/>
            <w:szCs w:val="22"/>
            <w:rPrChange w:id="2834" w:author="Jacyeude Araújo" w:date="2019-10-02T13:03:00Z">
              <w:rPr>
                <w:rFonts w:ascii="Times New Roman" w:hAnsi="Times New Roman" w:cs="Times New Roman"/>
                <w:i w:val="0"/>
                <w:iCs w:val="0"/>
                <w:color w:val="000000" w:themeColor="text1"/>
              </w:rPr>
            </w:rPrChange>
          </w:rPr>
          <w:delText xml:space="preserve"> </w:delText>
        </w:r>
        <w:r w:rsidR="00F41A9F" w:rsidRPr="00F00993" w:rsidDel="00E8119B">
          <w:rPr>
            <w:rFonts w:ascii="Times New Roman" w:hAnsi="Times New Roman" w:cs="Times New Roman"/>
            <w:i w:val="0"/>
            <w:iCs w:val="0"/>
            <w:color w:val="000000" w:themeColor="text1"/>
            <w:sz w:val="22"/>
            <w:szCs w:val="22"/>
            <w:rPrChange w:id="2835" w:author="Jacyeude Araújo" w:date="2019-10-02T13:03:00Z">
              <w:rPr>
                <w:rFonts w:ascii="Times New Roman" w:hAnsi="Times New Roman" w:cs="Times New Roman"/>
                <w:i w:val="0"/>
                <w:iCs w:val="0"/>
                <w:color w:val="000000" w:themeColor="text1"/>
              </w:rPr>
            </w:rPrChange>
          </w:rPr>
          <w:delText>- Premissas</w:delText>
        </w:r>
        <w:r w:rsidRPr="00F00993" w:rsidDel="00E8119B">
          <w:rPr>
            <w:rFonts w:ascii="Times New Roman" w:hAnsi="Times New Roman" w:cs="Times New Roman"/>
            <w:i w:val="0"/>
            <w:iCs w:val="0"/>
            <w:color w:val="000000" w:themeColor="text1"/>
            <w:sz w:val="22"/>
            <w:szCs w:val="22"/>
            <w:rPrChange w:id="2836" w:author="Jacyeude Araújo" w:date="2019-10-02T13:03:00Z">
              <w:rPr>
                <w:rFonts w:ascii="Times New Roman" w:hAnsi="Times New Roman" w:cs="Times New Roman"/>
                <w:i w:val="0"/>
                <w:iCs w:val="0"/>
                <w:color w:val="000000" w:themeColor="text1"/>
              </w:rPr>
            </w:rPrChange>
          </w:rPr>
          <w:delText xml:space="preserve"> tradicionais de modelos de computação</w:delText>
        </w:r>
        <w:r w:rsidR="00F41A9F" w:rsidRPr="00F00993" w:rsidDel="00E8119B">
          <w:rPr>
            <w:rFonts w:ascii="Times New Roman" w:hAnsi="Times New Roman" w:cs="Times New Roman"/>
            <w:i w:val="0"/>
            <w:iCs w:val="0"/>
            <w:color w:val="000000" w:themeColor="text1"/>
            <w:sz w:val="22"/>
            <w:szCs w:val="22"/>
            <w:rPrChange w:id="2837" w:author="Jacyeude Araújo" w:date="2019-10-02T13:03:00Z">
              <w:rPr>
                <w:rFonts w:ascii="Times New Roman" w:hAnsi="Times New Roman" w:cs="Times New Roman"/>
                <w:i w:val="0"/>
                <w:iCs w:val="0"/>
                <w:color w:val="000000" w:themeColor="text1"/>
              </w:rPr>
            </w:rPrChange>
          </w:rPr>
          <w:delText xml:space="preserve">. </w:delText>
        </w:r>
      </w:del>
      <w:del w:id="2838" w:author="Jacyeude Araújo" w:date="2019-10-02T10:41:00Z">
        <w:r w:rsidR="00F41A9F" w:rsidRPr="00F00993" w:rsidDel="00E8119B">
          <w:rPr>
            <w:rFonts w:ascii="Times New Roman" w:hAnsi="Times New Roman" w:cs="Times New Roman"/>
            <w:i w:val="0"/>
            <w:iCs w:val="0"/>
            <w:color w:val="000000" w:themeColor="text1"/>
            <w:sz w:val="22"/>
            <w:szCs w:val="22"/>
            <w:rPrChange w:id="2839" w:author="Jacyeude Araújo" w:date="2019-10-02T13:03:00Z">
              <w:rPr>
                <w:rFonts w:ascii="Times New Roman" w:hAnsi="Times New Roman" w:cs="Times New Roman"/>
                <w:i w:val="0"/>
                <w:iCs w:val="0"/>
                <w:color w:val="000000" w:themeColor="text1"/>
              </w:rPr>
            </w:rPrChange>
          </w:rPr>
          <w:delText>Fonte:</w:delText>
        </w:r>
        <w:r w:rsidR="00860229" w:rsidRPr="00F00993" w:rsidDel="00E8119B">
          <w:rPr>
            <w:rFonts w:ascii="Times New Roman" w:hAnsi="Times New Roman" w:cs="Times New Roman"/>
            <w:i w:val="0"/>
            <w:iCs w:val="0"/>
            <w:color w:val="000000" w:themeColor="text1"/>
            <w:sz w:val="22"/>
            <w:szCs w:val="22"/>
            <w:rPrChange w:id="2840" w:author="Jacyeude Araújo" w:date="2019-10-02T13:03:00Z">
              <w:rPr>
                <w:rFonts w:ascii="Times New Roman" w:hAnsi="Times New Roman" w:cs="Times New Roman"/>
                <w:i w:val="0"/>
                <w:iCs w:val="0"/>
                <w:color w:val="000000" w:themeColor="text1"/>
              </w:rPr>
            </w:rPrChange>
          </w:rPr>
          <w:delText>Adaptado de [24]</w:delText>
        </w:r>
        <w:bookmarkEnd w:id="2824"/>
      </w:del>
    </w:p>
    <w:p w14:paraId="5D84FABC" w14:textId="4B278611" w:rsidR="002B23F2" w:rsidRPr="00F00993" w:rsidRDefault="002B23F2"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computação</w:t>
      </w:r>
      <w:r w:rsidR="00034B8A" w:rsidRPr="00F00993">
        <w:rPr>
          <w:rFonts w:ascii="Times New Roman" w:hAnsi="Times New Roman" w:cs="Times New Roman"/>
          <w:color w:val="000000" w:themeColor="text1"/>
          <w:sz w:val="24"/>
          <w:szCs w:val="24"/>
        </w:rPr>
        <w:t xml:space="preserve"> na</w:t>
      </w:r>
      <w:r w:rsidRPr="00F00993">
        <w:rPr>
          <w:rFonts w:ascii="Times New Roman" w:hAnsi="Times New Roman" w:cs="Times New Roman"/>
          <w:color w:val="000000" w:themeColor="text1"/>
          <w:sz w:val="24"/>
          <w:szCs w:val="24"/>
        </w:rPr>
        <w:t xml:space="preserve"> nuvem como modelo de implantação está substituindo uma abordagem mais antiga, na qual cada aplicativo com o qual um usuário interage teve seus próprios serviços personalizados, rede, dados armazenamento e poder de </w:t>
      </w:r>
      <w:r w:rsidR="004120B2" w:rsidRPr="00F00993">
        <w:rPr>
          <w:rFonts w:ascii="Times New Roman" w:hAnsi="Times New Roman" w:cs="Times New Roman"/>
          <w:color w:val="000000" w:themeColor="text1"/>
          <w:sz w:val="24"/>
          <w:szCs w:val="24"/>
        </w:rPr>
        <w:t>computação [</w:t>
      </w:r>
      <w:r w:rsidR="00860229" w:rsidRPr="00F00993">
        <w:rPr>
          <w:rFonts w:ascii="Times New Roman" w:hAnsi="Times New Roman" w:cs="Times New Roman"/>
          <w:color w:val="000000" w:themeColor="text1"/>
          <w:sz w:val="24"/>
          <w:szCs w:val="24"/>
        </w:rPr>
        <w:t>24</w:t>
      </w:r>
      <w:r w:rsidR="004120B2"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w:t>
      </w:r>
    </w:p>
    <w:p w14:paraId="7A98175A" w14:textId="4E950D57" w:rsidR="002B23F2" w:rsidRPr="00F00993" w:rsidRDefault="002B23F2"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capacidade de reutilizar e adaptar novamente o </w:t>
      </w:r>
      <w:r w:rsidRPr="00F00993">
        <w:rPr>
          <w:rFonts w:ascii="Times New Roman" w:hAnsi="Times New Roman" w:cs="Times New Roman"/>
          <w:i/>
          <w:iCs/>
          <w:color w:val="000000" w:themeColor="text1"/>
          <w:sz w:val="24"/>
          <w:szCs w:val="24"/>
        </w:rPr>
        <w:t>hardware</w:t>
      </w:r>
      <w:r w:rsidRPr="00F00993">
        <w:rPr>
          <w:rFonts w:ascii="Times New Roman" w:hAnsi="Times New Roman" w:cs="Times New Roman"/>
          <w:color w:val="000000" w:themeColor="text1"/>
          <w:sz w:val="24"/>
          <w:szCs w:val="24"/>
        </w:rPr>
        <w:t xml:space="preserve"> rapidamente, além de hospedar vários aplicativos e sistemas em um único conjunto de </w:t>
      </w:r>
      <w:r w:rsidRPr="00F00993">
        <w:rPr>
          <w:rFonts w:ascii="Times New Roman" w:hAnsi="Times New Roman" w:cs="Times New Roman"/>
          <w:i/>
          <w:iCs/>
          <w:color w:val="000000" w:themeColor="text1"/>
          <w:sz w:val="24"/>
          <w:szCs w:val="24"/>
        </w:rPr>
        <w:t>hardware</w:t>
      </w:r>
      <w:r w:rsidRPr="00F00993">
        <w:rPr>
          <w:rFonts w:ascii="Times New Roman" w:hAnsi="Times New Roman" w:cs="Times New Roman"/>
          <w:color w:val="000000" w:themeColor="text1"/>
          <w:sz w:val="24"/>
          <w:szCs w:val="24"/>
        </w:rPr>
        <w:t xml:space="preserve"> de maneira isolada, são algumas das principais características que impulsionam a adoção da computação em </w:t>
      </w:r>
      <w:r w:rsidR="00DD6AA1" w:rsidRPr="00F00993">
        <w:rPr>
          <w:rFonts w:ascii="Times New Roman" w:hAnsi="Times New Roman" w:cs="Times New Roman"/>
          <w:color w:val="000000" w:themeColor="text1"/>
          <w:sz w:val="24"/>
          <w:szCs w:val="24"/>
        </w:rPr>
        <w:t>nuvem [</w:t>
      </w:r>
      <w:r w:rsidR="00860229" w:rsidRPr="00F00993">
        <w:rPr>
          <w:rFonts w:ascii="Times New Roman" w:hAnsi="Times New Roman" w:cs="Times New Roman"/>
          <w:color w:val="000000" w:themeColor="text1"/>
          <w:sz w:val="24"/>
          <w:szCs w:val="24"/>
        </w:rPr>
        <w:t>23][24]</w:t>
      </w:r>
      <w:r w:rsidRPr="00F00993">
        <w:rPr>
          <w:rFonts w:ascii="Times New Roman" w:hAnsi="Times New Roman" w:cs="Times New Roman"/>
          <w:color w:val="000000" w:themeColor="text1"/>
          <w:sz w:val="24"/>
          <w:szCs w:val="24"/>
        </w:rPr>
        <w:t>.</w:t>
      </w:r>
    </w:p>
    <w:p w14:paraId="2E9F4ECB" w14:textId="0C53F69D" w:rsidR="00876623" w:rsidRPr="00F00993" w:rsidDel="00E8119B" w:rsidRDefault="002B23F2" w:rsidP="00E463DB">
      <w:pPr>
        <w:spacing w:after="0" w:line="360" w:lineRule="auto"/>
        <w:ind w:firstLine="1440"/>
        <w:jc w:val="both"/>
        <w:rPr>
          <w:ins w:id="2841" w:author="Mauro Sérgio Silva Pinto" w:date="2019-09-27T10:54:00Z"/>
          <w:del w:id="2842" w:author="Jacyeude Araújo" w:date="2019-10-02T10:41:00Z"/>
          <w:rFonts w:ascii="Times New Roman" w:hAnsi="Times New Roman" w:cs="Times New Roman"/>
          <w:color w:val="000000" w:themeColor="text1"/>
          <w:sz w:val="24"/>
          <w:szCs w:val="24"/>
        </w:rPr>
      </w:pPr>
      <w:del w:id="2843" w:author="Jacyeude Araújo" w:date="2019-10-02T10:41:00Z">
        <w:r w:rsidRPr="00F00993" w:rsidDel="00E8119B">
          <w:rPr>
            <w:rFonts w:ascii="Times New Roman" w:hAnsi="Times New Roman" w:cs="Times New Roman"/>
            <w:color w:val="000000" w:themeColor="text1"/>
            <w:sz w:val="24"/>
            <w:szCs w:val="24"/>
          </w:rPr>
          <w:delText xml:space="preserve">Na abordagem antiga, a equipe de TI </w:delText>
        </w:r>
        <w:r w:rsidR="006544FB" w:rsidRPr="00F00993" w:rsidDel="00E8119B">
          <w:rPr>
            <w:rFonts w:ascii="Times New Roman" w:hAnsi="Times New Roman" w:cs="Times New Roman"/>
            <w:color w:val="000000" w:themeColor="text1"/>
            <w:sz w:val="24"/>
            <w:szCs w:val="24"/>
          </w:rPr>
          <w:delText>necessitaria</w:delText>
        </w:r>
        <w:r w:rsidRPr="00F00993" w:rsidDel="00E8119B">
          <w:rPr>
            <w:rFonts w:ascii="Times New Roman" w:hAnsi="Times New Roman" w:cs="Times New Roman"/>
            <w:color w:val="000000" w:themeColor="text1"/>
            <w:sz w:val="24"/>
            <w:szCs w:val="24"/>
          </w:rPr>
          <w:delText xml:space="preserve"> gerenciar tod</w:delText>
        </w:r>
        <w:r w:rsidR="006544FB" w:rsidRPr="00F00993" w:rsidDel="00E8119B">
          <w:rPr>
            <w:rFonts w:ascii="Times New Roman" w:hAnsi="Times New Roman" w:cs="Times New Roman"/>
            <w:color w:val="000000" w:themeColor="text1"/>
            <w:sz w:val="24"/>
            <w:szCs w:val="24"/>
          </w:rPr>
          <w:delText>os os processos</w:delText>
        </w:r>
        <w:r w:rsidRPr="00F00993" w:rsidDel="00E8119B">
          <w:rPr>
            <w:rFonts w:ascii="Times New Roman" w:hAnsi="Times New Roman" w:cs="Times New Roman"/>
            <w:color w:val="000000" w:themeColor="text1"/>
            <w:sz w:val="24"/>
            <w:szCs w:val="24"/>
          </w:rPr>
          <w:delText xml:space="preserve">, desde o </w:delText>
        </w:r>
        <w:r w:rsidRPr="00F00993" w:rsidDel="00E8119B">
          <w:rPr>
            <w:rFonts w:ascii="Times New Roman" w:hAnsi="Times New Roman" w:cs="Times New Roman"/>
            <w:i/>
            <w:iCs/>
            <w:color w:val="000000" w:themeColor="text1"/>
            <w:sz w:val="24"/>
            <w:szCs w:val="24"/>
          </w:rPr>
          <w:delText>hardware</w:delText>
        </w:r>
        <w:r w:rsidR="006544FB" w:rsidRPr="00F00993" w:rsidDel="00E8119B">
          <w:rPr>
            <w:rFonts w:ascii="Times New Roman" w:hAnsi="Times New Roman" w:cs="Times New Roman"/>
            <w:color w:val="000000" w:themeColor="text1"/>
            <w:sz w:val="24"/>
            <w:szCs w:val="24"/>
          </w:rPr>
          <w:delText>, até</w:delText>
        </w:r>
        <w:r w:rsidRPr="00F00993" w:rsidDel="00E8119B">
          <w:rPr>
            <w:rFonts w:ascii="Times New Roman" w:hAnsi="Times New Roman" w:cs="Times New Roman"/>
            <w:color w:val="000000" w:themeColor="text1"/>
            <w:sz w:val="24"/>
            <w:szCs w:val="24"/>
          </w:rPr>
          <w:delText xml:space="preserve"> alterações mais recentes do </w:delText>
        </w:r>
        <w:r w:rsidRPr="00F00993" w:rsidDel="00E8119B">
          <w:rPr>
            <w:rFonts w:ascii="Times New Roman" w:hAnsi="Times New Roman" w:cs="Times New Roman"/>
            <w:i/>
            <w:iCs/>
            <w:color w:val="000000" w:themeColor="text1"/>
            <w:sz w:val="24"/>
            <w:szCs w:val="24"/>
          </w:rPr>
          <w:delText>software</w:delText>
        </w:r>
        <w:r w:rsidRPr="00F00993" w:rsidDel="00E8119B">
          <w:rPr>
            <w:rFonts w:ascii="Times New Roman" w:hAnsi="Times New Roman" w:cs="Times New Roman"/>
            <w:color w:val="000000" w:themeColor="text1"/>
            <w:sz w:val="24"/>
            <w:szCs w:val="24"/>
          </w:rPr>
          <w:delText>. Esse modelo não escala tão bem quanto os</w:delText>
        </w:r>
        <w:r w:rsidR="00860229" w:rsidRPr="00F00993" w:rsidDel="00E8119B">
          <w:rPr>
            <w:rFonts w:ascii="Times New Roman" w:hAnsi="Times New Roman" w:cs="Times New Roman"/>
            <w:color w:val="000000" w:themeColor="text1"/>
            <w:sz w:val="24"/>
            <w:szCs w:val="24"/>
          </w:rPr>
          <w:delText xml:space="preserve"> modelos de</w:delText>
        </w:r>
        <w:r w:rsidRPr="00F00993" w:rsidDel="00E8119B">
          <w:rPr>
            <w:rFonts w:ascii="Times New Roman" w:hAnsi="Times New Roman" w:cs="Times New Roman"/>
            <w:color w:val="000000" w:themeColor="text1"/>
            <w:sz w:val="24"/>
            <w:szCs w:val="24"/>
          </w:rPr>
          <w:delText xml:space="preserve"> negócios e as empresas atuais exigem</w:delText>
        </w:r>
        <w:r w:rsidR="00860229" w:rsidRPr="00F00993" w:rsidDel="00E8119B">
          <w:rPr>
            <w:rFonts w:ascii="Times New Roman" w:hAnsi="Times New Roman" w:cs="Times New Roman"/>
            <w:color w:val="000000" w:themeColor="text1"/>
            <w:sz w:val="24"/>
            <w:szCs w:val="24"/>
          </w:rPr>
          <w:delText xml:space="preserve"> em suas demandas</w:delText>
        </w:r>
      </w:del>
    </w:p>
    <w:p w14:paraId="1BA0CAA7" w14:textId="0F66891F" w:rsidR="002B23F2" w:rsidRPr="00F00993" w:rsidDel="00E8119B" w:rsidRDefault="002B23F2" w:rsidP="00E463DB">
      <w:pPr>
        <w:spacing w:after="0" w:line="360" w:lineRule="auto"/>
        <w:ind w:firstLine="1440"/>
        <w:jc w:val="both"/>
        <w:rPr>
          <w:del w:id="2844" w:author="Jacyeude Araújo" w:date="2019-10-02T10:41:00Z"/>
          <w:rFonts w:ascii="Times New Roman" w:hAnsi="Times New Roman" w:cs="Times New Roman"/>
          <w:color w:val="000000" w:themeColor="text1"/>
          <w:sz w:val="24"/>
          <w:szCs w:val="24"/>
        </w:rPr>
      </w:pPr>
      <w:del w:id="2845" w:author="Jacyeude Araújo" w:date="2019-10-02T10:41:00Z">
        <w:r w:rsidRPr="00F00993" w:rsidDel="00E8119B">
          <w:rPr>
            <w:rFonts w:ascii="Times New Roman" w:hAnsi="Times New Roman" w:cs="Times New Roman"/>
            <w:color w:val="000000" w:themeColor="text1"/>
            <w:sz w:val="24"/>
            <w:szCs w:val="24"/>
          </w:rPr>
          <w:delText>.</w:delText>
        </w:r>
      </w:del>
    </w:p>
    <w:p w14:paraId="4FCF0AF3" w14:textId="154D8BB7" w:rsidR="009A1A21" w:rsidRPr="00F00993" w:rsidRDefault="009A1A21"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Uma contribuição importante para o crescimento da computação em nuvem acontece através da necessidade atual da velocidade da</w:t>
      </w:r>
      <w:r w:rsidR="00D65AFC" w:rsidRPr="00F00993">
        <w:rPr>
          <w:rFonts w:ascii="Times New Roman" w:hAnsi="Times New Roman" w:cs="Times New Roman"/>
          <w:color w:val="000000" w:themeColor="text1"/>
          <w:sz w:val="24"/>
          <w:szCs w:val="24"/>
        </w:rPr>
        <w:t xml:space="preserve"> demanda de entrega de serviços, que devem ser entregues rapidamente</w:t>
      </w:r>
      <w:r w:rsidRPr="00F00993">
        <w:rPr>
          <w:rFonts w:ascii="Times New Roman" w:hAnsi="Times New Roman" w:cs="Times New Roman"/>
          <w:color w:val="000000" w:themeColor="text1"/>
          <w:sz w:val="24"/>
          <w:szCs w:val="24"/>
        </w:rPr>
        <w:t xml:space="preserve">. Os desenvolvedores são pressionados a colocar seu produto no mercado assim que possível. </w:t>
      </w:r>
      <w:r w:rsidR="009A74A7" w:rsidRPr="00F00993">
        <w:rPr>
          <w:rFonts w:ascii="Times New Roman" w:hAnsi="Times New Roman" w:cs="Times New Roman"/>
          <w:color w:val="000000" w:themeColor="text1"/>
          <w:sz w:val="24"/>
          <w:szCs w:val="24"/>
        </w:rPr>
        <w:t xml:space="preserve">Necessitando de </w:t>
      </w:r>
      <w:r w:rsidRPr="00F00993">
        <w:rPr>
          <w:rFonts w:ascii="Times New Roman" w:hAnsi="Times New Roman" w:cs="Times New Roman"/>
          <w:i/>
          <w:iCs/>
          <w:color w:val="000000" w:themeColor="text1"/>
          <w:sz w:val="24"/>
          <w:szCs w:val="24"/>
        </w:rPr>
        <w:t>feedback</w:t>
      </w:r>
      <w:r w:rsidR="009A74A7" w:rsidRPr="00F00993">
        <w:rPr>
          <w:rFonts w:ascii="Times New Roman" w:hAnsi="Times New Roman" w:cs="Times New Roman"/>
          <w:i/>
          <w:iCs/>
          <w:color w:val="000000" w:themeColor="text1"/>
          <w:sz w:val="24"/>
          <w:szCs w:val="24"/>
        </w:rPr>
        <w:t>s</w:t>
      </w:r>
      <w:r w:rsidRPr="00F00993">
        <w:rPr>
          <w:rFonts w:ascii="Times New Roman" w:hAnsi="Times New Roman" w:cs="Times New Roman"/>
          <w:color w:val="000000" w:themeColor="text1"/>
          <w:sz w:val="24"/>
          <w:szCs w:val="24"/>
        </w:rPr>
        <w:t xml:space="preserve"> rapidamente e, em seguida, repetem a ideia de tornar o produto melhor e mais rápido.</w:t>
      </w:r>
      <w:r w:rsidR="00860229" w:rsidRPr="00F00993">
        <w:rPr>
          <w:rFonts w:ascii="Times New Roman" w:hAnsi="Times New Roman" w:cs="Times New Roman"/>
          <w:color w:val="000000" w:themeColor="text1"/>
          <w:sz w:val="24"/>
          <w:szCs w:val="24"/>
        </w:rPr>
        <w:t>[24]</w:t>
      </w:r>
    </w:p>
    <w:p w14:paraId="35CF0C2D" w14:textId="5AF5A4A6" w:rsidR="009A1A21" w:rsidRPr="00F00993" w:rsidRDefault="009A1A21"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nuvem torna os recursos de hardware prontamente disponíveis e rápidos de configurar, desta forma reduzindo o tempo necessário para que seja mostrada uma versão funcional de produtos. Além disso, permite a reutilização dos mesmos recursos para vários projetos sucessivos, o que é mais </w:t>
      </w:r>
      <w:r w:rsidR="009A74A7" w:rsidRPr="00F00993">
        <w:rPr>
          <w:rFonts w:ascii="Times New Roman" w:hAnsi="Times New Roman" w:cs="Times New Roman"/>
          <w:color w:val="000000" w:themeColor="text1"/>
          <w:sz w:val="24"/>
          <w:szCs w:val="24"/>
        </w:rPr>
        <w:t>econômico. Um</w:t>
      </w:r>
      <w:r w:rsidR="00D65AFC" w:rsidRPr="00F00993">
        <w:rPr>
          <w:rFonts w:ascii="Times New Roman" w:hAnsi="Times New Roman" w:cs="Times New Roman"/>
          <w:color w:val="000000" w:themeColor="text1"/>
          <w:sz w:val="24"/>
          <w:szCs w:val="24"/>
        </w:rPr>
        <w:t xml:space="preserve"> o</w:t>
      </w:r>
      <w:r w:rsidRPr="00F00993">
        <w:rPr>
          <w:rFonts w:ascii="Times New Roman" w:hAnsi="Times New Roman" w:cs="Times New Roman"/>
          <w:color w:val="000000" w:themeColor="text1"/>
          <w:sz w:val="24"/>
          <w:szCs w:val="24"/>
        </w:rPr>
        <w:t>utro fator que contribui para o crescimento da computação em nuvem é que os desenvolvedores</w:t>
      </w:r>
      <w:r w:rsidR="00D65AFC" w:rsidRPr="00F00993">
        <w:rPr>
          <w:rFonts w:ascii="Times New Roman" w:hAnsi="Times New Roman" w:cs="Times New Roman"/>
          <w:color w:val="000000" w:themeColor="text1"/>
          <w:sz w:val="24"/>
          <w:szCs w:val="24"/>
        </w:rPr>
        <w:t xml:space="preserve"> </w:t>
      </w:r>
      <w:r w:rsidR="00EE0215" w:rsidRPr="00F00993">
        <w:rPr>
          <w:rFonts w:ascii="Times New Roman" w:hAnsi="Times New Roman" w:cs="Times New Roman"/>
          <w:color w:val="000000" w:themeColor="text1"/>
          <w:sz w:val="24"/>
          <w:szCs w:val="24"/>
        </w:rPr>
        <w:t>podem usar diferentes linguagens de programação</w:t>
      </w:r>
      <w:r w:rsidRPr="00F00993">
        <w:rPr>
          <w:rFonts w:ascii="Times New Roman" w:hAnsi="Times New Roman" w:cs="Times New Roman"/>
          <w:color w:val="000000" w:themeColor="text1"/>
          <w:sz w:val="24"/>
          <w:szCs w:val="24"/>
        </w:rPr>
        <w:t>.</w:t>
      </w:r>
    </w:p>
    <w:p w14:paraId="2DC4FDAE" w14:textId="6093F170" w:rsidR="009A74A7" w:rsidRPr="00F00993" w:rsidRDefault="009A74A7"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Descrição dos Modelos de serviço</w:t>
      </w:r>
      <w:r w:rsidR="00860229" w:rsidRPr="00F00993">
        <w:rPr>
          <w:rFonts w:ascii="Times New Roman" w:hAnsi="Times New Roman" w:cs="Times New Roman"/>
          <w:color w:val="000000" w:themeColor="text1"/>
          <w:sz w:val="24"/>
          <w:szCs w:val="24"/>
        </w:rPr>
        <w:t xml:space="preserve"> na </w:t>
      </w:r>
      <w:ins w:id="2846" w:author="Jacyeude Araújo" w:date="2019-10-02T10:42:00Z">
        <w:r w:rsidR="00E8119B" w:rsidRPr="00F00993">
          <w:rPr>
            <w:rFonts w:ascii="Times New Roman" w:hAnsi="Times New Roman" w:cs="Times New Roman"/>
            <w:color w:val="000000" w:themeColor="text1"/>
            <w:sz w:val="24"/>
            <w:szCs w:val="24"/>
          </w:rPr>
          <w:t>F</w:t>
        </w:r>
      </w:ins>
      <w:del w:id="2847" w:author="Jacyeude Araújo" w:date="2019-10-02T10:42:00Z">
        <w:r w:rsidR="00860229" w:rsidRPr="00F00993" w:rsidDel="00E8119B">
          <w:rPr>
            <w:rFonts w:ascii="Times New Roman" w:hAnsi="Times New Roman" w:cs="Times New Roman"/>
            <w:color w:val="000000" w:themeColor="text1"/>
            <w:sz w:val="24"/>
            <w:szCs w:val="24"/>
          </w:rPr>
          <w:delText>f</w:delText>
        </w:r>
      </w:del>
      <w:r w:rsidR="00860229" w:rsidRPr="00F00993">
        <w:rPr>
          <w:rFonts w:ascii="Times New Roman" w:hAnsi="Times New Roman" w:cs="Times New Roman"/>
          <w:color w:val="000000" w:themeColor="text1"/>
          <w:sz w:val="24"/>
          <w:szCs w:val="24"/>
        </w:rPr>
        <w:t xml:space="preserve">igura </w:t>
      </w:r>
      <w:del w:id="2848" w:author="Jacyeude Araújo" w:date="2019-10-02T10:42:00Z">
        <w:r w:rsidR="00860229" w:rsidRPr="00F00993" w:rsidDel="00E8119B">
          <w:rPr>
            <w:rFonts w:ascii="Times New Roman" w:hAnsi="Times New Roman" w:cs="Times New Roman"/>
            <w:color w:val="000000" w:themeColor="text1"/>
            <w:sz w:val="24"/>
            <w:szCs w:val="24"/>
          </w:rPr>
          <w:delText>10</w:delText>
        </w:r>
      </w:del>
      <w:ins w:id="2849" w:author="Jacyeude Araújo" w:date="2019-10-02T10:42:00Z">
        <w:r w:rsidR="00E8119B" w:rsidRPr="00F00993">
          <w:rPr>
            <w:rFonts w:ascii="Times New Roman" w:hAnsi="Times New Roman" w:cs="Times New Roman"/>
            <w:color w:val="000000" w:themeColor="text1"/>
            <w:sz w:val="24"/>
            <w:szCs w:val="24"/>
          </w:rPr>
          <w:t>8</w:t>
        </w:r>
      </w:ins>
      <w:r w:rsidR="00860229" w:rsidRPr="00F00993">
        <w:rPr>
          <w:rFonts w:ascii="Times New Roman" w:hAnsi="Times New Roman" w:cs="Times New Roman"/>
          <w:color w:val="000000" w:themeColor="text1"/>
          <w:sz w:val="24"/>
          <w:szCs w:val="24"/>
        </w:rPr>
        <w:t>:</w:t>
      </w:r>
    </w:p>
    <w:p w14:paraId="3BBAD461" w14:textId="77777777" w:rsidR="00DD6AA1" w:rsidRPr="00F00993" w:rsidRDefault="00DD6AA1" w:rsidP="00E463DB">
      <w:pPr>
        <w:spacing w:after="0" w:line="360" w:lineRule="auto"/>
        <w:ind w:firstLine="1440"/>
        <w:jc w:val="both"/>
        <w:rPr>
          <w:rFonts w:ascii="Times New Roman" w:hAnsi="Times New Roman" w:cs="Times New Roman"/>
          <w:color w:val="000000" w:themeColor="text1"/>
          <w:sz w:val="24"/>
          <w:szCs w:val="24"/>
        </w:rPr>
      </w:pPr>
    </w:p>
    <w:p w14:paraId="7240C45B" w14:textId="5EF579B7" w:rsidR="00E8119B" w:rsidRPr="00F00993" w:rsidRDefault="00E8119B">
      <w:pPr>
        <w:pStyle w:val="Legenda"/>
        <w:keepNext/>
        <w:jc w:val="center"/>
        <w:rPr>
          <w:ins w:id="2850" w:author="Jacyeude Araújo" w:date="2019-10-02T10:41:00Z"/>
          <w:rFonts w:ascii="Times New Roman" w:hAnsi="Times New Roman" w:cs="Times New Roman"/>
          <w:i w:val="0"/>
          <w:iCs w:val="0"/>
          <w:color w:val="000000" w:themeColor="text1"/>
          <w:sz w:val="22"/>
          <w:szCs w:val="22"/>
          <w:rPrChange w:id="2851" w:author="Jacyeude Araújo" w:date="2019-10-02T13:03:00Z">
            <w:rPr>
              <w:ins w:id="2852" w:author="Jacyeude Araújo" w:date="2019-10-02T10:41:00Z"/>
            </w:rPr>
          </w:rPrChange>
        </w:rPr>
        <w:pPrChange w:id="2853" w:author="Jacyeude Araújo" w:date="2019-10-02T10:41:00Z">
          <w:pPr>
            <w:pStyle w:val="Legenda"/>
          </w:pPr>
        </w:pPrChange>
      </w:pPr>
      <w:ins w:id="2854" w:author="Jacyeude Araújo" w:date="2019-10-02T10:41:00Z">
        <w:r w:rsidRPr="00F00993">
          <w:rPr>
            <w:rFonts w:ascii="Times New Roman" w:hAnsi="Times New Roman" w:cs="Times New Roman"/>
            <w:i w:val="0"/>
            <w:iCs w:val="0"/>
            <w:color w:val="000000" w:themeColor="text1"/>
            <w:sz w:val="22"/>
            <w:szCs w:val="22"/>
            <w:rPrChange w:id="2855"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2856"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857"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858"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8</w:t>
      </w:r>
      <w:ins w:id="2859" w:author="Jacyeude Araújo" w:date="2019-10-02T10:41:00Z">
        <w:r w:rsidRPr="00F00993">
          <w:rPr>
            <w:rFonts w:ascii="Times New Roman" w:hAnsi="Times New Roman" w:cs="Times New Roman"/>
            <w:i w:val="0"/>
            <w:iCs w:val="0"/>
            <w:color w:val="000000" w:themeColor="text1"/>
            <w:sz w:val="22"/>
            <w:szCs w:val="22"/>
            <w:rPrChange w:id="2860"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861" w:author="Jacyeude Araújo" w:date="2019-10-02T13:03:00Z">
              <w:rPr/>
            </w:rPrChange>
          </w:rPr>
          <w:t xml:space="preserve"> - Modelos de serviços na nuvem</w:t>
        </w:r>
      </w:ins>
    </w:p>
    <w:p w14:paraId="0A94726D" w14:textId="2D5E5BC8" w:rsidR="00860229" w:rsidRPr="00F00993" w:rsidRDefault="00EE0215" w:rsidP="00860229">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862"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2CB67CE" wp14:editId="6B8D78C0">
            <wp:extent cx="3952477" cy="223723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656" t="10368" r="3840" b="9262"/>
                    <a:stretch/>
                  </pic:blipFill>
                  <pic:spPr bwMode="auto">
                    <a:xfrm>
                      <a:off x="0" y="0"/>
                      <a:ext cx="3955180" cy="2238769"/>
                    </a:xfrm>
                    <a:prstGeom prst="rect">
                      <a:avLst/>
                    </a:prstGeom>
                    <a:noFill/>
                    <a:ln>
                      <a:noFill/>
                    </a:ln>
                    <a:extLst>
                      <a:ext uri="{53640926-AAD7-44D8-BBD7-CCE9431645EC}">
                        <a14:shadowObscured xmlns:a14="http://schemas.microsoft.com/office/drawing/2010/main"/>
                      </a:ext>
                    </a:extLst>
                  </pic:spPr>
                </pic:pic>
              </a:graphicData>
            </a:graphic>
          </wp:inline>
        </w:drawing>
      </w:r>
    </w:p>
    <w:p w14:paraId="7EC21D94" w14:textId="56993170" w:rsidR="00781E04" w:rsidRPr="00F00993" w:rsidRDefault="00860229" w:rsidP="00860229">
      <w:pPr>
        <w:pStyle w:val="Legenda"/>
        <w:jc w:val="center"/>
        <w:rPr>
          <w:rFonts w:ascii="Times New Roman" w:hAnsi="Times New Roman" w:cs="Times New Roman"/>
          <w:i w:val="0"/>
          <w:iCs w:val="0"/>
          <w:color w:val="000000" w:themeColor="text1"/>
          <w:sz w:val="22"/>
          <w:szCs w:val="22"/>
          <w:rPrChange w:id="2863" w:author="Jacyeude Araújo" w:date="2019-10-02T13:03:00Z">
            <w:rPr>
              <w:rFonts w:ascii="Times New Roman" w:hAnsi="Times New Roman" w:cs="Times New Roman"/>
              <w:color w:val="000000" w:themeColor="text1"/>
            </w:rPr>
          </w:rPrChange>
        </w:rPr>
      </w:pPr>
      <w:bookmarkStart w:id="2864" w:name="_Toc20849497"/>
      <w:del w:id="2865" w:author="Jacyeude Araújo" w:date="2019-10-02T10:41:00Z">
        <w:r w:rsidRPr="00F00993" w:rsidDel="00E8119B">
          <w:rPr>
            <w:rFonts w:ascii="Times New Roman" w:hAnsi="Times New Roman" w:cs="Times New Roman"/>
            <w:i w:val="0"/>
            <w:iCs w:val="0"/>
            <w:color w:val="000000" w:themeColor="text1"/>
            <w:sz w:val="22"/>
            <w:szCs w:val="22"/>
            <w:rPrChange w:id="2866" w:author="Jacyeude Araújo" w:date="2019-10-02T13:03:00Z">
              <w:rPr>
                <w:rFonts w:ascii="Times New Roman" w:hAnsi="Times New Roman" w:cs="Times New Roman"/>
                <w:color w:val="000000" w:themeColor="text1"/>
              </w:rPr>
            </w:rPrChange>
          </w:rPr>
          <w:delText xml:space="preserve">Figura </w:delText>
        </w:r>
      </w:del>
      <w:del w:id="2867" w:author="Jacyeude Araújo" w:date="2019-10-02T10:09:00Z">
        <w:r w:rsidRPr="00F00993" w:rsidDel="00DA6A84">
          <w:rPr>
            <w:rFonts w:ascii="Times New Roman" w:hAnsi="Times New Roman" w:cs="Times New Roman"/>
            <w:i w:val="0"/>
            <w:iCs w:val="0"/>
            <w:color w:val="000000" w:themeColor="text1"/>
            <w:sz w:val="22"/>
            <w:szCs w:val="22"/>
            <w:rPrChange w:id="2868"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2869"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2870"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871" w:author="Jacyeude Araújo" w:date="2019-10-02T13:03:00Z">
              <w:rPr>
                <w:rFonts w:ascii="Times New Roman" w:hAnsi="Times New Roman" w:cs="Times New Roman"/>
                <w:noProof/>
                <w:color w:val="000000" w:themeColor="text1"/>
              </w:rPr>
            </w:rPrChange>
          </w:rPr>
          <w:delText>10</w:delText>
        </w:r>
        <w:r w:rsidRPr="00F00993" w:rsidDel="00DA6A84">
          <w:rPr>
            <w:rFonts w:ascii="Times New Roman" w:hAnsi="Times New Roman" w:cs="Times New Roman"/>
            <w:i w:val="0"/>
            <w:iCs w:val="0"/>
            <w:color w:val="000000" w:themeColor="text1"/>
            <w:sz w:val="22"/>
            <w:szCs w:val="22"/>
            <w:rPrChange w:id="2872" w:author="Jacyeude Araújo" w:date="2019-10-02T13:03:00Z">
              <w:rPr>
                <w:rFonts w:ascii="Times New Roman" w:hAnsi="Times New Roman" w:cs="Times New Roman"/>
                <w:color w:val="000000" w:themeColor="text1"/>
              </w:rPr>
            </w:rPrChange>
          </w:rPr>
          <w:fldChar w:fldCharType="end"/>
        </w:r>
      </w:del>
      <w:del w:id="2873" w:author="Jacyeude Araújo" w:date="2019-10-02T10:41:00Z">
        <w:r w:rsidRPr="00F00993" w:rsidDel="00E8119B">
          <w:rPr>
            <w:rFonts w:ascii="Times New Roman" w:hAnsi="Times New Roman" w:cs="Times New Roman"/>
            <w:i w:val="0"/>
            <w:iCs w:val="0"/>
            <w:color w:val="000000" w:themeColor="text1"/>
            <w:sz w:val="22"/>
            <w:szCs w:val="22"/>
            <w:rPrChange w:id="2874" w:author="Jacyeude Araújo" w:date="2019-10-02T13:03:00Z">
              <w:rPr>
                <w:rFonts w:ascii="Times New Roman" w:hAnsi="Times New Roman" w:cs="Times New Roman"/>
                <w:color w:val="000000" w:themeColor="text1"/>
              </w:rPr>
            </w:rPrChange>
          </w:rPr>
          <w:delText xml:space="preserve"> - Modelos de serviços na nuvem. </w:delText>
        </w:r>
      </w:del>
      <w:r w:rsidRPr="00F00993">
        <w:rPr>
          <w:rFonts w:ascii="Times New Roman" w:hAnsi="Times New Roman" w:cs="Times New Roman"/>
          <w:i w:val="0"/>
          <w:iCs w:val="0"/>
          <w:color w:val="000000" w:themeColor="text1"/>
          <w:sz w:val="22"/>
          <w:szCs w:val="22"/>
          <w:rPrChange w:id="2875" w:author="Jacyeude Araújo" w:date="2019-10-02T13:03:00Z">
            <w:rPr>
              <w:rFonts w:ascii="Times New Roman" w:hAnsi="Times New Roman" w:cs="Times New Roman"/>
              <w:color w:val="000000" w:themeColor="text1"/>
            </w:rPr>
          </w:rPrChange>
        </w:rPr>
        <w:t>Fonte: Adaptado de [24]</w:t>
      </w:r>
      <w:bookmarkEnd w:id="2864"/>
    </w:p>
    <w:p w14:paraId="124DC7C5" w14:textId="77777777" w:rsidR="00860229" w:rsidRPr="00F00993" w:rsidRDefault="00860229" w:rsidP="00134A64">
      <w:pPr>
        <w:spacing w:after="0"/>
        <w:rPr>
          <w:rFonts w:ascii="Times New Roman" w:hAnsi="Times New Roman" w:cs="Times New Roman"/>
          <w:color w:val="000000" w:themeColor="text1"/>
        </w:rPr>
      </w:pPr>
    </w:p>
    <w:p w14:paraId="7E4CD3F4" w14:textId="56AC5EFD" w:rsidR="00EE0215" w:rsidRPr="00F00993" w:rsidRDefault="009E3058" w:rsidP="00134A64">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I</w:t>
      </w:r>
      <w:r w:rsidR="00EE0215" w:rsidRPr="00F00993">
        <w:rPr>
          <w:rFonts w:ascii="Times New Roman" w:hAnsi="Times New Roman" w:cs="Times New Roman"/>
          <w:color w:val="000000" w:themeColor="text1"/>
          <w:sz w:val="24"/>
          <w:szCs w:val="24"/>
        </w:rPr>
        <w:t xml:space="preserve">nfraestrutura </w:t>
      </w:r>
      <w:r w:rsidRPr="00F00993">
        <w:rPr>
          <w:rFonts w:ascii="Times New Roman" w:hAnsi="Times New Roman" w:cs="Times New Roman"/>
          <w:color w:val="000000" w:themeColor="text1"/>
          <w:sz w:val="24"/>
          <w:szCs w:val="24"/>
        </w:rPr>
        <w:t>c</w:t>
      </w:r>
      <w:r w:rsidR="00EE0215" w:rsidRPr="00F00993">
        <w:rPr>
          <w:rFonts w:ascii="Times New Roman" w:hAnsi="Times New Roman" w:cs="Times New Roman"/>
          <w:color w:val="000000" w:themeColor="text1"/>
          <w:sz w:val="24"/>
          <w:szCs w:val="24"/>
        </w:rPr>
        <w:t xml:space="preserve">omo </w:t>
      </w:r>
      <w:r w:rsidRPr="00F00993">
        <w:rPr>
          <w:rFonts w:ascii="Times New Roman" w:hAnsi="Times New Roman" w:cs="Times New Roman"/>
          <w:color w:val="000000" w:themeColor="text1"/>
          <w:sz w:val="24"/>
          <w:szCs w:val="24"/>
        </w:rPr>
        <w:t>S</w:t>
      </w:r>
      <w:r w:rsidR="00EE0215" w:rsidRPr="00F00993">
        <w:rPr>
          <w:rFonts w:ascii="Times New Roman" w:hAnsi="Times New Roman" w:cs="Times New Roman"/>
          <w:color w:val="000000" w:themeColor="text1"/>
          <w:sz w:val="24"/>
          <w:szCs w:val="24"/>
        </w:rPr>
        <w:t>erviço (IaaS), um conjunto de ativos físicos, como servidores, dispositivos de rede e discos de armazenamento, são oferecidos como dedicados e particulares acessível aos consumidores. Os serviços neste modelo suportam a infraestrutura de aplicativos.</w:t>
      </w:r>
    </w:p>
    <w:p w14:paraId="2F5AF96E" w14:textId="579D6592" w:rsidR="00EE0215" w:rsidRPr="00F00993" w:rsidRDefault="009E3058"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 - P</w:t>
      </w:r>
      <w:r w:rsidR="00EE0215" w:rsidRPr="00F00993">
        <w:rPr>
          <w:rFonts w:ascii="Times New Roman" w:hAnsi="Times New Roman" w:cs="Times New Roman"/>
          <w:color w:val="000000" w:themeColor="text1"/>
          <w:sz w:val="24"/>
          <w:szCs w:val="24"/>
        </w:rPr>
        <w:t xml:space="preserve">lataforma como </w:t>
      </w:r>
      <w:r w:rsidRPr="00F00993">
        <w:rPr>
          <w:rFonts w:ascii="Times New Roman" w:hAnsi="Times New Roman" w:cs="Times New Roman"/>
          <w:color w:val="000000" w:themeColor="text1"/>
          <w:sz w:val="24"/>
          <w:szCs w:val="24"/>
        </w:rPr>
        <w:t>s</w:t>
      </w:r>
      <w:r w:rsidR="00EE0215" w:rsidRPr="00F00993">
        <w:rPr>
          <w:rFonts w:ascii="Times New Roman" w:hAnsi="Times New Roman" w:cs="Times New Roman"/>
          <w:color w:val="000000" w:themeColor="text1"/>
          <w:sz w:val="24"/>
          <w:szCs w:val="24"/>
        </w:rPr>
        <w:t>erviço (PaaS) é um modelo de serviço em nuvem no qual a estrutura de aplicativos e o tempo de execução é uma entidade virtualizada, de autoatendimento. O objetivo do PaaS é permitir o desenvolvedor ou equipe para se concentrar nas funções, código e dados de negócios do aplicativo, em vez de se preocupar com infraestrutura.</w:t>
      </w:r>
    </w:p>
    <w:p w14:paraId="26CFFC96" w14:textId="5C48D14E" w:rsidR="00EE0215" w:rsidRPr="00F00993" w:rsidRDefault="009E3058"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 - S</w:t>
      </w:r>
      <w:r w:rsidR="00EE0215" w:rsidRPr="00F00993">
        <w:rPr>
          <w:rFonts w:ascii="Times New Roman" w:hAnsi="Times New Roman" w:cs="Times New Roman"/>
          <w:color w:val="000000" w:themeColor="text1"/>
          <w:sz w:val="24"/>
          <w:szCs w:val="24"/>
        </w:rPr>
        <w:t xml:space="preserve">oftware como </w:t>
      </w:r>
      <w:r w:rsidRPr="00F00993">
        <w:rPr>
          <w:rFonts w:ascii="Times New Roman" w:hAnsi="Times New Roman" w:cs="Times New Roman"/>
          <w:color w:val="000000" w:themeColor="text1"/>
          <w:sz w:val="24"/>
          <w:szCs w:val="24"/>
        </w:rPr>
        <w:t>S</w:t>
      </w:r>
      <w:r w:rsidR="00EE0215" w:rsidRPr="00F00993">
        <w:rPr>
          <w:rFonts w:ascii="Times New Roman" w:hAnsi="Times New Roman" w:cs="Times New Roman"/>
          <w:color w:val="000000" w:themeColor="text1"/>
          <w:sz w:val="24"/>
          <w:szCs w:val="24"/>
        </w:rPr>
        <w:t>erviço (SaaS)</w:t>
      </w:r>
      <w:r w:rsidR="00860229" w:rsidRPr="00F00993">
        <w:rPr>
          <w:rFonts w:ascii="Times New Roman" w:hAnsi="Times New Roman" w:cs="Times New Roman"/>
          <w:color w:val="000000" w:themeColor="text1"/>
          <w:sz w:val="24"/>
          <w:szCs w:val="24"/>
        </w:rPr>
        <w:t xml:space="preserve"> oferece</w:t>
      </w:r>
      <w:r w:rsidR="00EE0215" w:rsidRPr="00F00993">
        <w:rPr>
          <w:rFonts w:ascii="Times New Roman" w:hAnsi="Times New Roman" w:cs="Times New Roman"/>
          <w:color w:val="000000" w:themeColor="text1"/>
          <w:sz w:val="24"/>
          <w:szCs w:val="24"/>
        </w:rPr>
        <w:t xml:space="preserve"> aplicativos sob demanda aos usuários através do Internet, em oposição aos aplicativos de desktop. Exemplos de aplicativos SaaS incluem Salesforce.com, Google Apps e</w:t>
      </w:r>
      <w:r w:rsidR="00860229" w:rsidRPr="00F00993">
        <w:rPr>
          <w:rFonts w:ascii="Times New Roman" w:hAnsi="Times New Roman" w:cs="Times New Roman"/>
          <w:color w:val="000000" w:themeColor="text1"/>
          <w:sz w:val="24"/>
          <w:szCs w:val="24"/>
        </w:rPr>
        <w:t>ntre outros.</w:t>
      </w:r>
    </w:p>
    <w:p w14:paraId="10022E60" w14:textId="64960B46" w:rsidR="00860229" w:rsidRPr="00F00993" w:rsidRDefault="00DD6AA1"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Existem vários provedores de serviços de computação em nuvem disponível na indústria. Algumas das empresas líderes estão listadas abaixo, conforme [2</w:t>
      </w:r>
      <w:r w:rsidR="00B52E73" w:rsidRPr="00F00993">
        <w:rPr>
          <w:rFonts w:ascii="Times New Roman" w:hAnsi="Times New Roman" w:cs="Times New Roman"/>
          <w:color w:val="000000" w:themeColor="text1"/>
          <w:sz w:val="24"/>
          <w:szCs w:val="24"/>
        </w:rPr>
        <w:t>6</w:t>
      </w:r>
      <w:r w:rsidRPr="00F00993">
        <w:rPr>
          <w:rFonts w:ascii="Times New Roman" w:hAnsi="Times New Roman" w:cs="Times New Roman"/>
          <w:color w:val="000000" w:themeColor="text1"/>
          <w:sz w:val="24"/>
          <w:szCs w:val="24"/>
        </w:rPr>
        <w:t>]:</w:t>
      </w:r>
    </w:p>
    <w:p w14:paraId="00A93441" w14:textId="16C13859" w:rsidR="00DD6AA1" w:rsidRPr="00F00993" w:rsidRDefault="00DD6AA1" w:rsidP="00802772">
      <w:pPr>
        <w:pStyle w:val="PargrafodaLista"/>
        <w:numPr>
          <w:ilvl w:val="0"/>
          <w:numId w:val="20"/>
        </w:numPr>
        <w:spacing w:after="0" w:line="276" w:lineRule="auto"/>
        <w:jc w:val="both"/>
        <w:rPr>
          <w:rFonts w:ascii="Times New Roman" w:hAnsi="Times New Roman" w:cs="Times New Roman"/>
          <w:color w:val="000000" w:themeColor="text1"/>
          <w:sz w:val="24"/>
          <w:szCs w:val="24"/>
        </w:rPr>
      </w:pPr>
      <w:r w:rsidRPr="00F00993">
        <w:rPr>
          <w:rStyle w:val="tlid-translation"/>
          <w:rFonts w:ascii="Times New Roman" w:hAnsi="Times New Roman" w:cs="Times New Roman"/>
          <w:color w:val="000000" w:themeColor="text1"/>
          <w:lang w:val="pt-PT"/>
        </w:rPr>
        <w:t>IBM Cloud - lançado em 2011</w:t>
      </w:r>
    </w:p>
    <w:p w14:paraId="47AD44E2" w14:textId="69FF265B" w:rsidR="00DD6AA1" w:rsidRPr="00F00993"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F00993">
        <w:rPr>
          <w:rStyle w:val="tlid-translation"/>
          <w:rFonts w:ascii="Times New Roman" w:hAnsi="Times New Roman" w:cs="Times New Roman"/>
          <w:color w:val="000000" w:themeColor="text1"/>
          <w:lang w:val="pt-PT"/>
        </w:rPr>
        <w:t>Amazon Web Services - lançado em 2006</w:t>
      </w:r>
    </w:p>
    <w:p w14:paraId="4B40A4A5" w14:textId="7C6F5D40" w:rsidR="00DD6AA1" w:rsidRPr="00F00993"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F00993">
        <w:rPr>
          <w:rStyle w:val="tlid-translation"/>
          <w:rFonts w:ascii="Times New Roman" w:hAnsi="Times New Roman" w:cs="Times New Roman"/>
          <w:color w:val="000000" w:themeColor="text1"/>
          <w:lang w:val="pt-PT"/>
        </w:rPr>
        <w:t>Microsoft Azure - lançado em 2010</w:t>
      </w:r>
    </w:p>
    <w:p w14:paraId="511E3249" w14:textId="65F458CA" w:rsidR="00DD6AA1" w:rsidRPr="00F00993"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F00993">
        <w:rPr>
          <w:rStyle w:val="tlid-translation"/>
          <w:rFonts w:ascii="Times New Roman" w:hAnsi="Times New Roman" w:cs="Times New Roman"/>
          <w:color w:val="000000" w:themeColor="text1"/>
          <w:lang w:val="pt-PT"/>
        </w:rPr>
        <w:t>Google Cloud Platform - lançado em 2008</w:t>
      </w:r>
    </w:p>
    <w:p w14:paraId="05C11EF8" w14:textId="1CAAF7E2" w:rsidR="00DD6AA1" w:rsidRPr="00F00993"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F00993">
        <w:rPr>
          <w:rStyle w:val="tlid-translation"/>
          <w:rFonts w:ascii="Times New Roman" w:hAnsi="Times New Roman" w:cs="Times New Roman"/>
          <w:color w:val="000000" w:themeColor="text1"/>
          <w:lang w:val="pt-PT"/>
        </w:rPr>
        <w:t>Alibaba Cloud - lançado em 2009</w:t>
      </w:r>
    </w:p>
    <w:p w14:paraId="054537CE" w14:textId="0B3845B1" w:rsidR="00DD6AA1" w:rsidRPr="00F00993"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F00993">
        <w:rPr>
          <w:rStyle w:val="tlid-translation"/>
          <w:rFonts w:ascii="Times New Roman" w:hAnsi="Times New Roman" w:cs="Times New Roman"/>
          <w:color w:val="000000" w:themeColor="text1"/>
          <w:lang w:val="pt-PT"/>
        </w:rPr>
        <w:t>Oracle Cloud - lançado em 2012</w:t>
      </w:r>
    </w:p>
    <w:p w14:paraId="08D64828" w14:textId="614C9190" w:rsidR="00DD6AA1" w:rsidRPr="00F00993" w:rsidRDefault="00DD6AA1" w:rsidP="00DD6AA1">
      <w:pPr>
        <w:pStyle w:val="PargrafodaLista"/>
        <w:spacing w:after="0" w:line="360" w:lineRule="auto"/>
        <w:jc w:val="both"/>
        <w:rPr>
          <w:ins w:id="2876" w:author="Jacyeude Araújo" w:date="2019-10-02T10:42:00Z"/>
          <w:rFonts w:ascii="Times New Roman" w:hAnsi="Times New Roman" w:cs="Times New Roman"/>
          <w:color w:val="000000" w:themeColor="text1"/>
          <w:lang w:val="pt-PT"/>
        </w:rPr>
      </w:pPr>
    </w:p>
    <w:p w14:paraId="51791A07" w14:textId="77777777" w:rsidR="005D1A94" w:rsidRPr="00F00993" w:rsidRDefault="005D1A94" w:rsidP="00DD6AA1">
      <w:pPr>
        <w:pStyle w:val="PargrafodaLista"/>
        <w:spacing w:after="0" w:line="360" w:lineRule="auto"/>
        <w:jc w:val="both"/>
        <w:rPr>
          <w:rFonts w:ascii="Times New Roman" w:hAnsi="Times New Roman" w:cs="Times New Roman"/>
          <w:color w:val="000000" w:themeColor="text1"/>
          <w:lang w:val="pt-PT"/>
        </w:rPr>
      </w:pPr>
    </w:p>
    <w:p w14:paraId="64267AD6" w14:textId="0972697B" w:rsidR="009E3058" w:rsidRPr="00F00993" w:rsidRDefault="002D1497" w:rsidP="00DD6AA1">
      <w:pPr>
        <w:pStyle w:val="Ttulo2"/>
        <w:spacing w:before="0" w:line="360" w:lineRule="auto"/>
        <w:jc w:val="both"/>
        <w:rPr>
          <w:rFonts w:ascii="Times New Roman" w:hAnsi="Times New Roman" w:cs="Times New Roman"/>
          <w:b/>
          <w:bCs/>
          <w:color w:val="000000" w:themeColor="text1"/>
          <w:sz w:val="24"/>
          <w:szCs w:val="24"/>
        </w:rPr>
      </w:pPr>
      <w:bookmarkStart w:id="2877" w:name="_Toc20921301"/>
      <w:r w:rsidRPr="00F00993">
        <w:rPr>
          <w:rFonts w:ascii="Times New Roman" w:hAnsi="Times New Roman" w:cs="Times New Roman"/>
          <w:b/>
          <w:bCs/>
          <w:color w:val="000000" w:themeColor="text1"/>
          <w:sz w:val="24"/>
          <w:szCs w:val="24"/>
        </w:rPr>
        <w:lastRenderedPageBreak/>
        <w:t>2</w:t>
      </w:r>
      <w:r w:rsidR="009E3058" w:rsidRPr="00F00993">
        <w:rPr>
          <w:rFonts w:ascii="Times New Roman" w:hAnsi="Times New Roman" w:cs="Times New Roman"/>
          <w:b/>
          <w:bCs/>
          <w:color w:val="000000" w:themeColor="text1"/>
          <w:sz w:val="24"/>
          <w:szCs w:val="24"/>
        </w:rPr>
        <w:t>.</w:t>
      </w:r>
      <w:r w:rsidR="00C82799" w:rsidRPr="00F00993">
        <w:rPr>
          <w:rFonts w:ascii="Times New Roman" w:hAnsi="Times New Roman" w:cs="Times New Roman"/>
          <w:b/>
          <w:bCs/>
          <w:color w:val="000000" w:themeColor="text1"/>
          <w:sz w:val="24"/>
          <w:szCs w:val="24"/>
        </w:rPr>
        <w:t>3</w:t>
      </w:r>
      <w:r w:rsidR="009E3058" w:rsidRPr="00F00993">
        <w:rPr>
          <w:rFonts w:ascii="Times New Roman" w:hAnsi="Times New Roman" w:cs="Times New Roman"/>
          <w:b/>
          <w:bCs/>
          <w:color w:val="000000" w:themeColor="text1"/>
          <w:sz w:val="24"/>
          <w:szCs w:val="24"/>
        </w:rPr>
        <w:t xml:space="preserve"> IBM Cloud</w:t>
      </w:r>
      <w:r w:rsidR="00D01D01" w:rsidRPr="00F00993">
        <w:rPr>
          <w:rFonts w:ascii="Times New Roman" w:hAnsi="Times New Roman" w:cs="Times New Roman"/>
          <w:b/>
          <w:bCs/>
          <w:color w:val="000000" w:themeColor="text1"/>
          <w:sz w:val="24"/>
          <w:szCs w:val="24"/>
        </w:rPr>
        <w:t>®</w:t>
      </w:r>
      <w:bookmarkEnd w:id="2877"/>
    </w:p>
    <w:p w14:paraId="09392520" w14:textId="06971ED4" w:rsidR="009E3058" w:rsidRPr="00F00993" w:rsidRDefault="009E305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5D1C55E" w14:textId="358226BC" w:rsidR="00856059" w:rsidRPr="00F00993" w:rsidRDefault="009A74A7"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w:t>
      </w:r>
      <w:r w:rsidR="00856059" w:rsidRPr="00F00993">
        <w:rPr>
          <w:rFonts w:ascii="Times New Roman" w:hAnsi="Times New Roman" w:cs="Times New Roman"/>
          <w:color w:val="000000" w:themeColor="text1"/>
          <w:sz w:val="24"/>
          <w:szCs w:val="24"/>
        </w:rPr>
        <w:t xml:space="preserve"> IBM Cloud</w:t>
      </w:r>
      <w:r w:rsidR="00C25FA8" w:rsidRPr="00F00993">
        <w:rPr>
          <w:rFonts w:ascii="Times New Roman" w:hAnsi="Times New Roman" w:cs="Times New Roman"/>
          <w:color w:val="000000" w:themeColor="text1"/>
        </w:rPr>
        <w:t>®</w:t>
      </w:r>
      <w:r w:rsidR="00856059" w:rsidRPr="00F00993">
        <w:rPr>
          <w:rFonts w:ascii="Times New Roman" w:hAnsi="Times New Roman" w:cs="Times New Roman"/>
          <w:color w:val="000000" w:themeColor="text1"/>
          <w:sz w:val="24"/>
          <w:szCs w:val="24"/>
        </w:rPr>
        <w:t xml:space="preserve"> é uma plataforma de computação em nuvem aberta que combina a plataforma como serviço (PaaS) com infraestrutura como serviço (IaaS) e inclui um catálogo de diversos serviços, que podem ser usados para criar e implantar rapidamente aplicativos ou infraestruturas </w:t>
      </w:r>
      <w:r w:rsidR="00DD6AA1" w:rsidRPr="00F00993">
        <w:rPr>
          <w:rFonts w:ascii="Times New Roman" w:hAnsi="Times New Roman" w:cs="Times New Roman"/>
          <w:color w:val="000000" w:themeColor="text1"/>
          <w:sz w:val="24"/>
          <w:szCs w:val="24"/>
        </w:rPr>
        <w:t>diversas [23]</w:t>
      </w:r>
      <w:r w:rsidR="00856059" w:rsidRPr="00F00993">
        <w:rPr>
          <w:rFonts w:ascii="Times New Roman" w:hAnsi="Times New Roman" w:cs="Times New Roman"/>
          <w:color w:val="000000" w:themeColor="text1"/>
          <w:sz w:val="24"/>
          <w:szCs w:val="24"/>
        </w:rPr>
        <w:t>.</w:t>
      </w:r>
    </w:p>
    <w:p w14:paraId="60AD2475" w14:textId="732FA7FB" w:rsidR="00856059" w:rsidRPr="00F00993"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Na forma </w:t>
      </w:r>
      <w:r w:rsidR="00856059" w:rsidRPr="00F00993">
        <w:rPr>
          <w:rFonts w:ascii="Times New Roman" w:hAnsi="Times New Roman" w:cs="Times New Roman"/>
          <w:color w:val="000000" w:themeColor="text1"/>
          <w:sz w:val="24"/>
          <w:szCs w:val="24"/>
        </w:rPr>
        <w:t xml:space="preserve">PaaS, fornece aos desenvolvedores acesso ao </w:t>
      </w:r>
      <w:r w:rsidR="00856059" w:rsidRPr="00F00993">
        <w:rPr>
          <w:rFonts w:ascii="Times New Roman" w:hAnsi="Times New Roman" w:cs="Times New Roman"/>
          <w:i/>
          <w:iCs/>
          <w:color w:val="000000" w:themeColor="text1"/>
          <w:sz w:val="24"/>
          <w:szCs w:val="24"/>
        </w:rPr>
        <w:t>software</w:t>
      </w:r>
      <w:r w:rsidR="00856059" w:rsidRPr="00F00993">
        <w:rPr>
          <w:rFonts w:ascii="Times New Roman" w:hAnsi="Times New Roman" w:cs="Times New Roman"/>
          <w:color w:val="000000" w:themeColor="text1"/>
          <w:sz w:val="24"/>
          <w:szCs w:val="24"/>
        </w:rPr>
        <w:t xml:space="preserve"> IBM</w:t>
      </w:r>
      <w:r w:rsidR="00C25FA8" w:rsidRPr="00F00993">
        <w:rPr>
          <w:rFonts w:ascii="Times New Roman" w:hAnsi="Times New Roman" w:cs="Times New Roman"/>
          <w:color w:val="000000" w:themeColor="text1"/>
        </w:rPr>
        <w:t>®</w:t>
      </w:r>
      <w:r w:rsidR="00856059" w:rsidRPr="00F00993">
        <w:rPr>
          <w:rFonts w:ascii="Times New Roman" w:hAnsi="Times New Roman" w:cs="Times New Roman"/>
          <w:color w:val="000000" w:themeColor="text1"/>
          <w:sz w:val="24"/>
          <w:szCs w:val="24"/>
        </w:rPr>
        <w:t xml:space="preserve"> para integração, segurança e outras funções-chave.</w:t>
      </w:r>
      <w:r w:rsidR="001464D6" w:rsidRPr="00F00993">
        <w:rPr>
          <w:rFonts w:ascii="Times New Roman" w:hAnsi="Times New Roman" w:cs="Times New Roman"/>
          <w:color w:val="000000" w:themeColor="text1"/>
          <w:sz w:val="24"/>
          <w:szCs w:val="24"/>
        </w:rPr>
        <w:t xml:space="preserve"> </w:t>
      </w:r>
      <w:r w:rsidR="00856059" w:rsidRPr="00F00993">
        <w:rPr>
          <w:rFonts w:ascii="Times New Roman" w:hAnsi="Times New Roman" w:cs="Times New Roman"/>
          <w:color w:val="000000" w:themeColor="text1"/>
          <w:sz w:val="24"/>
          <w:szCs w:val="24"/>
        </w:rPr>
        <w:t>Como IaaS, ele permite que os desenvolvedores controlem detalhadamente a infraestrutura na qual seus aplicativos são implantados. Os desenvolvedores podem implantar servidores de alto desempenho,</w:t>
      </w:r>
      <w:r w:rsidR="001464D6" w:rsidRPr="00F00993">
        <w:rPr>
          <w:rFonts w:ascii="Times New Roman" w:hAnsi="Times New Roman" w:cs="Times New Roman"/>
          <w:color w:val="000000" w:themeColor="text1"/>
          <w:sz w:val="24"/>
          <w:szCs w:val="24"/>
        </w:rPr>
        <w:t xml:space="preserve"> </w:t>
      </w:r>
      <w:r w:rsidR="00856059" w:rsidRPr="00F00993">
        <w:rPr>
          <w:rFonts w:ascii="Times New Roman" w:hAnsi="Times New Roman" w:cs="Times New Roman"/>
          <w:color w:val="000000" w:themeColor="text1"/>
          <w:sz w:val="24"/>
          <w:szCs w:val="24"/>
        </w:rPr>
        <w:t>servidores virtuais</w:t>
      </w:r>
      <w:r w:rsidR="001464D6" w:rsidRPr="00F00993">
        <w:rPr>
          <w:rFonts w:ascii="Times New Roman" w:hAnsi="Times New Roman" w:cs="Times New Roman"/>
          <w:color w:val="000000" w:themeColor="text1"/>
          <w:sz w:val="24"/>
          <w:szCs w:val="24"/>
        </w:rPr>
        <w:t xml:space="preserve"> e </w:t>
      </w:r>
      <w:r w:rsidR="00856059" w:rsidRPr="00F00993">
        <w:rPr>
          <w:rFonts w:ascii="Times New Roman" w:hAnsi="Times New Roman" w:cs="Times New Roman"/>
          <w:color w:val="000000" w:themeColor="text1"/>
          <w:sz w:val="24"/>
          <w:szCs w:val="24"/>
        </w:rPr>
        <w:t>contêineres</w:t>
      </w:r>
      <w:r w:rsidR="001464D6" w:rsidRPr="00F00993">
        <w:rPr>
          <w:rFonts w:ascii="Times New Roman" w:hAnsi="Times New Roman" w:cs="Times New Roman"/>
          <w:color w:val="000000" w:themeColor="text1"/>
          <w:sz w:val="24"/>
          <w:szCs w:val="24"/>
        </w:rPr>
        <w:t xml:space="preserve">, utilizando a infraestrutura e sistemas de </w:t>
      </w:r>
      <w:r w:rsidR="001464D6" w:rsidRPr="00F00993">
        <w:rPr>
          <w:rFonts w:ascii="Times New Roman" w:hAnsi="Times New Roman" w:cs="Times New Roman"/>
          <w:i/>
          <w:iCs/>
          <w:color w:val="000000" w:themeColor="text1"/>
          <w:sz w:val="24"/>
          <w:szCs w:val="24"/>
        </w:rPr>
        <w:t>hardware</w:t>
      </w:r>
      <w:r w:rsidR="001464D6" w:rsidRPr="00F00993">
        <w:rPr>
          <w:rFonts w:ascii="Times New Roman" w:hAnsi="Times New Roman" w:cs="Times New Roman"/>
          <w:color w:val="000000" w:themeColor="text1"/>
          <w:sz w:val="24"/>
          <w:szCs w:val="24"/>
        </w:rPr>
        <w:t xml:space="preserve"> </w:t>
      </w:r>
      <w:r w:rsidR="00856059" w:rsidRPr="00F00993">
        <w:rPr>
          <w:rFonts w:ascii="Times New Roman" w:hAnsi="Times New Roman" w:cs="Times New Roman"/>
          <w:color w:val="000000" w:themeColor="text1"/>
          <w:sz w:val="24"/>
          <w:szCs w:val="24"/>
        </w:rPr>
        <w:t>nos locais do</w:t>
      </w:r>
      <w:r w:rsidR="001464D6" w:rsidRPr="00F00993">
        <w:rPr>
          <w:rFonts w:ascii="Times New Roman" w:hAnsi="Times New Roman" w:cs="Times New Roman"/>
          <w:color w:val="000000" w:themeColor="text1"/>
          <w:sz w:val="24"/>
          <w:szCs w:val="24"/>
        </w:rPr>
        <w:t>s</w:t>
      </w:r>
      <w:r w:rsidR="00856059" w:rsidRPr="00F00993">
        <w:rPr>
          <w:rFonts w:ascii="Times New Roman" w:hAnsi="Times New Roman" w:cs="Times New Roman"/>
          <w:color w:val="000000" w:themeColor="text1"/>
          <w:sz w:val="24"/>
          <w:szCs w:val="24"/>
        </w:rPr>
        <w:t xml:space="preserve"> data center</w:t>
      </w:r>
      <w:r w:rsidR="001464D6" w:rsidRPr="00F00993">
        <w:rPr>
          <w:rFonts w:ascii="Times New Roman" w:hAnsi="Times New Roman" w:cs="Times New Roman"/>
          <w:color w:val="000000" w:themeColor="text1"/>
          <w:sz w:val="24"/>
          <w:szCs w:val="24"/>
        </w:rPr>
        <w:t>s da</w:t>
      </w:r>
      <w:r w:rsidR="00856059" w:rsidRPr="00F00993">
        <w:rPr>
          <w:rFonts w:ascii="Times New Roman" w:hAnsi="Times New Roman" w:cs="Times New Roman"/>
          <w:color w:val="000000" w:themeColor="text1"/>
          <w:sz w:val="24"/>
          <w:szCs w:val="24"/>
        </w:rPr>
        <w:t xml:space="preserve"> IBM Cloud</w:t>
      </w:r>
      <w:r w:rsidR="00C25FA8" w:rsidRPr="00F00993">
        <w:rPr>
          <w:rFonts w:ascii="Times New Roman" w:hAnsi="Times New Roman" w:cs="Times New Roman"/>
          <w:color w:val="000000" w:themeColor="text1"/>
        </w:rPr>
        <w:t>®</w:t>
      </w:r>
      <w:r w:rsidR="00856059" w:rsidRPr="00F00993">
        <w:rPr>
          <w:rFonts w:ascii="Times New Roman" w:hAnsi="Times New Roman" w:cs="Times New Roman"/>
          <w:color w:val="000000" w:themeColor="text1"/>
          <w:sz w:val="24"/>
          <w:szCs w:val="24"/>
        </w:rPr>
        <w:t xml:space="preserve"> em todo o </w:t>
      </w:r>
      <w:r w:rsidR="00802772" w:rsidRPr="00F00993">
        <w:rPr>
          <w:rFonts w:ascii="Times New Roman" w:hAnsi="Times New Roman" w:cs="Times New Roman"/>
          <w:color w:val="000000" w:themeColor="text1"/>
          <w:sz w:val="24"/>
          <w:szCs w:val="24"/>
        </w:rPr>
        <w:t>mundo [</w:t>
      </w:r>
      <w:r w:rsidRPr="00F00993">
        <w:rPr>
          <w:rFonts w:ascii="Times New Roman" w:hAnsi="Times New Roman" w:cs="Times New Roman"/>
          <w:color w:val="000000" w:themeColor="text1"/>
          <w:sz w:val="24"/>
          <w:szCs w:val="24"/>
        </w:rPr>
        <w:t>23</w:t>
      </w:r>
      <w:r w:rsidR="0055576E"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[24].</w:t>
      </w:r>
    </w:p>
    <w:p w14:paraId="622C007F" w14:textId="32B8E451" w:rsidR="0085606D" w:rsidRPr="00F00993"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F37B0AE" w14:textId="5A4C12CC" w:rsidR="0085606D"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878" w:name="_Toc20921302"/>
      <w:r w:rsidRPr="00F00993">
        <w:rPr>
          <w:rFonts w:ascii="Times New Roman" w:hAnsi="Times New Roman" w:cs="Times New Roman"/>
          <w:b/>
          <w:bCs/>
          <w:color w:val="000000" w:themeColor="text1"/>
          <w:sz w:val="24"/>
          <w:szCs w:val="24"/>
        </w:rPr>
        <w:t>2</w:t>
      </w:r>
      <w:r w:rsidR="0085606D" w:rsidRPr="00F00993">
        <w:rPr>
          <w:rFonts w:ascii="Times New Roman" w:hAnsi="Times New Roman" w:cs="Times New Roman"/>
          <w:b/>
          <w:bCs/>
          <w:color w:val="000000" w:themeColor="text1"/>
          <w:sz w:val="24"/>
          <w:szCs w:val="24"/>
        </w:rPr>
        <w:t>.</w:t>
      </w:r>
      <w:r w:rsidR="00C82799" w:rsidRPr="00F00993">
        <w:rPr>
          <w:rFonts w:ascii="Times New Roman" w:hAnsi="Times New Roman" w:cs="Times New Roman"/>
          <w:b/>
          <w:bCs/>
          <w:color w:val="000000" w:themeColor="text1"/>
          <w:sz w:val="24"/>
          <w:szCs w:val="24"/>
        </w:rPr>
        <w:t>4</w:t>
      </w:r>
      <w:r w:rsidR="005057A3" w:rsidRPr="00F00993">
        <w:rPr>
          <w:rFonts w:ascii="Times New Roman" w:hAnsi="Times New Roman" w:cs="Times New Roman"/>
          <w:b/>
          <w:bCs/>
          <w:color w:val="000000" w:themeColor="text1"/>
          <w:sz w:val="24"/>
          <w:szCs w:val="24"/>
        </w:rPr>
        <w:t xml:space="preserve"> </w:t>
      </w:r>
      <w:r w:rsidR="0085606D" w:rsidRPr="00F00993">
        <w:rPr>
          <w:rFonts w:ascii="Times New Roman" w:hAnsi="Times New Roman" w:cs="Times New Roman"/>
          <w:b/>
          <w:bCs/>
          <w:color w:val="000000" w:themeColor="text1"/>
          <w:sz w:val="24"/>
          <w:szCs w:val="24"/>
        </w:rPr>
        <w:t>IBM Cloud Services</w:t>
      </w:r>
      <w:bookmarkEnd w:id="2878"/>
    </w:p>
    <w:p w14:paraId="41D8A412" w14:textId="77777777" w:rsidR="0085606D" w:rsidRPr="00F00993"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CAE0300" w14:textId="12125353" w:rsidR="0099020C" w:rsidRPr="00F00993"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Através da </w:t>
      </w:r>
      <w:ins w:id="2879" w:author="Jacyeude Araújo" w:date="2019-10-01T19:12:00Z">
        <w:r w:rsidR="00952D93" w:rsidRPr="00F00993">
          <w:rPr>
            <w:rFonts w:ascii="Times New Roman" w:hAnsi="Times New Roman" w:cs="Times New Roman"/>
            <w:color w:val="000000" w:themeColor="text1"/>
            <w:sz w:val="24"/>
            <w:szCs w:val="24"/>
          </w:rPr>
          <w:t xml:space="preserve">Figura </w:t>
        </w:r>
      </w:ins>
      <w:ins w:id="2880" w:author="Jacyeude Araújo" w:date="2019-10-02T10:43:00Z">
        <w:r w:rsidR="005D1A94" w:rsidRPr="00F00993">
          <w:rPr>
            <w:rFonts w:ascii="Times New Roman" w:hAnsi="Times New Roman" w:cs="Times New Roman"/>
            <w:color w:val="000000" w:themeColor="text1"/>
            <w:sz w:val="24"/>
            <w:szCs w:val="24"/>
          </w:rPr>
          <w:t>9</w:t>
        </w:r>
      </w:ins>
      <w:commentRangeStart w:id="2881"/>
      <w:del w:id="2882" w:author="Jacyeude Araújo" w:date="2019-10-01T19:12:00Z">
        <w:r w:rsidRPr="00F00993" w:rsidDel="00952D93">
          <w:rPr>
            <w:rFonts w:ascii="Times New Roman" w:hAnsi="Times New Roman" w:cs="Times New Roman"/>
            <w:color w:val="000000" w:themeColor="text1"/>
            <w:sz w:val="24"/>
            <w:szCs w:val="24"/>
          </w:rPr>
          <w:delText xml:space="preserve">imagem </w:delText>
        </w:r>
      </w:del>
      <w:commentRangeEnd w:id="2881"/>
      <w:r w:rsidR="00300940" w:rsidRPr="00F00993">
        <w:rPr>
          <w:rStyle w:val="Refdecomentrio"/>
          <w:color w:val="000000" w:themeColor="text1"/>
          <w:rPrChange w:id="2883" w:author="Jacyeude Araújo" w:date="2019-10-02T13:03:00Z">
            <w:rPr>
              <w:rStyle w:val="Refdecomentrio"/>
            </w:rPr>
          </w:rPrChange>
        </w:rPr>
        <w:commentReference w:id="2881"/>
      </w:r>
      <w:del w:id="2884" w:author="Jacyeude Araújo" w:date="2019-10-01T19:12:00Z">
        <w:r w:rsidR="00DD6AA1" w:rsidRPr="00F00993" w:rsidDel="00952D93">
          <w:rPr>
            <w:rFonts w:ascii="Times New Roman" w:hAnsi="Times New Roman" w:cs="Times New Roman"/>
            <w:color w:val="000000" w:themeColor="text1"/>
            <w:sz w:val="24"/>
            <w:szCs w:val="24"/>
          </w:rPr>
          <w:delText>12</w:delText>
        </w:r>
        <w:r w:rsidRPr="00F00993" w:rsidDel="00952D93">
          <w:rPr>
            <w:rFonts w:ascii="Times New Roman" w:hAnsi="Times New Roman" w:cs="Times New Roman"/>
            <w:color w:val="000000" w:themeColor="text1"/>
            <w:sz w:val="24"/>
            <w:szCs w:val="24"/>
          </w:rPr>
          <w:delText xml:space="preserve"> </w:delText>
        </w:r>
      </w:del>
      <w:ins w:id="2885" w:author="Jacyeude Araújo" w:date="2019-10-01T19:12:00Z">
        <w:r w:rsidR="00952D93" w:rsidRPr="00F00993">
          <w:rPr>
            <w:rFonts w:ascii="Times New Roman" w:hAnsi="Times New Roman" w:cs="Times New Roman"/>
            <w:color w:val="000000" w:themeColor="text1"/>
            <w:sz w:val="24"/>
            <w:szCs w:val="24"/>
          </w:rPr>
          <w:t xml:space="preserve"> </w:t>
        </w:r>
      </w:ins>
      <w:r w:rsidRPr="00F00993">
        <w:rPr>
          <w:rFonts w:ascii="Times New Roman" w:hAnsi="Times New Roman" w:cs="Times New Roman"/>
          <w:color w:val="000000" w:themeColor="text1"/>
          <w:sz w:val="24"/>
          <w:szCs w:val="24"/>
        </w:rPr>
        <w:t>é possível observar a gama de divisões dentre aplicações e</w:t>
      </w:r>
      <w:r w:rsidR="009A74A7" w:rsidRPr="00F00993">
        <w:rPr>
          <w:rFonts w:ascii="Times New Roman" w:hAnsi="Times New Roman" w:cs="Times New Roman"/>
          <w:color w:val="000000" w:themeColor="text1"/>
          <w:sz w:val="24"/>
          <w:szCs w:val="24"/>
        </w:rPr>
        <w:t>m</w:t>
      </w:r>
      <w:r w:rsidRPr="00F00993">
        <w:rPr>
          <w:rFonts w:ascii="Times New Roman" w:hAnsi="Times New Roman" w:cs="Times New Roman"/>
          <w:color w:val="000000" w:themeColor="text1"/>
          <w:sz w:val="24"/>
          <w:szCs w:val="24"/>
        </w:rPr>
        <w:t xml:space="preserve"> IBM Cloud</w:t>
      </w:r>
      <w:r w:rsidR="00DD6AA1" w:rsidRPr="00F00993">
        <w:rPr>
          <w:rFonts w:ascii="Times New Roman" w:hAnsi="Times New Roman" w:cs="Times New Roman"/>
          <w:b/>
          <w:bCs/>
          <w:color w:val="000000" w:themeColor="text1"/>
          <w:sz w:val="24"/>
          <w:szCs w:val="24"/>
        </w:rPr>
        <w:t>®</w:t>
      </w:r>
      <w:r w:rsidRPr="00F00993">
        <w:rPr>
          <w:rFonts w:ascii="Times New Roman" w:hAnsi="Times New Roman" w:cs="Times New Roman"/>
          <w:color w:val="000000" w:themeColor="text1"/>
          <w:sz w:val="24"/>
          <w:szCs w:val="24"/>
        </w:rPr>
        <w:t>:</w:t>
      </w:r>
    </w:p>
    <w:p w14:paraId="3BFF116F" w14:textId="7C15E330" w:rsidR="005D1A94" w:rsidRPr="00F00993" w:rsidRDefault="005D1A94">
      <w:pPr>
        <w:pStyle w:val="Legenda"/>
        <w:keepNext/>
        <w:jc w:val="center"/>
        <w:rPr>
          <w:ins w:id="2886" w:author="Jacyeude Araújo" w:date="2019-10-02T10:42:00Z"/>
          <w:rFonts w:ascii="Times New Roman" w:hAnsi="Times New Roman" w:cs="Times New Roman"/>
          <w:i w:val="0"/>
          <w:iCs w:val="0"/>
          <w:color w:val="000000" w:themeColor="text1"/>
          <w:sz w:val="22"/>
          <w:szCs w:val="22"/>
          <w:rPrChange w:id="2887" w:author="Jacyeude Araújo" w:date="2019-10-02T13:03:00Z">
            <w:rPr>
              <w:ins w:id="2888" w:author="Jacyeude Araújo" w:date="2019-10-02T10:42:00Z"/>
            </w:rPr>
          </w:rPrChange>
        </w:rPr>
        <w:pPrChange w:id="2889" w:author="Jacyeude Araújo" w:date="2019-10-02T10:42:00Z">
          <w:pPr>
            <w:pStyle w:val="Legenda"/>
          </w:pPr>
        </w:pPrChange>
      </w:pPr>
      <w:ins w:id="2890" w:author="Jacyeude Araújo" w:date="2019-10-02T10:42:00Z">
        <w:r w:rsidRPr="00F00993">
          <w:rPr>
            <w:rFonts w:ascii="Times New Roman" w:hAnsi="Times New Roman" w:cs="Times New Roman"/>
            <w:i w:val="0"/>
            <w:iCs w:val="0"/>
            <w:color w:val="000000" w:themeColor="text1"/>
            <w:sz w:val="22"/>
            <w:szCs w:val="22"/>
            <w:rPrChange w:id="2891"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892"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893"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894"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9</w:t>
      </w:r>
      <w:ins w:id="2895" w:author="Jacyeude Araújo" w:date="2019-10-02T10:42:00Z">
        <w:r w:rsidRPr="00F00993">
          <w:rPr>
            <w:rFonts w:ascii="Times New Roman" w:hAnsi="Times New Roman" w:cs="Times New Roman"/>
            <w:i w:val="0"/>
            <w:iCs w:val="0"/>
            <w:color w:val="000000" w:themeColor="text1"/>
            <w:sz w:val="22"/>
            <w:szCs w:val="22"/>
            <w:rPrChange w:id="2896"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897" w:author="Jacyeude Araújo" w:date="2019-10-02T13:03:00Z">
              <w:rPr/>
            </w:rPrChange>
          </w:rPr>
          <w:t xml:space="preserve"> - Serviços IBM Cloud</w:t>
        </w:r>
      </w:ins>
    </w:p>
    <w:p w14:paraId="7037D986" w14:textId="77777777" w:rsidR="00781E04" w:rsidRPr="00F00993" w:rsidRDefault="001464D6"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89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0760B389" wp14:editId="1FBA5E69">
            <wp:extent cx="4467225" cy="2734364"/>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400" t="9423" r="2073" b="6011"/>
                    <a:stretch/>
                  </pic:blipFill>
                  <pic:spPr bwMode="auto">
                    <a:xfrm>
                      <a:off x="0" y="0"/>
                      <a:ext cx="4498554" cy="2753540"/>
                    </a:xfrm>
                    <a:prstGeom prst="rect">
                      <a:avLst/>
                    </a:prstGeom>
                    <a:noFill/>
                    <a:ln>
                      <a:noFill/>
                    </a:ln>
                    <a:extLst>
                      <a:ext uri="{53640926-AAD7-44D8-BBD7-CCE9431645EC}">
                        <a14:shadowObscured xmlns:a14="http://schemas.microsoft.com/office/drawing/2010/main"/>
                      </a:ext>
                    </a:extLst>
                  </pic:spPr>
                </pic:pic>
              </a:graphicData>
            </a:graphic>
          </wp:inline>
        </w:drawing>
      </w:r>
    </w:p>
    <w:p w14:paraId="30DCFE09" w14:textId="7B6EA374" w:rsidR="001464D6" w:rsidRPr="00F00993" w:rsidRDefault="00781E04" w:rsidP="00781E04">
      <w:pPr>
        <w:pStyle w:val="Legenda"/>
        <w:jc w:val="center"/>
        <w:rPr>
          <w:rFonts w:ascii="Times New Roman" w:hAnsi="Times New Roman" w:cs="Times New Roman"/>
          <w:i w:val="0"/>
          <w:iCs w:val="0"/>
          <w:color w:val="000000" w:themeColor="text1"/>
          <w:sz w:val="22"/>
          <w:szCs w:val="22"/>
          <w:rPrChange w:id="2899" w:author="Jacyeude Araújo" w:date="2019-10-02T13:03:00Z">
            <w:rPr>
              <w:rFonts w:ascii="Times New Roman" w:hAnsi="Times New Roman" w:cs="Times New Roman"/>
              <w:color w:val="000000" w:themeColor="text1"/>
              <w:sz w:val="24"/>
              <w:szCs w:val="24"/>
            </w:rPr>
          </w:rPrChange>
        </w:rPr>
      </w:pPr>
      <w:bookmarkStart w:id="2900" w:name="_Toc20849498"/>
      <w:del w:id="2901" w:author="Jacyeude Araújo" w:date="2019-10-02T10:42:00Z">
        <w:r w:rsidRPr="00F00993" w:rsidDel="005D1A94">
          <w:rPr>
            <w:rFonts w:ascii="Times New Roman" w:hAnsi="Times New Roman" w:cs="Times New Roman"/>
            <w:i w:val="0"/>
            <w:iCs w:val="0"/>
            <w:color w:val="000000" w:themeColor="text1"/>
            <w:sz w:val="22"/>
            <w:szCs w:val="22"/>
            <w:rPrChange w:id="2902" w:author="Jacyeude Araújo" w:date="2019-10-02T13:03:00Z">
              <w:rPr>
                <w:rFonts w:ascii="Times New Roman" w:hAnsi="Times New Roman" w:cs="Times New Roman"/>
                <w:color w:val="000000" w:themeColor="text1"/>
              </w:rPr>
            </w:rPrChange>
          </w:rPr>
          <w:delText xml:space="preserve">Figura </w:delText>
        </w:r>
      </w:del>
      <w:del w:id="2903" w:author="Jacyeude Araújo" w:date="2019-10-02T10:09:00Z">
        <w:r w:rsidR="00CC0B09" w:rsidRPr="00F00993" w:rsidDel="00DA6A84">
          <w:rPr>
            <w:rFonts w:ascii="Times New Roman" w:hAnsi="Times New Roman" w:cs="Times New Roman"/>
            <w:i w:val="0"/>
            <w:iCs w:val="0"/>
            <w:color w:val="000000" w:themeColor="text1"/>
            <w:sz w:val="22"/>
            <w:szCs w:val="22"/>
            <w:rPrChange w:id="2904"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905"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90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907" w:author="Jacyeude Araújo" w:date="2019-10-02T13:03:00Z">
              <w:rPr>
                <w:rFonts w:ascii="Times New Roman" w:hAnsi="Times New Roman" w:cs="Times New Roman"/>
                <w:noProof/>
                <w:color w:val="000000" w:themeColor="text1"/>
              </w:rPr>
            </w:rPrChange>
          </w:rPr>
          <w:delText>11</w:delText>
        </w:r>
        <w:r w:rsidR="00CC0B09" w:rsidRPr="00F00993" w:rsidDel="00DA6A84">
          <w:rPr>
            <w:rFonts w:ascii="Times New Roman" w:hAnsi="Times New Roman" w:cs="Times New Roman"/>
            <w:i w:val="0"/>
            <w:iCs w:val="0"/>
            <w:color w:val="000000" w:themeColor="text1"/>
            <w:sz w:val="22"/>
            <w:szCs w:val="22"/>
            <w:rPrChange w:id="2908" w:author="Jacyeude Araújo" w:date="2019-10-02T13:03:00Z">
              <w:rPr>
                <w:rFonts w:ascii="Times New Roman" w:hAnsi="Times New Roman" w:cs="Times New Roman"/>
                <w:color w:val="000000" w:themeColor="text1"/>
              </w:rPr>
            </w:rPrChange>
          </w:rPr>
          <w:fldChar w:fldCharType="end"/>
        </w:r>
      </w:del>
      <w:del w:id="2909" w:author="Jacyeude Araújo" w:date="2019-10-02T10:42:00Z">
        <w:r w:rsidRPr="00F00993" w:rsidDel="005D1A94">
          <w:rPr>
            <w:rFonts w:ascii="Times New Roman" w:hAnsi="Times New Roman" w:cs="Times New Roman"/>
            <w:i w:val="0"/>
            <w:iCs w:val="0"/>
            <w:color w:val="000000" w:themeColor="text1"/>
            <w:sz w:val="22"/>
            <w:szCs w:val="22"/>
            <w:rPrChange w:id="2910" w:author="Jacyeude Araújo" w:date="2019-10-02T13:03:00Z">
              <w:rPr>
                <w:rFonts w:ascii="Times New Roman" w:hAnsi="Times New Roman" w:cs="Times New Roman"/>
                <w:color w:val="000000" w:themeColor="text1"/>
              </w:rPr>
            </w:rPrChange>
          </w:rPr>
          <w:delText xml:space="preserve"> </w:delText>
        </w:r>
        <w:r w:rsidR="00DD6AA1" w:rsidRPr="00F00993" w:rsidDel="005D1A94">
          <w:rPr>
            <w:rFonts w:ascii="Times New Roman" w:hAnsi="Times New Roman" w:cs="Times New Roman"/>
            <w:i w:val="0"/>
            <w:iCs w:val="0"/>
            <w:color w:val="000000" w:themeColor="text1"/>
            <w:sz w:val="22"/>
            <w:szCs w:val="22"/>
            <w:rPrChange w:id="2911" w:author="Jacyeude Araújo" w:date="2019-10-02T13:03:00Z">
              <w:rPr>
                <w:rFonts w:ascii="Times New Roman" w:hAnsi="Times New Roman" w:cs="Times New Roman"/>
                <w:color w:val="000000" w:themeColor="text1"/>
              </w:rPr>
            </w:rPrChange>
          </w:rPr>
          <w:delText>- IBM</w:delText>
        </w:r>
        <w:r w:rsidRPr="00F00993" w:rsidDel="005D1A94">
          <w:rPr>
            <w:rFonts w:ascii="Times New Roman" w:hAnsi="Times New Roman" w:cs="Times New Roman"/>
            <w:i w:val="0"/>
            <w:iCs w:val="0"/>
            <w:color w:val="000000" w:themeColor="text1"/>
            <w:sz w:val="22"/>
            <w:szCs w:val="22"/>
            <w:rPrChange w:id="2912" w:author="Jacyeude Araújo" w:date="2019-10-02T13:03:00Z">
              <w:rPr>
                <w:rFonts w:ascii="Times New Roman" w:hAnsi="Times New Roman" w:cs="Times New Roman"/>
                <w:color w:val="000000" w:themeColor="text1"/>
              </w:rPr>
            </w:rPrChange>
          </w:rPr>
          <w:delText xml:space="preserve"> cloud Services</w:delText>
        </w:r>
        <w:r w:rsidR="00DD6AA1" w:rsidRPr="00F00993" w:rsidDel="005D1A94">
          <w:rPr>
            <w:rFonts w:ascii="Times New Roman" w:hAnsi="Times New Roman" w:cs="Times New Roman"/>
            <w:i w:val="0"/>
            <w:iCs w:val="0"/>
            <w:color w:val="000000" w:themeColor="text1"/>
            <w:sz w:val="22"/>
            <w:szCs w:val="22"/>
            <w:rPrChange w:id="2913" w:author="Jacyeude Araújo" w:date="2019-10-02T13:03:00Z">
              <w:rPr>
                <w:rFonts w:ascii="Times New Roman" w:hAnsi="Times New Roman" w:cs="Times New Roman"/>
                <w:color w:val="000000" w:themeColor="text1"/>
              </w:rPr>
            </w:rPrChange>
          </w:rPr>
          <w:delText xml:space="preserve">. </w:delText>
        </w:r>
      </w:del>
      <w:r w:rsidR="00DD6AA1" w:rsidRPr="00F00993">
        <w:rPr>
          <w:rFonts w:ascii="Times New Roman" w:hAnsi="Times New Roman" w:cs="Times New Roman"/>
          <w:i w:val="0"/>
          <w:iCs w:val="0"/>
          <w:color w:val="000000" w:themeColor="text1"/>
          <w:sz w:val="22"/>
          <w:szCs w:val="22"/>
          <w:rPrChange w:id="2914" w:author="Jacyeude Araújo" w:date="2019-10-02T13:03:00Z">
            <w:rPr>
              <w:rFonts w:ascii="Times New Roman" w:hAnsi="Times New Roman" w:cs="Times New Roman"/>
              <w:color w:val="000000" w:themeColor="text1"/>
            </w:rPr>
          </w:rPrChange>
        </w:rPr>
        <w:t>Fonte: Adaptado de [24]</w:t>
      </w:r>
      <w:bookmarkEnd w:id="2900"/>
    </w:p>
    <w:p w14:paraId="71365425" w14:textId="0CE5BBB5" w:rsidR="001464D6" w:rsidRPr="00F00993"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A</w:t>
      </w:r>
      <w:r w:rsidR="001464D6" w:rsidRPr="00F00993">
        <w:rPr>
          <w:rFonts w:ascii="Times New Roman" w:hAnsi="Times New Roman" w:cs="Times New Roman"/>
          <w:color w:val="000000" w:themeColor="text1"/>
          <w:sz w:val="24"/>
          <w:szCs w:val="24"/>
        </w:rPr>
        <w:t xml:space="preserve"> IBM Cloud</w:t>
      </w:r>
      <w:r w:rsidR="00C25FA8" w:rsidRPr="00F00993">
        <w:rPr>
          <w:rFonts w:ascii="Times New Roman" w:hAnsi="Times New Roman" w:cs="Times New Roman"/>
          <w:color w:val="000000" w:themeColor="text1"/>
        </w:rPr>
        <w:t>®</w:t>
      </w:r>
      <w:r w:rsidR="00D01D01" w:rsidRPr="00F00993">
        <w:rPr>
          <w:rFonts w:ascii="Times New Roman" w:hAnsi="Times New Roman" w:cs="Times New Roman"/>
          <w:b/>
          <w:bCs/>
          <w:color w:val="000000" w:themeColor="text1"/>
          <w:sz w:val="24"/>
          <w:szCs w:val="24"/>
        </w:rPr>
        <w:t xml:space="preserve"> </w:t>
      </w:r>
      <w:r w:rsidR="001464D6" w:rsidRPr="00F00993">
        <w:rPr>
          <w:rFonts w:ascii="Times New Roman" w:hAnsi="Times New Roman" w:cs="Times New Roman"/>
          <w:color w:val="000000" w:themeColor="text1"/>
          <w:sz w:val="24"/>
          <w:szCs w:val="24"/>
        </w:rPr>
        <w:t xml:space="preserve">fornece uma ampla gama de serviços pré-criados (da IBM e de terceiros) que pode ser usado </w:t>
      </w:r>
      <w:r w:rsidR="009A74A7" w:rsidRPr="00F00993">
        <w:rPr>
          <w:rFonts w:ascii="Times New Roman" w:hAnsi="Times New Roman" w:cs="Times New Roman"/>
          <w:color w:val="000000" w:themeColor="text1"/>
          <w:sz w:val="24"/>
          <w:szCs w:val="24"/>
        </w:rPr>
        <w:t>frente a diferentes necessidades de tratamento estatístico</w:t>
      </w:r>
      <w:r w:rsidR="001464D6" w:rsidRPr="00F00993">
        <w:rPr>
          <w:rFonts w:ascii="Times New Roman" w:hAnsi="Times New Roman" w:cs="Times New Roman"/>
          <w:color w:val="000000" w:themeColor="text1"/>
          <w:sz w:val="24"/>
          <w:szCs w:val="24"/>
        </w:rPr>
        <w:t>.</w:t>
      </w:r>
    </w:p>
    <w:p w14:paraId="0B3DDA69" w14:textId="231A39ED" w:rsidR="009A74A7" w:rsidRPr="00F00993"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Além</w:t>
      </w:r>
      <w:r w:rsidR="001464D6" w:rsidRPr="00F00993">
        <w:rPr>
          <w:rFonts w:ascii="Times New Roman" w:hAnsi="Times New Roman" w:cs="Times New Roman"/>
          <w:color w:val="000000" w:themeColor="text1"/>
          <w:sz w:val="24"/>
          <w:szCs w:val="24"/>
        </w:rPr>
        <w:t xml:space="preserve"> disso,</w:t>
      </w:r>
      <w:r w:rsidR="0085606D" w:rsidRPr="00F00993">
        <w:rPr>
          <w:rFonts w:ascii="Times New Roman" w:hAnsi="Times New Roman" w:cs="Times New Roman"/>
          <w:color w:val="000000" w:themeColor="text1"/>
          <w:sz w:val="24"/>
          <w:szCs w:val="24"/>
        </w:rPr>
        <w:t xml:space="preserve"> </w:t>
      </w:r>
      <w:r w:rsidR="00D01D01" w:rsidRPr="00F00993">
        <w:rPr>
          <w:rFonts w:ascii="Times New Roman" w:hAnsi="Times New Roman" w:cs="Times New Roman"/>
          <w:color w:val="000000" w:themeColor="text1"/>
          <w:sz w:val="24"/>
          <w:szCs w:val="24"/>
        </w:rPr>
        <w:t>pode-se</w:t>
      </w:r>
      <w:r w:rsidR="006544FB" w:rsidRPr="00F00993">
        <w:rPr>
          <w:rFonts w:ascii="Times New Roman" w:hAnsi="Times New Roman" w:cs="Times New Roman"/>
          <w:color w:val="000000" w:themeColor="text1"/>
          <w:sz w:val="24"/>
          <w:szCs w:val="24"/>
        </w:rPr>
        <w:t xml:space="preserve"> citar a </w:t>
      </w:r>
      <w:r w:rsidR="001464D6" w:rsidRPr="00F00993">
        <w:rPr>
          <w:rFonts w:ascii="Times New Roman" w:hAnsi="Times New Roman" w:cs="Times New Roman"/>
          <w:color w:val="000000" w:themeColor="text1"/>
          <w:sz w:val="24"/>
          <w:szCs w:val="24"/>
        </w:rPr>
        <w:t>cri</w:t>
      </w:r>
      <w:r w:rsidRPr="00F00993">
        <w:rPr>
          <w:rFonts w:ascii="Times New Roman" w:hAnsi="Times New Roman" w:cs="Times New Roman"/>
          <w:color w:val="000000" w:themeColor="text1"/>
          <w:sz w:val="24"/>
          <w:szCs w:val="24"/>
        </w:rPr>
        <w:t>ação</w:t>
      </w:r>
      <w:r w:rsidR="001464D6" w:rsidRPr="00F00993">
        <w:rPr>
          <w:rFonts w:ascii="Times New Roman" w:hAnsi="Times New Roman" w:cs="Times New Roman"/>
          <w:color w:val="000000" w:themeColor="text1"/>
          <w:sz w:val="24"/>
          <w:szCs w:val="24"/>
        </w:rPr>
        <w:t>, gerenci</w:t>
      </w:r>
      <w:r w:rsidRPr="00F00993">
        <w:rPr>
          <w:rFonts w:ascii="Times New Roman" w:hAnsi="Times New Roman" w:cs="Times New Roman"/>
          <w:color w:val="000000" w:themeColor="text1"/>
          <w:sz w:val="24"/>
          <w:szCs w:val="24"/>
        </w:rPr>
        <w:t>amento</w:t>
      </w:r>
      <w:r w:rsidR="001464D6" w:rsidRPr="00F00993">
        <w:rPr>
          <w:rFonts w:ascii="Times New Roman" w:hAnsi="Times New Roman" w:cs="Times New Roman"/>
          <w:color w:val="000000" w:themeColor="text1"/>
          <w:sz w:val="24"/>
          <w:szCs w:val="24"/>
        </w:rPr>
        <w:t>, e execu</w:t>
      </w:r>
      <w:r w:rsidRPr="00F00993">
        <w:rPr>
          <w:rFonts w:ascii="Times New Roman" w:hAnsi="Times New Roman" w:cs="Times New Roman"/>
          <w:color w:val="000000" w:themeColor="text1"/>
          <w:sz w:val="24"/>
          <w:szCs w:val="24"/>
        </w:rPr>
        <w:t>ção</w:t>
      </w:r>
      <w:r w:rsidR="006544FB" w:rsidRPr="00F00993">
        <w:rPr>
          <w:rFonts w:ascii="Times New Roman" w:hAnsi="Times New Roman" w:cs="Times New Roman"/>
          <w:color w:val="000000" w:themeColor="text1"/>
          <w:sz w:val="24"/>
          <w:szCs w:val="24"/>
        </w:rPr>
        <w:t xml:space="preserve"> de APIS, u</w:t>
      </w:r>
      <w:r w:rsidR="001464D6" w:rsidRPr="00F00993">
        <w:rPr>
          <w:rFonts w:ascii="Times New Roman" w:hAnsi="Times New Roman" w:cs="Times New Roman"/>
          <w:color w:val="000000" w:themeColor="text1"/>
          <w:sz w:val="24"/>
          <w:szCs w:val="24"/>
        </w:rPr>
        <w:t>s</w:t>
      </w:r>
      <w:r w:rsidRPr="00F00993">
        <w:rPr>
          <w:rFonts w:ascii="Times New Roman" w:hAnsi="Times New Roman" w:cs="Times New Roman"/>
          <w:color w:val="000000" w:themeColor="text1"/>
          <w:sz w:val="24"/>
          <w:szCs w:val="24"/>
        </w:rPr>
        <w:t>o</w:t>
      </w:r>
      <w:r w:rsidR="001464D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d</w:t>
      </w:r>
      <w:r w:rsidR="001464D6" w:rsidRPr="00F00993">
        <w:rPr>
          <w:rFonts w:ascii="Times New Roman" w:hAnsi="Times New Roman" w:cs="Times New Roman"/>
          <w:color w:val="000000" w:themeColor="text1"/>
          <w:sz w:val="24"/>
          <w:szCs w:val="24"/>
        </w:rPr>
        <w:t xml:space="preserve">a infraestrutura de </w:t>
      </w:r>
      <w:r w:rsidR="001464D6" w:rsidRPr="00F00993">
        <w:rPr>
          <w:rFonts w:ascii="Times New Roman" w:hAnsi="Times New Roman" w:cs="Times New Roman"/>
          <w:i/>
          <w:iCs/>
          <w:color w:val="000000" w:themeColor="text1"/>
          <w:sz w:val="24"/>
          <w:szCs w:val="24"/>
        </w:rPr>
        <w:t>back-end</w:t>
      </w:r>
      <w:r w:rsidR="001464D6" w:rsidRPr="00F00993">
        <w:rPr>
          <w:rFonts w:ascii="Times New Roman" w:hAnsi="Times New Roman" w:cs="Times New Roman"/>
          <w:color w:val="000000" w:themeColor="text1"/>
          <w:sz w:val="24"/>
          <w:szCs w:val="24"/>
        </w:rPr>
        <w:t xml:space="preserve"> para criar</w:t>
      </w:r>
      <w:r w:rsidR="0085606D" w:rsidRPr="00F00993">
        <w:rPr>
          <w:rFonts w:ascii="Times New Roman" w:hAnsi="Times New Roman" w:cs="Times New Roman"/>
          <w:color w:val="000000" w:themeColor="text1"/>
          <w:sz w:val="24"/>
          <w:szCs w:val="24"/>
        </w:rPr>
        <w:t xml:space="preserve"> </w:t>
      </w:r>
      <w:r w:rsidR="001464D6" w:rsidRPr="00F00993">
        <w:rPr>
          <w:rFonts w:ascii="Times New Roman" w:hAnsi="Times New Roman" w:cs="Times New Roman"/>
          <w:color w:val="000000" w:themeColor="text1"/>
          <w:sz w:val="24"/>
          <w:szCs w:val="24"/>
        </w:rPr>
        <w:t>e testar aplica</w:t>
      </w:r>
      <w:r w:rsidRPr="00F00993">
        <w:rPr>
          <w:rFonts w:ascii="Times New Roman" w:hAnsi="Times New Roman" w:cs="Times New Roman"/>
          <w:color w:val="000000" w:themeColor="text1"/>
          <w:sz w:val="24"/>
          <w:szCs w:val="24"/>
        </w:rPr>
        <w:t>ções</w:t>
      </w:r>
      <w:r w:rsidR="001464D6" w:rsidRPr="00F00993">
        <w:rPr>
          <w:rFonts w:ascii="Times New Roman" w:hAnsi="Times New Roman" w:cs="Times New Roman"/>
          <w:color w:val="000000" w:themeColor="text1"/>
          <w:sz w:val="24"/>
          <w:szCs w:val="24"/>
        </w:rPr>
        <w:t>.</w:t>
      </w:r>
      <w:r w:rsidR="009A74A7" w:rsidRPr="00F00993">
        <w:rPr>
          <w:rFonts w:ascii="Times New Roman" w:hAnsi="Times New Roman" w:cs="Times New Roman"/>
          <w:color w:val="000000" w:themeColor="text1"/>
          <w:sz w:val="24"/>
          <w:szCs w:val="24"/>
        </w:rPr>
        <w:t xml:space="preserve"> </w:t>
      </w:r>
      <w:r w:rsidR="001464D6" w:rsidRPr="00F00993">
        <w:rPr>
          <w:rFonts w:ascii="Times New Roman" w:hAnsi="Times New Roman" w:cs="Times New Roman"/>
          <w:color w:val="000000" w:themeColor="text1"/>
          <w:sz w:val="24"/>
          <w:szCs w:val="24"/>
        </w:rPr>
        <w:t>Comuni</w:t>
      </w:r>
      <w:r w:rsidR="006544FB" w:rsidRPr="00F00993">
        <w:rPr>
          <w:rFonts w:ascii="Times New Roman" w:hAnsi="Times New Roman" w:cs="Times New Roman"/>
          <w:color w:val="000000" w:themeColor="text1"/>
          <w:sz w:val="24"/>
          <w:szCs w:val="24"/>
        </w:rPr>
        <w:t>cando-se</w:t>
      </w:r>
      <w:r w:rsidR="001464D6" w:rsidRPr="00F00993">
        <w:rPr>
          <w:rFonts w:ascii="Times New Roman" w:hAnsi="Times New Roman" w:cs="Times New Roman"/>
          <w:color w:val="000000" w:themeColor="text1"/>
          <w:sz w:val="24"/>
          <w:szCs w:val="24"/>
        </w:rPr>
        <w:t xml:space="preserve"> com dispositivos, sensores e </w:t>
      </w:r>
      <w:r w:rsidR="001464D6" w:rsidRPr="00F00993">
        <w:rPr>
          <w:rFonts w:ascii="Times New Roman" w:hAnsi="Times New Roman" w:cs="Times New Roman"/>
          <w:i/>
          <w:iCs/>
          <w:color w:val="000000" w:themeColor="text1"/>
          <w:sz w:val="24"/>
          <w:szCs w:val="24"/>
        </w:rPr>
        <w:t>gateways</w:t>
      </w:r>
      <w:r w:rsidR="001464D6" w:rsidRPr="00F00993">
        <w:rPr>
          <w:rFonts w:ascii="Times New Roman" w:hAnsi="Times New Roman" w:cs="Times New Roman"/>
          <w:color w:val="000000" w:themeColor="text1"/>
          <w:sz w:val="24"/>
          <w:szCs w:val="24"/>
        </w:rPr>
        <w:t xml:space="preserve"> conectados</w:t>
      </w:r>
      <w:r w:rsidR="0085606D" w:rsidRPr="00F00993">
        <w:rPr>
          <w:rFonts w:ascii="Times New Roman" w:hAnsi="Times New Roman" w:cs="Times New Roman"/>
          <w:color w:val="000000" w:themeColor="text1"/>
          <w:sz w:val="24"/>
          <w:szCs w:val="24"/>
        </w:rPr>
        <w:t xml:space="preserve"> caso sejam implementados</w:t>
      </w:r>
      <w:r w:rsidR="006544FB" w:rsidRPr="00F00993">
        <w:rPr>
          <w:rFonts w:ascii="Times New Roman" w:hAnsi="Times New Roman" w:cs="Times New Roman"/>
          <w:color w:val="000000" w:themeColor="text1"/>
          <w:sz w:val="24"/>
          <w:szCs w:val="24"/>
        </w:rPr>
        <w:t xml:space="preserve">. Várias opções de </w:t>
      </w:r>
      <w:r w:rsidR="001464D6" w:rsidRPr="00F00993">
        <w:rPr>
          <w:rFonts w:ascii="Times New Roman" w:hAnsi="Times New Roman" w:cs="Times New Roman"/>
          <w:color w:val="000000" w:themeColor="text1"/>
          <w:sz w:val="24"/>
          <w:szCs w:val="24"/>
        </w:rPr>
        <w:t xml:space="preserve">serviços </w:t>
      </w:r>
      <w:r w:rsidR="006544FB" w:rsidRPr="00F00993">
        <w:rPr>
          <w:rFonts w:ascii="Times New Roman" w:hAnsi="Times New Roman" w:cs="Times New Roman"/>
          <w:color w:val="000000" w:themeColor="text1"/>
          <w:sz w:val="24"/>
          <w:szCs w:val="24"/>
        </w:rPr>
        <w:t>pré</w:t>
      </w:r>
      <w:r w:rsidR="00D01D01" w:rsidRPr="00F00993">
        <w:rPr>
          <w:rFonts w:ascii="Times New Roman" w:hAnsi="Times New Roman" w:cs="Times New Roman"/>
          <w:color w:val="000000" w:themeColor="text1"/>
          <w:sz w:val="24"/>
          <w:szCs w:val="24"/>
        </w:rPr>
        <w:t>-</w:t>
      </w:r>
      <w:r w:rsidR="006544FB" w:rsidRPr="00F00993">
        <w:rPr>
          <w:rFonts w:ascii="Times New Roman" w:hAnsi="Times New Roman" w:cs="Times New Roman"/>
          <w:color w:val="000000" w:themeColor="text1"/>
          <w:sz w:val="24"/>
          <w:szCs w:val="24"/>
        </w:rPr>
        <w:t xml:space="preserve">desenvolvidos são </w:t>
      </w:r>
      <w:proofErr w:type="gramStart"/>
      <w:r w:rsidR="00DD6AA1" w:rsidRPr="00F00993">
        <w:rPr>
          <w:rFonts w:ascii="Times New Roman" w:hAnsi="Times New Roman" w:cs="Times New Roman"/>
          <w:color w:val="000000" w:themeColor="text1"/>
          <w:sz w:val="24"/>
          <w:szCs w:val="24"/>
        </w:rPr>
        <w:t>oferecidos</w:t>
      </w:r>
      <w:proofErr w:type="gramEnd"/>
      <w:r w:rsidR="001464D6" w:rsidRPr="00F00993">
        <w:rPr>
          <w:rFonts w:ascii="Times New Roman" w:hAnsi="Times New Roman" w:cs="Times New Roman"/>
          <w:color w:val="000000" w:themeColor="text1"/>
          <w:sz w:val="24"/>
          <w:szCs w:val="24"/>
        </w:rPr>
        <w:t>, como Blockchain. Message Hub,</w:t>
      </w:r>
      <w:r w:rsidR="009A74A7" w:rsidRPr="00F00993">
        <w:rPr>
          <w:rFonts w:ascii="Times New Roman" w:hAnsi="Times New Roman" w:cs="Times New Roman"/>
          <w:color w:val="000000" w:themeColor="text1"/>
          <w:sz w:val="24"/>
          <w:szCs w:val="24"/>
        </w:rPr>
        <w:t xml:space="preserve"> </w:t>
      </w:r>
      <w:r w:rsidR="001464D6" w:rsidRPr="00F00993">
        <w:rPr>
          <w:rFonts w:ascii="Times New Roman" w:hAnsi="Times New Roman" w:cs="Times New Roman"/>
          <w:color w:val="000000" w:themeColor="text1"/>
          <w:sz w:val="24"/>
          <w:szCs w:val="24"/>
        </w:rPr>
        <w:t>WebSphere Application Server, Business Rules</w:t>
      </w:r>
      <w:r w:rsidR="0085606D" w:rsidRPr="00F00993">
        <w:rPr>
          <w:rFonts w:ascii="Times New Roman" w:hAnsi="Times New Roman" w:cs="Times New Roman"/>
          <w:color w:val="000000" w:themeColor="text1"/>
          <w:sz w:val="24"/>
          <w:szCs w:val="24"/>
        </w:rPr>
        <w:t>, Watson Studio entre</w:t>
      </w:r>
      <w:r w:rsidR="001464D6" w:rsidRPr="00F00993">
        <w:rPr>
          <w:rFonts w:ascii="Times New Roman" w:hAnsi="Times New Roman" w:cs="Times New Roman"/>
          <w:color w:val="000000" w:themeColor="text1"/>
          <w:sz w:val="24"/>
          <w:szCs w:val="24"/>
        </w:rPr>
        <w:t xml:space="preserve"> outros serviços n</w:t>
      </w:r>
      <w:r w:rsidR="009A74A7" w:rsidRPr="00F00993">
        <w:rPr>
          <w:rFonts w:ascii="Times New Roman" w:hAnsi="Times New Roman" w:cs="Times New Roman"/>
          <w:color w:val="000000" w:themeColor="text1"/>
          <w:sz w:val="24"/>
          <w:szCs w:val="24"/>
        </w:rPr>
        <w:t>a</w:t>
      </w:r>
      <w:r w:rsidR="006544FB" w:rsidRPr="00F00993">
        <w:rPr>
          <w:rFonts w:ascii="Times New Roman" w:hAnsi="Times New Roman" w:cs="Times New Roman"/>
          <w:color w:val="000000" w:themeColor="text1"/>
          <w:sz w:val="24"/>
          <w:szCs w:val="24"/>
        </w:rPr>
        <w:t xml:space="preserve"> </w:t>
      </w:r>
      <w:r w:rsidR="001464D6" w:rsidRPr="00F00993">
        <w:rPr>
          <w:rFonts w:ascii="Times New Roman" w:hAnsi="Times New Roman" w:cs="Times New Roman"/>
          <w:color w:val="000000" w:themeColor="text1"/>
          <w:sz w:val="24"/>
          <w:szCs w:val="24"/>
        </w:rPr>
        <w:t>nuvem</w:t>
      </w:r>
      <w:r w:rsidR="006544FB" w:rsidRPr="00F00993">
        <w:rPr>
          <w:rFonts w:ascii="Times New Roman" w:hAnsi="Times New Roman" w:cs="Times New Roman"/>
          <w:color w:val="000000" w:themeColor="text1"/>
          <w:sz w:val="24"/>
          <w:szCs w:val="24"/>
        </w:rPr>
        <w:t xml:space="preserve"> totalizando mais de 190 serviços</w:t>
      </w:r>
      <w:r w:rsidR="009A74A7" w:rsidRPr="00F00993">
        <w:rPr>
          <w:rFonts w:ascii="Times New Roman" w:hAnsi="Times New Roman" w:cs="Times New Roman"/>
          <w:color w:val="000000" w:themeColor="text1"/>
          <w:sz w:val="24"/>
          <w:szCs w:val="24"/>
        </w:rPr>
        <w:t xml:space="preserve"> disponibilizados em IBM Cloud</w:t>
      </w:r>
      <w:r w:rsidR="00C25FA8" w:rsidRPr="00F00993">
        <w:rPr>
          <w:rFonts w:ascii="Times New Roman" w:hAnsi="Times New Roman" w:cs="Times New Roman"/>
          <w:color w:val="000000" w:themeColor="text1"/>
        </w:rPr>
        <w:t>®</w:t>
      </w:r>
      <w:r w:rsidR="00D01D01" w:rsidRPr="00F00993">
        <w:rPr>
          <w:rFonts w:ascii="Times New Roman" w:hAnsi="Times New Roman" w:cs="Times New Roman"/>
          <w:color w:val="000000" w:themeColor="text1"/>
          <w:sz w:val="24"/>
          <w:szCs w:val="24"/>
        </w:rPr>
        <w:t>.</w:t>
      </w:r>
      <w:r w:rsidR="00DD6AA1" w:rsidRPr="00F00993">
        <w:rPr>
          <w:rFonts w:ascii="Times New Roman" w:hAnsi="Times New Roman" w:cs="Times New Roman"/>
          <w:color w:val="000000" w:themeColor="text1"/>
          <w:sz w:val="24"/>
          <w:szCs w:val="24"/>
        </w:rPr>
        <w:t>[24]</w:t>
      </w:r>
    </w:p>
    <w:p w14:paraId="4A145835" w14:textId="37379A54" w:rsidR="002D6528" w:rsidRPr="00F00993" w:rsidRDefault="002D6528" w:rsidP="00AF057C">
      <w:pPr>
        <w:shd w:val="clear" w:color="auto" w:fill="FFFFFF" w:themeFill="background1"/>
        <w:spacing w:after="0" w:line="360" w:lineRule="auto"/>
        <w:ind w:firstLine="1440"/>
        <w:jc w:val="both"/>
        <w:rPr>
          <w:ins w:id="2915" w:author="Jacyeude Araújo" w:date="2019-10-02T10:58: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Recomendações comuns para transformação</w:t>
      </w:r>
      <w:r w:rsidR="002E144C" w:rsidRPr="00F00993">
        <w:rPr>
          <w:rFonts w:ascii="Times New Roman" w:hAnsi="Times New Roman" w:cs="Times New Roman"/>
          <w:color w:val="000000" w:themeColor="text1"/>
          <w:sz w:val="24"/>
          <w:szCs w:val="24"/>
        </w:rPr>
        <w:t xml:space="preserve"> atual das aplicações, na fig</w:t>
      </w:r>
      <w:r w:rsidR="004402AB" w:rsidRPr="00F00993">
        <w:rPr>
          <w:rFonts w:ascii="Times New Roman" w:hAnsi="Times New Roman" w:cs="Times New Roman"/>
          <w:color w:val="000000" w:themeColor="text1"/>
          <w:sz w:val="24"/>
          <w:szCs w:val="24"/>
        </w:rPr>
        <w:t>ura 1</w:t>
      </w:r>
      <w:del w:id="2916" w:author="Jacyeude Araújo" w:date="2019-10-02T10:43:00Z">
        <w:r w:rsidR="004402AB" w:rsidRPr="00F00993" w:rsidDel="005D1A94">
          <w:rPr>
            <w:rFonts w:ascii="Times New Roman" w:hAnsi="Times New Roman" w:cs="Times New Roman"/>
            <w:color w:val="000000" w:themeColor="text1"/>
            <w:sz w:val="24"/>
            <w:szCs w:val="24"/>
          </w:rPr>
          <w:delText>3</w:delText>
        </w:r>
      </w:del>
      <w:ins w:id="2917" w:author="Jacyeude Araújo" w:date="2019-10-02T10:43:00Z">
        <w:r w:rsidR="005D1A94" w:rsidRPr="00F00993">
          <w:rPr>
            <w:rFonts w:ascii="Times New Roman" w:hAnsi="Times New Roman" w:cs="Times New Roman"/>
            <w:color w:val="000000" w:themeColor="text1"/>
            <w:sz w:val="24"/>
            <w:szCs w:val="24"/>
          </w:rPr>
          <w:t>0</w:t>
        </w:r>
      </w:ins>
      <w:r w:rsidR="004402AB" w:rsidRPr="00F00993">
        <w:rPr>
          <w:rFonts w:ascii="Times New Roman" w:hAnsi="Times New Roman" w:cs="Times New Roman"/>
          <w:color w:val="000000" w:themeColor="text1"/>
          <w:sz w:val="24"/>
          <w:szCs w:val="24"/>
        </w:rPr>
        <w:t>.</w:t>
      </w:r>
    </w:p>
    <w:p w14:paraId="6B286CEB" w14:textId="77777777" w:rsidR="00AF057C" w:rsidRPr="00F00993" w:rsidRDefault="00AF057C">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Change w:id="2918" w:author="Jacyeude Araújo" w:date="2019-10-02T10:58:00Z">
          <w:pPr>
            <w:shd w:val="clear" w:color="auto" w:fill="FFFFFF" w:themeFill="background1"/>
            <w:spacing w:line="360" w:lineRule="auto"/>
            <w:ind w:firstLine="1440"/>
            <w:jc w:val="both"/>
          </w:pPr>
        </w:pPrChange>
      </w:pPr>
    </w:p>
    <w:p w14:paraId="5EC6B174" w14:textId="1FE97088" w:rsidR="005D1A94" w:rsidRPr="00F00993" w:rsidRDefault="005D1A94">
      <w:pPr>
        <w:pStyle w:val="Legenda"/>
        <w:keepNext/>
        <w:spacing w:after="0"/>
        <w:jc w:val="center"/>
        <w:rPr>
          <w:ins w:id="2919" w:author="Jacyeude Araújo" w:date="2019-10-02T10:43:00Z"/>
          <w:rFonts w:ascii="Times New Roman" w:hAnsi="Times New Roman" w:cs="Times New Roman"/>
          <w:i w:val="0"/>
          <w:iCs w:val="0"/>
          <w:color w:val="000000" w:themeColor="text1"/>
          <w:sz w:val="22"/>
          <w:szCs w:val="22"/>
          <w:rPrChange w:id="2920" w:author="Jacyeude Araújo" w:date="2019-10-02T13:03:00Z">
            <w:rPr>
              <w:ins w:id="2921" w:author="Jacyeude Araújo" w:date="2019-10-02T10:43:00Z"/>
            </w:rPr>
          </w:rPrChange>
        </w:rPr>
        <w:pPrChange w:id="2922" w:author="Jacyeude Araújo" w:date="2019-10-02T10:58:00Z">
          <w:pPr>
            <w:pStyle w:val="Legenda"/>
          </w:pPr>
        </w:pPrChange>
      </w:pPr>
      <w:ins w:id="2923" w:author="Jacyeude Araújo" w:date="2019-10-02T10:43:00Z">
        <w:r w:rsidRPr="00F00993">
          <w:rPr>
            <w:rFonts w:ascii="Times New Roman" w:hAnsi="Times New Roman" w:cs="Times New Roman"/>
            <w:i w:val="0"/>
            <w:iCs w:val="0"/>
            <w:color w:val="000000" w:themeColor="text1"/>
            <w:sz w:val="22"/>
            <w:szCs w:val="22"/>
            <w:rPrChange w:id="292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292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92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92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10</w:t>
      </w:r>
      <w:ins w:id="2928" w:author="Jacyeude Araújo" w:date="2019-10-02T10:43:00Z">
        <w:r w:rsidRPr="00F00993">
          <w:rPr>
            <w:rFonts w:ascii="Times New Roman" w:hAnsi="Times New Roman" w:cs="Times New Roman"/>
            <w:i w:val="0"/>
            <w:iCs w:val="0"/>
            <w:color w:val="000000" w:themeColor="text1"/>
            <w:sz w:val="22"/>
            <w:szCs w:val="22"/>
            <w:rPrChange w:id="292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930" w:author="Jacyeude Araújo" w:date="2019-10-02T13:03:00Z">
              <w:rPr/>
            </w:rPrChange>
          </w:rPr>
          <w:t xml:space="preserve"> - Contexto da atualidade </w:t>
        </w:r>
        <w:proofErr w:type="spellStart"/>
        <w:r w:rsidRPr="00F00993">
          <w:rPr>
            <w:rFonts w:ascii="Times New Roman" w:hAnsi="Times New Roman" w:cs="Times New Roman"/>
            <w:i w:val="0"/>
            <w:iCs w:val="0"/>
            <w:color w:val="000000" w:themeColor="text1"/>
            <w:sz w:val="22"/>
            <w:szCs w:val="22"/>
            <w:rPrChange w:id="2931" w:author="Jacyeude Araújo" w:date="2019-10-02T13:03:00Z">
              <w:rPr/>
            </w:rPrChange>
          </w:rPr>
          <w:t>envolbendo</w:t>
        </w:r>
        <w:proofErr w:type="spellEnd"/>
        <w:r w:rsidRPr="00F00993">
          <w:rPr>
            <w:rFonts w:ascii="Times New Roman" w:hAnsi="Times New Roman" w:cs="Times New Roman"/>
            <w:i w:val="0"/>
            <w:iCs w:val="0"/>
            <w:color w:val="000000" w:themeColor="text1"/>
            <w:sz w:val="22"/>
            <w:szCs w:val="22"/>
            <w:rPrChange w:id="2932" w:author="Jacyeude Araújo" w:date="2019-10-02T13:03:00Z">
              <w:rPr/>
            </w:rPrChange>
          </w:rPr>
          <w:t xml:space="preserve"> aplicações.</w:t>
        </w:r>
      </w:ins>
    </w:p>
    <w:p w14:paraId="6F32AB6D" w14:textId="77777777" w:rsidR="00781E04" w:rsidRPr="00F00993" w:rsidRDefault="002D6528"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933"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C3AF614" wp14:editId="7F3BE231">
            <wp:extent cx="3799221" cy="175561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8684" cy="1773847"/>
                    </a:xfrm>
                    <a:prstGeom prst="rect">
                      <a:avLst/>
                    </a:prstGeom>
                    <a:noFill/>
                    <a:ln>
                      <a:noFill/>
                    </a:ln>
                  </pic:spPr>
                </pic:pic>
              </a:graphicData>
            </a:graphic>
          </wp:inline>
        </w:drawing>
      </w:r>
    </w:p>
    <w:p w14:paraId="1E641EF0" w14:textId="14AD65E0" w:rsidR="00EB44EF" w:rsidRPr="00F00993" w:rsidRDefault="00781E04" w:rsidP="00781E04">
      <w:pPr>
        <w:pStyle w:val="Legenda"/>
        <w:jc w:val="center"/>
        <w:rPr>
          <w:rFonts w:ascii="Times New Roman" w:hAnsi="Times New Roman" w:cs="Times New Roman"/>
          <w:i w:val="0"/>
          <w:iCs w:val="0"/>
          <w:color w:val="000000" w:themeColor="text1"/>
          <w:sz w:val="22"/>
          <w:szCs w:val="22"/>
          <w:rPrChange w:id="2934" w:author="Jacyeude Araújo" w:date="2019-10-02T13:03:00Z">
            <w:rPr>
              <w:rFonts w:ascii="Times New Roman" w:hAnsi="Times New Roman" w:cs="Times New Roman"/>
              <w:color w:val="000000" w:themeColor="text1"/>
              <w:sz w:val="24"/>
              <w:szCs w:val="24"/>
            </w:rPr>
          </w:rPrChange>
        </w:rPr>
      </w:pPr>
      <w:bookmarkStart w:id="2935" w:name="_Toc20849499"/>
      <w:del w:id="2936" w:author="Jacyeude Araújo" w:date="2019-10-02T10:43:00Z">
        <w:r w:rsidRPr="00F00993" w:rsidDel="005D1A94">
          <w:rPr>
            <w:rFonts w:ascii="Times New Roman" w:hAnsi="Times New Roman" w:cs="Times New Roman"/>
            <w:i w:val="0"/>
            <w:iCs w:val="0"/>
            <w:color w:val="000000" w:themeColor="text1"/>
            <w:sz w:val="22"/>
            <w:szCs w:val="22"/>
            <w:rPrChange w:id="2937" w:author="Jacyeude Araújo" w:date="2019-10-02T13:03:00Z">
              <w:rPr>
                <w:rFonts w:ascii="Times New Roman" w:hAnsi="Times New Roman" w:cs="Times New Roman"/>
                <w:color w:val="000000" w:themeColor="text1"/>
              </w:rPr>
            </w:rPrChange>
          </w:rPr>
          <w:delText xml:space="preserve">Figura </w:delText>
        </w:r>
      </w:del>
      <w:del w:id="2938" w:author="Jacyeude Araújo" w:date="2019-10-02T10:09:00Z">
        <w:r w:rsidR="00CC0B09" w:rsidRPr="00F00993" w:rsidDel="00DA6A84">
          <w:rPr>
            <w:rFonts w:ascii="Times New Roman" w:hAnsi="Times New Roman" w:cs="Times New Roman"/>
            <w:i w:val="0"/>
            <w:iCs w:val="0"/>
            <w:color w:val="000000" w:themeColor="text1"/>
            <w:sz w:val="22"/>
            <w:szCs w:val="22"/>
            <w:rPrChange w:id="2939"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2940"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294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942" w:author="Jacyeude Araújo" w:date="2019-10-02T13:03:00Z">
              <w:rPr>
                <w:rFonts w:ascii="Times New Roman" w:hAnsi="Times New Roman" w:cs="Times New Roman"/>
                <w:noProof/>
                <w:color w:val="000000" w:themeColor="text1"/>
              </w:rPr>
            </w:rPrChange>
          </w:rPr>
          <w:delText>12</w:delText>
        </w:r>
        <w:r w:rsidR="00CC0B09" w:rsidRPr="00F00993" w:rsidDel="00DA6A84">
          <w:rPr>
            <w:rFonts w:ascii="Times New Roman" w:hAnsi="Times New Roman" w:cs="Times New Roman"/>
            <w:i w:val="0"/>
            <w:iCs w:val="0"/>
            <w:color w:val="000000" w:themeColor="text1"/>
            <w:sz w:val="22"/>
            <w:szCs w:val="22"/>
            <w:rPrChange w:id="2943" w:author="Jacyeude Araújo" w:date="2019-10-02T13:03:00Z">
              <w:rPr>
                <w:rFonts w:ascii="Times New Roman" w:hAnsi="Times New Roman" w:cs="Times New Roman"/>
                <w:color w:val="000000" w:themeColor="text1"/>
              </w:rPr>
            </w:rPrChange>
          </w:rPr>
          <w:fldChar w:fldCharType="end"/>
        </w:r>
      </w:del>
      <w:del w:id="2944" w:author="Jacyeude Araújo" w:date="2019-10-02T10:43:00Z">
        <w:r w:rsidRPr="00F00993" w:rsidDel="005D1A94">
          <w:rPr>
            <w:rFonts w:ascii="Times New Roman" w:hAnsi="Times New Roman" w:cs="Times New Roman"/>
            <w:i w:val="0"/>
            <w:iCs w:val="0"/>
            <w:color w:val="000000" w:themeColor="text1"/>
            <w:sz w:val="22"/>
            <w:szCs w:val="22"/>
            <w:rPrChange w:id="2945" w:author="Jacyeude Araújo" w:date="2019-10-02T13:03:00Z">
              <w:rPr>
                <w:rFonts w:ascii="Times New Roman" w:hAnsi="Times New Roman" w:cs="Times New Roman"/>
                <w:color w:val="000000" w:themeColor="text1"/>
              </w:rPr>
            </w:rPrChange>
          </w:rPr>
          <w:delText xml:space="preserve"> </w:delText>
        </w:r>
        <w:r w:rsidR="004402AB" w:rsidRPr="00F00993" w:rsidDel="005D1A94">
          <w:rPr>
            <w:rFonts w:ascii="Times New Roman" w:hAnsi="Times New Roman" w:cs="Times New Roman"/>
            <w:i w:val="0"/>
            <w:iCs w:val="0"/>
            <w:color w:val="000000" w:themeColor="text1"/>
            <w:sz w:val="22"/>
            <w:szCs w:val="22"/>
            <w:rPrChange w:id="2946" w:author="Jacyeude Araújo" w:date="2019-10-02T13:03:00Z">
              <w:rPr>
                <w:rFonts w:ascii="Times New Roman" w:hAnsi="Times New Roman" w:cs="Times New Roman"/>
                <w:color w:val="000000" w:themeColor="text1"/>
              </w:rPr>
            </w:rPrChange>
          </w:rPr>
          <w:delText>- Contexto</w:delText>
        </w:r>
        <w:r w:rsidRPr="00F00993" w:rsidDel="005D1A94">
          <w:rPr>
            <w:rFonts w:ascii="Times New Roman" w:hAnsi="Times New Roman" w:cs="Times New Roman"/>
            <w:i w:val="0"/>
            <w:iCs w:val="0"/>
            <w:color w:val="000000" w:themeColor="text1"/>
            <w:sz w:val="22"/>
            <w:szCs w:val="22"/>
            <w:rPrChange w:id="2947" w:author="Jacyeude Araújo" w:date="2019-10-02T13:03:00Z">
              <w:rPr>
                <w:rFonts w:ascii="Times New Roman" w:hAnsi="Times New Roman" w:cs="Times New Roman"/>
                <w:color w:val="000000" w:themeColor="text1"/>
              </w:rPr>
            </w:rPrChange>
          </w:rPr>
          <w:delText xml:space="preserve"> da atualidade </w:delText>
        </w:r>
        <w:r w:rsidR="004402AB" w:rsidRPr="00F00993" w:rsidDel="005D1A94">
          <w:rPr>
            <w:rFonts w:ascii="Times New Roman" w:hAnsi="Times New Roman" w:cs="Times New Roman"/>
            <w:i w:val="0"/>
            <w:iCs w:val="0"/>
            <w:color w:val="000000" w:themeColor="text1"/>
            <w:sz w:val="22"/>
            <w:szCs w:val="22"/>
            <w:rPrChange w:id="2948" w:author="Jacyeude Araújo" w:date="2019-10-02T13:03:00Z">
              <w:rPr>
                <w:rFonts w:ascii="Times New Roman" w:hAnsi="Times New Roman" w:cs="Times New Roman"/>
                <w:color w:val="000000" w:themeColor="text1"/>
              </w:rPr>
            </w:rPrChange>
          </w:rPr>
          <w:delText>envolbendo</w:delText>
        </w:r>
        <w:r w:rsidRPr="00F00993" w:rsidDel="005D1A94">
          <w:rPr>
            <w:rFonts w:ascii="Times New Roman" w:hAnsi="Times New Roman" w:cs="Times New Roman"/>
            <w:i w:val="0"/>
            <w:iCs w:val="0"/>
            <w:color w:val="000000" w:themeColor="text1"/>
            <w:sz w:val="22"/>
            <w:szCs w:val="22"/>
            <w:rPrChange w:id="2949" w:author="Jacyeude Araújo" w:date="2019-10-02T13:03:00Z">
              <w:rPr>
                <w:rFonts w:ascii="Times New Roman" w:hAnsi="Times New Roman" w:cs="Times New Roman"/>
                <w:color w:val="000000" w:themeColor="text1"/>
              </w:rPr>
            </w:rPrChange>
          </w:rPr>
          <w:delText xml:space="preserve"> aplicações</w:delText>
        </w:r>
        <w:r w:rsidR="004402AB" w:rsidRPr="00F00993" w:rsidDel="005D1A94">
          <w:rPr>
            <w:rFonts w:ascii="Times New Roman" w:hAnsi="Times New Roman" w:cs="Times New Roman"/>
            <w:i w:val="0"/>
            <w:iCs w:val="0"/>
            <w:color w:val="000000" w:themeColor="text1"/>
            <w:sz w:val="22"/>
            <w:szCs w:val="22"/>
            <w:rPrChange w:id="2950" w:author="Jacyeude Araújo" w:date="2019-10-02T13:03:00Z">
              <w:rPr>
                <w:rFonts w:ascii="Times New Roman" w:hAnsi="Times New Roman" w:cs="Times New Roman"/>
                <w:color w:val="000000" w:themeColor="text1"/>
              </w:rPr>
            </w:rPrChange>
          </w:rPr>
          <w:delText xml:space="preserve">. </w:delText>
        </w:r>
      </w:del>
      <w:r w:rsidR="004402AB" w:rsidRPr="00F00993">
        <w:rPr>
          <w:rFonts w:ascii="Times New Roman" w:hAnsi="Times New Roman" w:cs="Times New Roman"/>
          <w:i w:val="0"/>
          <w:iCs w:val="0"/>
          <w:color w:val="000000" w:themeColor="text1"/>
          <w:sz w:val="22"/>
          <w:szCs w:val="22"/>
          <w:rPrChange w:id="2951" w:author="Jacyeude Araújo" w:date="2019-10-02T13:03:00Z">
            <w:rPr>
              <w:rFonts w:ascii="Times New Roman" w:hAnsi="Times New Roman" w:cs="Times New Roman"/>
              <w:color w:val="000000" w:themeColor="text1"/>
            </w:rPr>
          </w:rPrChange>
        </w:rPr>
        <w:t xml:space="preserve">Fonte: IBM Cloud Private </w:t>
      </w:r>
      <w:proofErr w:type="spellStart"/>
      <w:r w:rsidR="004402AB" w:rsidRPr="00F00993">
        <w:rPr>
          <w:rFonts w:ascii="Times New Roman" w:hAnsi="Times New Roman" w:cs="Times New Roman"/>
          <w:i w:val="0"/>
          <w:iCs w:val="0"/>
          <w:color w:val="000000" w:themeColor="text1"/>
          <w:sz w:val="22"/>
          <w:szCs w:val="22"/>
          <w:rPrChange w:id="2952" w:author="Jacyeude Araújo" w:date="2019-10-02T13:03:00Z">
            <w:rPr>
              <w:rFonts w:ascii="Times New Roman" w:hAnsi="Times New Roman" w:cs="Times New Roman"/>
              <w:color w:val="000000" w:themeColor="text1"/>
            </w:rPr>
          </w:rPrChange>
        </w:rPr>
        <w:t>Docs</w:t>
      </w:r>
      <w:bookmarkEnd w:id="2935"/>
      <w:proofErr w:type="spellEnd"/>
    </w:p>
    <w:p w14:paraId="32B90CE3" w14:textId="26F79C35" w:rsidR="00392A9B" w:rsidRPr="00F00993" w:rsidRDefault="002D652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figura </w:t>
      </w:r>
      <w:r w:rsidR="004402AB" w:rsidRPr="00F00993">
        <w:rPr>
          <w:rFonts w:ascii="Times New Roman" w:hAnsi="Times New Roman" w:cs="Times New Roman"/>
          <w:color w:val="000000" w:themeColor="text1"/>
          <w:sz w:val="24"/>
          <w:szCs w:val="24"/>
        </w:rPr>
        <w:t>13</w:t>
      </w:r>
      <w:r w:rsidRPr="00F00993">
        <w:rPr>
          <w:rFonts w:ascii="Times New Roman" w:hAnsi="Times New Roman" w:cs="Times New Roman"/>
          <w:color w:val="000000" w:themeColor="text1"/>
          <w:sz w:val="24"/>
          <w:szCs w:val="24"/>
        </w:rPr>
        <w:t xml:space="preserve"> ilustra bem </w:t>
      </w:r>
      <w:r w:rsidR="00E540DA" w:rsidRPr="00F00993">
        <w:rPr>
          <w:rFonts w:ascii="Times New Roman" w:hAnsi="Times New Roman" w:cs="Times New Roman"/>
          <w:color w:val="000000" w:themeColor="text1"/>
          <w:sz w:val="24"/>
          <w:szCs w:val="24"/>
        </w:rPr>
        <w:t xml:space="preserve">o que vem acontecendo com todas as aplicações que buscam </w:t>
      </w:r>
      <w:r w:rsidR="002E144C" w:rsidRPr="00F00993">
        <w:rPr>
          <w:rFonts w:ascii="Times New Roman" w:hAnsi="Times New Roman" w:cs="Times New Roman"/>
          <w:color w:val="000000" w:themeColor="text1"/>
          <w:sz w:val="24"/>
          <w:szCs w:val="24"/>
        </w:rPr>
        <w:t>inovar e fazer parte dos avanços em quesitos de desenvolvimento junto a investimento na migração para a computação na nuvem, como já mostrado anteriormente.</w:t>
      </w:r>
    </w:p>
    <w:p w14:paraId="72159170" w14:textId="13D7D6CA" w:rsidR="00D05762" w:rsidRPr="00F00993" w:rsidRDefault="00D0576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 documentações disponibilizadas pela IBM Cloud</w:t>
      </w:r>
      <w:r w:rsidR="00C25FA8" w:rsidRPr="00F00993">
        <w:rPr>
          <w:rFonts w:ascii="Times New Roman" w:hAnsi="Times New Roman" w:cs="Times New Roman"/>
          <w:color w:val="000000" w:themeColor="text1"/>
        </w:rPr>
        <w:t>®</w:t>
      </w:r>
      <w:r w:rsidRPr="00F00993">
        <w:rPr>
          <w:rFonts w:ascii="Times New Roman" w:hAnsi="Times New Roman" w:cs="Times New Roman"/>
          <w:color w:val="000000" w:themeColor="text1"/>
          <w:sz w:val="24"/>
          <w:szCs w:val="24"/>
        </w:rPr>
        <w:t xml:space="preserve"> fornecem informações base sobre suas aplicações, sendo de fundamental importância ter conhecimento prévio para a seleção correta das ferramentas a serem provisionadas.</w:t>
      </w:r>
    </w:p>
    <w:p w14:paraId="4A380CBB" w14:textId="5A74C386" w:rsidR="0085606D" w:rsidRPr="00F00993"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Dentre a vasta biblioteca de desenvolvimento oferecida pela IBM Cloud</w:t>
      </w:r>
      <w:r w:rsidR="00C25FA8" w:rsidRPr="00F00993">
        <w:rPr>
          <w:rFonts w:ascii="Times New Roman" w:hAnsi="Times New Roman" w:cs="Times New Roman"/>
          <w:color w:val="000000" w:themeColor="text1"/>
        </w:rPr>
        <w:t>®</w:t>
      </w:r>
      <w:r w:rsidRPr="00F00993">
        <w:rPr>
          <w:rFonts w:ascii="Times New Roman" w:hAnsi="Times New Roman" w:cs="Times New Roman"/>
          <w:color w:val="000000" w:themeColor="text1"/>
          <w:sz w:val="24"/>
          <w:szCs w:val="24"/>
        </w:rPr>
        <w:t>,</w:t>
      </w:r>
      <w:r w:rsidR="00D01D01" w:rsidRPr="00F00993">
        <w:rPr>
          <w:rFonts w:ascii="Times New Roman" w:hAnsi="Times New Roman" w:cs="Times New Roman"/>
          <w:color w:val="000000" w:themeColor="text1"/>
          <w:sz w:val="24"/>
          <w:szCs w:val="24"/>
        </w:rPr>
        <w:t xml:space="preserve"> para o desenvolvimento dessa dissertação</w:t>
      </w:r>
      <w:r w:rsidRPr="00F00993">
        <w:rPr>
          <w:rFonts w:ascii="Times New Roman" w:hAnsi="Times New Roman" w:cs="Times New Roman"/>
          <w:color w:val="000000" w:themeColor="text1"/>
          <w:sz w:val="24"/>
          <w:szCs w:val="24"/>
        </w:rPr>
        <w:t xml:space="preserve"> fo</w:t>
      </w:r>
      <w:r w:rsidR="00D01D01" w:rsidRPr="00F00993">
        <w:rPr>
          <w:rFonts w:ascii="Times New Roman" w:hAnsi="Times New Roman" w:cs="Times New Roman"/>
          <w:color w:val="000000" w:themeColor="text1"/>
          <w:sz w:val="24"/>
          <w:szCs w:val="24"/>
        </w:rPr>
        <w:t>i</w:t>
      </w:r>
      <w:r w:rsidRPr="00F00993">
        <w:rPr>
          <w:rFonts w:ascii="Times New Roman" w:hAnsi="Times New Roman" w:cs="Times New Roman"/>
          <w:color w:val="000000" w:themeColor="text1"/>
          <w:sz w:val="24"/>
          <w:szCs w:val="24"/>
        </w:rPr>
        <w:t xml:space="preserve"> necessário provisionar </w:t>
      </w:r>
      <w:r w:rsidR="004D6069" w:rsidRPr="00F00993">
        <w:rPr>
          <w:rFonts w:ascii="Times New Roman" w:hAnsi="Times New Roman" w:cs="Times New Roman"/>
          <w:color w:val="000000" w:themeColor="text1"/>
          <w:sz w:val="24"/>
          <w:szCs w:val="24"/>
        </w:rPr>
        <w:t xml:space="preserve">os serviços de </w:t>
      </w:r>
      <w:r w:rsidRPr="00F00993">
        <w:rPr>
          <w:rFonts w:ascii="Times New Roman" w:hAnsi="Times New Roman" w:cs="Times New Roman"/>
          <w:color w:val="000000" w:themeColor="text1"/>
          <w:sz w:val="24"/>
          <w:szCs w:val="24"/>
        </w:rPr>
        <w:t>Watson Studio, Cloud</w:t>
      </w:r>
      <w:r w:rsidR="004D6069" w:rsidRPr="00F00993">
        <w:rPr>
          <w:rFonts w:ascii="Times New Roman" w:hAnsi="Times New Roman" w:cs="Times New Roman"/>
          <w:color w:val="000000" w:themeColor="text1"/>
          <w:sz w:val="24"/>
          <w:szCs w:val="24"/>
        </w:rPr>
        <w:t xml:space="preserve"> Object Storage</w:t>
      </w:r>
      <w:r w:rsidRPr="00F00993">
        <w:rPr>
          <w:rFonts w:ascii="Times New Roman" w:hAnsi="Times New Roman" w:cs="Times New Roman"/>
          <w:color w:val="000000" w:themeColor="text1"/>
          <w:sz w:val="24"/>
          <w:szCs w:val="24"/>
        </w:rPr>
        <w:t xml:space="preserve"> </w:t>
      </w:r>
      <w:r w:rsidR="004D6069" w:rsidRPr="00F00993">
        <w:rPr>
          <w:rFonts w:ascii="Times New Roman" w:hAnsi="Times New Roman" w:cs="Times New Roman"/>
          <w:color w:val="000000" w:themeColor="text1"/>
          <w:sz w:val="24"/>
          <w:szCs w:val="24"/>
        </w:rPr>
        <w:t xml:space="preserve">e Watson </w:t>
      </w:r>
      <w:r w:rsidRPr="00F00993">
        <w:rPr>
          <w:rFonts w:ascii="Times New Roman" w:hAnsi="Times New Roman" w:cs="Times New Roman"/>
          <w:color w:val="000000" w:themeColor="text1"/>
          <w:sz w:val="24"/>
          <w:szCs w:val="24"/>
        </w:rPr>
        <w:t>Machine Learn</w:t>
      </w:r>
      <w:r w:rsidR="004D6069" w:rsidRPr="00F00993">
        <w:rPr>
          <w:rFonts w:ascii="Times New Roman" w:hAnsi="Times New Roman" w:cs="Times New Roman"/>
          <w:color w:val="000000" w:themeColor="text1"/>
          <w:sz w:val="24"/>
          <w:szCs w:val="24"/>
        </w:rPr>
        <w:t>, descritos a seguir</w:t>
      </w:r>
      <w:r w:rsidR="00D01D01" w:rsidRPr="00F00993">
        <w:rPr>
          <w:rFonts w:ascii="Times New Roman" w:hAnsi="Times New Roman" w:cs="Times New Roman"/>
          <w:color w:val="000000" w:themeColor="text1"/>
          <w:sz w:val="24"/>
          <w:szCs w:val="24"/>
        </w:rPr>
        <w:t>, com o objetivo de dar subsídios para a utilização de MVS dentro do fluxo de IBM SPSS Modeler</w:t>
      </w:r>
      <w:r w:rsidR="004D6069" w:rsidRPr="00F00993">
        <w:rPr>
          <w:rFonts w:ascii="Times New Roman" w:hAnsi="Times New Roman" w:cs="Times New Roman"/>
          <w:color w:val="000000" w:themeColor="text1"/>
          <w:sz w:val="24"/>
          <w:szCs w:val="24"/>
        </w:rPr>
        <w:t>.</w:t>
      </w:r>
      <w:r w:rsidR="00890906" w:rsidRPr="00F00993">
        <w:rPr>
          <w:rFonts w:ascii="Times New Roman" w:hAnsi="Times New Roman" w:cs="Times New Roman"/>
          <w:color w:val="000000" w:themeColor="text1"/>
          <w:sz w:val="24"/>
          <w:szCs w:val="24"/>
        </w:rPr>
        <w:t xml:space="preserve"> Figura </w:t>
      </w:r>
      <w:r w:rsidR="004402AB" w:rsidRPr="00F00993">
        <w:rPr>
          <w:rFonts w:ascii="Times New Roman" w:hAnsi="Times New Roman" w:cs="Times New Roman"/>
          <w:color w:val="000000" w:themeColor="text1"/>
          <w:sz w:val="24"/>
          <w:szCs w:val="24"/>
        </w:rPr>
        <w:t>1</w:t>
      </w:r>
      <w:del w:id="2953" w:author="Jacyeude Araújo" w:date="2019-10-02T10:44:00Z">
        <w:r w:rsidR="004402AB" w:rsidRPr="00F00993" w:rsidDel="005D1A94">
          <w:rPr>
            <w:rFonts w:ascii="Times New Roman" w:hAnsi="Times New Roman" w:cs="Times New Roman"/>
            <w:color w:val="000000" w:themeColor="text1"/>
            <w:sz w:val="24"/>
            <w:szCs w:val="24"/>
          </w:rPr>
          <w:delText>3</w:delText>
        </w:r>
      </w:del>
      <w:ins w:id="2954" w:author="Jacyeude Araújo" w:date="2019-10-02T10:44:00Z">
        <w:r w:rsidR="005D1A94" w:rsidRPr="00F00993">
          <w:rPr>
            <w:rFonts w:ascii="Times New Roman" w:hAnsi="Times New Roman" w:cs="Times New Roman"/>
            <w:color w:val="000000" w:themeColor="text1"/>
            <w:sz w:val="24"/>
            <w:szCs w:val="24"/>
          </w:rPr>
          <w:t>1</w:t>
        </w:r>
      </w:ins>
    </w:p>
    <w:p w14:paraId="0538E7F4" w14:textId="77777777" w:rsidR="004402AB" w:rsidRPr="00F00993" w:rsidRDefault="004402A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C90C765" w14:textId="4003E812" w:rsidR="005D1A94" w:rsidRPr="00F00993" w:rsidRDefault="005D1A94">
      <w:pPr>
        <w:pStyle w:val="Legenda"/>
        <w:keepNext/>
        <w:jc w:val="center"/>
        <w:rPr>
          <w:ins w:id="2955" w:author="Jacyeude Araújo" w:date="2019-10-02T10:44:00Z"/>
          <w:rFonts w:ascii="Times New Roman" w:hAnsi="Times New Roman" w:cs="Times New Roman"/>
          <w:i w:val="0"/>
          <w:iCs w:val="0"/>
          <w:color w:val="000000" w:themeColor="text1"/>
          <w:sz w:val="22"/>
          <w:szCs w:val="22"/>
          <w:rPrChange w:id="2956" w:author="Jacyeude Araújo" w:date="2019-10-02T13:03:00Z">
            <w:rPr>
              <w:ins w:id="2957" w:author="Jacyeude Araújo" w:date="2019-10-02T10:44:00Z"/>
            </w:rPr>
          </w:rPrChange>
        </w:rPr>
        <w:pPrChange w:id="2958" w:author="Jacyeude Araújo" w:date="2019-10-02T10:44:00Z">
          <w:pPr>
            <w:pStyle w:val="Legenda"/>
          </w:pPr>
        </w:pPrChange>
      </w:pPr>
      <w:ins w:id="2959" w:author="Jacyeude Araújo" w:date="2019-10-02T10:44:00Z">
        <w:r w:rsidRPr="00F00993">
          <w:rPr>
            <w:rFonts w:ascii="Times New Roman" w:hAnsi="Times New Roman" w:cs="Times New Roman"/>
            <w:i w:val="0"/>
            <w:iCs w:val="0"/>
            <w:color w:val="000000" w:themeColor="text1"/>
            <w:sz w:val="22"/>
            <w:szCs w:val="22"/>
            <w:rPrChange w:id="2960"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296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296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296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11</w:t>
      </w:r>
      <w:ins w:id="2964" w:author="Jacyeude Araújo" w:date="2019-10-02T10:44:00Z">
        <w:r w:rsidRPr="00F00993">
          <w:rPr>
            <w:rFonts w:ascii="Times New Roman" w:hAnsi="Times New Roman" w:cs="Times New Roman"/>
            <w:i w:val="0"/>
            <w:iCs w:val="0"/>
            <w:color w:val="000000" w:themeColor="text1"/>
            <w:sz w:val="22"/>
            <w:szCs w:val="22"/>
            <w:rPrChange w:id="296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2966" w:author="Jacyeude Araújo" w:date="2019-10-02T13:03:00Z">
              <w:rPr/>
            </w:rPrChange>
          </w:rPr>
          <w:t xml:space="preserve"> - Lista de recursos provisionados.</w:t>
        </w:r>
      </w:ins>
    </w:p>
    <w:p w14:paraId="3C80525F" w14:textId="77777777" w:rsidR="004402AB" w:rsidRPr="00F00993" w:rsidRDefault="009F1ED1" w:rsidP="004402AB">
      <w:pPr>
        <w:keepNext/>
        <w:shd w:val="clear" w:color="auto" w:fill="FFFFFF" w:themeFill="background1"/>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2967"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EFAB79F" wp14:editId="32861DA2">
            <wp:extent cx="6111240" cy="3054016"/>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040"/>
                    <a:stretch/>
                  </pic:blipFill>
                  <pic:spPr bwMode="auto">
                    <a:xfrm>
                      <a:off x="0" y="0"/>
                      <a:ext cx="6111240" cy="3054016"/>
                    </a:xfrm>
                    <a:prstGeom prst="rect">
                      <a:avLst/>
                    </a:prstGeom>
                    <a:noFill/>
                    <a:ln>
                      <a:noFill/>
                    </a:ln>
                    <a:extLst>
                      <a:ext uri="{53640926-AAD7-44D8-BBD7-CCE9431645EC}">
                        <a14:shadowObscured xmlns:a14="http://schemas.microsoft.com/office/drawing/2010/main"/>
                      </a:ext>
                    </a:extLst>
                  </pic:spPr>
                </pic:pic>
              </a:graphicData>
            </a:graphic>
          </wp:inline>
        </w:drawing>
      </w:r>
    </w:p>
    <w:p w14:paraId="0192DB09" w14:textId="7819D61D" w:rsidR="00781E04" w:rsidRPr="00F00993" w:rsidRDefault="004402AB" w:rsidP="004402AB">
      <w:pPr>
        <w:pStyle w:val="Legenda"/>
        <w:jc w:val="center"/>
        <w:rPr>
          <w:rFonts w:ascii="Times New Roman" w:hAnsi="Times New Roman" w:cs="Times New Roman"/>
          <w:i w:val="0"/>
          <w:iCs w:val="0"/>
          <w:color w:val="000000" w:themeColor="text1"/>
          <w:sz w:val="22"/>
          <w:szCs w:val="22"/>
          <w:rPrChange w:id="2968" w:author="Jacyeude Araújo" w:date="2019-10-02T13:03:00Z">
            <w:rPr>
              <w:rFonts w:ascii="Times New Roman" w:hAnsi="Times New Roman" w:cs="Times New Roman"/>
              <w:color w:val="000000" w:themeColor="text1"/>
            </w:rPr>
          </w:rPrChange>
        </w:rPr>
      </w:pPr>
      <w:bookmarkStart w:id="2969" w:name="_Toc20849500"/>
      <w:del w:id="2970" w:author="Jacyeude Araújo" w:date="2019-10-02T10:43:00Z">
        <w:r w:rsidRPr="00F00993" w:rsidDel="005D1A94">
          <w:rPr>
            <w:rFonts w:ascii="Times New Roman" w:hAnsi="Times New Roman" w:cs="Times New Roman"/>
            <w:i w:val="0"/>
            <w:iCs w:val="0"/>
            <w:color w:val="000000" w:themeColor="text1"/>
            <w:sz w:val="22"/>
            <w:szCs w:val="22"/>
            <w:rPrChange w:id="2971" w:author="Jacyeude Araújo" w:date="2019-10-02T13:03:00Z">
              <w:rPr>
                <w:rFonts w:ascii="Times New Roman" w:hAnsi="Times New Roman" w:cs="Times New Roman"/>
                <w:color w:val="000000" w:themeColor="text1"/>
              </w:rPr>
            </w:rPrChange>
          </w:rPr>
          <w:delText xml:space="preserve">Figura </w:delText>
        </w:r>
      </w:del>
      <w:del w:id="2972" w:author="Jacyeude Araújo" w:date="2019-10-02T10:09:00Z">
        <w:r w:rsidRPr="00F00993" w:rsidDel="00DA6A84">
          <w:rPr>
            <w:rFonts w:ascii="Times New Roman" w:hAnsi="Times New Roman" w:cs="Times New Roman"/>
            <w:i w:val="0"/>
            <w:iCs w:val="0"/>
            <w:color w:val="000000" w:themeColor="text1"/>
            <w:sz w:val="22"/>
            <w:szCs w:val="22"/>
            <w:rPrChange w:id="2973"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2974"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2975"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2976" w:author="Jacyeude Araújo" w:date="2019-10-02T13:03:00Z">
              <w:rPr>
                <w:rFonts w:ascii="Times New Roman" w:hAnsi="Times New Roman" w:cs="Times New Roman"/>
                <w:noProof/>
                <w:color w:val="000000" w:themeColor="text1"/>
              </w:rPr>
            </w:rPrChange>
          </w:rPr>
          <w:delText>13</w:delText>
        </w:r>
        <w:r w:rsidRPr="00F00993" w:rsidDel="00DA6A84">
          <w:rPr>
            <w:rFonts w:ascii="Times New Roman" w:hAnsi="Times New Roman" w:cs="Times New Roman"/>
            <w:i w:val="0"/>
            <w:iCs w:val="0"/>
            <w:color w:val="000000" w:themeColor="text1"/>
            <w:sz w:val="22"/>
            <w:szCs w:val="22"/>
            <w:rPrChange w:id="2977" w:author="Jacyeude Araújo" w:date="2019-10-02T13:03:00Z">
              <w:rPr>
                <w:rFonts w:ascii="Times New Roman" w:hAnsi="Times New Roman" w:cs="Times New Roman"/>
                <w:color w:val="000000" w:themeColor="text1"/>
              </w:rPr>
            </w:rPrChange>
          </w:rPr>
          <w:fldChar w:fldCharType="end"/>
        </w:r>
      </w:del>
      <w:del w:id="2978" w:author="Jacyeude Araújo" w:date="2019-10-02T10:43:00Z">
        <w:r w:rsidRPr="00F00993" w:rsidDel="005D1A94">
          <w:rPr>
            <w:rFonts w:ascii="Times New Roman" w:hAnsi="Times New Roman" w:cs="Times New Roman"/>
            <w:i w:val="0"/>
            <w:iCs w:val="0"/>
            <w:color w:val="000000" w:themeColor="text1"/>
            <w:sz w:val="22"/>
            <w:szCs w:val="22"/>
            <w:rPrChange w:id="2979" w:author="Jacyeude Araújo" w:date="2019-10-02T13:03:00Z">
              <w:rPr>
                <w:rFonts w:ascii="Times New Roman" w:hAnsi="Times New Roman" w:cs="Times New Roman"/>
                <w:color w:val="000000" w:themeColor="text1"/>
              </w:rPr>
            </w:rPrChange>
          </w:rPr>
          <w:delText xml:space="preserve"> - Lista de recursos provisionados. </w:delText>
        </w:r>
      </w:del>
      <w:r w:rsidRPr="00F00993">
        <w:rPr>
          <w:rFonts w:ascii="Times New Roman" w:hAnsi="Times New Roman" w:cs="Times New Roman"/>
          <w:i w:val="0"/>
          <w:iCs w:val="0"/>
          <w:color w:val="000000" w:themeColor="text1"/>
          <w:sz w:val="22"/>
          <w:szCs w:val="22"/>
          <w:rPrChange w:id="2980" w:author="Jacyeude Araújo" w:date="2019-10-02T13:03:00Z">
            <w:rPr>
              <w:rFonts w:ascii="Times New Roman" w:hAnsi="Times New Roman" w:cs="Times New Roman"/>
              <w:color w:val="000000" w:themeColor="text1"/>
            </w:rPr>
          </w:rPrChange>
        </w:rPr>
        <w:t>Fonte: O próprio autor.</w:t>
      </w:r>
      <w:bookmarkEnd w:id="2969"/>
    </w:p>
    <w:p w14:paraId="40199126" w14:textId="77777777" w:rsidR="004402AB" w:rsidRPr="00F00993" w:rsidRDefault="004402AB" w:rsidP="004402AB">
      <w:pPr>
        <w:rPr>
          <w:rFonts w:ascii="Times New Roman" w:hAnsi="Times New Roman" w:cs="Times New Roman"/>
          <w:color w:val="000000" w:themeColor="text1"/>
        </w:rPr>
      </w:pPr>
    </w:p>
    <w:p w14:paraId="463CAEEB" w14:textId="6ADCE0CA" w:rsidR="00EB147B" w:rsidRPr="00F00993" w:rsidRDefault="002D1497" w:rsidP="00E463DB">
      <w:pPr>
        <w:pStyle w:val="Ttulo3"/>
        <w:spacing w:before="0" w:line="360" w:lineRule="auto"/>
        <w:jc w:val="both"/>
        <w:rPr>
          <w:rFonts w:ascii="Times New Roman" w:hAnsi="Times New Roman" w:cs="Times New Roman"/>
          <w:color w:val="000000" w:themeColor="text1"/>
        </w:rPr>
      </w:pPr>
      <w:bookmarkStart w:id="2981" w:name="_Toc20921303"/>
      <w:r w:rsidRPr="00F00993">
        <w:rPr>
          <w:rFonts w:ascii="Times New Roman" w:hAnsi="Times New Roman" w:cs="Times New Roman"/>
          <w:color w:val="000000" w:themeColor="text1"/>
        </w:rPr>
        <w:t>2</w:t>
      </w:r>
      <w:r w:rsidR="00EB147B" w:rsidRPr="00F00993">
        <w:rPr>
          <w:rFonts w:ascii="Times New Roman" w:hAnsi="Times New Roman" w:cs="Times New Roman"/>
          <w:color w:val="000000" w:themeColor="text1"/>
        </w:rPr>
        <w:t>.</w:t>
      </w:r>
      <w:r w:rsidR="004402AB" w:rsidRPr="00F00993">
        <w:rPr>
          <w:rFonts w:ascii="Times New Roman" w:hAnsi="Times New Roman" w:cs="Times New Roman"/>
          <w:color w:val="000000" w:themeColor="text1"/>
        </w:rPr>
        <w:t>4</w:t>
      </w:r>
      <w:r w:rsidR="00EB147B" w:rsidRPr="00F00993">
        <w:rPr>
          <w:rFonts w:ascii="Times New Roman" w:hAnsi="Times New Roman" w:cs="Times New Roman"/>
          <w:color w:val="000000" w:themeColor="text1"/>
        </w:rPr>
        <w:t>.1 Cloud Object</w:t>
      </w:r>
      <w:r w:rsidR="00802772" w:rsidRPr="00F00993">
        <w:rPr>
          <w:rFonts w:ascii="Times New Roman" w:hAnsi="Times New Roman" w:cs="Times New Roman"/>
          <w:color w:val="000000" w:themeColor="text1"/>
        </w:rPr>
        <w:t xml:space="preserve"> </w:t>
      </w:r>
      <w:r w:rsidR="00B52E73" w:rsidRPr="00F00993">
        <w:rPr>
          <w:rFonts w:ascii="Times New Roman" w:hAnsi="Times New Roman" w:cs="Times New Roman"/>
          <w:color w:val="000000" w:themeColor="text1"/>
        </w:rPr>
        <w:t>Storage</w:t>
      </w:r>
      <w:bookmarkEnd w:id="2981"/>
    </w:p>
    <w:p w14:paraId="712E51AA" w14:textId="77777777" w:rsidR="00802772" w:rsidRPr="00F00993" w:rsidRDefault="00802772" w:rsidP="00802772">
      <w:pPr>
        <w:rPr>
          <w:rFonts w:ascii="Times New Roman" w:hAnsi="Times New Roman" w:cs="Times New Roman"/>
          <w:color w:val="000000" w:themeColor="text1"/>
          <w:sz w:val="24"/>
          <w:szCs w:val="24"/>
        </w:rPr>
      </w:pPr>
    </w:p>
    <w:p w14:paraId="74E0D4A6" w14:textId="0027B9CC" w:rsidR="00EF1D74" w:rsidRPr="00F00993" w:rsidRDefault="0080277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w:t>
      </w:r>
      <w:r w:rsidR="00B52E73" w:rsidRPr="00F00993">
        <w:rPr>
          <w:rFonts w:ascii="Times New Roman" w:hAnsi="Times New Roman" w:cs="Times New Roman"/>
          <w:color w:val="000000" w:themeColor="text1"/>
          <w:sz w:val="24"/>
          <w:szCs w:val="24"/>
        </w:rPr>
        <w:t xml:space="preserve">Cloud </w:t>
      </w:r>
      <w:r w:rsidRPr="00F00993">
        <w:rPr>
          <w:rFonts w:ascii="Times New Roman" w:hAnsi="Times New Roman" w:cs="Times New Roman"/>
          <w:color w:val="000000" w:themeColor="text1"/>
          <w:sz w:val="24"/>
          <w:szCs w:val="24"/>
        </w:rPr>
        <w:t xml:space="preserve">Object </w:t>
      </w:r>
      <w:del w:id="2982" w:author="Jacyeude Araújo" w:date="2019-10-02T10:44:00Z">
        <w:r w:rsidR="00B52E73" w:rsidRPr="00F00993" w:rsidDel="005D1A94">
          <w:rPr>
            <w:rFonts w:ascii="Times New Roman" w:hAnsi="Times New Roman" w:cs="Times New Roman"/>
            <w:color w:val="000000" w:themeColor="text1"/>
            <w:sz w:val="24"/>
            <w:szCs w:val="24"/>
          </w:rPr>
          <w:delText>Storag</w:delText>
        </w:r>
      </w:del>
      <w:proofErr w:type="gramStart"/>
      <w:ins w:id="2983" w:author="Jacyeude Araújo" w:date="2019-10-02T10:44:00Z">
        <w:r w:rsidR="005D1A94" w:rsidRPr="00F00993">
          <w:rPr>
            <w:rFonts w:ascii="Times New Roman" w:hAnsi="Times New Roman" w:cs="Times New Roman"/>
            <w:color w:val="000000" w:themeColor="text1"/>
            <w:sz w:val="24"/>
            <w:szCs w:val="24"/>
          </w:rPr>
          <w:t>Storage(</w:t>
        </w:r>
      </w:ins>
      <w:proofErr w:type="gramEnd"/>
      <w:del w:id="2984" w:author="Jacyeude Araújo" w:date="2019-10-02T10:44:00Z">
        <w:r w:rsidR="00B52E73" w:rsidRPr="00F00993" w:rsidDel="005D1A94">
          <w:rPr>
            <w:rFonts w:ascii="Times New Roman" w:hAnsi="Times New Roman" w:cs="Times New Roman"/>
            <w:color w:val="000000" w:themeColor="text1"/>
            <w:sz w:val="24"/>
            <w:szCs w:val="24"/>
          </w:rPr>
          <w:delText>e-</w:delText>
        </w:r>
      </w:del>
      <w:r w:rsidR="00B52E73" w:rsidRPr="00F00993">
        <w:rPr>
          <w:rFonts w:ascii="Times New Roman" w:hAnsi="Times New Roman" w:cs="Times New Roman"/>
          <w:color w:val="000000" w:themeColor="text1"/>
          <w:sz w:val="24"/>
          <w:szCs w:val="24"/>
        </w:rPr>
        <w:t xml:space="preserve"> CSO</w:t>
      </w:r>
      <w:ins w:id="2985" w:author="Jacyeude Araújo" w:date="2019-10-02T10:44:00Z">
        <w:r w:rsidR="005D1A94"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é um conceito moderno de tecnologia de armazenamento e uma progressão lógica do armazenamento de blocos e arquivos. O armazenamento de objetos é redondo desde o final dos anos 90, mas ganhou aceitação e sucesso no mercado nos últimos 10 anos</w:t>
      </w:r>
      <w:del w:id="2986" w:author="Mauro Sérgio Silva Pinto" w:date="2019-09-27T11:04:00Z">
        <w:r w:rsidRPr="00F00993" w:rsidDel="00300940">
          <w:rPr>
            <w:rFonts w:ascii="Times New Roman" w:hAnsi="Times New Roman" w:cs="Times New Roman"/>
            <w:color w:val="000000" w:themeColor="text1"/>
            <w:sz w:val="24"/>
            <w:szCs w:val="24"/>
          </w:rPr>
          <w:delText>.</w:delText>
        </w:r>
      </w:del>
      <w:r w:rsidR="00EF1D74" w:rsidRPr="00F00993">
        <w:rPr>
          <w:rFonts w:ascii="Times New Roman" w:hAnsi="Times New Roman" w:cs="Times New Roman"/>
          <w:color w:val="000000" w:themeColor="text1"/>
          <w:sz w:val="24"/>
          <w:szCs w:val="24"/>
        </w:rPr>
        <w:t>. O IBM COS usa um Algoritmo de Dispersão de Informações (IDA) para</w:t>
      </w:r>
      <w:r w:rsidR="00172098" w:rsidRPr="00F00993">
        <w:rPr>
          <w:rFonts w:ascii="Times New Roman" w:hAnsi="Times New Roman" w:cs="Times New Roman"/>
          <w:color w:val="000000" w:themeColor="text1"/>
          <w:sz w:val="24"/>
          <w:szCs w:val="24"/>
        </w:rPr>
        <w:t xml:space="preserve"> </w:t>
      </w:r>
      <w:r w:rsidR="00EF1D74" w:rsidRPr="00F00993">
        <w:rPr>
          <w:rFonts w:ascii="Times New Roman" w:hAnsi="Times New Roman" w:cs="Times New Roman"/>
          <w:color w:val="000000" w:themeColor="text1"/>
          <w:sz w:val="24"/>
          <w:szCs w:val="24"/>
        </w:rPr>
        <w:t>divid</w:t>
      </w:r>
      <w:r w:rsidR="00172098" w:rsidRPr="00F00993">
        <w:rPr>
          <w:rFonts w:ascii="Times New Roman" w:hAnsi="Times New Roman" w:cs="Times New Roman"/>
          <w:color w:val="000000" w:themeColor="text1"/>
          <w:sz w:val="24"/>
          <w:szCs w:val="24"/>
        </w:rPr>
        <w:t>ir</w:t>
      </w:r>
      <w:r w:rsidR="00EF1D74" w:rsidRPr="00F00993">
        <w:rPr>
          <w:rFonts w:ascii="Times New Roman" w:hAnsi="Times New Roman" w:cs="Times New Roman"/>
          <w:color w:val="000000" w:themeColor="text1"/>
          <w:sz w:val="24"/>
          <w:szCs w:val="24"/>
        </w:rPr>
        <w:t xml:space="preserve"> os arquivos em </w:t>
      </w:r>
      <w:r w:rsidR="00172098" w:rsidRPr="00F00993">
        <w:rPr>
          <w:rFonts w:ascii="Times New Roman" w:hAnsi="Times New Roman" w:cs="Times New Roman"/>
          <w:color w:val="000000" w:themeColor="text1"/>
          <w:sz w:val="24"/>
          <w:szCs w:val="24"/>
        </w:rPr>
        <w:t>partes</w:t>
      </w:r>
      <w:r w:rsidR="00EF1D74" w:rsidRPr="00F00993">
        <w:rPr>
          <w:rFonts w:ascii="Times New Roman" w:hAnsi="Times New Roman" w:cs="Times New Roman"/>
          <w:color w:val="000000" w:themeColor="text1"/>
          <w:sz w:val="24"/>
          <w:szCs w:val="24"/>
        </w:rPr>
        <w:t xml:space="preserve"> que são distribuídas aos nós de armazenamento</w:t>
      </w:r>
      <w:r w:rsidR="00B52E73" w:rsidRPr="00F00993">
        <w:rPr>
          <w:rFonts w:ascii="Times New Roman" w:hAnsi="Times New Roman" w:cs="Times New Roman"/>
          <w:color w:val="000000" w:themeColor="text1"/>
          <w:sz w:val="24"/>
          <w:szCs w:val="24"/>
        </w:rPr>
        <w:t xml:space="preserve"> </w:t>
      </w:r>
      <w:r w:rsidR="008B0362"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24</w:t>
      </w:r>
      <w:r w:rsidR="008B0362"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Anteriormente o fornecimento de segurança de acesso exigia uma combinação de tecnologias, esquemas de segurança complexos e envolvimento humano significativo no gerenciamento dessas áreas.</w:t>
      </w:r>
    </w:p>
    <w:p w14:paraId="5EEFE2DC" w14:textId="6050A790" w:rsidR="00034B8A" w:rsidRPr="00F00993" w:rsidRDefault="004E5E73"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w:t>
      </w:r>
      <w:r w:rsidR="00981EF2" w:rsidRPr="00F00993">
        <w:rPr>
          <w:rFonts w:ascii="Times New Roman" w:hAnsi="Times New Roman" w:cs="Times New Roman"/>
          <w:color w:val="000000" w:themeColor="text1"/>
          <w:sz w:val="24"/>
          <w:szCs w:val="24"/>
        </w:rPr>
        <w:t xml:space="preserve">Cloud </w:t>
      </w:r>
      <w:r w:rsidR="00B52E73" w:rsidRPr="00F00993">
        <w:rPr>
          <w:rFonts w:ascii="Times New Roman" w:hAnsi="Times New Roman" w:cs="Times New Roman"/>
          <w:color w:val="000000" w:themeColor="text1"/>
          <w:sz w:val="24"/>
          <w:szCs w:val="24"/>
        </w:rPr>
        <w:t>Storage</w:t>
      </w:r>
      <w:r w:rsidR="00981EF2" w:rsidRPr="00F00993">
        <w:rPr>
          <w:rFonts w:ascii="Times New Roman" w:hAnsi="Times New Roman" w:cs="Times New Roman"/>
          <w:color w:val="000000" w:themeColor="text1"/>
          <w:sz w:val="24"/>
          <w:szCs w:val="24"/>
        </w:rPr>
        <w:t xml:space="preserve"> Object (CSO) </w:t>
      </w:r>
      <w:r w:rsidRPr="00F00993">
        <w:rPr>
          <w:rFonts w:ascii="Times New Roman" w:hAnsi="Times New Roman" w:cs="Times New Roman"/>
          <w:color w:val="000000" w:themeColor="text1"/>
          <w:sz w:val="24"/>
          <w:szCs w:val="24"/>
        </w:rPr>
        <w:t>foi</w:t>
      </w:r>
      <w:r w:rsidR="00981EF2" w:rsidRPr="00F00993">
        <w:rPr>
          <w:rFonts w:ascii="Times New Roman" w:hAnsi="Times New Roman" w:cs="Times New Roman"/>
          <w:color w:val="000000" w:themeColor="text1"/>
          <w:sz w:val="24"/>
          <w:szCs w:val="24"/>
        </w:rPr>
        <w:t xml:space="preserve"> criado </w:t>
      </w:r>
      <w:r w:rsidRPr="00F00993">
        <w:rPr>
          <w:rFonts w:ascii="Times New Roman" w:hAnsi="Times New Roman" w:cs="Times New Roman"/>
          <w:color w:val="000000" w:themeColor="text1"/>
          <w:sz w:val="24"/>
          <w:szCs w:val="24"/>
        </w:rPr>
        <w:t>para superar vários problemas</w:t>
      </w:r>
      <w:r w:rsidR="00981EF2" w:rsidRPr="00F00993">
        <w:rPr>
          <w:rFonts w:ascii="Times New Roman" w:hAnsi="Times New Roman" w:cs="Times New Roman"/>
          <w:color w:val="000000" w:themeColor="text1"/>
          <w:sz w:val="24"/>
          <w:szCs w:val="24"/>
        </w:rPr>
        <w:t>, dentre os quais pode-se citar limitações estruturais e de segurança em vários níveis dos dados.</w:t>
      </w:r>
    </w:p>
    <w:p w14:paraId="2ADB9CB8" w14:textId="2818AD6E" w:rsidR="00981EF2" w:rsidRPr="00F00993" w:rsidRDefault="00981EF2" w:rsidP="00B52E73">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conceitos de armazenamento de dados do objeto incluem </w:t>
      </w:r>
      <w:r w:rsidR="00172098" w:rsidRPr="00F00993">
        <w:rPr>
          <w:rFonts w:ascii="Times New Roman" w:hAnsi="Times New Roman" w:cs="Times New Roman"/>
          <w:color w:val="000000" w:themeColor="text1"/>
          <w:sz w:val="24"/>
          <w:szCs w:val="24"/>
        </w:rPr>
        <w:t>as três seguintes construções</w:t>
      </w:r>
      <w:r w:rsidR="00802772" w:rsidRPr="00F00993">
        <w:rPr>
          <w:rFonts w:ascii="Times New Roman" w:hAnsi="Times New Roman" w:cs="Times New Roman"/>
          <w:color w:val="000000" w:themeColor="text1"/>
          <w:sz w:val="24"/>
          <w:szCs w:val="24"/>
        </w:rPr>
        <w:t xml:space="preserve"> principais</w:t>
      </w:r>
      <w:r w:rsidR="00B52E73" w:rsidRPr="00F00993">
        <w:rPr>
          <w:rFonts w:ascii="Times New Roman" w:hAnsi="Times New Roman" w:cs="Times New Roman"/>
          <w:color w:val="000000" w:themeColor="text1"/>
          <w:sz w:val="24"/>
          <w:szCs w:val="24"/>
        </w:rPr>
        <w:t>, de acordo com [24]</w:t>
      </w:r>
      <w:r w:rsidRPr="00F00993">
        <w:rPr>
          <w:rFonts w:ascii="Times New Roman" w:hAnsi="Times New Roman" w:cs="Times New Roman"/>
          <w:color w:val="000000" w:themeColor="text1"/>
          <w:sz w:val="24"/>
          <w:szCs w:val="24"/>
        </w:rPr>
        <w:t>:</w:t>
      </w:r>
    </w:p>
    <w:p w14:paraId="04B10072" w14:textId="1424C7F4" w:rsidR="00981EF2" w:rsidRPr="00F00993" w:rsidRDefault="00D4437C"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Dados são compreendidos como:</w:t>
      </w:r>
      <w:r w:rsidR="00981EF2" w:rsidRPr="00F00993">
        <w:rPr>
          <w:rFonts w:ascii="Times New Roman" w:hAnsi="Times New Roman" w:cs="Times New Roman"/>
          <w:color w:val="000000" w:themeColor="text1"/>
          <w:sz w:val="24"/>
          <w:szCs w:val="24"/>
        </w:rPr>
        <w:t xml:space="preserve"> formato de texto, binários, planilhas, multimídia ou qualquer outro conteúdo gerado por humanos ou máquinas.</w:t>
      </w:r>
    </w:p>
    <w:p w14:paraId="4398DF80" w14:textId="2E665E64" w:rsidR="00981EF2" w:rsidRPr="00F00993"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Metadados: são os dados sobre os dados. Inclui alguns atributos predefinidos, como hora e tamanho do upload. O CSO permite que os usuários incluam metadados personalizados contendo informação em pares de chave e valor. Um aspecto exclusivo da manipulação de metadados nos sistemas de </w:t>
      </w:r>
      <w:r w:rsidR="00EF1D74" w:rsidRPr="00F00993">
        <w:rPr>
          <w:rFonts w:ascii="Times New Roman" w:hAnsi="Times New Roman" w:cs="Times New Roman"/>
          <w:color w:val="000000" w:themeColor="text1"/>
          <w:sz w:val="24"/>
          <w:szCs w:val="24"/>
        </w:rPr>
        <w:t>CSO</w:t>
      </w:r>
      <w:r w:rsidRPr="00F00993">
        <w:rPr>
          <w:rFonts w:ascii="Times New Roman" w:hAnsi="Times New Roman" w:cs="Times New Roman"/>
          <w:color w:val="000000" w:themeColor="text1"/>
          <w:sz w:val="24"/>
          <w:szCs w:val="24"/>
        </w:rPr>
        <w:t xml:space="preserve"> é que os metadados são </w:t>
      </w:r>
      <w:r w:rsidR="00172098" w:rsidRPr="00F00993">
        <w:rPr>
          <w:rFonts w:ascii="Times New Roman" w:hAnsi="Times New Roman" w:cs="Times New Roman"/>
          <w:color w:val="000000" w:themeColor="text1"/>
          <w:sz w:val="24"/>
          <w:szCs w:val="24"/>
        </w:rPr>
        <w:t>armazenados</w:t>
      </w:r>
      <w:r w:rsidRPr="00F00993">
        <w:rPr>
          <w:rFonts w:ascii="Times New Roman" w:hAnsi="Times New Roman" w:cs="Times New Roman"/>
          <w:color w:val="000000" w:themeColor="text1"/>
          <w:sz w:val="24"/>
          <w:szCs w:val="24"/>
        </w:rPr>
        <w:t xml:space="preserve"> com o objeto.</w:t>
      </w:r>
    </w:p>
    <w:p w14:paraId="5E3B27D4" w14:textId="4C55D16C" w:rsidR="00981EF2" w:rsidRPr="00F00993"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Um identificador universalmente exclusivo (</w:t>
      </w:r>
      <w:r w:rsidR="00B52E73" w:rsidRPr="00F00993">
        <w:rPr>
          <w:rFonts w:ascii="Times New Roman" w:hAnsi="Times New Roman" w:cs="Times New Roman"/>
          <w:color w:val="000000" w:themeColor="text1"/>
          <w:sz w:val="24"/>
          <w:szCs w:val="24"/>
        </w:rPr>
        <w:t xml:space="preserve">inglês - </w:t>
      </w:r>
      <w:proofErr w:type="spellStart"/>
      <w:r w:rsidR="00B52E73" w:rsidRPr="00F00993">
        <w:rPr>
          <w:rFonts w:ascii="Times New Roman" w:hAnsi="Times New Roman" w:cs="Times New Roman"/>
          <w:i/>
          <w:iCs/>
          <w:color w:val="000000" w:themeColor="text1"/>
          <w:sz w:val="24"/>
          <w:szCs w:val="24"/>
        </w:rPr>
        <w:t>universally</w:t>
      </w:r>
      <w:proofErr w:type="spellEnd"/>
      <w:r w:rsidR="00B52E73" w:rsidRPr="00F00993">
        <w:rPr>
          <w:rFonts w:ascii="Times New Roman" w:hAnsi="Times New Roman" w:cs="Times New Roman"/>
          <w:i/>
          <w:iCs/>
          <w:color w:val="000000" w:themeColor="text1"/>
          <w:sz w:val="24"/>
          <w:szCs w:val="24"/>
        </w:rPr>
        <w:t xml:space="preserve"> </w:t>
      </w:r>
      <w:proofErr w:type="spellStart"/>
      <w:r w:rsidR="00B52E73" w:rsidRPr="00F00993">
        <w:rPr>
          <w:rFonts w:ascii="Times New Roman" w:hAnsi="Times New Roman" w:cs="Times New Roman"/>
          <w:i/>
          <w:iCs/>
          <w:color w:val="000000" w:themeColor="text1"/>
          <w:sz w:val="24"/>
          <w:szCs w:val="24"/>
        </w:rPr>
        <w:t>unique</w:t>
      </w:r>
      <w:proofErr w:type="spellEnd"/>
      <w:r w:rsidR="00B52E73" w:rsidRPr="00F00993">
        <w:rPr>
          <w:rFonts w:ascii="Times New Roman" w:hAnsi="Times New Roman" w:cs="Times New Roman"/>
          <w:i/>
          <w:iCs/>
          <w:color w:val="000000" w:themeColor="text1"/>
          <w:sz w:val="24"/>
          <w:szCs w:val="24"/>
        </w:rPr>
        <w:t xml:space="preserve"> </w:t>
      </w:r>
      <w:proofErr w:type="spellStart"/>
      <w:r w:rsidR="00B52E73" w:rsidRPr="00F00993">
        <w:rPr>
          <w:rFonts w:ascii="Times New Roman" w:hAnsi="Times New Roman" w:cs="Times New Roman"/>
          <w:i/>
          <w:iCs/>
          <w:color w:val="000000" w:themeColor="text1"/>
          <w:sz w:val="24"/>
          <w:szCs w:val="24"/>
        </w:rPr>
        <w:t>identifier</w:t>
      </w:r>
      <w:proofErr w:type="spellEnd"/>
      <w:r w:rsidR="00B52E73"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UUID): esse ID é atribuído a todos os objetos em um </w:t>
      </w:r>
      <w:r w:rsidR="00EF1D74" w:rsidRPr="00F00993">
        <w:rPr>
          <w:rFonts w:ascii="Times New Roman" w:hAnsi="Times New Roman" w:cs="Times New Roman"/>
          <w:color w:val="000000" w:themeColor="text1"/>
          <w:sz w:val="24"/>
          <w:szCs w:val="24"/>
        </w:rPr>
        <w:t>sistema CSO</w:t>
      </w:r>
      <w:r w:rsidRPr="00F00993">
        <w:rPr>
          <w:rFonts w:ascii="Times New Roman" w:hAnsi="Times New Roman" w:cs="Times New Roman"/>
          <w:color w:val="000000" w:themeColor="text1"/>
          <w:sz w:val="24"/>
          <w:szCs w:val="24"/>
        </w:rPr>
        <w:t xml:space="preserve">. </w:t>
      </w:r>
      <w:r w:rsidR="00B52E73" w:rsidRPr="00F00993">
        <w:rPr>
          <w:rFonts w:ascii="Times New Roman" w:hAnsi="Times New Roman" w:cs="Times New Roman"/>
          <w:color w:val="000000" w:themeColor="text1"/>
          <w:sz w:val="24"/>
          <w:szCs w:val="24"/>
        </w:rPr>
        <w:t xml:space="preserve">O </w:t>
      </w:r>
      <w:r w:rsidRPr="00F00993">
        <w:rPr>
          <w:rFonts w:ascii="Times New Roman" w:hAnsi="Times New Roman" w:cs="Times New Roman"/>
          <w:color w:val="000000" w:themeColor="text1"/>
          <w:sz w:val="24"/>
          <w:szCs w:val="24"/>
        </w:rPr>
        <w:t xml:space="preserve">UUID permite </w:t>
      </w:r>
      <w:r w:rsidR="00EF1D74" w:rsidRPr="00F00993">
        <w:rPr>
          <w:rFonts w:ascii="Times New Roman" w:hAnsi="Times New Roman" w:cs="Times New Roman"/>
          <w:color w:val="000000" w:themeColor="text1"/>
          <w:sz w:val="24"/>
          <w:szCs w:val="24"/>
        </w:rPr>
        <w:t>d</w:t>
      </w:r>
      <w:r w:rsidRPr="00F00993">
        <w:rPr>
          <w:rFonts w:ascii="Times New Roman" w:hAnsi="Times New Roman" w:cs="Times New Roman"/>
          <w:color w:val="000000" w:themeColor="text1"/>
          <w:sz w:val="24"/>
          <w:szCs w:val="24"/>
        </w:rPr>
        <w:t xml:space="preserve">iferenciar objetos </w:t>
      </w:r>
      <w:r w:rsidR="00EF1D74" w:rsidRPr="00F00993">
        <w:rPr>
          <w:rFonts w:ascii="Times New Roman" w:hAnsi="Times New Roman" w:cs="Times New Roman"/>
          <w:color w:val="000000" w:themeColor="text1"/>
          <w:sz w:val="24"/>
          <w:szCs w:val="24"/>
        </w:rPr>
        <w:t>entre si</w:t>
      </w:r>
      <w:r w:rsidRPr="00F00993">
        <w:rPr>
          <w:rFonts w:ascii="Times New Roman" w:hAnsi="Times New Roman" w:cs="Times New Roman"/>
          <w:color w:val="000000" w:themeColor="text1"/>
          <w:sz w:val="24"/>
          <w:szCs w:val="24"/>
        </w:rPr>
        <w:t xml:space="preserve"> para encontrar os dados sem precisar saber a unidade física exata, matriz de onde estão os dados.</w:t>
      </w:r>
    </w:p>
    <w:p w14:paraId="4786C36A" w14:textId="36A96BDF" w:rsidR="008B0362" w:rsidRPr="00F00993"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integridade, escalabilidade, gerenciamento, disponibilidade e segurança são essenciais para os dados, porém </w:t>
      </w:r>
      <w:r w:rsidR="00B52E73" w:rsidRPr="00F00993">
        <w:rPr>
          <w:rFonts w:ascii="Times New Roman" w:hAnsi="Times New Roman" w:cs="Times New Roman"/>
          <w:color w:val="000000" w:themeColor="text1"/>
          <w:sz w:val="24"/>
          <w:szCs w:val="24"/>
        </w:rPr>
        <w:t>as soluções de armazenamento tradicionais têm dificuldade em</w:t>
      </w:r>
      <w:r w:rsidRPr="00F00993">
        <w:rPr>
          <w:rFonts w:ascii="Times New Roman" w:hAnsi="Times New Roman" w:cs="Times New Roman"/>
          <w:color w:val="000000" w:themeColor="text1"/>
          <w:sz w:val="24"/>
          <w:szCs w:val="24"/>
        </w:rPr>
        <w:t xml:space="preserve"> lidar com a escala na qual os dados estão crescendo atualmente. </w:t>
      </w:r>
      <w:r w:rsidR="008B0362" w:rsidRPr="00F00993">
        <w:rPr>
          <w:rFonts w:ascii="Times New Roman" w:hAnsi="Times New Roman" w:cs="Times New Roman"/>
          <w:color w:val="000000" w:themeColor="text1"/>
          <w:sz w:val="24"/>
          <w:szCs w:val="24"/>
        </w:rPr>
        <w:t>[</w:t>
      </w:r>
      <w:r w:rsidR="00B52E73" w:rsidRPr="00F00993">
        <w:rPr>
          <w:rFonts w:ascii="Times New Roman" w:hAnsi="Times New Roman" w:cs="Times New Roman"/>
          <w:color w:val="000000" w:themeColor="text1"/>
          <w:sz w:val="24"/>
          <w:szCs w:val="24"/>
        </w:rPr>
        <w:t>24</w:t>
      </w:r>
      <w:r w:rsidR="008B0362" w:rsidRPr="00F00993">
        <w:rPr>
          <w:rFonts w:ascii="Times New Roman" w:hAnsi="Times New Roman" w:cs="Times New Roman"/>
          <w:color w:val="000000" w:themeColor="text1"/>
          <w:sz w:val="24"/>
          <w:szCs w:val="24"/>
        </w:rPr>
        <w:t>]</w:t>
      </w:r>
    </w:p>
    <w:p w14:paraId="7F5AB1DA" w14:textId="65332DFA" w:rsidR="00172098" w:rsidRPr="00F00993"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Sendo desta forma o C</w:t>
      </w:r>
      <w:r w:rsidR="00D05762" w:rsidRPr="00F00993">
        <w:rPr>
          <w:rFonts w:ascii="Times New Roman" w:hAnsi="Times New Roman" w:cs="Times New Roman"/>
          <w:color w:val="000000" w:themeColor="text1"/>
          <w:sz w:val="24"/>
          <w:szCs w:val="24"/>
        </w:rPr>
        <w:t xml:space="preserve">loud </w:t>
      </w:r>
      <w:r w:rsidR="00B52E73" w:rsidRPr="00F00993">
        <w:rPr>
          <w:rFonts w:ascii="Times New Roman" w:hAnsi="Times New Roman" w:cs="Times New Roman"/>
          <w:color w:val="000000" w:themeColor="text1"/>
          <w:sz w:val="24"/>
          <w:szCs w:val="24"/>
        </w:rPr>
        <w:t>Storage</w:t>
      </w:r>
      <w:r w:rsidR="00D0576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O</w:t>
      </w:r>
      <w:r w:rsidR="00D05762" w:rsidRPr="00F00993">
        <w:rPr>
          <w:rFonts w:ascii="Times New Roman" w:hAnsi="Times New Roman" w:cs="Times New Roman"/>
          <w:color w:val="000000" w:themeColor="text1"/>
          <w:sz w:val="24"/>
          <w:szCs w:val="24"/>
        </w:rPr>
        <w:t>bject</w:t>
      </w:r>
      <w:r w:rsidRPr="00F00993">
        <w:rPr>
          <w:rFonts w:ascii="Times New Roman" w:hAnsi="Times New Roman" w:cs="Times New Roman"/>
          <w:color w:val="000000" w:themeColor="text1"/>
          <w:sz w:val="24"/>
          <w:szCs w:val="24"/>
        </w:rPr>
        <w:t xml:space="preserve"> oferecido pela IBM</w:t>
      </w:r>
      <w:r w:rsidR="008B0362" w:rsidRPr="00F00993">
        <w:rPr>
          <w:rFonts w:ascii="Times New Roman" w:hAnsi="Times New Roman" w:cs="Times New Roman"/>
          <w:color w:val="000000" w:themeColor="text1"/>
          <w:sz w:val="24"/>
          <w:szCs w:val="24"/>
        </w:rPr>
        <w:t xml:space="preserve"> Cloud</w:t>
      </w:r>
      <w:r w:rsidR="00C25FA8" w:rsidRPr="00F00993">
        <w:rPr>
          <w:rFonts w:ascii="Times New Roman" w:hAnsi="Times New Roman" w:cs="Times New Roman"/>
          <w:color w:val="000000" w:themeColor="text1"/>
        </w:rPr>
        <w:t>®</w:t>
      </w:r>
      <w:r w:rsidRPr="00F00993">
        <w:rPr>
          <w:rFonts w:ascii="Times New Roman" w:hAnsi="Times New Roman" w:cs="Times New Roman"/>
          <w:color w:val="000000" w:themeColor="text1"/>
          <w:sz w:val="24"/>
          <w:szCs w:val="24"/>
        </w:rPr>
        <w:t xml:space="preserve"> que irá armazenar os dados</w:t>
      </w:r>
      <w:r w:rsidR="00D4437C" w:rsidRPr="00F00993">
        <w:rPr>
          <w:rFonts w:ascii="Times New Roman" w:hAnsi="Times New Roman" w:cs="Times New Roman"/>
          <w:color w:val="000000" w:themeColor="text1"/>
          <w:sz w:val="24"/>
          <w:szCs w:val="24"/>
        </w:rPr>
        <w:t xml:space="preserve"> deste trabalho</w:t>
      </w:r>
      <w:r w:rsidRPr="00F00993">
        <w:rPr>
          <w:rFonts w:ascii="Times New Roman" w:hAnsi="Times New Roman" w:cs="Times New Roman"/>
          <w:color w:val="000000" w:themeColor="text1"/>
          <w:sz w:val="24"/>
          <w:szCs w:val="24"/>
        </w:rPr>
        <w:t xml:space="preserve">, tornando-os disponíveis para o fluxo das análises </w:t>
      </w:r>
      <w:r w:rsidR="008B0362" w:rsidRPr="00F00993">
        <w:rPr>
          <w:rFonts w:ascii="Times New Roman" w:hAnsi="Times New Roman" w:cs="Times New Roman"/>
          <w:color w:val="000000" w:themeColor="text1"/>
          <w:sz w:val="24"/>
          <w:szCs w:val="24"/>
        </w:rPr>
        <w:t>subsequentes</w:t>
      </w:r>
      <w:r w:rsidR="00D05762" w:rsidRPr="00F00993">
        <w:rPr>
          <w:rFonts w:ascii="Times New Roman" w:hAnsi="Times New Roman" w:cs="Times New Roman"/>
          <w:color w:val="000000" w:themeColor="text1"/>
          <w:sz w:val="24"/>
          <w:szCs w:val="24"/>
        </w:rPr>
        <w:t xml:space="preserve"> dentro da infraestrutura da nuvem</w:t>
      </w:r>
      <w:r w:rsidR="008B0362" w:rsidRPr="00F00993">
        <w:rPr>
          <w:rFonts w:ascii="Times New Roman" w:hAnsi="Times New Roman" w:cs="Times New Roman"/>
          <w:color w:val="000000" w:themeColor="text1"/>
          <w:sz w:val="24"/>
          <w:szCs w:val="24"/>
        </w:rPr>
        <w:t>.</w:t>
      </w:r>
      <w:r w:rsidR="00D01D01" w:rsidRPr="00F00993">
        <w:rPr>
          <w:rFonts w:ascii="Times New Roman" w:hAnsi="Times New Roman" w:cs="Times New Roman"/>
          <w:color w:val="000000" w:themeColor="text1"/>
          <w:sz w:val="24"/>
          <w:szCs w:val="24"/>
        </w:rPr>
        <w:t xml:space="preserve"> </w:t>
      </w:r>
    </w:p>
    <w:p w14:paraId="02792FAB" w14:textId="7E265669" w:rsidR="00EB147B" w:rsidRPr="00F00993"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876B77C" w14:textId="38D1A255" w:rsidR="00EB147B" w:rsidRPr="00F00993" w:rsidRDefault="002D1497" w:rsidP="00E463DB">
      <w:pPr>
        <w:pStyle w:val="Ttulo3"/>
        <w:spacing w:before="0" w:line="360" w:lineRule="auto"/>
        <w:jc w:val="both"/>
        <w:rPr>
          <w:rFonts w:ascii="Times New Roman" w:hAnsi="Times New Roman" w:cs="Times New Roman"/>
          <w:color w:val="000000" w:themeColor="text1"/>
          <w:lang w:val="en-US"/>
        </w:rPr>
      </w:pPr>
      <w:bookmarkStart w:id="2987" w:name="_Toc20921304"/>
      <w:r w:rsidRPr="00F00993">
        <w:rPr>
          <w:rFonts w:ascii="Times New Roman" w:hAnsi="Times New Roman" w:cs="Times New Roman"/>
          <w:color w:val="000000" w:themeColor="text1"/>
          <w:lang w:val="en-US"/>
        </w:rPr>
        <w:t>2</w:t>
      </w:r>
      <w:r w:rsidR="00EB147B" w:rsidRPr="00F00993">
        <w:rPr>
          <w:rFonts w:ascii="Times New Roman" w:hAnsi="Times New Roman" w:cs="Times New Roman"/>
          <w:color w:val="000000" w:themeColor="text1"/>
          <w:lang w:val="en-US"/>
        </w:rPr>
        <w:t>.</w:t>
      </w:r>
      <w:r w:rsidR="004402AB" w:rsidRPr="00F00993">
        <w:rPr>
          <w:rFonts w:ascii="Times New Roman" w:hAnsi="Times New Roman" w:cs="Times New Roman"/>
          <w:color w:val="000000" w:themeColor="text1"/>
          <w:lang w:val="en-US"/>
        </w:rPr>
        <w:t>4</w:t>
      </w:r>
      <w:r w:rsidR="00EB147B" w:rsidRPr="00F00993">
        <w:rPr>
          <w:rFonts w:ascii="Times New Roman" w:hAnsi="Times New Roman" w:cs="Times New Roman"/>
          <w:color w:val="000000" w:themeColor="text1"/>
          <w:lang w:val="en-US"/>
        </w:rPr>
        <w:t>.2 Watson Studio e Watson Machine Learn</w:t>
      </w:r>
      <w:bookmarkEnd w:id="2987"/>
    </w:p>
    <w:p w14:paraId="4418F14F" w14:textId="77777777" w:rsidR="00EB147B" w:rsidRPr="00F00993"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lang w:val="en-US"/>
        </w:rPr>
      </w:pPr>
    </w:p>
    <w:p w14:paraId="01D15660" w14:textId="0972202E" w:rsidR="00392A9B" w:rsidRPr="00F00993"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O Watson Studio</w:t>
      </w:r>
      <w:r w:rsidR="00B43203" w:rsidRPr="00F00993">
        <w:rPr>
          <w:rFonts w:ascii="Times New Roman" w:eastAsia="Times New Roman" w:hAnsi="Times New Roman" w:cs="Times New Roman"/>
          <w:color w:val="000000" w:themeColor="text1"/>
          <w:sz w:val="24"/>
          <w:szCs w:val="24"/>
          <w:lang w:eastAsia="pt-BR"/>
        </w:rPr>
        <w:t xml:space="preserve">, </w:t>
      </w:r>
      <w:r w:rsidRPr="00F00993">
        <w:rPr>
          <w:rFonts w:ascii="Times New Roman" w:eastAsia="Times New Roman" w:hAnsi="Times New Roman" w:cs="Times New Roman"/>
          <w:color w:val="000000" w:themeColor="text1"/>
          <w:sz w:val="24"/>
          <w:szCs w:val="24"/>
          <w:lang w:eastAsia="pt-BR"/>
        </w:rPr>
        <w:t xml:space="preserve">fornece o ambiente e as ferramentas para </w:t>
      </w:r>
      <w:r w:rsidR="004D6069" w:rsidRPr="00F00993">
        <w:rPr>
          <w:rFonts w:ascii="Times New Roman" w:eastAsia="Times New Roman" w:hAnsi="Times New Roman" w:cs="Times New Roman"/>
          <w:color w:val="000000" w:themeColor="text1"/>
          <w:sz w:val="24"/>
          <w:szCs w:val="24"/>
          <w:lang w:eastAsia="pt-BR"/>
        </w:rPr>
        <w:t>an</w:t>
      </w:r>
      <w:r w:rsidR="00D05762" w:rsidRPr="00F00993">
        <w:rPr>
          <w:rFonts w:ascii="Times New Roman" w:eastAsia="Times New Roman" w:hAnsi="Times New Roman" w:cs="Times New Roman"/>
          <w:color w:val="000000" w:themeColor="text1"/>
          <w:sz w:val="24"/>
          <w:szCs w:val="24"/>
          <w:lang w:eastAsia="pt-BR"/>
        </w:rPr>
        <w:t>á</w:t>
      </w:r>
      <w:r w:rsidR="004D6069" w:rsidRPr="00F00993">
        <w:rPr>
          <w:rFonts w:ascii="Times New Roman" w:eastAsia="Times New Roman" w:hAnsi="Times New Roman" w:cs="Times New Roman"/>
          <w:color w:val="000000" w:themeColor="text1"/>
          <w:sz w:val="24"/>
          <w:szCs w:val="24"/>
          <w:lang w:eastAsia="pt-BR"/>
        </w:rPr>
        <w:t xml:space="preserve">lises estatísticas </w:t>
      </w:r>
      <w:r w:rsidRPr="00F00993">
        <w:rPr>
          <w:rFonts w:ascii="Times New Roman" w:eastAsia="Times New Roman" w:hAnsi="Times New Roman" w:cs="Times New Roman"/>
          <w:color w:val="000000" w:themeColor="text1"/>
          <w:sz w:val="24"/>
          <w:szCs w:val="24"/>
          <w:lang w:eastAsia="pt-BR"/>
        </w:rPr>
        <w:t xml:space="preserve">em conjunto </w:t>
      </w:r>
      <w:r w:rsidR="000071AC" w:rsidRPr="00F00993">
        <w:rPr>
          <w:rFonts w:ascii="Times New Roman" w:eastAsia="Times New Roman" w:hAnsi="Times New Roman" w:cs="Times New Roman"/>
          <w:color w:val="000000" w:themeColor="text1"/>
          <w:sz w:val="24"/>
          <w:szCs w:val="24"/>
          <w:lang w:eastAsia="pt-BR"/>
        </w:rPr>
        <w:t>de</w:t>
      </w:r>
      <w:r w:rsidRPr="00F00993">
        <w:rPr>
          <w:rFonts w:ascii="Times New Roman" w:eastAsia="Times New Roman" w:hAnsi="Times New Roman" w:cs="Times New Roman"/>
          <w:color w:val="000000" w:themeColor="text1"/>
          <w:sz w:val="24"/>
          <w:szCs w:val="24"/>
          <w:lang w:eastAsia="pt-BR"/>
        </w:rPr>
        <w:t xml:space="preserve"> dados.</w:t>
      </w:r>
      <w:r w:rsidR="0085606D" w:rsidRPr="00F00993">
        <w:rPr>
          <w:rFonts w:ascii="Times New Roman" w:eastAsia="Times New Roman" w:hAnsi="Times New Roman" w:cs="Times New Roman"/>
          <w:color w:val="000000" w:themeColor="text1"/>
          <w:sz w:val="24"/>
          <w:szCs w:val="24"/>
          <w:lang w:eastAsia="pt-BR"/>
        </w:rPr>
        <w:t xml:space="preserve"> </w:t>
      </w:r>
      <w:r w:rsidR="004D6069" w:rsidRPr="00F00993">
        <w:rPr>
          <w:rFonts w:ascii="Times New Roman" w:eastAsia="Times New Roman" w:hAnsi="Times New Roman" w:cs="Times New Roman"/>
          <w:color w:val="000000" w:themeColor="text1"/>
          <w:sz w:val="24"/>
          <w:szCs w:val="24"/>
          <w:lang w:eastAsia="pt-BR"/>
        </w:rPr>
        <w:t>Oferecendo funções de</w:t>
      </w:r>
      <w:r w:rsidRPr="00F00993">
        <w:rPr>
          <w:rFonts w:ascii="Times New Roman" w:eastAsia="Times New Roman" w:hAnsi="Times New Roman" w:cs="Times New Roman"/>
          <w:color w:val="000000" w:themeColor="text1"/>
          <w:sz w:val="24"/>
          <w:szCs w:val="24"/>
          <w:lang w:eastAsia="pt-BR"/>
        </w:rPr>
        <w:t xml:space="preserve"> visualiza</w:t>
      </w:r>
      <w:r w:rsidR="004D6069" w:rsidRPr="00F00993">
        <w:rPr>
          <w:rFonts w:ascii="Times New Roman" w:eastAsia="Times New Roman" w:hAnsi="Times New Roman" w:cs="Times New Roman"/>
          <w:color w:val="000000" w:themeColor="text1"/>
          <w:sz w:val="24"/>
          <w:szCs w:val="24"/>
          <w:lang w:eastAsia="pt-BR"/>
        </w:rPr>
        <w:t>ção</w:t>
      </w:r>
      <w:r w:rsidR="00D05762" w:rsidRPr="00F00993">
        <w:rPr>
          <w:rFonts w:ascii="Times New Roman" w:eastAsia="Times New Roman" w:hAnsi="Times New Roman" w:cs="Times New Roman"/>
          <w:color w:val="000000" w:themeColor="text1"/>
          <w:sz w:val="24"/>
          <w:szCs w:val="24"/>
          <w:lang w:eastAsia="pt-BR"/>
        </w:rPr>
        <w:t>, limpeza</w:t>
      </w:r>
      <w:r w:rsidRPr="00F00993">
        <w:rPr>
          <w:rFonts w:ascii="Times New Roman" w:eastAsia="Times New Roman" w:hAnsi="Times New Roman" w:cs="Times New Roman"/>
          <w:color w:val="000000" w:themeColor="text1"/>
          <w:sz w:val="24"/>
          <w:szCs w:val="24"/>
          <w:lang w:eastAsia="pt-BR"/>
        </w:rPr>
        <w:t>,</w:t>
      </w:r>
      <w:r w:rsidR="00D05762" w:rsidRPr="00F00993">
        <w:rPr>
          <w:rFonts w:ascii="Times New Roman" w:eastAsia="Times New Roman" w:hAnsi="Times New Roman" w:cs="Times New Roman"/>
          <w:color w:val="000000" w:themeColor="text1"/>
          <w:sz w:val="24"/>
          <w:szCs w:val="24"/>
          <w:lang w:eastAsia="pt-BR"/>
        </w:rPr>
        <w:t xml:space="preserve"> experimentos que aplicam IA,</w:t>
      </w:r>
      <w:r w:rsidRPr="00F00993">
        <w:rPr>
          <w:rFonts w:ascii="Times New Roman" w:eastAsia="Times New Roman" w:hAnsi="Times New Roman" w:cs="Times New Roman"/>
          <w:color w:val="000000" w:themeColor="text1"/>
          <w:sz w:val="24"/>
          <w:szCs w:val="24"/>
          <w:lang w:eastAsia="pt-BR"/>
        </w:rPr>
        <w:t xml:space="preserve"> modela</w:t>
      </w:r>
      <w:r w:rsidR="004D6069" w:rsidRPr="00F00993">
        <w:rPr>
          <w:rFonts w:ascii="Times New Roman" w:eastAsia="Times New Roman" w:hAnsi="Times New Roman" w:cs="Times New Roman"/>
          <w:color w:val="000000" w:themeColor="text1"/>
          <w:sz w:val="24"/>
          <w:szCs w:val="24"/>
          <w:lang w:eastAsia="pt-BR"/>
        </w:rPr>
        <w:t>gem</w:t>
      </w:r>
      <w:r w:rsidRPr="00F00993">
        <w:rPr>
          <w:rFonts w:ascii="Times New Roman" w:eastAsia="Times New Roman" w:hAnsi="Times New Roman" w:cs="Times New Roman"/>
          <w:color w:val="000000" w:themeColor="text1"/>
          <w:sz w:val="24"/>
          <w:szCs w:val="24"/>
          <w:lang w:eastAsia="pt-BR"/>
        </w:rPr>
        <w:t xml:space="preserve"> </w:t>
      </w:r>
      <w:r w:rsidR="004D6069" w:rsidRPr="00F00993">
        <w:rPr>
          <w:rFonts w:ascii="Times New Roman" w:eastAsia="Times New Roman" w:hAnsi="Times New Roman" w:cs="Times New Roman"/>
          <w:color w:val="000000" w:themeColor="text1"/>
          <w:sz w:val="24"/>
          <w:szCs w:val="24"/>
          <w:lang w:eastAsia="pt-BR"/>
        </w:rPr>
        <w:t>dados, podendo ainda</w:t>
      </w:r>
      <w:r w:rsidRPr="00F00993">
        <w:rPr>
          <w:rFonts w:ascii="Times New Roman" w:eastAsia="Times New Roman" w:hAnsi="Times New Roman" w:cs="Times New Roman"/>
          <w:color w:val="000000" w:themeColor="text1"/>
          <w:sz w:val="24"/>
          <w:szCs w:val="24"/>
          <w:lang w:eastAsia="pt-BR"/>
        </w:rPr>
        <w:t xml:space="preserve"> criar e treinar modelos de aprendizado de </w:t>
      </w:r>
      <w:r w:rsidR="008B0362" w:rsidRPr="00F00993">
        <w:rPr>
          <w:rFonts w:ascii="Times New Roman" w:eastAsia="Times New Roman" w:hAnsi="Times New Roman" w:cs="Times New Roman"/>
          <w:color w:val="000000" w:themeColor="text1"/>
          <w:sz w:val="24"/>
          <w:szCs w:val="24"/>
          <w:lang w:eastAsia="pt-BR"/>
        </w:rPr>
        <w:t>máquina [</w:t>
      </w:r>
      <w:r w:rsidR="00B52E73" w:rsidRPr="00F00993">
        <w:rPr>
          <w:rFonts w:ascii="Times New Roman" w:eastAsia="Times New Roman" w:hAnsi="Times New Roman" w:cs="Times New Roman"/>
          <w:color w:val="000000" w:themeColor="text1"/>
          <w:sz w:val="24"/>
          <w:szCs w:val="24"/>
          <w:lang w:eastAsia="pt-BR"/>
        </w:rPr>
        <w:t>23</w:t>
      </w:r>
      <w:r w:rsidR="008B0362" w:rsidRPr="00F00993">
        <w:rPr>
          <w:rFonts w:ascii="Times New Roman" w:eastAsia="Times New Roman" w:hAnsi="Times New Roman" w:cs="Times New Roman"/>
          <w:color w:val="000000" w:themeColor="text1"/>
          <w:sz w:val="24"/>
          <w:szCs w:val="24"/>
          <w:lang w:eastAsia="pt-BR"/>
        </w:rPr>
        <w:t>]</w:t>
      </w:r>
      <w:r w:rsidRPr="00F00993">
        <w:rPr>
          <w:rFonts w:ascii="Times New Roman" w:eastAsia="Times New Roman" w:hAnsi="Times New Roman" w:cs="Times New Roman"/>
          <w:color w:val="000000" w:themeColor="text1"/>
          <w:sz w:val="24"/>
          <w:szCs w:val="24"/>
          <w:lang w:eastAsia="pt-BR"/>
        </w:rPr>
        <w:t>.</w:t>
      </w:r>
    </w:p>
    <w:p w14:paraId="2803F151" w14:textId="77777777" w:rsidR="00D05762" w:rsidRPr="00F00993"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p>
    <w:p w14:paraId="4BDDC2F4" w14:textId="3BB5FAD3" w:rsidR="00D05762" w:rsidRPr="00F00993"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bdr w:val="none" w:sz="0" w:space="0" w:color="auto" w:frame="1"/>
        </w:rPr>
        <w:t>De acordo com [</w:t>
      </w:r>
      <w:r w:rsidR="00B52E73" w:rsidRPr="00F00993">
        <w:rPr>
          <w:rFonts w:ascii="Times New Roman" w:hAnsi="Times New Roman" w:cs="Times New Roman"/>
          <w:color w:val="000000" w:themeColor="text1"/>
          <w:sz w:val="24"/>
          <w:szCs w:val="24"/>
          <w:bdr w:val="none" w:sz="0" w:space="0" w:color="auto" w:frame="1"/>
        </w:rPr>
        <w:t>27</w:t>
      </w:r>
      <w:r w:rsidRPr="00F00993">
        <w:rPr>
          <w:rFonts w:ascii="Times New Roman" w:hAnsi="Times New Roman" w:cs="Times New Roman"/>
          <w:color w:val="000000" w:themeColor="text1"/>
          <w:sz w:val="24"/>
          <w:szCs w:val="24"/>
          <w:bdr w:val="none" w:sz="0" w:space="0" w:color="auto" w:frame="1"/>
        </w:rPr>
        <w:t xml:space="preserve">] </w:t>
      </w:r>
      <w:r w:rsidRPr="00F00993">
        <w:rPr>
          <w:rFonts w:ascii="Times New Roman" w:hAnsi="Times New Roman" w:cs="Times New Roman"/>
          <w:color w:val="000000" w:themeColor="text1"/>
          <w:sz w:val="24"/>
          <w:szCs w:val="24"/>
        </w:rPr>
        <w:t xml:space="preserve">O Watson representa um avanço impressionante no design e análise de sistemas. Ele executa a tecnologia </w:t>
      </w:r>
      <w:proofErr w:type="spellStart"/>
      <w:proofErr w:type="gramStart"/>
      <w:r w:rsidRPr="00F00993">
        <w:rPr>
          <w:rFonts w:ascii="Times New Roman" w:hAnsi="Times New Roman" w:cs="Times New Roman"/>
          <w:color w:val="000000" w:themeColor="text1"/>
          <w:sz w:val="24"/>
          <w:szCs w:val="24"/>
        </w:rPr>
        <w:t>DeepQA</w:t>
      </w:r>
      <w:proofErr w:type="spellEnd"/>
      <w:r w:rsidRPr="00F00993">
        <w:rPr>
          <w:rFonts w:ascii="Times New Roman" w:hAnsi="Times New Roman" w:cs="Times New Roman"/>
          <w:color w:val="000000" w:themeColor="text1"/>
          <w:sz w:val="24"/>
          <w:szCs w:val="24"/>
        </w:rPr>
        <w:t>(</w:t>
      </w:r>
      <w:proofErr w:type="gramEnd"/>
      <w:r w:rsidRPr="00F00993">
        <w:rPr>
          <w:rFonts w:ascii="Times New Roman" w:hAnsi="Times New Roman" w:cs="Times New Roman"/>
          <w:color w:val="000000" w:themeColor="text1"/>
          <w:sz w:val="24"/>
          <w:szCs w:val="24"/>
        </w:rPr>
        <w:t>arquitetura probabilística paralela maciça baseada em evidências) da IBM</w:t>
      </w:r>
      <w:r w:rsidR="00C25FA8" w:rsidRPr="00F00993">
        <w:rPr>
          <w:rFonts w:ascii="Times New Roman" w:hAnsi="Times New Roman" w:cs="Times New Roman"/>
          <w:color w:val="000000" w:themeColor="text1"/>
        </w:rPr>
        <w:t>®</w:t>
      </w:r>
      <w:r w:rsidRPr="00F00993">
        <w:rPr>
          <w:rFonts w:ascii="Times New Roman" w:hAnsi="Times New Roman" w:cs="Times New Roman"/>
          <w:color w:val="000000" w:themeColor="text1"/>
          <w:sz w:val="24"/>
          <w:szCs w:val="24"/>
        </w:rPr>
        <w:t xml:space="preserve">, um novo tipo de capacidade analítica que pode executar tarefas simultâneas em segundos para fornecer respostas precisas </w:t>
      </w:r>
      <w:del w:id="2988" w:author="Mauro Sérgio Silva Pinto" w:date="2019-09-27T11:07:00Z">
        <w:r w:rsidR="00B52E73" w:rsidRPr="00F00993" w:rsidDel="00300940">
          <w:rPr>
            <w:rFonts w:ascii="Times New Roman" w:hAnsi="Times New Roman" w:cs="Times New Roman"/>
            <w:color w:val="000000" w:themeColor="text1"/>
            <w:sz w:val="24"/>
            <w:szCs w:val="24"/>
          </w:rPr>
          <w:delText>à</w:delText>
        </w:r>
      </w:del>
      <w:ins w:id="2989" w:author="Mauro Sérgio Silva Pinto" w:date="2019-09-27T11:07:00Z">
        <w:r w:rsidR="00300940" w:rsidRPr="00F00993">
          <w:rPr>
            <w:rFonts w:ascii="Times New Roman" w:hAnsi="Times New Roman" w:cs="Times New Roman"/>
            <w:color w:val="000000" w:themeColor="text1"/>
            <w:sz w:val="24"/>
            <w:szCs w:val="24"/>
          </w:rPr>
          <w:t>a</w:t>
        </w:r>
      </w:ins>
      <w:r w:rsidR="00B52E73" w:rsidRPr="00F00993">
        <w:rPr>
          <w:rFonts w:ascii="Times New Roman" w:hAnsi="Times New Roman" w:cs="Times New Roman"/>
          <w:color w:val="000000" w:themeColor="text1"/>
          <w:sz w:val="24"/>
          <w:szCs w:val="24"/>
        </w:rPr>
        <w:t xml:space="preserve"> diferentes questões</w:t>
      </w:r>
      <w:r w:rsidRPr="00F00993">
        <w:rPr>
          <w:rFonts w:ascii="Times New Roman" w:hAnsi="Times New Roman" w:cs="Times New Roman"/>
          <w:color w:val="000000" w:themeColor="text1"/>
          <w:sz w:val="24"/>
          <w:szCs w:val="24"/>
        </w:rPr>
        <w:t xml:space="preserve">. Ativado pela tecnologia dos processadores IBM POWER7, o Watson é um exemplo das cargas de trabalho de análise complexa que estão se tornando cada vez mais comuns e essenciais para </w:t>
      </w:r>
      <w:r w:rsidR="00B52E73" w:rsidRPr="00F00993">
        <w:rPr>
          <w:rFonts w:ascii="Times New Roman" w:hAnsi="Times New Roman" w:cs="Times New Roman"/>
          <w:color w:val="000000" w:themeColor="text1"/>
          <w:sz w:val="24"/>
          <w:szCs w:val="24"/>
        </w:rPr>
        <w:t xml:space="preserve">modelos </w:t>
      </w:r>
      <w:r w:rsidRPr="00F00993">
        <w:rPr>
          <w:rFonts w:ascii="Times New Roman" w:hAnsi="Times New Roman" w:cs="Times New Roman"/>
          <w:color w:val="000000" w:themeColor="text1"/>
          <w:sz w:val="24"/>
          <w:szCs w:val="24"/>
        </w:rPr>
        <w:t>d</w:t>
      </w:r>
      <w:r w:rsidR="00C25FA8"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 negócios no ambiente atual de grande fluxo de dados.</w:t>
      </w:r>
    </w:p>
    <w:p w14:paraId="2B2A59C6" w14:textId="1038BB64" w:rsidR="00D05762" w:rsidRPr="00F00993"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Watson se aproveita do desempenho de processamento paralelo maciço dos seus processadores POWER7 para executar suas milhares de tarefas da </w:t>
      </w:r>
      <w:proofErr w:type="spellStart"/>
      <w:r w:rsidRPr="00F00993">
        <w:rPr>
          <w:rFonts w:ascii="Times New Roman" w:hAnsi="Times New Roman" w:cs="Times New Roman"/>
          <w:color w:val="000000" w:themeColor="text1"/>
          <w:sz w:val="24"/>
          <w:szCs w:val="24"/>
        </w:rPr>
        <w:t>DeepQA</w:t>
      </w:r>
      <w:proofErr w:type="spellEnd"/>
      <w:r w:rsidRPr="00F00993">
        <w:rPr>
          <w:rFonts w:ascii="Times New Roman" w:hAnsi="Times New Roman" w:cs="Times New Roman"/>
          <w:color w:val="000000" w:themeColor="text1"/>
          <w:sz w:val="24"/>
          <w:szCs w:val="24"/>
        </w:rPr>
        <w:t xml:space="preserve"> simultaneamente em </w:t>
      </w:r>
      <w:r w:rsidRPr="00F00993">
        <w:rPr>
          <w:rFonts w:ascii="Times New Roman" w:hAnsi="Times New Roman" w:cs="Times New Roman"/>
          <w:color w:val="000000" w:themeColor="text1"/>
          <w:sz w:val="24"/>
          <w:szCs w:val="24"/>
        </w:rPr>
        <w:lastRenderedPageBreak/>
        <w:t xml:space="preserve">núcleos de processadores individuais. Cada um dos 90 servidores IBM Power7 em cluster do Watson conta com 32 núcleos POWER7, executados a 3.55 GHz. Executando o sistema operacional Linux®, os servidores são abrigados em 10 racks, juntamente com os nós e </w:t>
      </w:r>
      <w:r w:rsidRPr="00F00993">
        <w:rPr>
          <w:rFonts w:ascii="Times New Roman" w:hAnsi="Times New Roman" w:cs="Times New Roman"/>
          <w:i/>
          <w:iCs/>
          <w:color w:val="000000" w:themeColor="text1"/>
          <w:sz w:val="24"/>
          <w:szCs w:val="24"/>
        </w:rPr>
        <w:t>hubs</w:t>
      </w:r>
      <w:r w:rsidRPr="00F00993">
        <w:rPr>
          <w:rFonts w:ascii="Times New Roman" w:hAnsi="Times New Roman" w:cs="Times New Roman"/>
          <w:color w:val="000000" w:themeColor="text1"/>
          <w:sz w:val="24"/>
          <w:szCs w:val="24"/>
        </w:rPr>
        <w:t xml:space="preserve"> de comunicação associados. O sistema tem um total combinado de 16 </w:t>
      </w:r>
      <w:proofErr w:type="spellStart"/>
      <w:r w:rsidRPr="00F00993">
        <w:rPr>
          <w:rFonts w:ascii="Times New Roman" w:hAnsi="Times New Roman" w:cs="Times New Roman"/>
          <w:color w:val="000000" w:themeColor="text1"/>
          <w:sz w:val="24"/>
          <w:szCs w:val="24"/>
        </w:rPr>
        <w:t>terabytes</w:t>
      </w:r>
      <w:proofErr w:type="spellEnd"/>
      <w:r w:rsidRPr="00F00993">
        <w:rPr>
          <w:rFonts w:ascii="Times New Roman" w:hAnsi="Times New Roman" w:cs="Times New Roman"/>
          <w:color w:val="000000" w:themeColor="text1"/>
          <w:sz w:val="24"/>
          <w:szCs w:val="24"/>
        </w:rPr>
        <w:t xml:space="preserve"> de memória e pode operar a mais de 80 </w:t>
      </w:r>
      <w:proofErr w:type="spellStart"/>
      <w:r w:rsidRPr="00F00993">
        <w:rPr>
          <w:rFonts w:ascii="Times New Roman" w:hAnsi="Times New Roman" w:cs="Times New Roman"/>
          <w:color w:val="000000" w:themeColor="text1"/>
          <w:sz w:val="24"/>
          <w:szCs w:val="24"/>
        </w:rPr>
        <w:t>teraflops</w:t>
      </w:r>
      <w:proofErr w:type="spellEnd"/>
      <w:r w:rsidRPr="00F00993">
        <w:rPr>
          <w:rFonts w:ascii="Times New Roman" w:hAnsi="Times New Roman" w:cs="Times New Roman"/>
          <w:color w:val="000000" w:themeColor="text1"/>
          <w:sz w:val="24"/>
          <w:szCs w:val="24"/>
        </w:rPr>
        <w:t xml:space="preserve"> (trilhões de operações por segundo).</w:t>
      </w:r>
      <w:r w:rsidR="00D561C4" w:rsidRPr="00F00993">
        <w:rPr>
          <w:rFonts w:ascii="Times New Roman" w:hAnsi="Times New Roman" w:cs="Times New Roman"/>
          <w:color w:val="000000" w:themeColor="text1"/>
          <w:sz w:val="24"/>
          <w:szCs w:val="24"/>
        </w:rPr>
        <w:t>[</w:t>
      </w:r>
      <w:r w:rsidR="00C25FA8" w:rsidRPr="00F00993">
        <w:rPr>
          <w:rFonts w:ascii="Times New Roman" w:hAnsi="Times New Roman" w:cs="Times New Roman"/>
          <w:color w:val="000000" w:themeColor="text1"/>
          <w:sz w:val="24"/>
          <w:szCs w:val="24"/>
        </w:rPr>
        <w:t>27</w:t>
      </w:r>
      <w:r w:rsidR="00D561C4" w:rsidRPr="00F00993">
        <w:rPr>
          <w:rFonts w:ascii="Times New Roman" w:hAnsi="Times New Roman" w:cs="Times New Roman"/>
          <w:color w:val="000000" w:themeColor="text1"/>
          <w:sz w:val="24"/>
          <w:szCs w:val="24"/>
        </w:rPr>
        <w:t>]</w:t>
      </w:r>
    </w:p>
    <w:p w14:paraId="44BEF931" w14:textId="339B4BA6" w:rsidR="00D561C4" w:rsidRPr="00F00993" w:rsidRDefault="00D561C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rPr>
        <w:t xml:space="preserve">A capacidade do Watson para entender </w:t>
      </w:r>
      <w:r w:rsidR="00C25FA8"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 processar rapidamente informações para encontrar respostas precisas para perguntas complexas</w:t>
      </w:r>
      <w:r w:rsidR="00C25FA8"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guarda um potencial enorme para transformar a forma na qual os computadores podem ajudar as pessoas a realizar tarefas nos negócios e nas suas vidas pessoais.</w:t>
      </w:r>
    </w:p>
    <w:p w14:paraId="1A5F9469" w14:textId="4B84A1E3" w:rsidR="00163E21" w:rsidRPr="00F00993"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bdr w:val="none" w:sz="0" w:space="0" w:color="auto" w:frame="1"/>
        </w:rPr>
        <w:t>Os colaboradores t</w:t>
      </w:r>
      <w:ins w:id="2990" w:author="Mauro Sérgio Silva Pinto" w:date="2019-09-27T11:08:00Z">
        <w:r w:rsidR="00FB3081" w:rsidRPr="00F00993">
          <w:rPr>
            <w:rFonts w:ascii="Times New Roman" w:hAnsi="Times New Roman" w:cs="Times New Roman"/>
            <w:color w:val="000000" w:themeColor="text1"/>
            <w:sz w:val="24"/>
            <w:szCs w:val="24"/>
            <w:bdr w:val="none" w:sz="0" w:space="0" w:color="auto" w:frame="1"/>
          </w:rPr>
          <w:t>ê</w:t>
        </w:r>
      </w:ins>
      <w:del w:id="2991" w:author="Mauro Sérgio Silva Pinto" w:date="2019-09-27T11:08:00Z">
        <w:r w:rsidRPr="00F00993" w:rsidDel="00FB3081">
          <w:rPr>
            <w:rFonts w:ascii="Times New Roman" w:hAnsi="Times New Roman" w:cs="Times New Roman"/>
            <w:color w:val="000000" w:themeColor="text1"/>
            <w:sz w:val="24"/>
            <w:szCs w:val="24"/>
            <w:bdr w:val="none" w:sz="0" w:space="0" w:color="auto" w:frame="1"/>
          </w:rPr>
          <w:delText>e</w:delText>
        </w:r>
      </w:del>
      <w:r w:rsidRPr="00F00993">
        <w:rPr>
          <w:rFonts w:ascii="Times New Roman" w:hAnsi="Times New Roman" w:cs="Times New Roman"/>
          <w:color w:val="000000" w:themeColor="text1"/>
          <w:sz w:val="24"/>
          <w:szCs w:val="24"/>
          <w:bdr w:val="none" w:sz="0" w:space="0" w:color="auto" w:frame="1"/>
        </w:rPr>
        <w:t xml:space="preserve">m acesso </w:t>
      </w:r>
      <w:ins w:id="2992" w:author="Mauro Sérgio Silva Pinto" w:date="2019-09-27T11:09:00Z">
        <w:r w:rsidR="00FB3081" w:rsidRPr="00F00993">
          <w:rPr>
            <w:rFonts w:ascii="Times New Roman" w:hAnsi="Times New Roman" w:cs="Times New Roman"/>
            <w:color w:val="000000" w:themeColor="text1"/>
            <w:sz w:val="24"/>
            <w:szCs w:val="24"/>
            <w:bdr w:val="none" w:sz="0" w:space="0" w:color="auto" w:frame="1"/>
          </w:rPr>
          <w:t>à</w:t>
        </w:r>
      </w:ins>
      <w:del w:id="2993" w:author="Mauro Sérgio Silva Pinto" w:date="2019-09-27T11:09:00Z">
        <w:r w:rsidRPr="00F00993" w:rsidDel="00FB3081">
          <w:rPr>
            <w:rFonts w:ascii="Times New Roman" w:hAnsi="Times New Roman" w:cs="Times New Roman"/>
            <w:color w:val="000000" w:themeColor="text1"/>
            <w:sz w:val="24"/>
            <w:szCs w:val="24"/>
            <w:bdr w:val="none" w:sz="0" w:space="0" w:color="auto" w:frame="1"/>
          </w:rPr>
          <w:delText>a</w:delText>
        </w:r>
      </w:del>
      <w:r w:rsidRPr="00F00993">
        <w:rPr>
          <w:rFonts w:ascii="Times New Roman" w:hAnsi="Times New Roman" w:cs="Times New Roman"/>
          <w:color w:val="000000" w:themeColor="text1"/>
          <w:sz w:val="24"/>
          <w:szCs w:val="24"/>
          <w:bdr w:val="none" w:sz="0" w:space="0" w:color="auto" w:frame="1"/>
        </w:rPr>
        <w:t xml:space="preserve">s entradas de dados em </w:t>
      </w:r>
      <w:r w:rsidRPr="00F00993">
        <w:rPr>
          <w:rFonts w:ascii="Times New Roman" w:hAnsi="Times New Roman" w:cs="Times New Roman"/>
          <w:i/>
          <w:iCs/>
          <w:color w:val="000000" w:themeColor="text1"/>
          <w:sz w:val="24"/>
          <w:szCs w:val="24"/>
          <w:bdr w:val="none" w:sz="0" w:space="0" w:color="auto" w:frame="1"/>
        </w:rPr>
        <w:t xml:space="preserve">Data </w:t>
      </w:r>
      <w:proofErr w:type="spellStart"/>
      <w:r w:rsidRPr="00F00993">
        <w:rPr>
          <w:rFonts w:ascii="Times New Roman" w:hAnsi="Times New Roman" w:cs="Times New Roman"/>
          <w:i/>
          <w:iCs/>
          <w:color w:val="000000" w:themeColor="text1"/>
          <w:sz w:val="24"/>
          <w:szCs w:val="24"/>
          <w:bdr w:val="none" w:sz="0" w:space="0" w:color="auto" w:frame="1"/>
        </w:rPr>
        <w:t>Assets</w:t>
      </w:r>
      <w:proofErr w:type="spellEnd"/>
      <w:r w:rsidRPr="00F00993">
        <w:rPr>
          <w:rFonts w:ascii="Times New Roman" w:hAnsi="Times New Roman" w:cs="Times New Roman"/>
          <w:color w:val="000000" w:themeColor="text1"/>
          <w:sz w:val="24"/>
          <w:szCs w:val="24"/>
          <w:bdr w:val="none" w:sz="0" w:space="0" w:color="auto" w:frame="1"/>
        </w:rPr>
        <w:t>, podendo carrega</w:t>
      </w:r>
      <w:r w:rsidR="00FA7F4D" w:rsidRPr="00F00993">
        <w:rPr>
          <w:rFonts w:ascii="Times New Roman" w:hAnsi="Times New Roman" w:cs="Times New Roman"/>
          <w:color w:val="000000" w:themeColor="text1"/>
          <w:sz w:val="24"/>
          <w:szCs w:val="24"/>
          <w:bdr w:val="none" w:sz="0" w:space="0" w:color="auto" w:frame="1"/>
        </w:rPr>
        <w:t>-los</w:t>
      </w:r>
      <w:r w:rsidRPr="00F00993">
        <w:rPr>
          <w:rFonts w:ascii="Times New Roman" w:hAnsi="Times New Roman" w:cs="Times New Roman"/>
          <w:color w:val="000000" w:themeColor="text1"/>
          <w:sz w:val="24"/>
          <w:szCs w:val="24"/>
          <w:bdr w:val="none" w:sz="0" w:space="0" w:color="auto" w:frame="1"/>
        </w:rPr>
        <w:t xml:space="preserve"> automaticamente, tendo disposição posterior de uma importante ferramenta na aplicação, </w:t>
      </w:r>
      <w:r w:rsidR="00FA7F4D" w:rsidRPr="00F00993">
        <w:rPr>
          <w:rFonts w:ascii="Times New Roman" w:hAnsi="Times New Roman" w:cs="Times New Roman"/>
          <w:color w:val="000000" w:themeColor="text1"/>
          <w:sz w:val="24"/>
          <w:szCs w:val="24"/>
          <w:bdr w:val="none" w:sz="0" w:space="0" w:color="auto" w:frame="1"/>
        </w:rPr>
        <w:t>D</w:t>
      </w:r>
      <w:r w:rsidRPr="00F00993">
        <w:rPr>
          <w:rFonts w:ascii="Times New Roman" w:hAnsi="Times New Roman" w:cs="Times New Roman"/>
          <w:color w:val="000000" w:themeColor="text1"/>
          <w:sz w:val="24"/>
          <w:szCs w:val="24"/>
          <w:bdr w:val="none" w:sz="0" w:space="0" w:color="auto" w:frame="1"/>
        </w:rPr>
        <w:t xml:space="preserve">ata </w:t>
      </w:r>
      <w:r w:rsidR="00FA7F4D" w:rsidRPr="00F00993">
        <w:rPr>
          <w:rFonts w:ascii="Times New Roman" w:hAnsi="Times New Roman" w:cs="Times New Roman"/>
          <w:color w:val="000000" w:themeColor="text1"/>
          <w:sz w:val="24"/>
          <w:szCs w:val="24"/>
          <w:bdr w:val="none" w:sz="0" w:space="0" w:color="auto" w:frame="1"/>
        </w:rPr>
        <w:t>R</w:t>
      </w:r>
      <w:r w:rsidRPr="00F00993">
        <w:rPr>
          <w:rFonts w:ascii="Times New Roman" w:hAnsi="Times New Roman" w:cs="Times New Roman"/>
          <w:color w:val="000000" w:themeColor="text1"/>
          <w:sz w:val="24"/>
          <w:szCs w:val="24"/>
          <w:bdr w:val="none" w:sz="0" w:space="0" w:color="auto" w:frame="1"/>
        </w:rPr>
        <w:t xml:space="preserve">efinery, onde podem ser criados fluxos de tratamentos dos dados incialmente dispostos, podendo retirar espaços vazios, ou realizar visualizações gráficas dos dados de </w:t>
      </w:r>
      <w:r w:rsidR="00DE389A" w:rsidRPr="00F00993">
        <w:rPr>
          <w:rFonts w:ascii="Times New Roman" w:hAnsi="Times New Roman" w:cs="Times New Roman"/>
          <w:color w:val="000000" w:themeColor="text1"/>
          <w:sz w:val="24"/>
          <w:szCs w:val="24"/>
          <w:bdr w:val="none" w:sz="0" w:space="0" w:color="auto" w:frame="1"/>
        </w:rPr>
        <w:t>entrada. Tendo</w:t>
      </w:r>
      <w:r w:rsidRPr="00F00993">
        <w:rPr>
          <w:rFonts w:ascii="Times New Roman" w:hAnsi="Times New Roman" w:cs="Times New Roman"/>
          <w:color w:val="000000" w:themeColor="text1"/>
          <w:sz w:val="24"/>
          <w:szCs w:val="24"/>
          <w:bdr w:val="none" w:sz="0" w:space="0" w:color="auto" w:frame="1"/>
        </w:rPr>
        <w:t xml:space="preserve"> opções de criação, treinamento e testes de modelos de aprendizado de máquina e aprendizado profundo (</w:t>
      </w:r>
      <w:proofErr w:type="spellStart"/>
      <w:r w:rsidRPr="00F00993">
        <w:rPr>
          <w:rFonts w:ascii="Times New Roman" w:hAnsi="Times New Roman" w:cs="Times New Roman"/>
          <w:i/>
          <w:iCs/>
          <w:color w:val="000000" w:themeColor="text1"/>
          <w:sz w:val="24"/>
          <w:szCs w:val="24"/>
          <w:bdr w:val="none" w:sz="0" w:space="0" w:color="auto" w:frame="1"/>
        </w:rPr>
        <w:t>deep</w:t>
      </w:r>
      <w:proofErr w:type="spellEnd"/>
      <w:r w:rsidRPr="00F00993">
        <w:rPr>
          <w:rFonts w:ascii="Times New Roman" w:hAnsi="Times New Roman" w:cs="Times New Roman"/>
          <w:i/>
          <w:iCs/>
          <w:color w:val="000000" w:themeColor="text1"/>
          <w:sz w:val="24"/>
          <w:szCs w:val="24"/>
          <w:bdr w:val="none" w:sz="0" w:space="0" w:color="auto" w:frame="1"/>
        </w:rPr>
        <w:t xml:space="preserve"> </w:t>
      </w:r>
      <w:proofErr w:type="spellStart"/>
      <w:r w:rsidRPr="00F00993">
        <w:rPr>
          <w:rFonts w:ascii="Times New Roman" w:hAnsi="Times New Roman" w:cs="Times New Roman"/>
          <w:i/>
          <w:iCs/>
          <w:color w:val="000000" w:themeColor="text1"/>
          <w:sz w:val="24"/>
          <w:szCs w:val="24"/>
          <w:bdr w:val="none" w:sz="0" w:space="0" w:color="auto" w:frame="1"/>
        </w:rPr>
        <w:t>learn</w:t>
      </w:r>
      <w:proofErr w:type="spellEnd"/>
      <w:r w:rsidRPr="00F00993">
        <w:rPr>
          <w:rFonts w:ascii="Times New Roman" w:hAnsi="Times New Roman" w:cs="Times New Roman"/>
          <w:color w:val="000000" w:themeColor="text1"/>
          <w:sz w:val="24"/>
          <w:szCs w:val="24"/>
          <w:bdr w:val="none" w:sz="0" w:space="0" w:color="auto" w:frame="1"/>
        </w:rPr>
        <w:t>).</w:t>
      </w:r>
    </w:p>
    <w:p w14:paraId="639D1478" w14:textId="77D614F2" w:rsidR="00163E21" w:rsidRPr="00F00993"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bdr w:val="none" w:sz="0" w:space="0" w:color="auto" w:frame="1"/>
        </w:rPr>
        <w:t>Algumas ferramentas exigem complementos</w:t>
      </w:r>
      <w:r w:rsidR="00FA7F4D" w:rsidRPr="00F00993">
        <w:rPr>
          <w:rFonts w:ascii="Times New Roman" w:hAnsi="Times New Roman" w:cs="Times New Roman"/>
          <w:color w:val="000000" w:themeColor="text1"/>
          <w:sz w:val="24"/>
          <w:szCs w:val="24"/>
          <w:bdr w:val="none" w:sz="0" w:space="0" w:color="auto" w:frame="1"/>
        </w:rPr>
        <w:t xml:space="preserve">, havendo necessidade de fazer provisionamento das ferramentas: </w:t>
      </w:r>
      <w:r w:rsidR="00323B60" w:rsidRPr="00F00993">
        <w:rPr>
          <w:rFonts w:ascii="Times New Roman" w:hAnsi="Times New Roman" w:cs="Times New Roman"/>
          <w:color w:val="000000" w:themeColor="text1"/>
          <w:sz w:val="24"/>
          <w:szCs w:val="24"/>
          <w:bdr w:val="none" w:sz="0" w:space="0" w:color="auto" w:frame="1"/>
        </w:rPr>
        <w:t xml:space="preserve">IBM </w:t>
      </w:r>
      <w:r w:rsidR="00FA7F4D" w:rsidRPr="00F00993">
        <w:rPr>
          <w:rFonts w:ascii="Times New Roman" w:hAnsi="Times New Roman" w:cs="Times New Roman"/>
          <w:color w:val="000000" w:themeColor="text1"/>
          <w:sz w:val="24"/>
          <w:szCs w:val="24"/>
          <w:bdr w:val="none" w:sz="0" w:space="0" w:color="auto" w:frame="1"/>
        </w:rPr>
        <w:t xml:space="preserve">Cloud Object </w:t>
      </w:r>
      <w:proofErr w:type="spellStart"/>
      <w:r w:rsidR="00FA7F4D" w:rsidRPr="00F00993">
        <w:rPr>
          <w:rFonts w:ascii="Times New Roman" w:hAnsi="Times New Roman" w:cs="Times New Roman"/>
          <w:color w:val="000000" w:themeColor="text1"/>
          <w:sz w:val="24"/>
          <w:szCs w:val="24"/>
          <w:bdr w:val="none" w:sz="0" w:space="0" w:color="auto" w:frame="1"/>
        </w:rPr>
        <w:t>Stourage</w:t>
      </w:r>
      <w:proofErr w:type="spellEnd"/>
      <w:r w:rsidR="00FA7F4D" w:rsidRPr="00F00993">
        <w:rPr>
          <w:rFonts w:ascii="Times New Roman" w:hAnsi="Times New Roman" w:cs="Times New Roman"/>
          <w:color w:val="000000" w:themeColor="text1"/>
          <w:sz w:val="24"/>
          <w:szCs w:val="24"/>
          <w:bdr w:val="none" w:sz="0" w:space="0" w:color="auto" w:frame="1"/>
        </w:rPr>
        <w:t xml:space="preserve"> e </w:t>
      </w:r>
      <w:r w:rsidR="00323B60" w:rsidRPr="00F00993">
        <w:rPr>
          <w:rFonts w:ascii="Times New Roman" w:hAnsi="Times New Roman" w:cs="Times New Roman"/>
          <w:color w:val="000000" w:themeColor="text1"/>
          <w:sz w:val="24"/>
          <w:szCs w:val="24"/>
          <w:bdr w:val="none" w:sz="0" w:space="0" w:color="auto" w:frame="1"/>
        </w:rPr>
        <w:t xml:space="preserve">IBM </w:t>
      </w:r>
      <w:r w:rsidR="00FA7F4D" w:rsidRPr="00F00993">
        <w:rPr>
          <w:rFonts w:ascii="Times New Roman" w:hAnsi="Times New Roman" w:cs="Times New Roman"/>
          <w:color w:val="000000" w:themeColor="text1"/>
          <w:sz w:val="24"/>
          <w:szCs w:val="24"/>
          <w:bdr w:val="none" w:sz="0" w:space="0" w:color="auto" w:frame="1"/>
        </w:rPr>
        <w:t xml:space="preserve">Watson Machine </w:t>
      </w:r>
      <w:r w:rsidR="007D0AB6" w:rsidRPr="00F00993">
        <w:rPr>
          <w:rFonts w:ascii="Times New Roman" w:hAnsi="Times New Roman" w:cs="Times New Roman"/>
          <w:color w:val="000000" w:themeColor="text1"/>
          <w:sz w:val="24"/>
          <w:szCs w:val="24"/>
          <w:bdr w:val="none" w:sz="0" w:space="0" w:color="auto" w:frame="1"/>
        </w:rPr>
        <w:t>Learn,</w:t>
      </w:r>
      <w:r w:rsidR="00FA7F4D" w:rsidRPr="00F00993">
        <w:rPr>
          <w:rFonts w:ascii="Times New Roman" w:hAnsi="Times New Roman" w:cs="Times New Roman"/>
          <w:color w:val="000000" w:themeColor="text1"/>
          <w:sz w:val="24"/>
          <w:szCs w:val="24"/>
          <w:bdr w:val="none" w:sz="0" w:space="0" w:color="auto" w:frame="1"/>
        </w:rPr>
        <w:t xml:space="preserve"> para dar </w:t>
      </w:r>
      <w:r w:rsidR="007D0AB6" w:rsidRPr="00F00993">
        <w:rPr>
          <w:rFonts w:ascii="Times New Roman" w:hAnsi="Times New Roman" w:cs="Times New Roman"/>
          <w:color w:val="000000" w:themeColor="text1"/>
          <w:sz w:val="24"/>
          <w:szCs w:val="24"/>
          <w:bdr w:val="none" w:sz="0" w:space="0" w:color="auto" w:frame="1"/>
        </w:rPr>
        <w:t>os subsídios necessários para o upload de dados e análises estatísticas</w:t>
      </w:r>
      <w:r w:rsidR="00C25FA8" w:rsidRPr="00F00993">
        <w:rPr>
          <w:rFonts w:ascii="Times New Roman" w:hAnsi="Times New Roman" w:cs="Times New Roman"/>
          <w:color w:val="000000" w:themeColor="text1"/>
          <w:sz w:val="24"/>
          <w:szCs w:val="24"/>
          <w:bdr w:val="none" w:sz="0" w:space="0" w:color="auto" w:frame="1"/>
        </w:rPr>
        <w:t xml:space="preserve"> para este trabalho</w:t>
      </w:r>
      <w:r w:rsidRPr="00F00993">
        <w:rPr>
          <w:rFonts w:ascii="Times New Roman" w:hAnsi="Times New Roman" w:cs="Times New Roman"/>
          <w:color w:val="000000" w:themeColor="text1"/>
          <w:sz w:val="24"/>
          <w:szCs w:val="24"/>
          <w:bdr w:val="none" w:sz="0" w:space="0" w:color="auto" w:frame="1"/>
        </w:rPr>
        <w:t>.</w:t>
      </w:r>
      <w:r w:rsidR="007D0AB6" w:rsidRPr="00F00993">
        <w:rPr>
          <w:rFonts w:ascii="Times New Roman" w:hAnsi="Times New Roman" w:cs="Times New Roman"/>
          <w:color w:val="000000" w:themeColor="text1"/>
          <w:sz w:val="24"/>
          <w:szCs w:val="24"/>
          <w:bdr w:val="none" w:sz="0" w:space="0" w:color="auto" w:frame="1"/>
        </w:rPr>
        <w:t xml:space="preserve"> A seleção de ferramentas complementares</w:t>
      </w:r>
      <w:r w:rsidR="00D561C4" w:rsidRPr="00F00993">
        <w:rPr>
          <w:rFonts w:ascii="Times New Roman" w:hAnsi="Times New Roman" w:cs="Times New Roman"/>
          <w:color w:val="000000" w:themeColor="text1"/>
          <w:sz w:val="24"/>
          <w:szCs w:val="24"/>
          <w:bdr w:val="none" w:sz="0" w:space="0" w:color="auto" w:frame="1"/>
        </w:rPr>
        <w:t xml:space="preserve"> desta dissertação</w:t>
      </w:r>
      <w:r w:rsidR="007D0AB6" w:rsidRPr="00F00993">
        <w:rPr>
          <w:rFonts w:ascii="Times New Roman" w:hAnsi="Times New Roman" w:cs="Times New Roman"/>
          <w:color w:val="000000" w:themeColor="text1"/>
          <w:sz w:val="24"/>
          <w:szCs w:val="24"/>
          <w:bdr w:val="none" w:sz="0" w:space="0" w:color="auto" w:frame="1"/>
        </w:rPr>
        <w:t xml:space="preserve"> se deu através de considerações </w:t>
      </w:r>
      <w:r w:rsidR="00B43203" w:rsidRPr="00F00993">
        <w:rPr>
          <w:rFonts w:ascii="Times New Roman" w:hAnsi="Times New Roman" w:cs="Times New Roman"/>
          <w:color w:val="000000" w:themeColor="text1"/>
          <w:sz w:val="24"/>
          <w:szCs w:val="24"/>
          <w:bdr w:val="none" w:sz="0" w:space="0" w:color="auto" w:frame="1"/>
        </w:rPr>
        <w:t>sobre tipos</w:t>
      </w:r>
      <w:r w:rsidR="007D0AB6" w:rsidRPr="00F00993">
        <w:rPr>
          <w:rFonts w:ascii="Times New Roman" w:hAnsi="Times New Roman" w:cs="Times New Roman"/>
          <w:color w:val="000000" w:themeColor="text1"/>
          <w:sz w:val="24"/>
          <w:szCs w:val="24"/>
          <w:bdr w:val="none" w:sz="0" w:space="0" w:color="auto" w:frame="1"/>
        </w:rPr>
        <w:t xml:space="preserve"> de dados, tipos de tarefas e quanto de automação pode</w:t>
      </w:r>
      <w:r w:rsidR="00C25FA8" w:rsidRPr="00F00993">
        <w:rPr>
          <w:rFonts w:ascii="Times New Roman" w:hAnsi="Times New Roman" w:cs="Times New Roman"/>
          <w:color w:val="000000" w:themeColor="text1"/>
          <w:sz w:val="24"/>
          <w:szCs w:val="24"/>
          <w:bdr w:val="none" w:sz="0" w:space="0" w:color="auto" w:frame="1"/>
        </w:rPr>
        <w:t>ria</w:t>
      </w:r>
      <w:r w:rsidR="007D0AB6" w:rsidRPr="00F00993">
        <w:rPr>
          <w:rFonts w:ascii="Times New Roman" w:hAnsi="Times New Roman" w:cs="Times New Roman"/>
          <w:color w:val="000000" w:themeColor="text1"/>
          <w:sz w:val="24"/>
          <w:szCs w:val="24"/>
          <w:bdr w:val="none" w:sz="0" w:space="0" w:color="auto" w:frame="1"/>
        </w:rPr>
        <w:t xml:space="preserve"> ser implementado</w:t>
      </w:r>
      <w:r w:rsidR="00956597" w:rsidRPr="00F00993">
        <w:rPr>
          <w:rFonts w:ascii="Times New Roman" w:hAnsi="Times New Roman" w:cs="Times New Roman"/>
          <w:color w:val="000000" w:themeColor="text1"/>
          <w:sz w:val="24"/>
          <w:szCs w:val="24"/>
          <w:bdr w:val="none" w:sz="0" w:space="0" w:color="auto" w:frame="1"/>
        </w:rPr>
        <w:t xml:space="preserve"> através d</w:t>
      </w:r>
      <w:r w:rsidR="00C25FA8" w:rsidRPr="00F00993">
        <w:rPr>
          <w:rFonts w:ascii="Times New Roman" w:hAnsi="Times New Roman" w:cs="Times New Roman"/>
          <w:color w:val="000000" w:themeColor="text1"/>
          <w:sz w:val="24"/>
          <w:szCs w:val="24"/>
          <w:bdr w:val="none" w:sz="0" w:space="0" w:color="auto" w:frame="1"/>
        </w:rPr>
        <w:t>as ferramentas disponíveis</w:t>
      </w:r>
      <w:r w:rsidR="00D561C4" w:rsidRPr="00F00993">
        <w:rPr>
          <w:rFonts w:ascii="Times New Roman" w:hAnsi="Times New Roman" w:cs="Times New Roman"/>
          <w:color w:val="000000" w:themeColor="text1"/>
          <w:sz w:val="24"/>
          <w:szCs w:val="24"/>
          <w:bdr w:val="none" w:sz="0" w:space="0" w:color="auto" w:frame="1"/>
        </w:rPr>
        <w:t>, dentre os quais</w:t>
      </w:r>
      <w:r w:rsidR="00C25FA8" w:rsidRPr="00F00993">
        <w:rPr>
          <w:rFonts w:ascii="Times New Roman" w:hAnsi="Times New Roman" w:cs="Times New Roman"/>
          <w:color w:val="000000" w:themeColor="text1"/>
          <w:sz w:val="24"/>
          <w:szCs w:val="24"/>
          <w:bdr w:val="none" w:sz="0" w:space="0" w:color="auto" w:frame="1"/>
        </w:rPr>
        <w:t xml:space="preserve"> pode-se</w:t>
      </w:r>
      <w:r w:rsidR="00D561C4" w:rsidRPr="00F00993">
        <w:rPr>
          <w:rFonts w:ascii="Times New Roman" w:hAnsi="Times New Roman" w:cs="Times New Roman"/>
          <w:color w:val="000000" w:themeColor="text1"/>
          <w:sz w:val="24"/>
          <w:szCs w:val="24"/>
          <w:bdr w:val="none" w:sz="0" w:space="0" w:color="auto" w:frame="1"/>
        </w:rPr>
        <w:t xml:space="preserve"> cita</w:t>
      </w:r>
      <w:r w:rsidR="00C25FA8" w:rsidRPr="00F00993">
        <w:rPr>
          <w:rFonts w:ascii="Times New Roman" w:hAnsi="Times New Roman" w:cs="Times New Roman"/>
          <w:color w:val="000000" w:themeColor="text1"/>
          <w:sz w:val="24"/>
          <w:szCs w:val="24"/>
          <w:bdr w:val="none" w:sz="0" w:space="0" w:color="auto" w:frame="1"/>
        </w:rPr>
        <w:t>r</w:t>
      </w:r>
      <w:r w:rsidR="00D561C4" w:rsidRPr="00F00993">
        <w:rPr>
          <w:rFonts w:ascii="Times New Roman" w:hAnsi="Times New Roman" w:cs="Times New Roman"/>
          <w:color w:val="000000" w:themeColor="text1"/>
          <w:sz w:val="24"/>
          <w:szCs w:val="24"/>
          <w:bdr w:val="none" w:sz="0" w:space="0" w:color="auto" w:frame="1"/>
        </w:rPr>
        <w:t>:</w:t>
      </w:r>
      <w:r w:rsidR="00956597" w:rsidRPr="00F00993">
        <w:rPr>
          <w:rFonts w:ascii="Times New Roman" w:hAnsi="Times New Roman" w:cs="Times New Roman"/>
          <w:color w:val="000000" w:themeColor="text1"/>
          <w:sz w:val="24"/>
          <w:szCs w:val="24"/>
          <w:bdr w:val="none" w:sz="0" w:space="0" w:color="auto" w:frame="1"/>
        </w:rPr>
        <w:t xml:space="preserve"> </w:t>
      </w:r>
      <w:proofErr w:type="spellStart"/>
      <w:r w:rsidR="00956597" w:rsidRPr="00F00993">
        <w:rPr>
          <w:rFonts w:ascii="Times New Roman" w:hAnsi="Times New Roman" w:cs="Times New Roman"/>
          <w:i/>
          <w:iCs/>
          <w:color w:val="000000" w:themeColor="text1"/>
          <w:sz w:val="24"/>
          <w:szCs w:val="24"/>
        </w:rPr>
        <w:t>Jupyter</w:t>
      </w:r>
      <w:proofErr w:type="spellEnd"/>
      <w:r w:rsidR="00956597" w:rsidRPr="00F00993">
        <w:rPr>
          <w:rFonts w:ascii="Times New Roman" w:hAnsi="Times New Roman" w:cs="Times New Roman"/>
          <w:i/>
          <w:iCs/>
          <w:color w:val="000000" w:themeColor="text1"/>
          <w:sz w:val="24"/>
          <w:szCs w:val="24"/>
        </w:rPr>
        <w:t xml:space="preserve">, </w:t>
      </w:r>
      <w:proofErr w:type="spellStart"/>
      <w:r w:rsidR="00956597" w:rsidRPr="00F00993">
        <w:rPr>
          <w:rFonts w:ascii="Times New Roman" w:hAnsi="Times New Roman" w:cs="Times New Roman"/>
          <w:i/>
          <w:iCs/>
          <w:color w:val="000000" w:themeColor="text1"/>
          <w:sz w:val="24"/>
          <w:szCs w:val="24"/>
        </w:rPr>
        <w:t>RStudio</w:t>
      </w:r>
      <w:proofErr w:type="spellEnd"/>
      <w:r w:rsidR="00956597" w:rsidRPr="00F00993">
        <w:rPr>
          <w:rFonts w:ascii="Times New Roman" w:hAnsi="Times New Roman" w:cs="Times New Roman"/>
          <w:i/>
          <w:iCs/>
          <w:color w:val="000000" w:themeColor="text1"/>
          <w:sz w:val="24"/>
          <w:szCs w:val="24"/>
        </w:rPr>
        <w:t xml:space="preserve"> IDE</w:t>
      </w:r>
      <w:r w:rsidR="00956597" w:rsidRPr="00F00993">
        <w:rPr>
          <w:rFonts w:ascii="Times New Roman" w:hAnsi="Times New Roman" w:cs="Times New Roman"/>
          <w:i/>
          <w:iCs/>
          <w:color w:val="000000" w:themeColor="text1"/>
          <w:sz w:val="24"/>
          <w:szCs w:val="24"/>
          <w:bdr w:val="none" w:sz="0" w:space="0" w:color="auto" w:frame="1"/>
        </w:rPr>
        <w:t xml:space="preserve"> ou SPSS </w:t>
      </w:r>
      <w:r w:rsidR="005057A3" w:rsidRPr="00F00993">
        <w:rPr>
          <w:rFonts w:ascii="Times New Roman" w:hAnsi="Times New Roman" w:cs="Times New Roman"/>
          <w:i/>
          <w:iCs/>
          <w:color w:val="000000" w:themeColor="text1"/>
          <w:sz w:val="24"/>
          <w:szCs w:val="24"/>
          <w:bdr w:val="none" w:sz="0" w:space="0" w:color="auto" w:frame="1"/>
        </w:rPr>
        <w:t>Modeler</w:t>
      </w:r>
      <w:r w:rsidR="00956597" w:rsidRPr="00F00993">
        <w:rPr>
          <w:rFonts w:ascii="Times New Roman" w:hAnsi="Times New Roman" w:cs="Times New Roman"/>
          <w:color w:val="000000" w:themeColor="text1"/>
          <w:sz w:val="24"/>
          <w:szCs w:val="24"/>
          <w:bdr w:val="none" w:sz="0" w:space="0" w:color="auto" w:frame="1"/>
        </w:rPr>
        <w:t>.</w:t>
      </w:r>
    </w:p>
    <w:p w14:paraId="6F88D682" w14:textId="2CCD6570" w:rsidR="00956597" w:rsidRPr="00F00993" w:rsidRDefault="00956597"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bdr w:val="none" w:sz="0" w:space="0" w:color="auto" w:frame="1"/>
        </w:rPr>
        <w:t>Estas ferramentais diferenciam-se por serem melhor aplicadas a contextos de dados diferentes como</w:t>
      </w:r>
      <w:del w:id="2994" w:author="Mauro Sérgio Silva Pinto" w:date="2019-09-27T11:10:00Z">
        <w:r w:rsidRPr="00F00993" w:rsidDel="00FB3081">
          <w:rPr>
            <w:rFonts w:ascii="Times New Roman" w:hAnsi="Times New Roman" w:cs="Times New Roman"/>
            <w:color w:val="000000" w:themeColor="text1"/>
            <w:sz w:val="24"/>
            <w:szCs w:val="24"/>
            <w:bdr w:val="none" w:sz="0" w:space="0" w:color="auto" w:frame="1"/>
          </w:rPr>
          <w:delText xml:space="preserve"> </w:delText>
        </w:r>
      </w:del>
      <w:r w:rsidRPr="00F00993">
        <w:rPr>
          <w:rFonts w:ascii="Times New Roman" w:hAnsi="Times New Roman" w:cs="Times New Roman"/>
          <w:color w:val="000000" w:themeColor="text1"/>
          <w:sz w:val="24"/>
          <w:szCs w:val="24"/>
          <w:bdr w:val="none" w:sz="0" w:space="0" w:color="auto" w:frame="1"/>
        </w:rPr>
        <w:t>:</w:t>
      </w:r>
      <w:r w:rsidR="00952D93" w:rsidRPr="00F00993">
        <w:rPr>
          <w:color w:val="000000" w:themeColor="text1"/>
          <w:rPrChange w:id="2995" w:author="Jacyeude Araújo" w:date="2019-10-02T13:03:00Z">
            <w:rPr/>
          </w:rPrChange>
        </w:rPr>
        <w:fldChar w:fldCharType="begin"/>
      </w:r>
      <w:r w:rsidR="00952D93" w:rsidRPr="00F00993">
        <w:rPr>
          <w:color w:val="000000" w:themeColor="text1"/>
          <w:rPrChange w:id="2996" w:author="Jacyeude Araújo" w:date="2019-10-02T13:03:00Z">
            <w:rPr/>
          </w:rPrChange>
        </w:rPr>
        <w:instrText xml:space="preserve"> HYPERLINK "https://dataplatform.cloud.ibm.com/docs/content/wsj/getting-started/tools.html" \l "tab" </w:instrText>
      </w:r>
      <w:r w:rsidR="00952D93" w:rsidRPr="00F00993">
        <w:rPr>
          <w:rPrChange w:id="2997" w:author="Jacyeude Araújo" w:date="2019-10-02T13:03:00Z">
            <w:rPr>
              <w:rStyle w:val="Hyperlink"/>
              <w:rFonts w:ascii="Times New Roman" w:hAnsi="Times New Roman" w:cs="Times New Roman"/>
              <w:color w:val="000000" w:themeColor="text1"/>
              <w:sz w:val="24"/>
              <w:szCs w:val="24"/>
              <w:u w:val="none"/>
            </w:rPr>
          </w:rPrChange>
        </w:rPr>
        <w:fldChar w:fldCharType="separate"/>
      </w:r>
      <w:r w:rsidRPr="00F00993">
        <w:rPr>
          <w:rStyle w:val="Hyperlink"/>
          <w:rFonts w:ascii="Times New Roman" w:hAnsi="Times New Roman" w:cs="Times New Roman"/>
          <w:color w:val="000000" w:themeColor="text1"/>
          <w:sz w:val="24"/>
          <w:szCs w:val="24"/>
          <w:u w:val="none"/>
        </w:rPr>
        <w:t xml:space="preserve"> dados tabulares ou relacionais</w:t>
      </w:r>
      <w:r w:rsidR="00952D93" w:rsidRPr="00F00993">
        <w:rPr>
          <w:rStyle w:val="Hyperlink"/>
          <w:rFonts w:ascii="Times New Roman" w:hAnsi="Times New Roman" w:cs="Times New Roman"/>
          <w:color w:val="000000" w:themeColor="text1"/>
          <w:sz w:val="24"/>
          <w:szCs w:val="24"/>
          <w:u w:val="none"/>
          <w:rPrChange w:id="2998" w:author="Jacyeude Araújo" w:date="2019-10-02T13:03:00Z">
            <w:rPr>
              <w:rStyle w:val="Hyperlink"/>
              <w:rFonts w:ascii="Times New Roman" w:hAnsi="Times New Roman" w:cs="Times New Roman"/>
              <w:color w:val="000000" w:themeColor="text1"/>
              <w:sz w:val="24"/>
              <w:szCs w:val="24"/>
              <w:u w:val="none"/>
            </w:rPr>
          </w:rPrChange>
        </w:rPr>
        <w:fldChar w:fldCharType="end"/>
      </w:r>
      <w:r w:rsidRPr="00F00993">
        <w:rPr>
          <w:rFonts w:ascii="Times New Roman" w:hAnsi="Times New Roman" w:cs="Times New Roman"/>
          <w:color w:val="000000" w:themeColor="text1"/>
          <w:sz w:val="24"/>
          <w:szCs w:val="24"/>
        </w:rPr>
        <w:t>,</w:t>
      </w:r>
      <w:r w:rsidR="00952D93" w:rsidRPr="00F00993">
        <w:rPr>
          <w:color w:val="000000" w:themeColor="text1"/>
          <w:rPrChange w:id="2999" w:author="Jacyeude Araújo" w:date="2019-10-02T13:03:00Z">
            <w:rPr/>
          </w:rPrChange>
        </w:rPr>
        <w:fldChar w:fldCharType="begin"/>
      </w:r>
      <w:r w:rsidR="00952D93" w:rsidRPr="00F00993">
        <w:rPr>
          <w:color w:val="000000" w:themeColor="text1"/>
          <w:rPrChange w:id="3000" w:author="Jacyeude Araújo" w:date="2019-10-02T13:03:00Z">
            <w:rPr/>
          </w:rPrChange>
        </w:rPr>
        <w:instrText xml:space="preserve"> HYPERLINK "https://dataplatform.cloud.ibm.com/docs/content/wsj/getting-started/tools.html" \l "text" </w:instrText>
      </w:r>
      <w:r w:rsidR="00952D93" w:rsidRPr="00F00993">
        <w:rPr>
          <w:rPrChange w:id="3001" w:author="Jacyeude Araújo" w:date="2019-10-02T13:03:00Z">
            <w:rPr>
              <w:rStyle w:val="Hyperlink"/>
              <w:rFonts w:ascii="Times New Roman" w:hAnsi="Times New Roman" w:cs="Times New Roman"/>
              <w:color w:val="000000" w:themeColor="text1"/>
              <w:sz w:val="24"/>
              <w:szCs w:val="24"/>
              <w:u w:val="none"/>
            </w:rPr>
          </w:rPrChange>
        </w:rPr>
        <w:fldChar w:fldCharType="separate"/>
      </w:r>
      <w:r w:rsidRPr="00F00993">
        <w:rPr>
          <w:rStyle w:val="Hyperlink"/>
          <w:rFonts w:ascii="Times New Roman" w:hAnsi="Times New Roman" w:cs="Times New Roman"/>
          <w:color w:val="000000" w:themeColor="text1"/>
          <w:sz w:val="24"/>
          <w:szCs w:val="24"/>
          <w:u w:val="none"/>
        </w:rPr>
        <w:t xml:space="preserve"> dados textuais</w:t>
      </w:r>
      <w:r w:rsidR="00952D93" w:rsidRPr="00F00993">
        <w:rPr>
          <w:rStyle w:val="Hyperlink"/>
          <w:rFonts w:ascii="Times New Roman" w:hAnsi="Times New Roman" w:cs="Times New Roman"/>
          <w:color w:val="000000" w:themeColor="text1"/>
          <w:sz w:val="24"/>
          <w:szCs w:val="24"/>
          <w:u w:val="none"/>
          <w:rPrChange w:id="3002" w:author="Jacyeude Araújo" w:date="2019-10-02T13:03:00Z">
            <w:rPr>
              <w:rStyle w:val="Hyperlink"/>
              <w:rFonts w:ascii="Times New Roman" w:hAnsi="Times New Roman" w:cs="Times New Roman"/>
              <w:color w:val="000000" w:themeColor="text1"/>
              <w:sz w:val="24"/>
              <w:szCs w:val="24"/>
              <w:u w:val="none"/>
            </w:rPr>
          </w:rPrChange>
        </w:rPr>
        <w:fldChar w:fldCharType="end"/>
      </w:r>
      <w:r w:rsidRPr="00F00993">
        <w:rPr>
          <w:rFonts w:ascii="Times New Roman" w:hAnsi="Times New Roman" w:cs="Times New Roman"/>
          <w:color w:val="000000" w:themeColor="text1"/>
          <w:sz w:val="24"/>
          <w:szCs w:val="24"/>
        </w:rPr>
        <w:t>,</w:t>
      </w:r>
      <w:r w:rsidR="00952D93" w:rsidRPr="00F00993">
        <w:rPr>
          <w:color w:val="000000" w:themeColor="text1"/>
          <w:rPrChange w:id="3003" w:author="Jacyeude Araújo" w:date="2019-10-02T13:03:00Z">
            <w:rPr/>
          </w:rPrChange>
        </w:rPr>
        <w:fldChar w:fldCharType="begin"/>
      </w:r>
      <w:r w:rsidR="00952D93" w:rsidRPr="00F00993">
        <w:rPr>
          <w:color w:val="000000" w:themeColor="text1"/>
          <w:rPrChange w:id="3004" w:author="Jacyeude Araújo" w:date="2019-10-02T13:03:00Z">
            <w:rPr/>
          </w:rPrChange>
        </w:rPr>
        <w:instrText xml:space="preserve"> HYPERLINK "https://dataplatform.cloud.ibm.com/docs/content/wsj/getting-started/tools.html" \l "image" </w:instrText>
      </w:r>
      <w:r w:rsidR="00952D93" w:rsidRPr="00F00993">
        <w:rPr>
          <w:rPrChange w:id="3005" w:author="Jacyeude Araújo" w:date="2019-10-02T13:03:00Z">
            <w:rPr>
              <w:rStyle w:val="Hyperlink"/>
              <w:rFonts w:ascii="Times New Roman" w:hAnsi="Times New Roman" w:cs="Times New Roman"/>
              <w:color w:val="000000" w:themeColor="text1"/>
              <w:sz w:val="24"/>
              <w:szCs w:val="24"/>
              <w:u w:val="none"/>
            </w:rPr>
          </w:rPrChange>
        </w:rPr>
        <w:fldChar w:fldCharType="separate"/>
      </w:r>
      <w:r w:rsidRPr="00F00993">
        <w:rPr>
          <w:rStyle w:val="Hyperlink"/>
          <w:rFonts w:ascii="Times New Roman" w:hAnsi="Times New Roman" w:cs="Times New Roman"/>
          <w:color w:val="000000" w:themeColor="text1"/>
          <w:sz w:val="24"/>
          <w:szCs w:val="24"/>
          <w:u w:val="none"/>
        </w:rPr>
        <w:t xml:space="preserve"> dados de imagem</w:t>
      </w:r>
      <w:r w:rsidR="00952D93" w:rsidRPr="00F00993">
        <w:rPr>
          <w:rStyle w:val="Hyperlink"/>
          <w:rFonts w:ascii="Times New Roman" w:hAnsi="Times New Roman" w:cs="Times New Roman"/>
          <w:color w:val="000000" w:themeColor="text1"/>
          <w:sz w:val="24"/>
          <w:szCs w:val="24"/>
          <w:u w:val="none"/>
          <w:rPrChange w:id="3006" w:author="Jacyeude Araújo" w:date="2019-10-02T13:03:00Z">
            <w:rPr>
              <w:rStyle w:val="Hyperlink"/>
              <w:rFonts w:ascii="Times New Roman" w:hAnsi="Times New Roman" w:cs="Times New Roman"/>
              <w:color w:val="000000" w:themeColor="text1"/>
              <w:sz w:val="24"/>
              <w:szCs w:val="24"/>
              <w:u w:val="none"/>
            </w:rPr>
          </w:rPrChange>
        </w:rPr>
        <w:fldChar w:fldCharType="end"/>
      </w:r>
      <w:r w:rsidR="005057A3" w:rsidRPr="00F00993">
        <w:rPr>
          <w:rStyle w:val="Hyperlink"/>
          <w:rFonts w:ascii="Times New Roman" w:hAnsi="Times New Roman" w:cs="Times New Roman"/>
          <w:color w:val="000000" w:themeColor="text1"/>
          <w:sz w:val="24"/>
          <w:szCs w:val="24"/>
          <w:u w:val="none"/>
        </w:rPr>
        <w:t>.</w:t>
      </w:r>
    </w:p>
    <w:p w14:paraId="2DBC0795" w14:textId="1FD826C1" w:rsidR="00956597" w:rsidRPr="00F00993" w:rsidRDefault="00134A6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w:t>
      </w:r>
      <w:del w:id="3007" w:author="Jacyeude Araújo" w:date="2019-10-02T10:47:00Z">
        <w:r w:rsidRPr="00F00993" w:rsidDel="005D1A94">
          <w:rPr>
            <w:rFonts w:ascii="Times New Roman" w:hAnsi="Times New Roman" w:cs="Times New Roman"/>
            <w:color w:val="000000" w:themeColor="text1"/>
            <w:sz w:val="24"/>
            <w:szCs w:val="24"/>
          </w:rPr>
          <w:delText>f</w:delText>
        </w:r>
      </w:del>
      <w:ins w:id="3008" w:author="Jacyeude Araújo" w:date="2019-10-02T10:47:00Z">
        <w:r w:rsidR="005D1A94"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igura 1</w:t>
      </w:r>
      <w:del w:id="3009" w:author="Jacyeude Araújo" w:date="2019-10-02T10:47:00Z">
        <w:r w:rsidRPr="00F00993" w:rsidDel="005D1A94">
          <w:rPr>
            <w:rFonts w:ascii="Times New Roman" w:hAnsi="Times New Roman" w:cs="Times New Roman"/>
            <w:color w:val="000000" w:themeColor="text1"/>
            <w:sz w:val="24"/>
            <w:szCs w:val="24"/>
          </w:rPr>
          <w:delText>4</w:delText>
        </w:r>
      </w:del>
      <w:ins w:id="3010" w:author="Jacyeude Araújo" w:date="2019-10-02T10:47:00Z">
        <w:r w:rsidR="005D1A94" w:rsidRPr="00F00993">
          <w:rPr>
            <w:rFonts w:ascii="Times New Roman" w:hAnsi="Times New Roman" w:cs="Times New Roman"/>
            <w:color w:val="000000" w:themeColor="text1"/>
            <w:sz w:val="24"/>
            <w:szCs w:val="24"/>
          </w:rPr>
          <w:t>2</w:t>
        </w:r>
      </w:ins>
      <w:r w:rsidR="00956597" w:rsidRPr="00F00993">
        <w:rPr>
          <w:rFonts w:ascii="Times New Roman" w:hAnsi="Times New Roman" w:cs="Times New Roman"/>
          <w:color w:val="000000" w:themeColor="text1"/>
          <w:sz w:val="24"/>
          <w:szCs w:val="24"/>
        </w:rPr>
        <w:t xml:space="preserve"> disposta pela documentação de IBM Cloud</w:t>
      </w:r>
      <w:r w:rsidR="00C25FA8" w:rsidRPr="00F00993">
        <w:rPr>
          <w:rFonts w:ascii="Times New Roman" w:hAnsi="Times New Roman" w:cs="Times New Roman"/>
          <w:color w:val="000000" w:themeColor="text1"/>
        </w:rPr>
        <w:t>®</w:t>
      </w:r>
      <w:r w:rsidR="00956597" w:rsidRPr="00F00993">
        <w:rPr>
          <w:rFonts w:ascii="Times New Roman" w:hAnsi="Times New Roman" w:cs="Times New Roman"/>
          <w:color w:val="000000" w:themeColor="text1"/>
          <w:sz w:val="24"/>
          <w:szCs w:val="24"/>
        </w:rPr>
        <w:t xml:space="preserve"> mostra as tarefas que são executadas pelas ferramentas</w:t>
      </w:r>
      <w:r w:rsidR="00C25FA8" w:rsidRPr="00F00993">
        <w:rPr>
          <w:rFonts w:ascii="Times New Roman" w:hAnsi="Times New Roman" w:cs="Times New Roman"/>
          <w:color w:val="000000" w:themeColor="text1"/>
          <w:sz w:val="24"/>
          <w:szCs w:val="24"/>
        </w:rPr>
        <w:t>:</w:t>
      </w:r>
    </w:p>
    <w:p w14:paraId="22FEA513" w14:textId="41A75439" w:rsidR="00C7631D" w:rsidRPr="00F00993" w:rsidRDefault="00C7631D">
      <w:pPr>
        <w:pStyle w:val="Legenda"/>
        <w:keepNext/>
        <w:jc w:val="center"/>
        <w:rPr>
          <w:ins w:id="3011" w:author="Jacyeude Araújo" w:date="2019-10-02T11:14:00Z"/>
          <w:color w:val="000000" w:themeColor="text1"/>
          <w:rPrChange w:id="3012" w:author="Jacyeude Araújo" w:date="2019-10-02T13:03:00Z">
            <w:rPr>
              <w:ins w:id="3013" w:author="Jacyeude Araújo" w:date="2019-10-02T11:14:00Z"/>
            </w:rPr>
          </w:rPrChange>
        </w:rPr>
        <w:pPrChange w:id="3014" w:author="Jacyeude Araújo" w:date="2019-10-02T11:14:00Z">
          <w:pPr>
            <w:pStyle w:val="Legenda"/>
          </w:pPr>
        </w:pPrChange>
      </w:pPr>
      <w:bookmarkStart w:id="3015" w:name="_Toc20913732"/>
      <w:ins w:id="3016" w:author="Jacyeude Araújo" w:date="2019-10-02T11:14:00Z">
        <w:r w:rsidRPr="00F00993">
          <w:rPr>
            <w:color w:val="000000" w:themeColor="text1"/>
            <w:rPrChange w:id="3017" w:author="Jacyeude Araújo" w:date="2019-10-02T13:03:00Z">
              <w:rPr/>
            </w:rPrChange>
          </w:rPr>
          <w:lastRenderedPageBreak/>
          <w:t xml:space="preserve">Tabela </w:t>
        </w:r>
        <w:r w:rsidRPr="00F00993">
          <w:rPr>
            <w:color w:val="000000" w:themeColor="text1"/>
            <w:rPrChange w:id="3018" w:author="Jacyeude Araújo" w:date="2019-10-02T13:03:00Z">
              <w:rPr/>
            </w:rPrChange>
          </w:rPr>
          <w:fldChar w:fldCharType="begin"/>
        </w:r>
        <w:r w:rsidRPr="00F00993">
          <w:rPr>
            <w:color w:val="000000" w:themeColor="text1"/>
            <w:rPrChange w:id="3019" w:author="Jacyeude Araújo" w:date="2019-10-02T13:03:00Z">
              <w:rPr/>
            </w:rPrChange>
          </w:rPr>
          <w:instrText xml:space="preserve"> SEQ Tabela \* ARABIC </w:instrText>
        </w:r>
      </w:ins>
      <w:r w:rsidRPr="00F00993">
        <w:rPr>
          <w:color w:val="000000" w:themeColor="text1"/>
          <w:rPrChange w:id="3020" w:author="Jacyeude Araújo" w:date="2019-10-02T13:03:00Z">
            <w:rPr/>
          </w:rPrChange>
        </w:rPr>
        <w:fldChar w:fldCharType="separate"/>
      </w:r>
      <w:r w:rsidR="0008128E">
        <w:rPr>
          <w:noProof/>
          <w:color w:val="000000" w:themeColor="text1"/>
        </w:rPr>
        <w:t>1</w:t>
      </w:r>
      <w:ins w:id="3021" w:author="Jacyeude Araújo" w:date="2019-10-02T11:14:00Z">
        <w:r w:rsidRPr="00F00993">
          <w:rPr>
            <w:color w:val="000000" w:themeColor="text1"/>
            <w:rPrChange w:id="3022" w:author="Jacyeude Araújo" w:date="2019-10-02T13:03:00Z">
              <w:rPr/>
            </w:rPrChange>
          </w:rPr>
          <w:fldChar w:fldCharType="end"/>
        </w:r>
        <w:r w:rsidRPr="00F00993">
          <w:rPr>
            <w:color w:val="000000" w:themeColor="text1"/>
            <w:rPrChange w:id="3023" w:author="Jacyeude Araújo" w:date="2019-10-02T13:03:00Z">
              <w:rPr/>
            </w:rPrChange>
          </w:rPr>
          <w:t xml:space="preserve"> - Ferramentas e atribuições em IBM Cloud®.</w:t>
        </w:r>
        <w:bookmarkEnd w:id="3015"/>
      </w:ins>
    </w:p>
    <w:p w14:paraId="6488A5DA" w14:textId="77777777" w:rsidR="008C4F9C" w:rsidRPr="00F00993" w:rsidRDefault="00956597" w:rsidP="008C4F9C">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302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EFA5437" wp14:editId="18C562DB">
            <wp:extent cx="4484045" cy="22949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1856" cy="2309199"/>
                    </a:xfrm>
                    <a:prstGeom prst="rect">
                      <a:avLst/>
                    </a:prstGeom>
                    <a:noFill/>
                    <a:ln>
                      <a:noFill/>
                    </a:ln>
                  </pic:spPr>
                </pic:pic>
              </a:graphicData>
            </a:graphic>
          </wp:inline>
        </w:drawing>
      </w:r>
    </w:p>
    <w:p w14:paraId="5BA48D0B" w14:textId="4053E0AF" w:rsidR="00956597" w:rsidRPr="00F00993" w:rsidRDefault="008C4F9C" w:rsidP="008C4F9C">
      <w:pPr>
        <w:pStyle w:val="Legenda"/>
        <w:jc w:val="center"/>
        <w:rPr>
          <w:rFonts w:ascii="Times New Roman" w:hAnsi="Times New Roman" w:cs="Times New Roman"/>
          <w:i w:val="0"/>
          <w:iCs w:val="0"/>
          <w:color w:val="000000" w:themeColor="text1"/>
          <w:sz w:val="22"/>
          <w:szCs w:val="22"/>
          <w:rPrChange w:id="3025" w:author="Jacyeude Araújo" w:date="2019-10-02T13:03:00Z">
            <w:rPr>
              <w:rFonts w:ascii="Times New Roman" w:hAnsi="Times New Roman" w:cs="Times New Roman"/>
              <w:color w:val="000000" w:themeColor="text1"/>
              <w:sz w:val="24"/>
              <w:szCs w:val="24"/>
            </w:rPr>
          </w:rPrChange>
        </w:rPr>
      </w:pPr>
      <w:bookmarkStart w:id="3026" w:name="_Toc20849501"/>
      <w:del w:id="3027" w:author="Jacyeude Araújo" w:date="2019-10-02T10:46:00Z">
        <w:r w:rsidRPr="00F00993" w:rsidDel="005D1A94">
          <w:rPr>
            <w:rFonts w:ascii="Times New Roman" w:hAnsi="Times New Roman" w:cs="Times New Roman"/>
            <w:i w:val="0"/>
            <w:iCs w:val="0"/>
            <w:color w:val="000000" w:themeColor="text1"/>
            <w:sz w:val="22"/>
            <w:szCs w:val="22"/>
            <w:rPrChange w:id="3028" w:author="Jacyeude Araújo" w:date="2019-10-02T13:03:00Z">
              <w:rPr>
                <w:rFonts w:ascii="Times New Roman" w:hAnsi="Times New Roman" w:cs="Times New Roman"/>
                <w:color w:val="000000" w:themeColor="text1"/>
              </w:rPr>
            </w:rPrChange>
          </w:rPr>
          <w:delText xml:space="preserve">Figura </w:delText>
        </w:r>
      </w:del>
      <w:del w:id="3029" w:author="Jacyeude Araújo" w:date="2019-10-02T10:09:00Z">
        <w:r w:rsidR="00CC0B09" w:rsidRPr="00F00993" w:rsidDel="00DA6A84">
          <w:rPr>
            <w:rFonts w:ascii="Times New Roman" w:hAnsi="Times New Roman" w:cs="Times New Roman"/>
            <w:i w:val="0"/>
            <w:iCs w:val="0"/>
            <w:color w:val="000000" w:themeColor="text1"/>
            <w:sz w:val="22"/>
            <w:szCs w:val="22"/>
            <w:rPrChange w:id="303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3031"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303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3033" w:author="Jacyeude Araújo" w:date="2019-10-02T13:03:00Z">
              <w:rPr>
                <w:rFonts w:ascii="Times New Roman" w:hAnsi="Times New Roman" w:cs="Times New Roman"/>
                <w:noProof/>
                <w:color w:val="000000" w:themeColor="text1"/>
              </w:rPr>
            </w:rPrChange>
          </w:rPr>
          <w:delText>14</w:delText>
        </w:r>
        <w:r w:rsidR="00CC0B09" w:rsidRPr="00F00993" w:rsidDel="00DA6A84">
          <w:rPr>
            <w:rFonts w:ascii="Times New Roman" w:hAnsi="Times New Roman" w:cs="Times New Roman"/>
            <w:i w:val="0"/>
            <w:iCs w:val="0"/>
            <w:color w:val="000000" w:themeColor="text1"/>
            <w:sz w:val="22"/>
            <w:szCs w:val="22"/>
            <w:rPrChange w:id="3034" w:author="Jacyeude Araújo" w:date="2019-10-02T13:03:00Z">
              <w:rPr>
                <w:rFonts w:ascii="Times New Roman" w:hAnsi="Times New Roman" w:cs="Times New Roman"/>
                <w:color w:val="000000" w:themeColor="text1"/>
              </w:rPr>
            </w:rPrChange>
          </w:rPr>
          <w:fldChar w:fldCharType="end"/>
        </w:r>
      </w:del>
      <w:del w:id="3035" w:author="Jacyeude Araújo" w:date="2019-10-02T10:46:00Z">
        <w:r w:rsidRPr="00F00993" w:rsidDel="005D1A94">
          <w:rPr>
            <w:rFonts w:ascii="Times New Roman" w:hAnsi="Times New Roman" w:cs="Times New Roman"/>
            <w:i w:val="0"/>
            <w:iCs w:val="0"/>
            <w:color w:val="000000" w:themeColor="text1"/>
            <w:sz w:val="22"/>
            <w:szCs w:val="22"/>
            <w:rPrChange w:id="3036" w:author="Jacyeude Araújo" w:date="2019-10-02T13:03:00Z">
              <w:rPr>
                <w:rFonts w:ascii="Times New Roman" w:hAnsi="Times New Roman" w:cs="Times New Roman"/>
                <w:color w:val="000000" w:themeColor="text1"/>
              </w:rPr>
            </w:rPrChange>
          </w:rPr>
          <w:delText xml:space="preserve"> - </w:delText>
        </w:r>
        <w:r w:rsidR="00FB6353" w:rsidRPr="00F00993" w:rsidDel="005D1A94">
          <w:rPr>
            <w:rFonts w:ascii="Times New Roman" w:hAnsi="Times New Roman" w:cs="Times New Roman"/>
            <w:i w:val="0"/>
            <w:iCs w:val="0"/>
            <w:color w:val="000000" w:themeColor="text1"/>
            <w:sz w:val="22"/>
            <w:szCs w:val="22"/>
            <w:rPrChange w:id="3037" w:author="Jacyeude Araújo" w:date="2019-10-02T13:03:00Z">
              <w:rPr>
                <w:rFonts w:ascii="Times New Roman" w:hAnsi="Times New Roman" w:cs="Times New Roman"/>
                <w:color w:val="000000" w:themeColor="text1"/>
              </w:rPr>
            </w:rPrChange>
          </w:rPr>
          <w:delText>F</w:delText>
        </w:r>
        <w:r w:rsidRPr="00F00993" w:rsidDel="005D1A94">
          <w:rPr>
            <w:rFonts w:ascii="Times New Roman" w:hAnsi="Times New Roman" w:cs="Times New Roman"/>
            <w:i w:val="0"/>
            <w:iCs w:val="0"/>
            <w:color w:val="000000" w:themeColor="text1"/>
            <w:sz w:val="22"/>
            <w:szCs w:val="22"/>
            <w:rPrChange w:id="3038" w:author="Jacyeude Araújo" w:date="2019-10-02T13:03:00Z">
              <w:rPr>
                <w:rFonts w:ascii="Times New Roman" w:hAnsi="Times New Roman" w:cs="Times New Roman"/>
                <w:color w:val="000000" w:themeColor="text1"/>
              </w:rPr>
            </w:rPrChange>
          </w:rPr>
          <w:delText>erramentas e atribuições</w:delText>
        </w:r>
        <w:r w:rsidR="00C25FA8" w:rsidRPr="00F00993" w:rsidDel="005D1A94">
          <w:rPr>
            <w:rFonts w:ascii="Times New Roman" w:hAnsi="Times New Roman" w:cs="Times New Roman"/>
            <w:i w:val="0"/>
            <w:iCs w:val="0"/>
            <w:color w:val="000000" w:themeColor="text1"/>
            <w:sz w:val="22"/>
            <w:szCs w:val="22"/>
            <w:rPrChange w:id="3039" w:author="Jacyeude Araújo" w:date="2019-10-02T13:03:00Z">
              <w:rPr>
                <w:rFonts w:ascii="Times New Roman" w:hAnsi="Times New Roman" w:cs="Times New Roman"/>
                <w:color w:val="000000" w:themeColor="text1"/>
              </w:rPr>
            </w:rPrChange>
          </w:rPr>
          <w:delText xml:space="preserve"> em IBM Cloud®. </w:delText>
        </w:r>
      </w:del>
      <w:r w:rsidR="00C25FA8" w:rsidRPr="00F00993">
        <w:rPr>
          <w:rFonts w:ascii="Times New Roman" w:hAnsi="Times New Roman" w:cs="Times New Roman"/>
          <w:i w:val="0"/>
          <w:iCs w:val="0"/>
          <w:color w:val="000000" w:themeColor="text1"/>
          <w:sz w:val="22"/>
          <w:szCs w:val="22"/>
          <w:rPrChange w:id="3040" w:author="Jacyeude Araújo" w:date="2019-10-02T13:03:00Z">
            <w:rPr>
              <w:rFonts w:ascii="Times New Roman" w:hAnsi="Times New Roman" w:cs="Times New Roman"/>
              <w:color w:val="000000" w:themeColor="text1"/>
            </w:rPr>
          </w:rPrChange>
        </w:rPr>
        <w:t>Fonte: Adaptado de [23].</w:t>
      </w:r>
      <w:bookmarkEnd w:id="3026"/>
    </w:p>
    <w:p w14:paraId="11B848DE" w14:textId="77777777" w:rsidR="00EB44EF" w:rsidRPr="00F00993" w:rsidRDefault="00EB44EF"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36504DC" w14:textId="21247400" w:rsidR="00EB44EF" w:rsidRPr="00F00993" w:rsidRDefault="00EB44EF"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ambiente de Watson Studio c</w:t>
      </w:r>
      <w:r w:rsidR="00B43203" w:rsidRPr="00F00993">
        <w:rPr>
          <w:rFonts w:ascii="Times New Roman" w:hAnsi="Times New Roman" w:cs="Times New Roman"/>
          <w:color w:val="000000" w:themeColor="text1"/>
          <w:sz w:val="24"/>
          <w:szCs w:val="24"/>
        </w:rPr>
        <w:t xml:space="preserve">onta </w:t>
      </w:r>
      <w:r w:rsidRPr="00F00993">
        <w:rPr>
          <w:rFonts w:ascii="Times New Roman" w:hAnsi="Times New Roman" w:cs="Times New Roman"/>
          <w:color w:val="000000" w:themeColor="text1"/>
          <w:sz w:val="24"/>
          <w:szCs w:val="24"/>
        </w:rPr>
        <w:t xml:space="preserve">com ferramentas gráficas para projetar, treinar, implantar e gerenciar modelos com </w:t>
      </w:r>
      <w:ins w:id="3041" w:author="Jacyeude Araújo" w:date="2019-10-02T10:46:00Z">
        <w:r w:rsidR="005D1A94" w:rsidRPr="00F00993">
          <w:rPr>
            <w:rFonts w:ascii="Times New Roman" w:hAnsi="Times New Roman" w:cs="Times New Roman"/>
            <w:color w:val="000000" w:themeColor="text1"/>
            <w:sz w:val="24"/>
            <w:szCs w:val="24"/>
          </w:rPr>
          <w:t xml:space="preserve">alguns de </w:t>
        </w:r>
      </w:ins>
      <w:r w:rsidRPr="00F00993">
        <w:rPr>
          <w:rFonts w:ascii="Times New Roman" w:hAnsi="Times New Roman" w:cs="Times New Roman"/>
          <w:color w:val="000000" w:themeColor="text1"/>
          <w:sz w:val="24"/>
          <w:szCs w:val="24"/>
        </w:rPr>
        <w:t xml:space="preserve">seus serviços do Watson </w:t>
      </w:r>
      <w:r w:rsidR="00B43203" w:rsidRPr="00F00993">
        <w:rPr>
          <w:rFonts w:ascii="Times New Roman" w:hAnsi="Times New Roman" w:cs="Times New Roman"/>
          <w:color w:val="000000" w:themeColor="text1"/>
          <w:sz w:val="24"/>
          <w:szCs w:val="24"/>
        </w:rPr>
        <w:t>Aprendizagem de Máquina</w:t>
      </w:r>
      <w:r w:rsidRPr="00F00993">
        <w:rPr>
          <w:rFonts w:ascii="Times New Roman" w:hAnsi="Times New Roman" w:cs="Times New Roman"/>
          <w:color w:val="000000" w:themeColor="text1"/>
          <w:sz w:val="24"/>
          <w:szCs w:val="24"/>
        </w:rPr>
        <w:t>:</w:t>
      </w:r>
    </w:p>
    <w:p w14:paraId="48D56217" w14:textId="2C2A7699" w:rsidR="00EB44EF" w:rsidRPr="00F00993"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bdr w:val="none" w:sz="0" w:space="0" w:color="auto" w:frame="1"/>
        </w:rPr>
        <w:t xml:space="preserve">As experiências da </w:t>
      </w:r>
      <w:proofErr w:type="spellStart"/>
      <w:r w:rsidRPr="00F00993">
        <w:rPr>
          <w:rFonts w:ascii="Times New Roman" w:hAnsi="Times New Roman" w:cs="Times New Roman"/>
          <w:color w:val="000000" w:themeColor="text1"/>
          <w:sz w:val="24"/>
          <w:szCs w:val="24"/>
          <w:bdr w:val="none" w:sz="0" w:space="0" w:color="auto" w:frame="1"/>
        </w:rPr>
        <w:t>AutoAI</w:t>
      </w:r>
      <w:proofErr w:type="spellEnd"/>
      <w:r w:rsidRPr="00F00993">
        <w:rPr>
          <w:rFonts w:ascii="Times New Roman" w:hAnsi="Times New Roman" w:cs="Times New Roman"/>
          <w:color w:val="000000" w:themeColor="text1"/>
          <w:sz w:val="24"/>
          <w:szCs w:val="24"/>
          <w:bdr w:val="none" w:sz="0" w:space="0" w:color="auto" w:frame="1"/>
        </w:rPr>
        <w:t xml:space="preserve"> processam automaticamente </w:t>
      </w:r>
      <w:ins w:id="3042" w:author="Jacyeude Araújo" w:date="2019-10-01T19:13:00Z">
        <w:r w:rsidR="00952D93" w:rsidRPr="00F00993">
          <w:rPr>
            <w:rFonts w:ascii="Times New Roman" w:hAnsi="Times New Roman" w:cs="Times New Roman"/>
            <w:color w:val="000000" w:themeColor="text1"/>
            <w:sz w:val="24"/>
            <w:szCs w:val="24"/>
            <w:bdr w:val="none" w:sz="0" w:space="0" w:color="auto" w:frame="1"/>
          </w:rPr>
          <w:t>os</w:t>
        </w:r>
      </w:ins>
      <w:del w:id="3043" w:author="Jacyeude Araújo" w:date="2019-10-01T19:13:00Z">
        <w:r w:rsidRPr="00F00993" w:rsidDel="00952D93">
          <w:rPr>
            <w:rFonts w:ascii="Times New Roman" w:hAnsi="Times New Roman" w:cs="Times New Roman"/>
            <w:color w:val="000000" w:themeColor="text1"/>
            <w:sz w:val="24"/>
            <w:szCs w:val="24"/>
            <w:bdr w:val="none" w:sz="0" w:space="0" w:color="auto" w:frame="1"/>
          </w:rPr>
          <w:delText>seus</w:delText>
        </w:r>
      </w:del>
      <w:r w:rsidRPr="00F00993">
        <w:rPr>
          <w:rFonts w:ascii="Times New Roman" w:hAnsi="Times New Roman" w:cs="Times New Roman"/>
          <w:color w:val="000000" w:themeColor="text1"/>
          <w:sz w:val="24"/>
          <w:szCs w:val="24"/>
          <w:bdr w:val="none" w:sz="0" w:space="0" w:color="auto" w:frame="1"/>
        </w:rPr>
        <w:t xml:space="preserve"> dados, selecionam o melhor estimador para os dados e, em seguida, geram</w:t>
      </w:r>
      <w:ins w:id="3044" w:author="Jacyeude Araújo" w:date="2019-10-01T19:13:00Z">
        <w:r w:rsidR="00952D93" w:rsidRPr="00F00993">
          <w:rPr>
            <w:rFonts w:ascii="Times New Roman" w:hAnsi="Times New Roman" w:cs="Times New Roman"/>
            <w:color w:val="000000" w:themeColor="text1"/>
            <w:sz w:val="24"/>
            <w:szCs w:val="24"/>
            <w:bdr w:val="none" w:sz="0" w:space="0" w:color="auto" w:frame="1"/>
          </w:rPr>
          <w:t xml:space="preserve"> </w:t>
        </w:r>
      </w:ins>
      <w:del w:id="3045" w:author="Jacyeude Araújo" w:date="2019-10-01T19:13:00Z">
        <w:r w:rsidRPr="00F00993" w:rsidDel="00952D93">
          <w:rPr>
            <w:rFonts w:ascii="Times New Roman" w:hAnsi="Times New Roman" w:cs="Times New Roman"/>
            <w:color w:val="000000" w:themeColor="text1"/>
            <w:sz w:val="24"/>
            <w:szCs w:val="24"/>
            <w:bdr w:val="none" w:sz="0" w:space="0" w:color="auto" w:frame="1"/>
          </w:rPr>
          <w:delText xml:space="preserve"> </w:delText>
        </w:r>
        <w:r w:rsidRPr="00F00993" w:rsidDel="00952D93">
          <w:rPr>
            <w:rFonts w:ascii="Times New Roman" w:hAnsi="Times New Roman" w:cs="Times New Roman"/>
            <w:i/>
            <w:iCs/>
            <w:color w:val="000000" w:themeColor="text1"/>
            <w:sz w:val="24"/>
            <w:szCs w:val="24"/>
            <w:bdr w:val="none" w:sz="0" w:space="0" w:color="auto" w:frame="1"/>
            <w:rPrChange w:id="3046" w:author="Jacyeude Araújo" w:date="2019-10-02T13:03:00Z">
              <w:rPr>
                <w:rFonts w:ascii="Times New Roman" w:hAnsi="Times New Roman" w:cs="Times New Roman"/>
                <w:color w:val="000000" w:themeColor="text1"/>
                <w:sz w:val="24"/>
                <w:szCs w:val="24"/>
                <w:bdr w:val="none" w:sz="0" w:space="0" w:color="auto" w:frame="1"/>
              </w:rPr>
            </w:rPrChange>
          </w:rPr>
          <w:delText>pipelines</w:delText>
        </w:r>
        <w:r w:rsidRPr="00F00993" w:rsidDel="00952D93">
          <w:rPr>
            <w:rFonts w:ascii="Times New Roman" w:hAnsi="Times New Roman" w:cs="Times New Roman"/>
            <w:color w:val="000000" w:themeColor="text1"/>
            <w:sz w:val="24"/>
            <w:szCs w:val="24"/>
            <w:bdr w:val="none" w:sz="0" w:space="0" w:color="auto" w:frame="1"/>
          </w:rPr>
          <w:delText xml:space="preserve"> </w:delText>
        </w:r>
      </w:del>
      <w:r w:rsidRPr="00F00993">
        <w:rPr>
          <w:rFonts w:ascii="Times New Roman" w:hAnsi="Times New Roman" w:cs="Times New Roman"/>
          <w:color w:val="000000" w:themeColor="text1"/>
          <w:sz w:val="24"/>
          <w:szCs w:val="24"/>
          <w:bdr w:val="none" w:sz="0" w:space="0" w:color="auto" w:frame="1"/>
        </w:rPr>
        <w:t>candidatos a modelos para</w:t>
      </w:r>
      <w:r w:rsidR="008D1CF4" w:rsidRPr="00F00993">
        <w:rPr>
          <w:rFonts w:ascii="Times New Roman" w:hAnsi="Times New Roman" w:cs="Times New Roman"/>
          <w:color w:val="000000" w:themeColor="text1"/>
          <w:sz w:val="24"/>
          <w:szCs w:val="24"/>
          <w:bdr w:val="none" w:sz="0" w:space="0" w:color="auto" w:frame="1"/>
        </w:rPr>
        <w:t xml:space="preserve"> que possam ser</w:t>
      </w:r>
      <w:r w:rsidRPr="00F00993">
        <w:rPr>
          <w:rFonts w:ascii="Times New Roman" w:hAnsi="Times New Roman" w:cs="Times New Roman"/>
          <w:color w:val="000000" w:themeColor="text1"/>
          <w:sz w:val="24"/>
          <w:szCs w:val="24"/>
          <w:bdr w:val="none" w:sz="0" w:space="0" w:color="auto" w:frame="1"/>
        </w:rPr>
        <w:t xml:space="preserve"> revisa</w:t>
      </w:r>
      <w:r w:rsidR="008D1CF4" w:rsidRPr="00F00993">
        <w:rPr>
          <w:rFonts w:ascii="Times New Roman" w:hAnsi="Times New Roman" w:cs="Times New Roman"/>
          <w:color w:val="000000" w:themeColor="text1"/>
          <w:sz w:val="24"/>
          <w:szCs w:val="24"/>
          <w:bdr w:val="none" w:sz="0" w:space="0" w:color="auto" w:frame="1"/>
        </w:rPr>
        <w:t>dos</w:t>
      </w:r>
      <w:r w:rsidRPr="00F00993">
        <w:rPr>
          <w:rFonts w:ascii="Times New Roman" w:hAnsi="Times New Roman" w:cs="Times New Roman"/>
          <w:color w:val="000000" w:themeColor="text1"/>
          <w:sz w:val="24"/>
          <w:szCs w:val="24"/>
          <w:bdr w:val="none" w:sz="0" w:space="0" w:color="auto" w:frame="1"/>
        </w:rPr>
        <w:t xml:space="preserve"> e compara</w:t>
      </w:r>
      <w:r w:rsidR="008D1CF4" w:rsidRPr="00F00993">
        <w:rPr>
          <w:rFonts w:ascii="Times New Roman" w:hAnsi="Times New Roman" w:cs="Times New Roman"/>
          <w:color w:val="000000" w:themeColor="text1"/>
          <w:sz w:val="24"/>
          <w:szCs w:val="24"/>
          <w:bdr w:val="none" w:sz="0" w:space="0" w:color="auto" w:frame="1"/>
        </w:rPr>
        <w:t>dos</w:t>
      </w:r>
      <w:ins w:id="3047" w:author="Jacyeude Araújo" w:date="2019-10-01T19:13:00Z">
        <w:r w:rsidR="00952D93" w:rsidRPr="00F00993">
          <w:rPr>
            <w:rFonts w:ascii="Times New Roman" w:hAnsi="Times New Roman" w:cs="Times New Roman"/>
            <w:color w:val="000000" w:themeColor="text1"/>
            <w:sz w:val="24"/>
            <w:szCs w:val="24"/>
            <w:bdr w:val="none" w:sz="0" w:space="0" w:color="auto" w:frame="1"/>
          </w:rPr>
          <w:t>.</w:t>
        </w:r>
      </w:ins>
      <w:del w:id="3048" w:author="Jacyeude Araújo" w:date="2019-10-01T19:13:00Z">
        <w:r w:rsidRPr="00F00993" w:rsidDel="00952D93">
          <w:rPr>
            <w:rFonts w:ascii="Times New Roman" w:hAnsi="Times New Roman" w:cs="Times New Roman"/>
            <w:color w:val="000000" w:themeColor="text1"/>
            <w:sz w:val="24"/>
            <w:szCs w:val="24"/>
            <w:bdr w:val="none" w:sz="0" w:space="0" w:color="auto" w:frame="1"/>
          </w:rPr>
          <w:delText xml:space="preserve">. </w:delText>
        </w:r>
        <w:commentRangeStart w:id="3049"/>
        <w:r w:rsidRPr="00F00993" w:rsidDel="00952D93">
          <w:rPr>
            <w:rFonts w:ascii="Times New Roman" w:hAnsi="Times New Roman" w:cs="Times New Roman"/>
            <w:color w:val="000000" w:themeColor="text1"/>
            <w:sz w:val="24"/>
            <w:szCs w:val="24"/>
            <w:bdr w:val="none" w:sz="0" w:space="0" w:color="auto" w:frame="1"/>
          </w:rPr>
          <w:delText>Implante o pipeline com melhor desempenho como modelo de aprendizado de máquina.</w:delText>
        </w:r>
        <w:commentRangeEnd w:id="3049"/>
        <w:r w:rsidR="00FB3081" w:rsidRPr="00F00993" w:rsidDel="00952D93">
          <w:rPr>
            <w:rStyle w:val="Refdecomentrio"/>
            <w:color w:val="000000" w:themeColor="text1"/>
            <w:rPrChange w:id="3050" w:author="Jacyeude Araújo" w:date="2019-10-02T13:03:00Z">
              <w:rPr>
                <w:rStyle w:val="Refdecomentrio"/>
              </w:rPr>
            </w:rPrChange>
          </w:rPr>
          <w:commentReference w:id="3049"/>
        </w:r>
      </w:del>
    </w:p>
    <w:p w14:paraId="32CFB677" w14:textId="3E0BA52C" w:rsidR="00EB44EF" w:rsidRPr="00F00993" w:rsidDel="005D1A94"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del w:id="3051" w:author="Jacyeude Araújo" w:date="2019-10-02T10:45:00Z"/>
          <w:rFonts w:ascii="Times New Roman" w:hAnsi="Times New Roman" w:cs="Times New Roman"/>
          <w:color w:val="000000" w:themeColor="text1"/>
          <w:sz w:val="24"/>
          <w:szCs w:val="24"/>
          <w:bdr w:val="none" w:sz="0" w:space="0" w:color="auto" w:frame="1"/>
        </w:rPr>
      </w:pPr>
      <w:del w:id="3052" w:author="Jacyeude Araújo" w:date="2019-10-02T10:45:00Z">
        <w:r w:rsidRPr="00F00993" w:rsidDel="005D1A94">
          <w:rPr>
            <w:rFonts w:ascii="Times New Roman" w:hAnsi="Times New Roman" w:cs="Times New Roman"/>
            <w:color w:val="000000" w:themeColor="text1"/>
            <w:sz w:val="24"/>
            <w:szCs w:val="24"/>
            <w:bdr w:val="none" w:sz="0" w:space="0" w:color="auto" w:frame="1"/>
          </w:rPr>
          <w:delText>O modelador Spark MLlib apresenta uma visualização gráfica do</w:delText>
        </w:r>
        <w:r w:rsidR="008D1CF4" w:rsidRPr="00F00993" w:rsidDel="005D1A94">
          <w:rPr>
            <w:rFonts w:ascii="Times New Roman" w:hAnsi="Times New Roman" w:cs="Times New Roman"/>
            <w:color w:val="000000" w:themeColor="text1"/>
            <w:sz w:val="24"/>
            <w:szCs w:val="24"/>
            <w:bdr w:val="none" w:sz="0" w:space="0" w:color="auto" w:frame="1"/>
          </w:rPr>
          <w:delText xml:space="preserve"> </w:delText>
        </w:r>
        <w:r w:rsidRPr="00F00993" w:rsidDel="005D1A94">
          <w:rPr>
            <w:rFonts w:ascii="Times New Roman" w:hAnsi="Times New Roman" w:cs="Times New Roman"/>
            <w:color w:val="000000" w:themeColor="text1"/>
            <w:sz w:val="24"/>
            <w:szCs w:val="24"/>
            <w:bdr w:val="none" w:sz="0" w:space="0" w:color="auto" w:frame="1"/>
          </w:rPr>
          <w:delText xml:space="preserve">modelo enquanto </w:delText>
        </w:r>
        <w:r w:rsidR="008D1CF4" w:rsidRPr="00F00993" w:rsidDel="005D1A94">
          <w:rPr>
            <w:rFonts w:ascii="Times New Roman" w:hAnsi="Times New Roman" w:cs="Times New Roman"/>
            <w:color w:val="000000" w:themeColor="text1"/>
            <w:sz w:val="24"/>
            <w:szCs w:val="24"/>
            <w:bdr w:val="none" w:sz="0" w:space="0" w:color="auto" w:frame="1"/>
          </w:rPr>
          <w:delText xml:space="preserve">é construído um combinando </w:delText>
        </w:r>
        <w:r w:rsidRPr="00F00993" w:rsidDel="005D1A94">
          <w:rPr>
            <w:rFonts w:ascii="Times New Roman" w:hAnsi="Times New Roman" w:cs="Times New Roman"/>
            <w:color w:val="000000" w:themeColor="text1"/>
            <w:sz w:val="24"/>
            <w:szCs w:val="24"/>
            <w:bdr w:val="none" w:sz="0" w:space="0" w:color="auto" w:frame="1"/>
          </w:rPr>
          <w:delText>nós</w:delText>
        </w:r>
      </w:del>
      <w:del w:id="3053" w:author="Jacyeude Araújo" w:date="2019-10-01T19:14:00Z">
        <w:r w:rsidRPr="00F00993" w:rsidDel="00952D93">
          <w:rPr>
            <w:rFonts w:ascii="Times New Roman" w:hAnsi="Times New Roman" w:cs="Times New Roman"/>
            <w:color w:val="000000" w:themeColor="text1"/>
            <w:sz w:val="24"/>
            <w:szCs w:val="24"/>
            <w:bdr w:val="none" w:sz="0" w:space="0" w:color="auto" w:frame="1"/>
          </w:rPr>
          <w:delText xml:space="preserve"> que representam nós de algoritmo</w:delText>
        </w:r>
      </w:del>
      <w:del w:id="3054" w:author="Jacyeude Araújo" w:date="2019-10-02T10:45:00Z">
        <w:r w:rsidRPr="00F00993" w:rsidDel="005D1A94">
          <w:rPr>
            <w:rFonts w:ascii="Times New Roman" w:hAnsi="Times New Roman" w:cs="Times New Roman"/>
            <w:color w:val="000000" w:themeColor="text1"/>
            <w:sz w:val="24"/>
            <w:szCs w:val="24"/>
            <w:bdr w:val="none" w:sz="0" w:space="0" w:color="auto" w:frame="1"/>
          </w:rPr>
          <w:delText>.</w:delText>
        </w:r>
      </w:del>
    </w:p>
    <w:p w14:paraId="6597C7E6" w14:textId="50DC2C58" w:rsidR="00EB44EF" w:rsidRPr="00F00993"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bdr w:val="none" w:sz="0" w:space="0" w:color="auto" w:frame="1"/>
        </w:rPr>
        <w:t xml:space="preserve">O modelador SPSS apresenta uma visualização gráfica do seu modelo enquanto </w:t>
      </w:r>
      <w:r w:rsidR="008D1CF4" w:rsidRPr="00F00993">
        <w:rPr>
          <w:rFonts w:ascii="Times New Roman" w:hAnsi="Times New Roman" w:cs="Times New Roman"/>
          <w:color w:val="000000" w:themeColor="text1"/>
          <w:sz w:val="24"/>
          <w:szCs w:val="24"/>
          <w:bdr w:val="none" w:sz="0" w:space="0" w:color="auto" w:frame="1"/>
        </w:rPr>
        <w:t>é</w:t>
      </w:r>
      <w:r w:rsidRPr="00F00993">
        <w:rPr>
          <w:rFonts w:ascii="Times New Roman" w:hAnsi="Times New Roman" w:cs="Times New Roman"/>
          <w:color w:val="000000" w:themeColor="text1"/>
          <w:sz w:val="24"/>
          <w:szCs w:val="24"/>
          <w:bdr w:val="none" w:sz="0" w:space="0" w:color="auto" w:frame="1"/>
        </w:rPr>
        <w:t xml:space="preserve"> </w:t>
      </w:r>
      <w:r w:rsidR="008D1CF4" w:rsidRPr="00F00993">
        <w:rPr>
          <w:rFonts w:ascii="Times New Roman" w:hAnsi="Times New Roman" w:cs="Times New Roman"/>
          <w:color w:val="000000" w:themeColor="text1"/>
          <w:sz w:val="24"/>
          <w:szCs w:val="24"/>
          <w:bdr w:val="none" w:sz="0" w:space="0" w:color="auto" w:frame="1"/>
        </w:rPr>
        <w:t>construído um</w:t>
      </w:r>
      <w:r w:rsidRPr="00F00993">
        <w:rPr>
          <w:rFonts w:ascii="Times New Roman" w:hAnsi="Times New Roman" w:cs="Times New Roman"/>
          <w:color w:val="000000" w:themeColor="text1"/>
          <w:sz w:val="24"/>
          <w:szCs w:val="24"/>
          <w:bdr w:val="none" w:sz="0" w:space="0" w:color="auto" w:frame="1"/>
        </w:rPr>
        <w:t xml:space="preserve"> combinando nós que representam objetos ou ações</w:t>
      </w:r>
      <w:r w:rsidR="00D561C4" w:rsidRPr="00F00993">
        <w:rPr>
          <w:rFonts w:ascii="Times New Roman" w:hAnsi="Times New Roman" w:cs="Times New Roman"/>
          <w:color w:val="000000" w:themeColor="text1"/>
          <w:sz w:val="24"/>
          <w:szCs w:val="24"/>
          <w:bdr w:val="none" w:sz="0" w:space="0" w:color="auto" w:frame="1"/>
        </w:rPr>
        <w:t>, realizando implementações de algoritmos para mineração de dados</w:t>
      </w:r>
      <w:r w:rsidRPr="00F00993">
        <w:rPr>
          <w:rFonts w:ascii="Times New Roman" w:hAnsi="Times New Roman" w:cs="Times New Roman"/>
          <w:color w:val="000000" w:themeColor="text1"/>
          <w:sz w:val="24"/>
          <w:szCs w:val="24"/>
          <w:bdr w:val="none" w:sz="0" w:space="0" w:color="auto" w:frame="1"/>
        </w:rPr>
        <w:t>.</w:t>
      </w:r>
    </w:p>
    <w:p w14:paraId="0ADCA623" w14:textId="73B4CECD" w:rsidR="00EB44EF" w:rsidRPr="00F00993" w:rsidDel="005D1A94"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moveFrom w:id="3055" w:author="Jacyeude Araújo" w:date="2019-10-02T10:46:00Z"/>
          <w:rFonts w:ascii="Times New Roman" w:hAnsi="Times New Roman" w:cs="Times New Roman"/>
          <w:color w:val="000000" w:themeColor="text1"/>
          <w:sz w:val="24"/>
          <w:szCs w:val="24"/>
          <w:bdr w:val="none" w:sz="0" w:space="0" w:color="auto" w:frame="1"/>
        </w:rPr>
      </w:pPr>
      <w:moveFromRangeStart w:id="3056" w:author="Jacyeude Araújo" w:date="2019-10-02T10:46:00Z" w:name="move20905593"/>
      <w:moveFrom w:id="3057" w:author="Jacyeude Araújo" w:date="2019-10-02T10:46:00Z">
        <w:r w:rsidRPr="00F00993" w:rsidDel="005D1A94">
          <w:rPr>
            <w:rFonts w:ascii="Times New Roman" w:hAnsi="Times New Roman" w:cs="Times New Roman"/>
            <w:color w:val="000000" w:themeColor="text1"/>
            <w:sz w:val="24"/>
            <w:szCs w:val="24"/>
            <w:bdr w:val="none" w:sz="0" w:space="0" w:color="auto" w:frame="1"/>
          </w:rPr>
          <w:t xml:space="preserve">O modelador de rede neural apresenta uma visualização gráfica do seu modelo enquanto </w:t>
        </w:r>
        <w:r w:rsidR="008D1CF4" w:rsidRPr="00F00993" w:rsidDel="005D1A94">
          <w:rPr>
            <w:rFonts w:ascii="Times New Roman" w:hAnsi="Times New Roman" w:cs="Times New Roman"/>
            <w:color w:val="000000" w:themeColor="text1"/>
            <w:sz w:val="24"/>
            <w:szCs w:val="24"/>
            <w:bdr w:val="none" w:sz="0" w:space="0" w:color="auto" w:frame="1"/>
          </w:rPr>
          <w:t xml:space="preserve">é construído um combinando </w:t>
        </w:r>
        <w:r w:rsidRPr="00F00993" w:rsidDel="005D1A94">
          <w:rPr>
            <w:rFonts w:ascii="Times New Roman" w:hAnsi="Times New Roman" w:cs="Times New Roman"/>
            <w:color w:val="000000" w:themeColor="text1"/>
            <w:sz w:val="24"/>
            <w:szCs w:val="24"/>
            <w:bdr w:val="none" w:sz="0" w:space="0" w:color="auto" w:frame="1"/>
          </w:rPr>
          <w:t>nós de rede neural).</w:t>
        </w:r>
      </w:moveFrom>
    </w:p>
    <w:moveFromRangeEnd w:id="3056"/>
    <w:p w14:paraId="7A6E7A24" w14:textId="7B50B807" w:rsidR="005D1A94" w:rsidRPr="00F00993" w:rsidRDefault="00EB44EF" w:rsidP="005D1A94">
      <w:pPr>
        <w:pStyle w:val="PargrafodaLista"/>
        <w:numPr>
          <w:ilvl w:val="0"/>
          <w:numId w:val="22"/>
        </w:numPr>
        <w:shd w:val="clear" w:color="auto" w:fill="FFFFFF" w:themeFill="background1"/>
        <w:spacing w:after="0" w:line="360" w:lineRule="auto"/>
        <w:ind w:left="0" w:firstLine="1440"/>
        <w:jc w:val="both"/>
        <w:textAlignment w:val="baseline"/>
        <w:rPr>
          <w:moveTo w:id="3058" w:author="Jacyeude Araújo" w:date="2019-10-02T10:46:00Z"/>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bdr w:val="none" w:sz="0" w:space="0" w:color="auto" w:frame="1"/>
        </w:rPr>
        <w:t xml:space="preserve">O construtor de modelo </w:t>
      </w:r>
      <w:proofErr w:type="spellStart"/>
      <w:r w:rsidRPr="00F00993">
        <w:rPr>
          <w:rFonts w:ascii="Times New Roman" w:hAnsi="Times New Roman" w:cs="Times New Roman"/>
          <w:i/>
          <w:iCs/>
          <w:color w:val="000000" w:themeColor="text1"/>
          <w:sz w:val="24"/>
          <w:szCs w:val="24"/>
          <w:bdr w:val="none" w:sz="0" w:space="0" w:color="auto" w:frame="1"/>
        </w:rPr>
        <w:t>Decision</w:t>
      </w:r>
      <w:proofErr w:type="spellEnd"/>
      <w:r w:rsidRPr="00F00993">
        <w:rPr>
          <w:rFonts w:ascii="Times New Roman" w:hAnsi="Times New Roman" w:cs="Times New Roman"/>
          <w:i/>
          <w:iCs/>
          <w:color w:val="000000" w:themeColor="text1"/>
          <w:sz w:val="24"/>
          <w:szCs w:val="24"/>
          <w:bdr w:val="none" w:sz="0" w:space="0" w:color="auto" w:frame="1"/>
        </w:rPr>
        <w:t xml:space="preserve"> </w:t>
      </w:r>
      <w:proofErr w:type="spellStart"/>
      <w:r w:rsidRPr="00F00993">
        <w:rPr>
          <w:rFonts w:ascii="Times New Roman" w:hAnsi="Times New Roman" w:cs="Times New Roman"/>
          <w:i/>
          <w:iCs/>
          <w:color w:val="000000" w:themeColor="text1"/>
          <w:sz w:val="24"/>
          <w:szCs w:val="24"/>
          <w:bdr w:val="none" w:sz="0" w:space="0" w:color="auto" w:frame="1"/>
        </w:rPr>
        <w:t>Optimization</w:t>
      </w:r>
      <w:proofErr w:type="spellEnd"/>
      <w:r w:rsidRPr="00F00993">
        <w:rPr>
          <w:rFonts w:ascii="Times New Roman" w:hAnsi="Times New Roman" w:cs="Times New Roman"/>
          <w:color w:val="000000" w:themeColor="text1"/>
          <w:sz w:val="24"/>
          <w:szCs w:val="24"/>
          <w:bdr w:val="none" w:sz="0" w:space="0" w:color="auto" w:frame="1"/>
        </w:rPr>
        <w:t xml:space="preserve"> orienta na construção e resolução de modelos prescritivos.</w:t>
      </w:r>
      <w:ins w:id="3059" w:author="Jacyeude Araújo" w:date="2019-10-02T10:46:00Z">
        <w:r w:rsidR="005D1A94" w:rsidRPr="00F00993">
          <w:rPr>
            <w:rFonts w:ascii="Times New Roman" w:hAnsi="Times New Roman" w:cs="Times New Roman"/>
            <w:color w:val="000000" w:themeColor="text1"/>
            <w:sz w:val="24"/>
            <w:szCs w:val="24"/>
            <w:bdr w:val="none" w:sz="0" w:space="0" w:color="auto" w:frame="1"/>
          </w:rPr>
          <w:t xml:space="preserve"> </w:t>
        </w:r>
      </w:ins>
      <w:moveToRangeStart w:id="3060" w:author="Jacyeude Araújo" w:date="2019-10-02T10:46:00Z" w:name="move20905593"/>
      <w:moveTo w:id="3061" w:author="Jacyeude Araújo" w:date="2019-10-02T10:46:00Z">
        <w:r w:rsidR="005D1A94" w:rsidRPr="00F00993">
          <w:rPr>
            <w:rFonts w:ascii="Times New Roman" w:hAnsi="Times New Roman" w:cs="Times New Roman"/>
            <w:color w:val="000000" w:themeColor="text1"/>
            <w:sz w:val="24"/>
            <w:szCs w:val="24"/>
            <w:bdr w:val="none" w:sz="0" w:space="0" w:color="auto" w:frame="1"/>
          </w:rPr>
          <w:t>O modelador de rede neural apresenta uma visualização gráfica do seu modelo enquanto é construído um combinando nós de rede neural).</w:t>
        </w:r>
      </w:moveTo>
    </w:p>
    <w:moveToRangeEnd w:id="3060"/>
    <w:p w14:paraId="2177703F" w14:textId="0E82F7D9" w:rsidR="00956597" w:rsidRPr="00F00993" w:rsidDel="005D1A94" w:rsidRDefault="00956597">
      <w:pPr>
        <w:pStyle w:val="PargrafodaLista"/>
        <w:shd w:val="clear" w:color="auto" w:fill="FFFFFF" w:themeFill="background1"/>
        <w:spacing w:after="0" w:line="360" w:lineRule="auto"/>
        <w:ind w:left="1440"/>
        <w:jc w:val="both"/>
        <w:textAlignment w:val="baseline"/>
        <w:rPr>
          <w:del w:id="3062" w:author="Jacyeude Araújo" w:date="2019-10-02T10:46:00Z"/>
          <w:rFonts w:ascii="Times New Roman" w:hAnsi="Times New Roman" w:cs="Times New Roman"/>
          <w:color w:val="000000" w:themeColor="text1"/>
          <w:sz w:val="24"/>
          <w:szCs w:val="24"/>
          <w:bdr w:val="none" w:sz="0" w:space="0" w:color="auto" w:frame="1"/>
        </w:rPr>
        <w:pPrChange w:id="3063" w:author="Jacyeude Araújo" w:date="2019-10-02T10:46:00Z">
          <w:pPr>
            <w:pStyle w:val="PargrafodaLista"/>
            <w:numPr>
              <w:numId w:val="22"/>
            </w:numPr>
            <w:shd w:val="clear" w:color="auto" w:fill="FFFFFF" w:themeFill="background1"/>
            <w:spacing w:after="0" w:line="360" w:lineRule="auto"/>
            <w:ind w:left="0" w:firstLine="1440"/>
            <w:jc w:val="both"/>
            <w:textAlignment w:val="baseline"/>
          </w:pPr>
        </w:pPrChange>
      </w:pPr>
    </w:p>
    <w:p w14:paraId="73B585B9" w14:textId="77777777" w:rsidR="00EB44EF" w:rsidRPr="00F00993" w:rsidRDefault="00EB44EF" w:rsidP="00E463DB">
      <w:pPr>
        <w:pStyle w:val="PargrafodaLista"/>
        <w:shd w:val="clear" w:color="auto" w:fill="FFFFFF" w:themeFill="background1"/>
        <w:spacing w:after="0" w:line="360" w:lineRule="auto"/>
        <w:ind w:left="0"/>
        <w:jc w:val="both"/>
        <w:textAlignment w:val="baseline"/>
        <w:rPr>
          <w:rFonts w:ascii="Times New Roman" w:hAnsi="Times New Roman" w:cs="Times New Roman"/>
          <w:color w:val="000000" w:themeColor="text1"/>
          <w:sz w:val="24"/>
          <w:szCs w:val="24"/>
          <w:bdr w:val="none" w:sz="0" w:space="0" w:color="auto" w:frame="1"/>
        </w:rPr>
      </w:pPr>
    </w:p>
    <w:p w14:paraId="3B631A07" w14:textId="351C2FBF" w:rsidR="00323B60" w:rsidRPr="00F00993" w:rsidRDefault="00280259" w:rsidP="00C25FA8">
      <w:pPr>
        <w:spacing w:after="0" w:line="360" w:lineRule="auto"/>
        <w:ind w:firstLine="1440"/>
        <w:jc w:val="both"/>
        <w:rPr>
          <w:rFonts w:ascii="Times New Roman" w:hAnsi="Times New Roman" w:cs="Times New Roman"/>
          <w:color w:val="000000" w:themeColor="text1"/>
          <w:sz w:val="24"/>
          <w:szCs w:val="24"/>
          <w:bdr w:val="none" w:sz="0" w:space="0" w:color="auto" w:frame="1"/>
        </w:rPr>
      </w:pPr>
      <w:r w:rsidRPr="00F00993">
        <w:rPr>
          <w:rFonts w:ascii="Times New Roman" w:hAnsi="Times New Roman" w:cs="Times New Roman"/>
          <w:color w:val="000000" w:themeColor="text1"/>
          <w:sz w:val="24"/>
          <w:szCs w:val="24"/>
          <w:bdr w:val="none" w:sz="0" w:space="0" w:color="auto" w:frame="1"/>
        </w:rPr>
        <w:t>De acordo com [23], a</w:t>
      </w:r>
      <w:r w:rsidR="00EB44EF" w:rsidRPr="00F00993">
        <w:rPr>
          <w:rFonts w:ascii="Times New Roman" w:hAnsi="Times New Roman" w:cs="Times New Roman"/>
          <w:color w:val="000000" w:themeColor="text1"/>
          <w:sz w:val="24"/>
          <w:szCs w:val="24"/>
          <w:bdr w:val="none" w:sz="0" w:space="0" w:color="auto" w:frame="1"/>
        </w:rPr>
        <w:t>través de</w:t>
      </w:r>
      <w:r w:rsidR="009A561D" w:rsidRPr="00F00993">
        <w:rPr>
          <w:rFonts w:ascii="Times New Roman" w:hAnsi="Times New Roman" w:cs="Times New Roman"/>
          <w:color w:val="000000" w:themeColor="text1"/>
          <w:sz w:val="24"/>
          <w:szCs w:val="24"/>
          <w:bdr w:val="none" w:sz="0" w:space="0" w:color="auto" w:frame="1"/>
        </w:rPr>
        <w:t xml:space="preserve"> </w:t>
      </w:r>
      <w:r w:rsidR="00C25FA8" w:rsidRPr="00F00993">
        <w:rPr>
          <w:rFonts w:ascii="Times New Roman" w:hAnsi="Times New Roman" w:cs="Times New Roman"/>
          <w:color w:val="000000" w:themeColor="text1"/>
          <w:sz w:val="24"/>
          <w:szCs w:val="24"/>
          <w:bdr w:val="none" w:sz="0" w:space="0" w:color="auto" w:frame="1"/>
        </w:rPr>
        <w:t>Watson Machine Learn</w:t>
      </w:r>
      <w:r w:rsidR="00323B60" w:rsidRPr="00F00993">
        <w:rPr>
          <w:rFonts w:ascii="Times New Roman" w:hAnsi="Times New Roman" w:cs="Times New Roman"/>
          <w:color w:val="000000" w:themeColor="text1"/>
          <w:sz w:val="24"/>
          <w:szCs w:val="24"/>
          <w:bdr w:val="none" w:sz="0" w:space="0" w:color="auto" w:frame="1"/>
        </w:rPr>
        <w:t>,</w:t>
      </w:r>
      <w:r w:rsidR="00B43203" w:rsidRPr="00F00993">
        <w:rPr>
          <w:rFonts w:ascii="Times New Roman" w:hAnsi="Times New Roman" w:cs="Times New Roman"/>
          <w:color w:val="000000" w:themeColor="text1"/>
          <w:sz w:val="24"/>
          <w:szCs w:val="24"/>
          <w:bdr w:val="none" w:sz="0" w:space="0" w:color="auto" w:frame="1"/>
        </w:rPr>
        <w:t xml:space="preserve"> construído em uma plataforma escalável de código aberto baseada nos componentes </w:t>
      </w:r>
      <w:proofErr w:type="spellStart"/>
      <w:r w:rsidR="00B43203" w:rsidRPr="00F00993">
        <w:rPr>
          <w:rFonts w:ascii="Times New Roman" w:hAnsi="Times New Roman" w:cs="Times New Roman"/>
          <w:color w:val="000000" w:themeColor="text1"/>
          <w:sz w:val="24"/>
          <w:szCs w:val="24"/>
          <w:bdr w:val="none" w:sz="0" w:space="0" w:color="auto" w:frame="1"/>
        </w:rPr>
        <w:t>Kubernetes</w:t>
      </w:r>
      <w:proofErr w:type="spellEnd"/>
      <w:r w:rsidR="00B43203" w:rsidRPr="00F00993">
        <w:rPr>
          <w:rFonts w:ascii="Times New Roman" w:hAnsi="Times New Roman" w:cs="Times New Roman"/>
          <w:color w:val="000000" w:themeColor="text1"/>
          <w:sz w:val="24"/>
          <w:szCs w:val="24"/>
          <w:bdr w:val="none" w:sz="0" w:space="0" w:color="auto" w:frame="1"/>
        </w:rPr>
        <w:t xml:space="preserve"> e Docker, </w:t>
      </w:r>
      <w:r w:rsidRPr="00F00993">
        <w:rPr>
          <w:rFonts w:ascii="Times New Roman" w:hAnsi="Times New Roman" w:cs="Times New Roman"/>
          <w:color w:val="000000" w:themeColor="text1"/>
          <w:sz w:val="24"/>
          <w:szCs w:val="24"/>
          <w:bdr w:val="none" w:sz="0" w:space="0" w:color="auto" w:frame="1"/>
        </w:rPr>
        <w:t>é</w:t>
      </w:r>
      <w:r w:rsidR="008D1CF4" w:rsidRPr="00F00993">
        <w:rPr>
          <w:rFonts w:ascii="Times New Roman" w:hAnsi="Times New Roman" w:cs="Times New Roman"/>
          <w:color w:val="000000" w:themeColor="text1"/>
          <w:sz w:val="24"/>
          <w:szCs w:val="24"/>
          <w:bdr w:val="none" w:sz="0" w:space="0" w:color="auto" w:frame="1"/>
        </w:rPr>
        <w:t xml:space="preserve"> possível</w:t>
      </w:r>
      <w:r w:rsidR="00323B60" w:rsidRPr="00F00993">
        <w:rPr>
          <w:rFonts w:ascii="Times New Roman" w:hAnsi="Times New Roman" w:cs="Times New Roman"/>
          <w:color w:val="000000" w:themeColor="text1"/>
          <w:sz w:val="24"/>
          <w:szCs w:val="24"/>
          <w:bdr w:val="none" w:sz="0" w:space="0" w:color="auto" w:frame="1"/>
        </w:rPr>
        <w:t xml:space="preserve"> construir modelos analíticos e redes neurais, treinadas com seus próprios dados, que podem ser implementadas para uso em aplicativos.</w:t>
      </w:r>
      <w:r w:rsidR="009A561D" w:rsidRPr="00F00993">
        <w:rPr>
          <w:rFonts w:ascii="Times New Roman" w:hAnsi="Times New Roman" w:cs="Times New Roman"/>
          <w:color w:val="000000" w:themeColor="text1"/>
          <w:sz w:val="24"/>
          <w:szCs w:val="24"/>
          <w:bdr w:val="none" w:sz="0" w:space="0" w:color="auto" w:frame="1"/>
        </w:rPr>
        <w:t xml:space="preserve"> Com isso a seleção do provisionamento de </w:t>
      </w:r>
      <w:r w:rsidRPr="00F00993">
        <w:rPr>
          <w:rFonts w:ascii="Times New Roman" w:hAnsi="Times New Roman" w:cs="Times New Roman"/>
          <w:color w:val="000000" w:themeColor="text1"/>
          <w:sz w:val="24"/>
          <w:szCs w:val="24"/>
          <w:bdr w:val="none" w:sz="0" w:space="0" w:color="auto" w:frame="1"/>
        </w:rPr>
        <w:t>Watson Machine Learn é de</w:t>
      </w:r>
      <w:r w:rsidR="009A561D" w:rsidRPr="00F00993">
        <w:rPr>
          <w:rFonts w:ascii="Times New Roman" w:hAnsi="Times New Roman" w:cs="Times New Roman"/>
          <w:color w:val="000000" w:themeColor="text1"/>
          <w:sz w:val="24"/>
          <w:szCs w:val="24"/>
          <w:bdr w:val="none" w:sz="0" w:space="0" w:color="auto" w:frame="1"/>
        </w:rPr>
        <w:t xml:space="preserve"> fundamental para este trabalho.</w:t>
      </w:r>
    </w:p>
    <w:p w14:paraId="0ABF3B12" w14:textId="1FDD2082" w:rsidR="001A5AAB" w:rsidRPr="00F00993"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imagem que mostra tipos de ativos que podem ser implementados em Watson Studio segue na </w:t>
      </w:r>
      <w:ins w:id="3064" w:author="Jacyeude Araújo" w:date="2019-10-02T10:47:00Z">
        <w:r w:rsidR="005D1A94" w:rsidRPr="00F00993">
          <w:rPr>
            <w:rFonts w:ascii="Times New Roman" w:hAnsi="Times New Roman" w:cs="Times New Roman"/>
            <w:color w:val="000000" w:themeColor="text1"/>
            <w:sz w:val="24"/>
            <w:szCs w:val="24"/>
          </w:rPr>
          <w:t>F</w:t>
        </w:r>
      </w:ins>
      <w:del w:id="3065" w:author="Jacyeude Araújo" w:date="2019-10-02T10:47:00Z">
        <w:r w:rsidRPr="00F00993" w:rsidDel="005D1A94">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r w:rsidR="00280259" w:rsidRPr="00F00993">
        <w:rPr>
          <w:rFonts w:ascii="Times New Roman" w:hAnsi="Times New Roman" w:cs="Times New Roman"/>
          <w:color w:val="000000" w:themeColor="text1"/>
          <w:sz w:val="24"/>
          <w:szCs w:val="24"/>
        </w:rPr>
        <w:t>1</w:t>
      </w:r>
      <w:del w:id="3066" w:author="Jacyeude Araújo" w:date="2019-10-02T10:47:00Z">
        <w:r w:rsidR="00134A64" w:rsidRPr="00F00993" w:rsidDel="005D1A94">
          <w:rPr>
            <w:rFonts w:ascii="Times New Roman" w:hAnsi="Times New Roman" w:cs="Times New Roman"/>
            <w:color w:val="000000" w:themeColor="text1"/>
            <w:sz w:val="24"/>
            <w:szCs w:val="24"/>
          </w:rPr>
          <w:delText>5</w:delText>
        </w:r>
      </w:del>
      <w:ins w:id="3067" w:author="Jacyeude Araújo" w:date="2019-10-02T11:15:00Z">
        <w:r w:rsidR="00C7631D" w:rsidRPr="00F00993">
          <w:rPr>
            <w:rFonts w:ascii="Times New Roman" w:hAnsi="Times New Roman" w:cs="Times New Roman"/>
            <w:color w:val="000000" w:themeColor="text1"/>
            <w:sz w:val="24"/>
            <w:szCs w:val="24"/>
          </w:rPr>
          <w:t>2</w:t>
        </w:r>
      </w:ins>
      <w:r w:rsidR="00280259" w:rsidRPr="00F00993">
        <w:rPr>
          <w:rFonts w:ascii="Times New Roman" w:hAnsi="Times New Roman" w:cs="Times New Roman"/>
          <w:color w:val="000000" w:themeColor="text1"/>
          <w:sz w:val="24"/>
          <w:szCs w:val="24"/>
        </w:rPr>
        <w:t>.</w:t>
      </w:r>
    </w:p>
    <w:p w14:paraId="47B19D11" w14:textId="59B4D1F8" w:rsidR="005D1A94" w:rsidRPr="00F00993" w:rsidRDefault="005D1A94">
      <w:pPr>
        <w:pStyle w:val="Legenda"/>
        <w:keepNext/>
        <w:jc w:val="center"/>
        <w:rPr>
          <w:ins w:id="3068" w:author="Jacyeude Araújo" w:date="2019-10-02T10:47:00Z"/>
          <w:rFonts w:ascii="Times New Roman" w:hAnsi="Times New Roman" w:cs="Times New Roman"/>
          <w:i w:val="0"/>
          <w:iCs w:val="0"/>
          <w:color w:val="000000" w:themeColor="text1"/>
          <w:sz w:val="22"/>
          <w:szCs w:val="22"/>
          <w:rPrChange w:id="3069" w:author="Jacyeude Araújo" w:date="2019-10-02T13:03:00Z">
            <w:rPr>
              <w:ins w:id="3070" w:author="Jacyeude Araújo" w:date="2019-10-02T10:47:00Z"/>
            </w:rPr>
          </w:rPrChange>
        </w:rPr>
        <w:pPrChange w:id="3071" w:author="Jacyeude Araújo" w:date="2019-10-02T10:47:00Z">
          <w:pPr>
            <w:pStyle w:val="Legenda"/>
          </w:pPr>
        </w:pPrChange>
      </w:pPr>
      <w:ins w:id="3072" w:author="Jacyeude Araújo" w:date="2019-10-02T10:47:00Z">
        <w:r w:rsidRPr="00F00993">
          <w:rPr>
            <w:rFonts w:ascii="Times New Roman" w:hAnsi="Times New Roman" w:cs="Times New Roman"/>
            <w:i w:val="0"/>
            <w:iCs w:val="0"/>
            <w:color w:val="000000" w:themeColor="text1"/>
            <w:sz w:val="22"/>
            <w:szCs w:val="22"/>
            <w:rPrChange w:id="3073"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3074"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3075"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3076"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12</w:t>
      </w:r>
      <w:ins w:id="3077" w:author="Jacyeude Araújo" w:date="2019-10-02T10:47:00Z">
        <w:r w:rsidRPr="00F00993">
          <w:rPr>
            <w:rFonts w:ascii="Times New Roman" w:hAnsi="Times New Roman" w:cs="Times New Roman"/>
            <w:i w:val="0"/>
            <w:iCs w:val="0"/>
            <w:color w:val="000000" w:themeColor="text1"/>
            <w:sz w:val="22"/>
            <w:szCs w:val="22"/>
            <w:rPrChange w:id="3078"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3079" w:author="Jacyeude Araújo" w:date="2019-10-02T13:03:00Z">
              <w:rPr/>
            </w:rPrChange>
          </w:rPr>
          <w:t xml:space="preserve"> - Ativos para desenvolvimento de aplicações em Watson Studio</w:t>
        </w:r>
      </w:ins>
    </w:p>
    <w:p w14:paraId="3623AF07" w14:textId="77777777" w:rsidR="00781E04" w:rsidRPr="00F00993" w:rsidRDefault="001A5AAB" w:rsidP="007B2135">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3080"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3543B62" wp14:editId="699022C0">
            <wp:extent cx="4329953" cy="22191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7779" cy="2228237"/>
                    </a:xfrm>
                    <a:prstGeom prst="rect">
                      <a:avLst/>
                    </a:prstGeom>
                    <a:noFill/>
                    <a:ln>
                      <a:noFill/>
                    </a:ln>
                  </pic:spPr>
                </pic:pic>
              </a:graphicData>
            </a:graphic>
          </wp:inline>
        </w:drawing>
      </w:r>
    </w:p>
    <w:p w14:paraId="1CEF98CC" w14:textId="3C457BC0" w:rsidR="001A5AAB" w:rsidRPr="00F00993" w:rsidRDefault="00781E04" w:rsidP="00781E04">
      <w:pPr>
        <w:pStyle w:val="Legenda"/>
        <w:jc w:val="center"/>
        <w:rPr>
          <w:rFonts w:ascii="Times New Roman" w:hAnsi="Times New Roman" w:cs="Times New Roman"/>
          <w:i w:val="0"/>
          <w:iCs w:val="0"/>
          <w:color w:val="000000" w:themeColor="text1"/>
          <w:sz w:val="22"/>
          <w:szCs w:val="22"/>
          <w:rPrChange w:id="3081" w:author="Jacyeude Araújo" w:date="2019-10-02T13:03:00Z">
            <w:rPr>
              <w:rFonts w:ascii="Times New Roman" w:hAnsi="Times New Roman" w:cs="Times New Roman"/>
              <w:color w:val="000000" w:themeColor="text1"/>
              <w:sz w:val="24"/>
              <w:szCs w:val="24"/>
            </w:rPr>
          </w:rPrChange>
        </w:rPr>
      </w:pPr>
      <w:bookmarkStart w:id="3082" w:name="_Toc20849502"/>
      <w:del w:id="3083" w:author="Jacyeude Araújo" w:date="2019-10-02T10:47:00Z">
        <w:r w:rsidRPr="00F00993" w:rsidDel="005D1A94">
          <w:rPr>
            <w:rFonts w:ascii="Times New Roman" w:hAnsi="Times New Roman" w:cs="Times New Roman"/>
            <w:i w:val="0"/>
            <w:iCs w:val="0"/>
            <w:color w:val="000000" w:themeColor="text1"/>
            <w:sz w:val="22"/>
            <w:szCs w:val="22"/>
            <w:rPrChange w:id="3084" w:author="Jacyeude Araújo" w:date="2019-10-02T13:03:00Z">
              <w:rPr>
                <w:rFonts w:ascii="Times New Roman" w:hAnsi="Times New Roman" w:cs="Times New Roman"/>
                <w:color w:val="000000" w:themeColor="text1"/>
              </w:rPr>
            </w:rPrChange>
          </w:rPr>
          <w:delText xml:space="preserve">Figura </w:delText>
        </w:r>
      </w:del>
      <w:del w:id="3085" w:author="Jacyeude Araújo" w:date="2019-10-02T10:09:00Z">
        <w:r w:rsidR="00CC0B09" w:rsidRPr="00F00993" w:rsidDel="00DA6A84">
          <w:rPr>
            <w:rFonts w:ascii="Times New Roman" w:hAnsi="Times New Roman" w:cs="Times New Roman"/>
            <w:i w:val="0"/>
            <w:iCs w:val="0"/>
            <w:color w:val="000000" w:themeColor="text1"/>
            <w:sz w:val="22"/>
            <w:szCs w:val="22"/>
            <w:rPrChange w:id="3086"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3087"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3088"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3089" w:author="Jacyeude Araújo" w:date="2019-10-02T13:03:00Z">
              <w:rPr>
                <w:rFonts w:ascii="Times New Roman" w:hAnsi="Times New Roman" w:cs="Times New Roman"/>
                <w:noProof/>
                <w:color w:val="000000" w:themeColor="text1"/>
              </w:rPr>
            </w:rPrChange>
          </w:rPr>
          <w:delText>15</w:delText>
        </w:r>
        <w:r w:rsidR="00CC0B09" w:rsidRPr="00F00993" w:rsidDel="00DA6A84">
          <w:rPr>
            <w:rFonts w:ascii="Times New Roman" w:hAnsi="Times New Roman" w:cs="Times New Roman"/>
            <w:i w:val="0"/>
            <w:iCs w:val="0"/>
            <w:color w:val="000000" w:themeColor="text1"/>
            <w:sz w:val="22"/>
            <w:szCs w:val="22"/>
            <w:rPrChange w:id="3090" w:author="Jacyeude Araújo" w:date="2019-10-02T13:03:00Z">
              <w:rPr>
                <w:rFonts w:ascii="Times New Roman" w:hAnsi="Times New Roman" w:cs="Times New Roman"/>
                <w:color w:val="000000" w:themeColor="text1"/>
              </w:rPr>
            </w:rPrChange>
          </w:rPr>
          <w:fldChar w:fldCharType="end"/>
        </w:r>
      </w:del>
      <w:del w:id="3091" w:author="Jacyeude Araújo" w:date="2019-10-02T10:47:00Z">
        <w:r w:rsidRPr="00F00993" w:rsidDel="005D1A94">
          <w:rPr>
            <w:rFonts w:ascii="Times New Roman" w:hAnsi="Times New Roman" w:cs="Times New Roman"/>
            <w:i w:val="0"/>
            <w:iCs w:val="0"/>
            <w:color w:val="000000" w:themeColor="text1"/>
            <w:sz w:val="22"/>
            <w:szCs w:val="22"/>
            <w:rPrChange w:id="3092" w:author="Jacyeude Araújo" w:date="2019-10-02T13:03:00Z">
              <w:rPr>
                <w:rFonts w:ascii="Times New Roman" w:hAnsi="Times New Roman" w:cs="Times New Roman"/>
                <w:color w:val="000000" w:themeColor="text1"/>
              </w:rPr>
            </w:rPrChange>
          </w:rPr>
          <w:delText xml:space="preserve"> </w:delText>
        </w:r>
        <w:r w:rsidR="00FB6353" w:rsidRPr="00F00993" w:rsidDel="005D1A94">
          <w:rPr>
            <w:rFonts w:ascii="Times New Roman" w:hAnsi="Times New Roman" w:cs="Times New Roman"/>
            <w:i w:val="0"/>
            <w:iCs w:val="0"/>
            <w:color w:val="000000" w:themeColor="text1"/>
            <w:sz w:val="22"/>
            <w:szCs w:val="22"/>
            <w:rPrChange w:id="3093" w:author="Jacyeude Araújo" w:date="2019-10-02T13:03:00Z">
              <w:rPr>
                <w:rFonts w:ascii="Times New Roman" w:hAnsi="Times New Roman" w:cs="Times New Roman"/>
                <w:color w:val="000000" w:themeColor="text1"/>
              </w:rPr>
            </w:rPrChange>
          </w:rPr>
          <w:delText>–</w:delText>
        </w:r>
        <w:r w:rsidRPr="00F00993" w:rsidDel="005D1A94">
          <w:rPr>
            <w:rFonts w:ascii="Times New Roman" w:hAnsi="Times New Roman" w:cs="Times New Roman"/>
            <w:i w:val="0"/>
            <w:iCs w:val="0"/>
            <w:color w:val="000000" w:themeColor="text1"/>
            <w:sz w:val="22"/>
            <w:szCs w:val="22"/>
            <w:rPrChange w:id="3094" w:author="Jacyeude Araújo" w:date="2019-10-02T13:03:00Z">
              <w:rPr>
                <w:rFonts w:ascii="Times New Roman" w:hAnsi="Times New Roman" w:cs="Times New Roman"/>
                <w:color w:val="000000" w:themeColor="text1"/>
              </w:rPr>
            </w:rPrChange>
          </w:rPr>
          <w:delText xml:space="preserve"> </w:delText>
        </w:r>
        <w:r w:rsidR="00FB6353" w:rsidRPr="00F00993" w:rsidDel="005D1A94">
          <w:rPr>
            <w:rFonts w:ascii="Times New Roman" w:hAnsi="Times New Roman" w:cs="Times New Roman"/>
            <w:i w:val="0"/>
            <w:iCs w:val="0"/>
            <w:color w:val="000000" w:themeColor="text1"/>
            <w:sz w:val="22"/>
            <w:szCs w:val="22"/>
            <w:rPrChange w:id="3095" w:author="Jacyeude Araújo" w:date="2019-10-02T13:03:00Z">
              <w:rPr>
                <w:rFonts w:ascii="Times New Roman" w:hAnsi="Times New Roman" w:cs="Times New Roman"/>
                <w:color w:val="000000" w:themeColor="text1"/>
              </w:rPr>
            </w:rPrChange>
          </w:rPr>
          <w:delText>A</w:delText>
        </w:r>
        <w:r w:rsidRPr="00F00993" w:rsidDel="005D1A94">
          <w:rPr>
            <w:rFonts w:ascii="Times New Roman" w:hAnsi="Times New Roman" w:cs="Times New Roman"/>
            <w:i w:val="0"/>
            <w:iCs w:val="0"/>
            <w:color w:val="000000" w:themeColor="text1"/>
            <w:sz w:val="22"/>
            <w:szCs w:val="22"/>
            <w:rPrChange w:id="3096" w:author="Jacyeude Araújo" w:date="2019-10-02T13:03:00Z">
              <w:rPr>
                <w:rFonts w:ascii="Times New Roman" w:hAnsi="Times New Roman" w:cs="Times New Roman"/>
                <w:color w:val="000000" w:themeColor="text1"/>
              </w:rPr>
            </w:rPrChange>
          </w:rPr>
          <w:delText xml:space="preserve">tivos para desenvolvimento de aplicações em </w:delText>
        </w:r>
        <w:r w:rsidR="00280259" w:rsidRPr="00F00993" w:rsidDel="005D1A94">
          <w:rPr>
            <w:rFonts w:ascii="Times New Roman" w:hAnsi="Times New Roman" w:cs="Times New Roman"/>
            <w:i w:val="0"/>
            <w:iCs w:val="0"/>
            <w:color w:val="000000" w:themeColor="text1"/>
            <w:sz w:val="22"/>
            <w:szCs w:val="22"/>
            <w:rPrChange w:id="3097" w:author="Jacyeude Araújo" w:date="2019-10-02T13:03:00Z">
              <w:rPr>
                <w:rFonts w:ascii="Times New Roman" w:hAnsi="Times New Roman" w:cs="Times New Roman"/>
                <w:color w:val="000000" w:themeColor="text1"/>
              </w:rPr>
            </w:rPrChange>
          </w:rPr>
          <w:delText xml:space="preserve">Watson Studio. </w:delText>
        </w:r>
      </w:del>
      <w:r w:rsidR="00280259" w:rsidRPr="00F00993">
        <w:rPr>
          <w:rFonts w:ascii="Times New Roman" w:hAnsi="Times New Roman" w:cs="Times New Roman"/>
          <w:i w:val="0"/>
          <w:iCs w:val="0"/>
          <w:color w:val="000000" w:themeColor="text1"/>
          <w:sz w:val="22"/>
          <w:szCs w:val="22"/>
          <w:rPrChange w:id="3098" w:author="Jacyeude Araújo" w:date="2019-10-02T13:03:00Z">
            <w:rPr>
              <w:rFonts w:ascii="Times New Roman" w:hAnsi="Times New Roman" w:cs="Times New Roman"/>
              <w:color w:val="000000" w:themeColor="text1"/>
            </w:rPr>
          </w:rPrChange>
        </w:rPr>
        <w:t>Fonte: O próprio autor.</w:t>
      </w:r>
      <w:bookmarkEnd w:id="3082"/>
    </w:p>
    <w:p w14:paraId="4F5055AB" w14:textId="49DD4620" w:rsidR="001A5AAB" w:rsidRPr="00F00993" w:rsidRDefault="001A5AAB" w:rsidP="00E463DB">
      <w:pPr>
        <w:shd w:val="clear" w:color="auto" w:fill="FFFFFF" w:themeFill="background1"/>
        <w:spacing w:after="0" w:line="360" w:lineRule="auto"/>
        <w:ind w:firstLine="1440"/>
        <w:jc w:val="both"/>
        <w:textAlignment w:val="baseline"/>
        <w:rPr>
          <w:ins w:id="3099" w:author="Jacyeude Araújo" w:date="2019-10-02T10:58: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Abaixo</w:t>
      </w:r>
      <w:ins w:id="3100" w:author="Jacyeude Araújo" w:date="2019-10-02T10:49:00Z">
        <w:r w:rsidR="005D1A94" w:rsidRPr="00F00993">
          <w:rPr>
            <w:rFonts w:ascii="Times New Roman" w:hAnsi="Times New Roman" w:cs="Times New Roman"/>
            <w:color w:val="000000" w:themeColor="text1"/>
            <w:sz w:val="24"/>
            <w:szCs w:val="24"/>
          </w:rPr>
          <w:t xml:space="preserve"> </w:t>
        </w:r>
      </w:ins>
      <w:del w:id="3101" w:author="Jacyeude Araújo" w:date="2019-10-02T10:49:00Z">
        <w:r w:rsidRPr="00F00993" w:rsidDel="005D1A94">
          <w:rPr>
            <w:rFonts w:ascii="Times New Roman" w:hAnsi="Times New Roman" w:cs="Times New Roman"/>
            <w:color w:val="000000" w:themeColor="text1"/>
            <w:sz w:val="24"/>
            <w:szCs w:val="24"/>
          </w:rPr>
          <w:delText xml:space="preserve"> se</w:delText>
        </w:r>
      </w:del>
      <w:del w:id="3102" w:author="Jacyeude Araújo" w:date="2019-10-02T10:48:00Z">
        <w:r w:rsidRPr="00F00993" w:rsidDel="005D1A94">
          <w:rPr>
            <w:rFonts w:ascii="Times New Roman" w:hAnsi="Times New Roman" w:cs="Times New Roman"/>
            <w:color w:val="000000" w:themeColor="text1"/>
            <w:sz w:val="24"/>
            <w:szCs w:val="24"/>
          </w:rPr>
          <w:delText xml:space="preserve">gue </w:delText>
        </w:r>
      </w:del>
      <w:ins w:id="3103" w:author="Jacyeude Araújo" w:date="2019-10-02T10:48:00Z">
        <w:r w:rsidR="005D1A94" w:rsidRPr="00F00993">
          <w:rPr>
            <w:rFonts w:ascii="Times New Roman" w:hAnsi="Times New Roman" w:cs="Times New Roman"/>
            <w:color w:val="000000" w:themeColor="text1"/>
            <w:sz w:val="24"/>
            <w:szCs w:val="24"/>
          </w:rPr>
          <w:t xml:space="preserve">na Figura </w:t>
        </w:r>
      </w:ins>
      <w:ins w:id="3104" w:author="Jacyeude Araújo" w:date="2019-10-02T11:15:00Z">
        <w:r w:rsidR="00C7631D" w:rsidRPr="00F00993">
          <w:rPr>
            <w:rFonts w:ascii="Times New Roman" w:hAnsi="Times New Roman" w:cs="Times New Roman"/>
            <w:color w:val="000000" w:themeColor="text1"/>
            <w:sz w:val="24"/>
            <w:szCs w:val="24"/>
          </w:rPr>
          <w:t>13,</w:t>
        </w:r>
      </w:ins>
      <w:ins w:id="3105" w:author="Jacyeude Araújo" w:date="2019-10-02T10:49:00Z">
        <w:r w:rsidR="005D1A94" w:rsidRPr="00F00993">
          <w:rPr>
            <w:rFonts w:ascii="Times New Roman" w:hAnsi="Times New Roman" w:cs="Times New Roman"/>
            <w:color w:val="000000" w:themeColor="text1"/>
            <w:sz w:val="24"/>
            <w:szCs w:val="24"/>
          </w:rPr>
          <w:t xml:space="preserve"> tem-se </w:t>
        </w:r>
      </w:ins>
      <w:r w:rsidRPr="00F00993">
        <w:rPr>
          <w:rFonts w:ascii="Times New Roman" w:hAnsi="Times New Roman" w:cs="Times New Roman"/>
          <w:color w:val="000000" w:themeColor="text1"/>
          <w:sz w:val="24"/>
          <w:szCs w:val="24"/>
        </w:rPr>
        <w:t xml:space="preserve">o fluxo de </w:t>
      </w:r>
      <w:r w:rsidR="00561DDB" w:rsidRPr="00F00993">
        <w:rPr>
          <w:rFonts w:ascii="Times New Roman" w:hAnsi="Times New Roman" w:cs="Times New Roman"/>
          <w:color w:val="000000" w:themeColor="text1"/>
          <w:sz w:val="24"/>
          <w:szCs w:val="24"/>
        </w:rPr>
        <w:t xml:space="preserve">que ilustra o </w:t>
      </w:r>
      <w:r w:rsidRPr="00F00993">
        <w:rPr>
          <w:rFonts w:ascii="Times New Roman" w:hAnsi="Times New Roman" w:cs="Times New Roman"/>
          <w:color w:val="000000" w:themeColor="text1"/>
          <w:sz w:val="24"/>
          <w:szCs w:val="24"/>
        </w:rPr>
        <w:t>desenvolvimento de uma aplicação a ser dese</w:t>
      </w:r>
      <w:r w:rsidR="00AE31C8" w:rsidRPr="00F00993">
        <w:rPr>
          <w:rFonts w:ascii="Times New Roman" w:hAnsi="Times New Roman" w:cs="Times New Roman"/>
          <w:color w:val="000000" w:themeColor="text1"/>
          <w:sz w:val="24"/>
          <w:szCs w:val="24"/>
        </w:rPr>
        <w:t>nvolvida em Watson Studio</w:t>
      </w:r>
      <w:r w:rsidR="00561DDB" w:rsidRPr="00F00993">
        <w:rPr>
          <w:rFonts w:ascii="Times New Roman" w:hAnsi="Times New Roman" w:cs="Times New Roman"/>
          <w:color w:val="000000" w:themeColor="text1"/>
          <w:sz w:val="24"/>
          <w:szCs w:val="24"/>
        </w:rPr>
        <w:t>:</w:t>
      </w:r>
    </w:p>
    <w:p w14:paraId="54620BF1" w14:textId="77777777" w:rsidR="00AF057C" w:rsidRPr="00F00993" w:rsidRDefault="00AF057C"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p>
    <w:p w14:paraId="5C518D60" w14:textId="43EECCB6" w:rsidR="005D1A94" w:rsidRPr="00F00993" w:rsidRDefault="005D1A94">
      <w:pPr>
        <w:pStyle w:val="Legenda"/>
        <w:keepNext/>
        <w:jc w:val="center"/>
        <w:rPr>
          <w:ins w:id="3106" w:author="Jacyeude Araújo" w:date="2019-10-02T10:48:00Z"/>
          <w:rFonts w:ascii="Times New Roman" w:hAnsi="Times New Roman" w:cs="Times New Roman"/>
          <w:i w:val="0"/>
          <w:iCs w:val="0"/>
          <w:color w:val="000000" w:themeColor="text1"/>
          <w:sz w:val="22"/>
          <w:szCs w:val="22"/>
          <w:rPrChange w:id="3107" w:author="Jacyeude Araújo" w:date="2019-10-02T13:03:00Z">
            <w:rPr>
              <w:ins w:id="3108" w:author="Jacyeude Araújo" w:date="2019-10-02T10:48:00Z"/>
            </w:rPr>
          </w:rPrChange>
        </w:rPr>
        <w:pPrChange w:id="3109" w:author="Jacyeude Araújo" w:date="2019-10-02T10:48:00Z">
          <w:pPr>
            <w:pStyle w:val="Legenda"/>
          </w:pPr>
        </w:pPrChange>
      </w:pPr>
      <w:ins w:id="3110" w:author="Jacyeude Araújo" w:date="2019-10-02T10:48:00Z">
        <w:r w:rsidRPr="00F00993">
          <w:rPr>
            <w:rFonts w:ascii="Times New Roman" w:hAnsi="Times New Roman" w:cs="Times New Roman"/>
            <w:i w:val="0"/>
            <w:iCs w:val="0"/>
            <w:color w:val="000000" w:themeColor="text1"/>
            <w:sz w:val="22"/>
            <w:szCs w:val="22"/>
            <w:rPrChange w:id="3111"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3112"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3113"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3114"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13</w:t>
      </w:r>
      <w:ins w:id="3115" w:author="Jacyeude Araújo" w:date="2019-10-02T10:48:00Z">
        <w:r w:rsidRPr="00F00993">
          <w:rPr>
            <w:rFonts w:ascii="Times New Roman" w:hAnsi="Times New Roman" w:cs="Times New Roman"/>
            <w:i w:val="0"/>
            <w:iCs w:val="0"/>
            <w:color w:val="000000" w:themeColor="text1"/>
            <w:sz w:val="22"/>
            <w:szCs w:val="22"/>
            <w:rPrChange w:id="3116"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3117" w:author="Jacyeude Araújo" w:date="2019-10-02T13:03:00Z">
              <w:rPr/>
            </w:rPrChange>
          </w:rPr>
          <w:t xml:space="preserve"> - Desenvolvimento de aplicação</w:t>
        </w:r>
      </w:ins>
    </w:p>
    <w:p w14:paraId="7F753EB7" w14:textId="77777777" w:rsidR="00781E04" w:rsidRPr="00F00993" w:rsidRDefault="00323B60" w:rsidP="00280259">
      <w:pPr>
        <w:keepNext/>
        <w:shd w:val="clear" w:color="auto" w:fill="FFFFFF" w:themeFill="background1"/>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311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3E0A042" wp14:editId="31BEC091">
            <wp:extent cx="6113145" cy="1591945"/>
            <wp:effectExtent l="0" t="0" r="1905"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1591945"/>
                    </a:xfrm>
                    <a:prstGeom prst="rect">
                      <a:avLst/>
                    </a:prstGeom>
                    <a:noFill/>
                    <a:ln>
                      <a:noFill/>
                    </a:ln>
                  </pic:spPr>
                </pic:pic>
              </a:graphicData>
            </a:graphic>
          </wp:inline>
        </w:drawing>
      </w:r>
    </w:p>
    <w:p w14:paraId="57D7CA7A" w14:textId="5070F783" w:rsidR="00163E21" w:rsidRPr="00F00993" w:rsidRDefault="00781E04" w:rsidP="00280259">
      <w:pPr>
        <w:pStyle w:val="Legenda"/>
        <w:jc w:val="center"/>
        <w:rPr>
          <w:ins w:id="3119" w:author="Jacyeude Araújo" w:date="2019-10-02T10:58:00Z"/>
          <w:rFonts w:ascii="Times New Roman" w:hAnsi="Times New Roman" w:cs="Times New Roman"/>
          <w:i w:val="0"/>
          <w:iCs w:val="0"/>
          <w:color w:val="000000" w:themeColor="text1"/>
          <w:sz w:val="22"/>
          <w:szCs w:val="22"/>
        </w:rPr>
      </w:pPr>
      <w:bookmarkStart w:id="3120" w:name="_Toc20849503"/>
      <w:del w:id="3121" w:author="Jacyeude Araújo" w:date="2019-10-02T10:48:00Z">
        <w:r w:rsidRPr="00F00993" w:rsidDel="005D1A94">
          <w:rPr>
            <w:rFonts w:ascii="Times New Roman" w:hAnsi="Times New Roman" w:cs="Times New Roman"/>
            <w:i w:val="0"/>
            <w:iCs w:val="0"/>
            <w:color w:val="000000" w:themeColor="text1"/>
            <w:sz w:val="22"/>
            <w:szCs w:val="22"/>
            <w:rPrChange w:id="3122" w:author="Jacyeude Araújo" w:date="2019-10-02T13:03:00Z">
              <w:rPr>
                <w:rFonts w:ascii="Times New Roman" w:hAnsi="Times New Roman" w:cs="Times New Roman"/>
                <w:color w:val="000000" w:themeColor="text1"/>
              </w:rPr>
            </w:rPrChange>
          </w:rPr>
          <w:delText xml:space="preserve">Figura </w:delText>
        </w:r>
      </w:del>
      <w:del w:id="3123" w:author="Jacyeude Araújo" w:date="2019-10-02T10:09:00Z">
        <w:r w:rsidR="00CC0B09" w:rsidRPr="00F00993" w:rsidDel="00DA6A84">
          <w:rPr>
            <w:rFonts w:ascii="Times New Roman" w:hAnsi="Times New Roman" w:cs="Times New Roman"/>
            <w:i w:val="0"/>
            <w:iCs w:val="0"/>
            <w:color w:val="000000" w:themeColor="text1"/>
            <w:sz w:val="22"/>
            <w:szCs w:val="22"/>
            <w:rPrChange w:id="3124"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3125"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312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3127" w:author="Jacyeude Araújo" w:date="2019-10-02T13:03:00Z">
              <w:rPr>
                <w:rFonts w:ascii="Times New Roman" w:hAnsi="Times New Roman" w:cs="Times New Roman"/>
                <w:noProof/>
                <w:color w:val="000000" w:themeColor="text1"/>
              </w:rPr>
            </w:rPrChange>
          </w:rPr>
          <w:delText>16</w:delText>
        </w:r>
        <w:r w:rsidR="00CC0B09" w:rsidRPr="00F00993" w:rsidDel="00DA6A84">
          <w:rPr>
            <w:rFonts w:ascii="Times New Roman" w:hAnsi="Times New Roman" w:cs="Times New Roman"/>
            <w:i w:val="0"/>
            <w:iCs w:val="0"/>
            <w:color w:val="000000" w:themeColor="text1"/>
            <w:sz w:val="22"/>
            <w:szCs w:val="22"/>
            <w:rPrChange w:id="3128" w:author="Jacyeude Araújo" w:date="2019-10-02T13:03:00Z">
              <w:rPr>
                <w:rFonts w:ascii="Times New Roman" w:hAnsi="Times New Roman" w:cs="Times New Roman"/>
                <w:color w:val="000000" w:themeColor="text1"/>
              </w:rPr>
            </w:rPrChange>
          </w:rPr>
          <w:fldChar w:fldCharType="end"/>
        </w:r>
      </w:del>
      <w:del w:id="3129" w:author="Jacyeude Araújo" w:date="2019-10-02T10:48:00Z">
        <w:r w:rsidRPr="00F00993" w:rsidDel="005D1A94">
          <w:rPr>
            <w:rFonts w:ascii="Times New Roman" w:hAnsi="Times New Roman" w:cs="Times New Roman"/>
            <w:i w:val="0"/>
            <w:iCs w:val="0"/>
            <w:color w:val="000000" w:themeColor="text1"/>
            <w:sz w:val="22"/>
            <w:szCs w:val="22"/>
            <w:rPrChange w:id="3130" w:author="Jacyeude Araújo" w:date="2019-10-02T13:03:00Z">
              <w:rPr>
                <w:rFonts w:ascii="Times New Roman" w:hAnsi="Times New Roman" w:cs="Times New Roman"/>
                <w:color w:val="000000" w:themeColor="text1"/>
              </w:rPr>
            </w:rPrChange>
          </w:rPr>
          <w:delText xml:space="preserve"> - </w:delText>
        </w:r>
        <w:r w:rsidR="00FB6353" w:rsidRPr="00F00993" w:rsidDel="005D1A94">
          <w:rPr>
            <w:rFonts w:ascii="Times New Roman" w:hAnsi="Times New Roman" w:cs="Times New Roman"/>
            <w:i w:val="0"/>
            <w:iCs w:val="0"/>
            <w:color w:val="000000" w:themeColor="text1"/>
            <w:sz w:val="22"/>
            <w:szCs w:val="22"/>
            <w:rPrChange w:id="3131" w:author="Jacyeude Araújo" w:date="2019-10-02T13:03:00Z">
              <w:rPr>
                <w:rFonts w:ascii="Times New Roman" w:hAnsi="Times New Roman" w:cs="Times New Roman"/>
                <w:color w:val="000000" w:themeColor="text1"/>
              </w:rPr>
            </w:rPrChange>
          </w:rPr>
          <w:delText>D</w:delText>
        </w:r>
        <w:r w:rsidRPr="00F00993" w:rsidDel="005D1A94">
          <w:rPr>
            <w:rFonts w:ascii="Times New Roman" w:hAnsi="Times New Roman" w:cs="Times New Roman"/>
            <w:i w:val="0"/>
            <w:iCs w:val="0"/>
            <w:color w:val="000000" w:themeColor="text1"/>
            <w:sz w:val="22"/>
            <w:szCs w:val="22"/>
            <w:rPrChange w:id="3132" w:author="Jacyeude Araújo" w:date="2019-10-02T13:03:00Z">
              <w:rPr>
                <w:rFonts w:ascii="Times New Roman" w:hAnsi="Times New Roman" w:cs="Times New Roman"/>
                <w:color w:val="000000" w:themeColor="text1"/>
              </w:rPr>
            </w:rPrChange>
          </w:rPr>
          <w:delText>esenvolvimento de aplicação</w:delText>
        </w:r>
        <w:r w:rsidR="00280259" w:rsidRPr="00F00993" w:rsidDel="005D1A94">
          <w:rPr>
            <w:rFonts w:ascii="Times New Roman" w:hAnsi="Times New Roman" w:cs="Times New Roman"/>
            <w:i w:val="0"/>
            <w:iCs w:val="0"/>
            <w:color w:val="000000" w:themeColor="text1"/>
            <w:sz w:val="22"/>
            <w:szCs w:val="22"/>
            <w:rPrChange w:id="3133" w:author="Jacyeude Araújo" w:date="2019-10-02T13:03:00Z">
              <w:rPr>
                <w:rFonts w:ascii="Times New Roman" w:hAnsi="Times New Roman" w:cs="Times New Roman"/>
                <w:color w:val="000000" w:themeColor="text1"/>
              </w:rPr>
            </w:rPrChange>
          </w:rPr>
          <w:delText xml:space="preserve">. </w:delText>
        </w:r>
      </w:del>
      <w:r w:rsidR="00280259" w:rsidRPr="00F00993">
        <w:rPr>
          <w:rFonts w:ascii="Times New Roman" w:hAnsi="Times New Roman" w:cs="Times New Roman"/>
          <w:i w:val="0"/>
          <w:iCs w:val="0"/>
          <w:color w:val="000000" w:themeColor="text1"/>
          <w:sz w:val="22"/>
          <w:szCs w:val="22"/>
          <w:rPrChange w:id="3134" w:author="Jacyeude Araújo" w:date="2019-10-02T13:03:00Z">
            <w:rPr>
              <w:rFonts w:ascii="Times New Roman" w:hAnsi="Times New Roman" w:cs="Times New Roman"/>
              <w:color w:val="000000" w:themeColor="text1"/>
            </w:rPr>
          </w:rPrChange>
        </w:rPr>
        <w:t>Fonte: Adaptado de [23]</w:t>
      </w:r>
      <w:bookmarkEnd w:id="3120"/>
    </w:p>
    <w:p w14:paraId="18D44A10" w14:textId="77777777" w:rsidR="00AF057C" w:rsidRPr="00F00993" w:rsidRDefault="00AF057C">
      <w:pPr>
        <w:rPr>
          <w:color w:val="000000" w:themeColor="text1"/>
          <w:rPrChange w:id="3135" w:author="Jacyeude Araújo" w:date="2019-10-02T13:03:00Z">
            <w:rPr>
              <w:rFonts w:ascii="Times New Roman" w:hAnsi="Times New Roman" w:cs="Times New Roman"/>
              <w:color w:val="000000" w:themeColor="text1"/>
              <w:sz w:val="24"/>
              <w:szCs w:val="24"/>
            </w:rPr>
          </w:rPrChange>
        </w:rPr>
        <w:pPrChange w:id="3136" w:author="Jacyeude Araújo" w:date="2019-10-02T10:58:00Z">
          <w:pPr>
            <w:pStyle w:val="Legenda"/>
            <w:jc w:val="center"/>
          </w:pPr>
        </w:pPrChange>
      </w:pPr>
    </w:p>
    <w:p w14:paraId="4F50EE63" w14:textId="7F79CE0C" w:rsidR="00034B8A" w:rsidRPr="00F00993" w:rsidRDefault="002D1497" w:rsidP="00E463DB">
      <w:pPr>
        <w:pStyle w:val="Ttulo3"/>
        <w:spacing w:before="0" w:line="360" w:lineRule="auto"/>
        <w:jc w:val="both"/>
        <w:rPr>
          <w:rFonts w:ascii="Times New Roman" w:hAnsi="Times New Roman" w:cs="Times New Roman"/>
          <w:color w:val="000000" w:themeColor="text1"/>
        </w:rPr>
      </w:pPr>
      <w:bookmarkStart w:id="3137" w:name="_Toc20921305"/>
      <w:r w:rsidRPr="00F00993">
        <w:rPr>
          <w:rFonts w:ascii="Times New Roman" w:hAnsi="Times New Roman" w:cs="Times New Roman"/>
          <w:color w:val="000000" w:themeColor="text1"/>
          <w:shd w:val="clear" w:color="auto" w:fill="FFFFFF"/>
        </w:rPr>
        <w:t>2</w:t>
      </w:r>
      <w:r w:rsidR="00EB147B" w:rsidRPr="00F00993">
        <w:rPr>
          <w:rFonts w:ascii="Times New Roman" w:hAnsi="Times New Roman" w:cs="Times New Roman"/>
          <w:color w:val="000000" w:themeColor="text1"/>
          <w:shd w:val="clear" w:color="auto" w:fill="FFFFFF"/>
        </w:rPr>
        <w:t>.</w:t>
      </w:r>
      <w:r w:rsidR="004402AB" w:rsidRPr="00F00993">
        <w:rPr>
          <w:rFonts w:ascii="Times New Roman" w:hAnsi="Times New Roman" w:cs="Times New Roman"/>
          <w:color w:val="000000" w:themeColor="text1"/>
          <w:shd w:val="clear" w:color="auto" w:fill="FFFFFF"/>
        </w:rPr>
        <w:t>4</w:t>
      </w:r>
      <w:r w:rsidR="00EB147B" w:rsidRPr="00F00993">
        <w:rPr>
          <w:rFonts w:ascii="Times New Roman" w:hAnsi="Times New Roman" w:cs="Times New Roman"/>
          <w:color w:val="000000" w:themeColor="text1"/>
          <w:shd w:val="clear" w:color="auto" w:fill="FFFFFF"/>
        </w:rPr>
        <w:t xml:space="preserve">.3 </w:t>
      </w:r>
      <w:r w:rsidR="00561DDB" w:rsidRPr="00F00993">
        <w:rPr>
          <w:rFonts w:ascii="Times New Roman" w:hAnsi="Times New Roman" w:cs="Times New Roman"/>
          <w:color w:val="000000" w:themeColor="text1"/>
          <w:shd w:val="clear" w:color="auto" w:fill="FFFFFF"/>
        </w:rPr>
        <w:t xml:space="preserve">IBM </w:t>
      </w:r>
      <w:r w:rsidR="00E31AE2" w:rsidRPr="00F00993">
        <w:rPr>
          <w:rFonts w:ascii="Times New Roman" w:hAnsi="Times New Roman" w:cs="Times New Roman"/>
          <w:color w:val="000000" w:themeColor="text1"/>
          <w:shd w:val="clear" w:color="auto" w:fill="FFFFFF"/>
        </w:rPr>
        <w:t xml:space="preserve">SPSS </w:t>
      </w:r>
      <w:r w:rsidR="00EB147B" w:rsidRPr="00F00993">
        <w:rPr>
          <w:rFonts w:ascii="Times New Roman" w:hAnsi="Times New Roman" w:cs="Times New Roman"/>
          <w:color w:val="000000" w:themeColor="text1"/>
        </w:rPr>
        <w:t>Modeler</w:t>
      </w:r>
      <w:bookmarkEnd w:id="3137"/>
    </w:p>
    <w:p w14:paraId="6D449B21" w14:textId="77777777" w:rsidR="00C312B6" w:rsidRPr="00F00993" w:rsidRDefault="00C312B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899E80" w14:textId="01C09DA2" w:rsidR="003F1EC4" w:rsidRPr="00F00993"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O </w:t>
      </w:r>
      <w:r w:rsidR="003F1EC4" w:rsidRPr="00F00993">
        <w:rPr>
          <w:rFonts w:ascii="Times New Roman" w:eastAsia="Times New Roman" w:hAnsi="Times New Roman" w:cs="Times New Roman"/>
          <w:color w:val="000000" w:themeColor="text1"/>
          <w:sz w:val="24"/>
          <w:szCs w:val="24"/>
          <w:bdr w:val="none" w:sz="0" w:space="0" w:color="auto" w:frame="1"/>
          <w:lang w:eastAsia="pt-BR"/>
        </w:rPr>
        <w:t>IBM</w:t>
      </w:r>
      <w:r w:rsidR="00280259"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3F1EC4" w:rsidRPr="00F00993">
        <w:rPr>
          <w:rFonts w:ascii="Times New Roman" w:eastAsia="Times New Roman" w:hAnsi="Times New Roman" w:cs="Times New Roman"/>
          <w:color w:val="000000" w:themeColor="text1"/>
          <w:sz w:val="24"/>
          <w:szCs w:val="24"/>
          <w:bdr w:val="none" w:sz="0" w:space="0" w:color="auto" w:frame="1"/>
          <w:lang w:eastAsia="pt-BR"/>
        </w:rPr>
        <w:t xml:space="preserve">SPSS </w:t>
      </w:r>
      <w:r w:rsidR="00280259" w:rsidRPr="00F00993">
        <w:rPr>
          <w:rFonts w:ascii="Times New Roman" w:eastAsia="Times New Roman" w:hAnsi="Times New Roman" w:cs="Times New Roman"/>
          <w:color w:val="000000" w:themeColor="text1"/>
          <w:sz w:val="24"/>
          <w:szCs w:val="24"/>
          <w:bdr w:val="none" w:sz="0" w:space="0" w:color="auto" w:frame="1"/>
          <w:lang w:eastAsia="pt-BR"/>
        </w:rPr>
        <w:t xml:space="preserve">Modeler, de acordo com [23], </w:t>
      </w:r>
      <w:r w:rsidR="003F1EC4" w:rsidRPr="00F00993">
        <w:rPr>
          <w:rFonts w:ascii="Times New Roman" w:eastAsia="Times New Roman" w:hAnsi="Times New Roman" w:cs="Times New Roman"/>
          <w:color w:val="000000" w:themeColor="text1"/>
          <w:sz w:val="24"/>
          <w:szCs w:val="24"/>
          <w:bdr w:val="none" w:sz="0" w:space="0" w:color="auto" w:frame="1"/>
          <w:lang w:eastAsia="pt-BR"/>
        </w:rPr>
        <w:t xml:space="preserve">é um conjunto de ferramentas de mineração de dados que permite desenvolver modelos preditivos usando conhecimentos </w:t>
      </w:r>
      <w:r w:rsidR="007F42EF" w:rsidRPr="00F00993">
        <w:rPr>
          <w:rFonts w:ascii="Times New Roman" w:eastAsia="Times New Roman" w:hAnsi="Times New Roman" w:cs="Times New Roman"/>
          <w:color w:val="000000" w:themeColor="text1"/>
          <w:sz w:val="24"/>
          <w:szCs w:val="24"/>
          <w:bdr w:val="none" w:sz="0" w:space="0" w:color="auto" w:frame="1"/>
          <w:lang w:eastAsia="pt-BR"/>
        </w:rPr>
        <w:t>estatístic</w:t>
      </w:r>
      <w:r w:rsidR="00434C5A" w:rsidRPr="00F00993">
        <w:rPr>
          <w:rFonts w:ascii="Times New Roman" w:eastAsia="Times New Roman" w:hAnsi="Times New Roman" w:cs="Times New Roman"/>
          <w:color w:val="000000" w:themeColor="text1"/>
          <w:sz w:val="24"/>
          <w:szCs w:val="24"/>
          <w:bdr w:val="none" w:sz="0" w:space="0" w:color="auto" w:frame="1"/>
          <w:lang w:eastAsia="pt-BR"/>
        </w:rPr>
        <w:t>os</w:t>
      </w:r>
      <w:r w:rsidR="003F1EC4" w:rsidRPr="00F00993">
        <w:rPr>
          <w:rFonts w:ascii="Times New Roman" w:eastAsia="Times New Roman" w:hAnsi="Times New Roman" w:cs="Times New Roman"/>
          <w:color w:val="000000" w:themeColor="text1"/>
          <w:sz w:val="24"/>
          <w:szCs w:val="24"/>
          <w:bdr w:val="none" w:sz="0" w:space="0" w:color="auto" w:frame="1"/>
          <w:lang w:eastAsia="pt-BR"/>
        </w:rPr>
        <w:t>. Projetado com base no modelo CRISP-DM.</w:t>
      </w:r>
      <w:r w:rsidR="00C96649" w:rsidRPr="00F00993">
        <w:rPr>
          <w:rFonts w:ascii="Times New Roman" w:hAnsi="Times New Roman" w:cs="Times New Roman"/>
          <w:color w:val="000000" w:themeColor="text1"/>
          <w:sz w:val="24"/>
          <w:szCs w:val="24"/>
        </w:rPr>
        <w:t xml:space="preserve"> </w:t>
      </w:r>
      <w:r w:rsidRPr="00F00993">
        <w:rPr>
          <w:rFonts w:ascii="Times New Roman" w:eastAsia="Times New Roman" w:hAnsi="Times New Roman" w:cs="Times New Roman"/>
          <w:color w:val="000000" w:themeColor="text1"/>
          <w:sz w:val="24"/>
          <w:szCs w:val="24"/>
          <w:bdr w:val="none" w:sz="0" w:space="0" w:color="auto" w:frame="1"/>
          <w:lang w:eastAsia="pt-BR"/>
        </w:rPr>
        <w:t>Este é</w:t>
      </w:r>
      <w:r w:rsidR="00C96649" w:rsidRPr="00F00993">
        <w:rPr>
          <w:rFonts w:ascii="Times New Roman" w:eastAsia="Times New Roman" w:hAnsi="Times New Roman" w:cs="Times New Roman"/>
          <w:color w:val="000000" w:themeColor="text1"/>
          <w:sz w:val="24"/>
          <w:szCs w:val="24"/>
          <w:bdr w:val="none" w:sz="0" w:space="0" w:color="auto" w:frame="1"/>
          <w:lang w:eastAsia="pt-BR"/>
        </w:rPr>
        <w:t xml:space="preserve"> descrit</w:t>
      </w:r>
      <w:r w:rsidRPr="00F00993">
        <w:rPr>
          <w:rFonts w:ascii="Times New Roman" w:eastAsia="Times New Roman" w:hAnsi="Times New Roman" w:cs="Times New Roman"/>
          <w:color w:val="000000" w:themeColor="text1"/>
          <w:sz w:val="24"/>
          <w:szCs w:val="24"/>
          <w:bdr w:val="none" w:sz="0" w:space="0" w:color="auto" w:frame="1"/>
          <w:lang w:eastAsia="pt-BR"/>
        </w:rPr>
        <w:t>o</w:t>
      </w:r>
      <w:r w:rsidR="00C96649" w:rsidRPr="00F00993">
        <w:rPr>
          <w:rFonts w:ascii="Times New Roman" w:eastAsia="Times New Roman" w:hAnsi="Times New Roman" w:cs="Times New Roman"/>
          <w:color w:val="000000" w:themeColor="text1"/>
          <w:sz w:val="24"/>
          <w:szCs w:val="24"/>
          <w:bdr w:val="none" w:sz="0" w:space="0" w:color="auto" w:frame="1"/>
          <w:lang w:eastAsia="pt-BR"/>
        </w:rPr>
        <w:t xml:space="preserve"> em termos de um modelo de processo hierárquico, consistindo em conjuntos de tarefas descritas em níveis de abstração, </w:t>
      </w:r>
      <w:ins w:id="3138" w:author="Jacyeude Araújo" w:date="2019-10-02T11:15:00Z">
        <w:r w:rsidR="00C7631D" w:rsidRPr="00F00993">
          <w:rPr>
            <w:rFonts w:ascii="Times New Roman" w:eastAsia="Times New Roman" w:hAnsi="Times New Roman" w:cs="Times New Roman"/>
            <w:color w:val="000000" w:themeColor="text1"/>
            <w:sz w:val="24"/>
            <w:szCs w:val="24"/>
            <w:bdr w:val="none" w:sz="0" w:space="0" w:color="auto" w:frame="1"/>
            <w:lang w:eastAsia="pt-BR"/>
          </w:rPr>
          <w:t>F</w:t>
        </w:r>
      </w:ins>
      <w:del w:id="3139" w:author="Jacyeude Araújo" w:date="2019-10-02T11:15:00Z">
        <w:r w:rsidR="00C96649" w:rsidRPr="00F00993" w:rsidDel="00C7631D">
          <w:rPr>
            <w:rFonts w:ascii="Times New Roman" w:eastAsia="Times New Roman" w:hAnsi="Times New Roman" w:cs="Times New Roman"/>
            <w:color w:val="000000" w:themeColor="text1"/>
            <w:sz w:val="24"/>
            <w:szCs w:val="24"/>
            <w:bdr w:val="none" w:sz="0" w:space="0" w:color="auto" w:frame="1"/>
            <w:lang w:eastAsia="pt-BR"/>
          </w:rPr>
          <w:delText>f</w:delText>
        </w:r>
      </w:del>
      <w:r w:rsidR="00C96649" w:rsidRPr="00F00993">
        <w:rPr>
          <w:rFonts w:ascii="Times New Roman" w:eastAsia="Times New Roman" w:hAnsi="Times New Roman" w:cs="Times New Roman"/>
          <w:color w:val="000000" w:themeColor="text1"/>
          <w:sz w:val="24"/>
          <w:szCs w:val="24"/>
          <w:bdr w:val="none" w:sz="0" w:space="0" w:color="auto" w:frame="1"/>
          <w:lang w:eastAsia="pt-BR"/>
        </w:rPr>
        <w:t xml:space="preserve">igura </w:t>
      </w:r>
      <w:r w:rsidR="00280259" w:rsidRPr="00F00993">
        <w:rPr>
          <w:rFonts w:ascii="Times New Roman" w:eastAsia="Times New Roman" w:hAnsi="Times New Roman" w:cs="Times New Roman"/>
          <w:color w:val="000000" w:themeColor="text1"/>
          <w:sz w:val="24"/>
          <w:szCs w:val="24"/>
          <w:bdr w:val="none" w:sz="0" w:space="0" w:color="auto" w:frame="1"/>
          <w:lang w:eastAsia="pt-BR"/>
        </w:rPr>
        <w:t>1</w:t>
      </w:r>
      <w:del w:id="3140" w:author="Jacyeude Araújo" w:date="2019-10-02T10:50:00Z">
        <w:r w:rsidR="00134A64" w:rsidRPr="00F00993" w:rsidDel="005D1A94">
          <w:rPr>
            <w:rFonts w:ascii="Times New Roman" w:eastAsia="Times New Roman" w:hAnsi="Times New Roman" w:cs="Times New Roman"/>
            <w:color w:val="000000" w:themeColor="text1"/>
            <w:sz w:val="24"/>
            <w:szCs w:val="24"/>
            <w:bdr w:val="none" w:sz="0" w:space="0" w:color="auto" w:frame="1"/>
            <w:lang w:eastAsia="pt-BR"/>
          </w:rPr>
          <w:delText>7</w:delText>
        </w:r>
      </w:del>
      <w:ins w:id="3141" w:author="Jacyeude Araújo" w:date="2019-10-02T11:15:00Z">
        <w:r w:rsidR="00C7631D" w:rsidRPr="00F00993">
          <w:rPr>
            <w:rFonts w:ascii="Times New Roman" w:eastAsia="Times New Roman" w:hAnsi="Times New Roman" w:cs="Times New Roman"/>
            <w:color w:val="000000" w:themeColor="text1"/>
            <w:sz w:val="24"/>
            <w:szCs w:val="24"/>
            <w:bdr w:val="none" w:sz="0" w:space="0" w:color="auto" w:frame="1"/>
            <w:lang w:eastAsia="pt-BR"/>
          </w:rPr>
          <w:t>4</w:t>
        </w:r>
      </w:ins>
      <w:r w:rsidR="00280259" w:rsidRPr="00F00993">
        <w:rPr>
          <w:rFonts w:ascii="Times New Roman" w:eastAsia="Times New Roman" w:hAnsi="Times New Roman" w:cs="Times New Roman"/>
          <w:color w:val="000000" w:themeColor="text1"/>
          <w:sz w:val="24"/>
          <w:szCs w:val="24"/>
          <w:bdr w:val="none" w:sz="0" w:space="0" w:color="auto" w:frame="1"/>
          <w:lang w:eastAsia="pt-BR"/>
        </w:rPr>
        <w:t>.</w:t>
      </w:r>
    </w:p>
    <w:p w14:paraId="04686144" w14:textId="339F8199" w:rsidR="005D1A94" w:rsidRPr="00F00993" w:rsidRDefault="005D1A94">
      <w:pPr>
        <w:pStyle w:val="Legenda"/>
        <w:keepNext/>
        <w:jc w:val="center"/>
        <w:rPr>
          <w:ins w:id="3142" w:author="Jacyeude Araújo" w:date="2019-10-02T10:49:00Z"/>
          <w:rFonts w:ascii="Times New Roman" w:hAnsi="Times New Roman" w:cs="Times New Roman"/>
          <w:i w:val="0"/>
          <w:iCs w:val="0"/>
          <w:color w:val="000000" w:themeColor="text1"/>
          <w:sz w:val="22"/>
          <w:szCs w:val="22"/>
          <w:rPrChange w:id="3143" w:author="Jacyeude Araújo" w:date="2019-10-02T13:03:00Z">
            <w:rPr>
              <w:ins w:id="3144" w:author="Jacyeude Araújo" w:date="2019-10-02T10:49:00Z"/>
            </w:rPr>
          </w:rPrChange>
        </w:rPr>
        <w:pPrChange w:id="3145" w:author="Jacyeude Araújo" w:date="2019-10-02T10:49:00Z">
          <w:pPr>
            <w:pStyle w:val="Legenda"/>
          </w:pPr>
        </w:pPrChange>
      </w:pPr>
      <w:ins w:id="3146" w:author="Jacyeude Araújo" w:date="2019-10-02T10:49:00Z">
        <w:r w:rsidRPr="00F00993">
          <w:rPr>
            <w:rFonts w:ascii="Times New Roman" w:hAnsi="Times New Roman" w:cs="Times New Roman"/>
            <w:i w:val="0"/>
            <w:iCs w:val="0"/>
            <w:color w:val="000000" w:themeColor="text1"/>
            <w:sz w:val="22"/>
            <w:szCs w:val="22"/>
            <w:rPrChange w:id="3147"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314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314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315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14</w:t>
      </w:r>
      <w:ins w:id="3151" w:author="Jacyeude Araújo" w:date="2019-10-02T10:49:00Z">
        <w:r w:rsidRPr="00F00993">
          <w:rPr>
            <w:rFonts w:ascii="Times New Roman" w:hAnsi="Times New Roman" w:cs="Times New Roman"/>
            <w:i w:val="0"/>
            <w:iCs w:val="0"/>
            <w:color w:val="000000" w:themeColor="text1"/>
            <w:sz w:val="22"/>
            <w:szCs w:val="22"/>
            <w:rPrChange w:id="315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3153" w:author="Jacyeude Araújo" w:date="2019-10-02T13:03:00Z">
              <w:rPr/>
            </w:rPrChange>
          </w:rPr>
          <w:t xml:space="preserve"> - Ilustração CRISP data mining </w:t>
        </w:r>
        <w:proofErr w:type="spellStart"/>
        <w:r w:rsidRPr="00F00993">
          <w:rPr>
            <w:rFonts w:ascii="Times New Roman" w:hAnsi="Times New Roman" w:cs="Times New Roman"/>
            <w:i w:val="0"/>
            <w:iCs w:val="0"/>
            <w:color w:val="000000" w:themeColor="text1"/>
            <w:sz w:val="22"/>
            <w:szCs w:val="22"/>
            <w:rPrChange w:id="3154" w:author="Jacyeude Araújo" w:date="2019-10-02T13:03:00Z">
              <w:rPr/>
            </w:rPrChange>
          </w:rPr>
          <w:t>ems</w:t>
        </w:r>
        <w:proofErr w:type="spellEnd"/>
        <w:r w:rsidRPr="00F00993">
          <w:rPr>
            <w:rFonts w:ascii="Times New Roman" w:hAnsi="Times New Roman" w:cs="Times New Roman"/>
            <w:i w:val="0"/>
            <w:iCs w:val="0"/>
            <w:color w:val="000000" w:themeColor="text1"/>
            <w:sz w:val="22"/>
            <w:szCs w:val="22"/>
            <w:rPrChange w:id="3155" w:author="Jacyeude Araújo" w:date="2019-10-02T13:03:00Z">
              <w:rPr/>
            </w:rPrChange>
          </w:rPr>
          <w:t xml:space="preserve"> seis etapas e como elas estão relacionadas</w:t>
        </w:r>
      </w:ins>
    </w:p>
    <w:p w14:paraId="19CD509C" w14:textId="761EB654" w:rsidR="008C4F9C" w:rsidRPr="00F00993" w:rsidRDefault="00280259" w:rsidP="008C4F9C">
      <w:pPr>
        <w:keepNext/>
        <w:shd w:val="clear" w:color="auto" w:fill="FFFFFF"/>
        <w:spacing w:after="0" w:line="360" w:lineRule="auto"/>
        <w:jc w:val="center"/>
        <w:textAlignment w:val="baseline"/>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3156" w:author="Jacyeude Araújo" w:date="2019-10-02T13:03:00Z">
            <w:rPr>
              <w:rFonts w:ascii="Times New Roman" w:hAnsi="Times New Roman" w:cs="Times New Roman"/>
              <w:noProof/>
              <w:color w:val="000000" w:themeColor="text1"/>
              <w:lang w:eastAsia="pt-BR"/>
            </w:rPr>
          </w:rPrChange>
        </w:rPr>
        <w:drawing>
          <wp:inline distT="0" distB="0" distL="0" distR="0" wp14:anchorId="62DDBC4F" wp14:editId="7995620E">
            <wp:extent cx="2770087" cy="252349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2635" cy="2534921"/>
                    </a:xfrm>
                    <a:prstGeom prst="rect">
                      <a:avLst/>
                    </a:prstGeom>
                    <a:noFill/>
                    <a:ln>
                      <a:noFill/>
                    </a:ln>
                  </pic:spPr>
                </pic:pic>
              </a:graphicData>
            </a:graphic>
          </wp:inline>
        </w:drawing>
      </w:r>
    </w:p>
    <w:p w14:paraId="10C6E3C1" w14:textId="345BA10C" w:rsidR="00C96649" w:rsidRPr="00F00993" w:rsidRDefault="008C4F9C" w:rsidP="008C4F9C">
      <w:pPr>
        <w:pStyle w:val="Legenda"/>
        <w:jc w:val="center"/>
        <w:rPr>
          <w:rFonts w:ascii="Times New Roman" w:eastAsia="Times New Roman" w:hAnsi="Times New Roman" w:cs="Times New Roman"/>
          <w:i w:val="0"/>
          <w:iCs w:val="0"/>
          <w:color w:val="000000" w:themeColor="text1"/>
          <w:sz w:val="22"/>
          <w:szCs w:val="22"/>
          <w:bdr w:val="none" w:sz="0" w:space="0" w:color="auto" w:frame="1"/>
          <w:lang w:eastAsia="pt-BR"/>
          <w:rPrChange w:id="3157" w:author="Jacyeude Araújo" w:date="2019-10-02T13:03:00Z">
            <w:rPr>
              <w:rFonts w:ascii="Times New Roman" w:eastAsia="Times New Roman" w:hAnsi="Times New Roman" w:cs="Times New Roman"/>
              <w:color w:val="000000" w:themeColor="text1"/>
              <w:sz w:val="24"/>
              <w:szCs w:val="24"/>
              <w:bdr w:val="none" w:sz="0" w:space="0" w:color="auto" w:frame="1"/>
              <w:lang w:eastAsia="pt-BR"/>
            </w:rPr>
          </w:rPrChange>
        </w:rPr>
      </w:pPr>
      <w:bookmarkStart w:id="3158" w:name="_Toc20849504"/>
      <w:del w:id="3159" w:author="Jacyeude Araújo" w:date="2019-10-02T10:49:00Z">
        <w:r w:rsidRPr="00F00993" w:rsidDel="005D1A94">
          <w:rPr>
            <w:rFonts w:ascii="Times New Roman" w:hAnsi="Times New Roman" w:cs="Times New Roman"/>
            <w:i w:val="0"/>
            <w:iCs w:val="0"/>
            <w:color w:val="000000" w:themeColor="text1"/>
            <w:sz w:val="22"/>
            <w:szCs w:val="22"/>
            <w:rPrChange w:id="3160" w:author="Jacyeude Araújo" w:date="2019-10-02T13:03:00Z">
              <w:rPr>
                <w:rFonts w:ascii="Times New Roman" w:hAnsi="Times New Roman" w:cs="Times New Roman"/>
                <w:color w:val="000000" w:themeColor="text1"/>
              </w:rPr>
            </w:rPrChange>
          </w:rPr>
          <w:delText xml:space="preserve">Figura </w:delText>
        </w:r>
      </w:del>
      <w:del w:id="3161" w:author="Jacyeude Araújo" w:date="2019-10-02T10:09:00Z">
        <w:r w:rsidR="00CC0B09" w:rsidRPr="00F00993" w:rsidDel="00DA6A84">
          <w:rPr>
            <w:rFonts w:ascii="Times New Roman" w:hAnsi="Times New Roman" w:cs="Times New Roman"/>
            <w:i w:val="0"/>
            <w:iCs w:val="0"/>
            <w:color w:val="000000" w:themeColor="text1"/>
            <w:sz w:val="22"/>
            <w:szCs w:val="22"/>
            <w:rPrChange w:id="3162"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3163"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316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3165" w:author="Jacyeude Araújo" w:date="2019-10-02T13:03:00Z">
              <w:rPr>
                <w:rFonts w:ascii="Times New Roman" w:hAnsi="Times New Roman" w:cs="Times New Roman"/>
                <w:noProof/>
                <w:color w:val="000000" w:themeColor="text1"/>
              </w:rPr>
            </w:rPrChange>
          </w:rPr>
          <w:delText>17</w:delText>
        </w:r>
        <w:r w:rsidR="00CC0B09" w:rsidRPr="00F00993" w:rsidDel="00DA6A84">
          <w:rPr>
            <w:rFonts w:ascii="Times New Roman" w:hAnsi="Times New Roman" w:cs="Times New Roman"/>
            <w:i w:val="0"/>
            <w:iCs w:val="0"/>
            <w:color w:val="000000" w:themeColor="text1"/>
            <w:sz w:val="22"/>
            <w:szCs w:val="22"/>
            <w:rPrChange w:id="3166" w:author="Jacyeude Araújo" w:date="2019-10-02T13:03:00Z">
              <w:rPr>
                <w:rFonts w:ascii="Times New Roman" w:hAnsi="Times New Roman" w:cs="Times New Roman"/>
                <w:color w:val="000000" w:themeColor="text1"/>
              </w:rPr>
            </w:rPrChange>
          </w:rPr>
          <w:fldChar w:fldCharType="end"/>
        </w:r>
      </w:del>
      <w:del w:id="3167" w:author="Jacyeude Araújo" w:date="2019-10-02T10:49:00Z">
        <w:r w:rsidRPr="00F00993" w:rsidDel="005D1A94">
          <w:rPr>
            <w:rFonts w:ascii="Times New Roman" w:hAnsi="Times New Roman" w:cs="Times New Roman"/>
            <w:i w:val="0"/>
            <w:iCs w:val="0"/>
            <w:color w:val="000000" w:themeColor="text1"/>
            <w:sz w:val="22"/>
            <w:szCs w:val="22"/>
            <w:rPrChange w:id="3168" w:author="Jacyeude Araújo" w:date="2019-10-02T13:03:00Z">
              <w:rPr>
                <w:rFonts w:ascii="Times New Roman" w:hAnsi="Times New Roman" w:cs="Times New Roman"/>
                <w:color w:val="000000" w:themeColor="text1"/>
              </w:rPr>
            </w:rPrChange>
          </w:rPr>
          <w:delText xml:space="preserve"> - </w:delText>
        </w:r>
        <w:r w:rsidR="00FB6353" w:rsidRPr="00F00993" w:rsidDel="005D1A94">
          <w:rPr>
            <w:rFonts w:ascii="Times New Roman" w:hAnsi="Times New Roman" w:cs="Times New Roman"/>
            <w:i w:val="0"/>
            <w:iCs w:val="0"/>
            <w:color w:val="000000" w:themeColor="text1"/>
            <w:sz w:val="22"/>
            <w:szCs w:val="22"/>
            <w:rPrChange w:id="3169" w:author="Jacyeude Araújo" w:date="2019-10-02T13:03:00Z">
              <w:rPr>
                <w:rFonts w:ascii="Times New Roman" w:hAnsi="Times New Roman" w:cs="Times New Roman"/>
                <w:color w:val="000000" w:themeColor="text1"/>
              </w:rPr>
            </w:rPrChange>
          </w:rPr>
          <w:delText>I</w:delText>
        </w:r>
        <w:r w:rsidRPr="00F00993" w:rsidDel="005D1A94">
          <w:rPr>
            <w:rFonts w:ascii="Times New Roman" w:hAnsi="Times New Roman" w:cs="Times New Roman"/>
            <w:i w:val="0"/>
            <w:iCs w:val="0"/>
            <w:color w:val="000000" w:themeColor="text1"/>
            <w:sz w:val="22"/>
            <w:szCs w:val="22"/>
            <w:rPrChange w:id="3170" w:author="Jacyeude Araújo" w:date="2019-10-02T13:03:00Z">
              <w:rPr>
                <w:rFonts w:ascii="Times New Roman" w:hAnsi="Times New Roman" w:cs="Times New Roman"/>
                <w:color w:val="000000" w:themeColor="text1"/>
              </w:rPr>
            </w:rPrChange>
          </w:rPr>
          <w:delText>lustração CRISP data mining</w:delText>
        </w:r>
        <w:r w:rsidR="00ED25FB" w:rsidRPr="00F00993" w:rsidDel="005D1A94">
          <w:rPr>
            <w:rFonts w:ascii="Times New Roman" w:hAnsi="Times New Roman" w:cs="Times New Roman"/>
            <w:i w:val="0"/>
            <w:iCs w:val="0"/>
            <w:color w:val="000000" w:themeColor="text1"/>
            <w:sz w:val="22"/>
            <w:szCs w:val="22"/>
            <w:rPrChange w:id="3171" w:author="Jacyeude Araújo" w:date="2019-10-02T13:03:00Z">
              <w:rPr>
                <w:rFonts w:ascii="Times New Roman" w:hAnsi="Times New Roman" w:cs="Times New Roman"/>
                <w:color w:val="000000" w:themeColor="text1"/>
              </w:rPr>
            </w:rPrChange>
          </w:rPr>
          <w:delText xml:space="preserve"> em</w:delText>
        </w:r>
        <w:r w:rsidR="00ED25FB" w:rsidRPr="00F00993" w:rsidDel="005D1A94">
          <w:rPr>
            <w:rStyle w:val="tlid-translation"/>
            <w:rFonts w:ascii="Times New Roman" w:hAnsi="Times New Roman" w:cs="Times New Roman"/>
            <w:i w:val="0"/>
            <w:iCs w:val="0"/>
            <w:color w:val="000000" w:themeColor="text1"/>
            <w:sz w:val="22"/>
            <w:szCs w:val="22"/>
            <w:lang w:val="pt-PT"/>
            <w:rPrChange w:id="3172" w:author="Jacyeude Araújo" w:date="2019-10-02T13:03:00Z">
              <w:rPr>
                <w:rStyle w:val="tlid-translation"/>
                <w:rFonts w:ascii="Times New Roman" w:hAnsi="Times New Roman" w:cs="Times New Roman"/>
                <w:color w:val="000000" w:themeColor="text1"/>
                <w:lang w:val="pt-PT"/>
              </w:rPr>
            </w:rPrChange>
          </w:rPr>
          <w:delText>s seis etapas e como elas estão relacionadas</w:delText>
        </w:r>
      </w:del>
      <w:bookmarkEnd w:id="3158"/>
      <w:ins w:id="3173" w:author="Jacyeude Araújo" w:date="2019-10-02T10:49:00Z">
        <w:r w:rsidR="005D1A94" w:rsidRPr="00F00993">
          <w:rPr>
            <w:rStyle w:val="tlid-translation"/>
            <w:rFonts w:ascii="Times New Roman" w:hAnsi="Times New Roman" w:cs="Times New Roman"/>
            <w:i w:val="0"/>
            <w:iCs w:val="0"/>
            <w:color w:val="000000" w:themeColor="text1"/>
            <w:sz w:val="22"/>
            <w:szCs w:val="22"/>
            <w:lang w:val="pt-PT"/>
            <w:rPrChange w:id="3174" w:author="Jacyeude Araújo" w:date="2019-10-02T13:03:00Z">
              <w:rPr>
                <w:rStyle w:val="tlid-translation"/>
                <w:rFonts w:ascii="Times New Roman" w:hAnsi="Times New Roman" w:cs="Times New Roman"/>
                <w:color w:val="000000" w:themeColor="text1"/>
                <w:lang w:val="pt-PT"/>
              </w:rPr>
            </w:rPrChange>
          </w:rPr>
          <w:t>Fonte:[]</w:t>
        </w:r>
      </w:ins>
    </w:p>
    <w:p w14:paraId="5C87746B" w14:textId="7AC47962" w:rsidR="007F42EF" w:rsidRPr="00F00993"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É</w:t>
      </w:r>
      <w:r w:rsidR="007F42EF" w:rsidRPr="00F00993">
        <w:rPr>
          <w:rFonts w:ascii="Times New Roman" w:eastAsia="Times New Roman" w:hAnsi="Times New Roman" w:cs="Times New Roman"/>
          <w:color w:val="000000" w:themeColor="text1"/>
          <w:sz w:val="24"/>
          <w:szCs w:val="24"/>
          <w:bdr w:val="none" w:sz="0" w:space="0" w:color="auto" w:frame="1"/>
          <w:lang w:eastAsia="pt-BR"/>
        </w:rPr>
        <w:t xml:space="preserve"> necessário que seja </w:t>
      </w:r>
      <w:r w:rsidR="00561DDB" w:rsidRPr="00F00993">
        <w:rPr>
          <w:rFonts w:ascii="Times New Roman" w:eastAsia="Times New Roman" w:hAnsi="Times New Roman" w:cs="Times New Roman"/>
          <w:color w:val="000000" w:themeColor="text1"/>
          <w:sz w:val="24"/>
          <w:szCs w:val="24"/>
          <w:bdr w:val="none" w:sz="0" w:space="0" w:color="auto" w:frame="1"/>
          <w:lang w:eastAsia="pt-BR"/>
        </w:rPr>
        <w:t>observado</w:t>
      </w:r>
      <w:r w:rsidR="007F42EF" w:rsidRPr="00F00993">
        <w:rPr>
          <w:rFonts w:ascii="Times New Roman" w:eastAsia="Times New Roman" w:hAnsi="Times New Roman" w:cs="Times New Roman"/>
          <w:color w:val="000000" w:themeColor="text1"/>
          <w:sz w:val="24"/>
          <w:szCs w:val="24"/>
          <w:bdr w:val="none" w:sz="0" w:space="0" w:color="auto" w:frame="1"/>
          <w:lang w:eastAsia="pt-BR"/>
        </w:rPr>
        <w:t xml:space="preserve"> o contexto da mineração de dados em tópicos </w:t>
      </w:r>
      <w:r w:rsidR="00241C9C" w:rsidRPr="00F00993">
        <w:rPr>
          <w:rFonts w:ascii="Times New Roman" w:eastAsia="Times New Roman" w:hAnsi="Times New Roman" w:cs="Times New Roman"/>
          <w:color w:val="000000" w:themeColor="text1"/>
          <w:sz w:val="24"/>
          <w:szCs w:val="24"/>
          <w:bdr w:val="none" w:sz="0" w:space="0" w:color="auto" w:frame="1"/>
          <w:lang w:eastAsia="pt-BR"/>
        </w:rPr>
        <w:t>científicos,</w:t>
      </w:r>
      <w:r w:rsidR="007F42EF"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4120B2" w:rsidRPr="00F00993">
        <w:rPr>
          <w:rFonts w:ascii="Times New Roman" w:eastAsia="Times New Roman" w:hAnsi="Times New Roman" w:cs="Times New Roman"/>
          <w:color w:val="000000" w:themeColor="text1"/>
          <w:sz w:val="24"/>
          <w:szCs w:val="24"/>
          <w:bdr w:val="none" w:sz="0" w:space="0" w:color="auto" w:frame="1"/>
          <w:lang w:eastAsia="pt-BR"/>
        </w:rPr>
        <w:t xml:space="preserve">em </w:t>
      </w:r>
      <w:r w:rsidR="007F42EF" w:rsidRPr="00F00993">
        <w:rPr>
          <w:rFonts w:ascii="Times New Roman" w:eastAsia="Times New Roman" w:hAnsi="Times New Roman" w:cs="Times New Roman"/>
          <w:color w:val="000000" w:themeColor="text1"/>
          <w:sz w:val="24"/>
          <w:szCs w:val="24"/>
          <w:bdr w:val="none" w:sz="0" w:space="0" w:color="auto" w:frame="1"/>
          <w:lang w:eastAsia="pt-BR"/>
        </w:rPr>
        <w:t>que</w:t>
      </w:r>
      <w:r w:rsidR="007F42EF" w:rsidRPr="00F00993">
        <w:rPr>
          <w:rFonts w:ascii="Times New Roman" w:eastAsia="Times New Roman" w:hAnsi="Times New Roman" w:cs="Times New Roman"/>
          <w:color w:val="000000" w:themeColor="text1"/>
          <w:sz w:val="24"/>
          <w:szCs w:val="24"/>
          <w:lang w:eastAsia="pt-BR"/>
        </w:rPr>
        <w:t xml:space="preserve"> </w:t>
      </w:r>
      <w:r w:rsidRPr="00F00993">
        <w:rPr>
          <w:rFonts w:ascii="Times New Roman" w:eastAsia="Times New Roman" w:hAnsi="Times New Roman" w:cs="Times New Roman"/>
          <w:color w:val="000000" w:themeColor="text1"/>
          <w:sz w:val="24"/>
          <w:szCs w:val="24"/>
          <w:lang w:eastAsia="pt-BR"/>
        </w:rPr>
        <w:t>se tornou</w:t>
      </w:r>
      <w:r w:rsidR="007F42EF" w:rsidRPr="00F00993">
        <w:rPr>
          <w:rFonts w:ascii="Times New Roman" w:eastAsia="Times New Roman" w:hAnsi="Times New Roman" w:cs="Times New Roman"/>
          <w:color w:val="000000" w:themeColor="text1"/>
          <w:sz w:val="24"/>
          <w:szCs w:val="24"/>
          <w:lang w:eastAsia="pt-BR"/>
        </w:rPr>
        <w:t xml:space="preserve"> importante </w:t>
      </w:r>
      <w:r w:rsidR="00561DDB" w:rsidRPr="00F00993">
        <w:rPr>
          <w:rFonts w:ascii="Times New Roman" w:eastAsia="Times New Roman" w:hAnsi="Times New Roman" w:cs="Times New Roman"/>
          <w:color w:val="000000" w:themeColor="text1"/>
          <w:sz w:val="24"/>
          <w:szCs w:val="24"/>
          <w:lang w:eastAsia="pt-BR"/>
        </w:rPr>
        <w:t>e</w:t>
      </w:r>
      <w:r w:rsidR="007F42EF" w:rsidRPr="00F00993">
        <w:rPr>
          <w:rFonts w:ascii="Times New Roman" w:eastAsia="Times New Roman" w:hAnsi="Times New Roman" w:cs="Times New Roman"/>
          <w:color w:val="000000" w:themeColor="text1"/>
          <w:sz w:val="24"/>
          <w:szCs w:val="24"/>
          <w:lang w:eastAsia="pt-BR"/>
        </w:rPr>
        <w:t xml:space="preserve"> útil na maioria dos campos</w:t>
      </w:r>
      <w:r w:rsidRPr="00F00993">
        <w:rPr>
          <w:rFonts w:ascii="Times New Roman" w:eastAsia="Times New Roman" w:hAnsi="Times New Roman" w:cs="Times New Roman"/>
          <w:color w:val="000000" w:themeColor="text1"/>
          <w:sz w:val="24"/>
          <w:szCs w:val="24"/>
          <w:lang w:eastAsia="pt-BR"/>
        </w:rPr>
        <w:t xml:space="preserve"> com largas </w:t>
      </w:r>
      <w:r w:rsidRPr="00F00993">
        <w:rPr>
          <w:rFonts w:ascii="Times New Roman" w:eastAsia="Times New Roman" w:hAnsi="Times New Roman" w:cs="Times New Roman"/>
          <w:i/>
          <w:iCs/>
          <w:color w:val="000000" w:themeColor="text1"/>
          <w:sz w:val="24"/>
          <w:szCs w:val="24"/>
          <w:lang w:eastAsia="pt-BR"/>
        </w:rPr>
        <w:t>databases</w:t>
      </w:r>
      <w:r w:rsidR="00561DDB" w:rsidRPr="00F00993">
        <w:rPr>
          <w:rFonts w:ascii="Times New Roman" w:eastAsia="Times New Roman" w:hAnsi="Times New Roman" w:cs="Times New Roman"/>
          <w:color w:val="000000" w:themeColor="text1"/>
          <w:sz w:val="24"/>
          <w:szCs w:val="24"/>
          <w:lang w:eastAsia="pt-BR"/>
        </w:rPr>
        <w:t xml:space="preserve">, </w:t>
      </w:r>
      <w:r w:rsidR="00C3785F" w:rsidRPr="00F00993">
        <w:rPr>
          <w:rFonts w:ascii="Times New Roman" w:eastAsia="Times New Roman" w:hAnsi="Times New Roman" w:cs="Times New Roman"/>
          <w:color w:val="000000" w:themeColor="text1"/>
          <w:sz w:val="24"/>
          <w:szCs w:val="24"/>
          <w:lang w:eastAsia="pt-BR"/>
        </w:rPr>
        <w:t>sendo</w:t>
      </w:r>
      <w:r w:rsidR="00561DDB" w:rsidRPr="00F00993">
        <w:rPr>
          <w:rFonts w:ascii="Times New Roman" w:eastAsia="Times New Roman" w:hAnsi="Times New Roman" w:cs="Times New Roman"/>
          <w:color w:val="000000" w:themeColor="text1"/>
          <w:sz w:val="24"/>
          <w:szCs w:val="24"/>
          <w:lang w:eastAsia="pt-BR"/>
        </w:rPr>
        <w:t xml:space="preserve"> hábil</w:t>
      </w:r>
      <w:r w:rsidR="007F42EF" w:rsidRPr="00F00993">
        <w:rPr>
          <w:rFonts w:ascii="Times New Roman" w:eastAsia="Times New Roman" w:hAnsi="Times New Roman" w:cs="Times New Roman"/>
          <w:color w:val="000000" w:themeColor="text1"/>
          <w:sz w:val="24"/>
          <w:szCs w:val="24"/>
          <w:lang w:eastAsia="pt-BR"/>
        </w:rPr>
        <w:t xml:space="preserve"> para extrair conhecimento de </w:t>
      </w:r>
      <w:r w:rsidR="00241C9C" w:rsidRPr="00F00993">
        <w:rPr>
          <w:rFonts w:ascii="Times New Roman" w:eastAsia="Times New Roman" w:hAnsi="Times New Roman" w:cs="Times New Roman"/>
          <w:color w:val="000000" w:themeColor="text1"/>
          <w:sz w:val="24"/>
          <w:szCs w:val="24"/>
          <w:lang w:eastAsia="pt-BR"/>
        </w:rPr>
        <w:t>uma massa</w:t>
      </w:r>
      <w:r w:rsidR="007F42EF" w:rsidRPr="00F00993">
        <w:rPr>
          <w:rFonts w:ascii="Times New Roman" w:eastAsia="Times New Roman" w:hAnsi="Times New Roman" w:cs="Times New Roman"/>
          <w:color w:val="000000" w:themeColor="text1"/>
          <w:sz w:val="24"/>
          <w:szCs w:val="24"/>
          <w:lang w:eastAsia="pt-BR"/>
        </w:rPr>
        <w:t xml:space="preserve"> de dados brutos armazenados [</w:t>
      </w:r>
      <w:r w:rsidR="00ED25FB" w:rsidRPr="00F00993">
        <w:rPr>
          <w:rFonts w:ascii="Times New Roman" w:eastAsia="Times New Roman" w:hAnsi="Times New Roman" w:cs="Times New Roman"/>
          <w:color w:val="000000" w:themeColor="text1"/>
          <w:sz w:val="24"/>
          <w:szCs w:val="24"/>
          <w:lang w:eastAsia="pt-BR"/>
        </w:rPr>
        <w:t>25</w:t>
      </w:r>
      <w:r w:rsidR="007F42EF" w:rsidRPr="00F00993">
        <w:rPr>
          <w:rFonts w:ascii="Times New Roman" w:eastAsia="Times New Roman" w:hAnsi="Times New Roman" w:cs="Times New Roman"/>
          <w:color w:val="000000" w:themeColor="text1"/>
          <w:sz w:val="24"/>
          <w:szCs w:val="24"/>
          <w:lang w:eastAsia="pt-BR"/>
        </w:rPr>
        <w:t>].</w:t>
      </w:r>
    </w:p>
    <w:p w14:paraId="496F806A" w14:textId="465BDC35" w:rsidR="00561DDB" w:rsidRPr="00F00993" w:rsidRDefault="0089090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F00993">
        <w:rPr>
          <w:rFonts w:ascii="Times New Roman" w:hAnsi="Times New Roman" w:cs="Times New Roman"/>
          <w:color w:val="000000" w:themeColor="text1"/>
          <w:sz w:val="24"/>
          <w:szCs w:val="24"/>
          <w:shd w:val="clear" w:color="auto" w:fill="FFFFFF"/>
        </w:rPr>
        <w:t>A mineração de dados está encontrando os padrões anteriormente “ocultos” em diferentes dados na forma semiautomática [</w:t>
      </w:r>
      <w:r w:rsidR="00ED25FB" w:rsidRPr="00F00993">
        <w:rPr>
          <w:rFonts w:ascii="Times New Roman" w:hAnsi="Times New Roman" w:cs="Times New Roman"/>
          <w:color w:val="000000" w:themeColor="text1"/>
          <w:sz w:val="24"/>
          <w:szCs w:val="24"/>
          <w:shd w:val="clear" w:color="auto" w:fill="FFFFFF"/>
        </w:rPr>
        <w:t>25</w:t>
      </w:r>
      <w:r w:rsidRPr="00F00993">
        <w:rPr>
          <w:rFonts w:ascii="Times New Roman" w:hAnsi="Times New Roman" w:cs="Times New Roman"/>
          <w:color w:val="000000" w:themeColor="text1"/>
          <w:sz w:val="24"/>
          <w:szCs w:val="24"/>
          <w:shd w:val="clear" w:color="auto" w:fill="FFFFFF"/>
        </w:rPr>
        <w:t>] descrendo as informações através de métodos e modelos, como modelos analíticos e</w:t>
      </w:r>
      <w:r w:rsidR="00561DDB" w:rsidRPr="00F00993">
        <w:rPr>
          <w:rFonts w:ascii="Times New Roman" w:hAnsi="Times New Roman" w:cs="Times New Roman"/>
          <w:color w:val="000000" w:themeColor="text1"/>
          <w:sz w:val="24"/>
          <w:szCs w:val="24"/>
          <w:shd w:val="clear" w:color="auto" w:fill="FFFFFF"/>
        </w:rPr>
        <w:t xml:space="preserve"> de</w:t>
      </w:r>
      <w:r w:rsidRPr="00F00993">
        <w:rPr>
          <w:rFonts w:ascii="Times New Roman" w:hAnsi="Times New Roman" w:cs="Times New Roman"/>
          <w:color w:val="000000" w:themeColor="text1"/>
          <w:sz w:val="24"/>
          <w:szCs w:val="24"/>
          <w:shd w:val="clear" w:color="auto" w:fill="FFFFFF"/>
        </w:rPr>
        <w:t xml:space="preserve"> classificação</w:t>
      </w:r>
      <w:r w:rsidR="00561DDB" w:rsidRPr="00F00993">
        <w:rPr>
          <w:rFonts w:ascii="Times New Roman" w:hAnsi="Times New Roman" w:cs="Times New Roman"/>
          <w:color w:val="000000" w:themeColor="text1"/>
          <w:sz w:val="24"/>
          <w:szCs w:val="24"/>
          <w:shd w:val="clear" w:color="auto" w:fill="FFFFFF"/>
        </w:rPr>
        <w:t xml:space="preserve">, </w:t>
      </w:r>
      <w:r w:rsidRPr="00F00993">
        <w:rPr>
          <w:rFonts w:ascii="Times New Roman" w:hAnsi="Times New Roman" w:cs="Times New Roman"/>
          <w:color w:val="000000" w:themeColor="text1"/>
          <w:sz w:val="24"/>
          <w:szCs w:val="24"/>
          <w:shd w:val="clear" w:color="auto" w:fill="FFFFFF"/>
        </w:rPr>
        <w:t>além de apresentar resultados usando diferentes ferramentas disponíveis.</w:t>
      </w:r>
    </w:p>
    <w:p w14:paraId="39CA5201" w14:textId="3E150CED" w:rsidR="00536249" w:rsidRPr="00F00993" w:rsidRDefault="00C3785F" w:rsidP="00E463DB">
      <w:pPr>
        <w:pStyle w:val="Default"/>
        <w:spacing w:line="360" w:lineRule="auto"/>
        <w:ind w:firstLine="1440"/>
        <w:jc w:val="both"/>
        <w:rPr>
          <w:rFonts w:ascii="Times New Roman" w:hAnsi="Times New Roman" w:cs="Times New Roman"/>
          <w:color w:val="000000" w:themeColor="text1"/>
        </w:rPr>
      </w:pPr>
      <w:r w:rsidRPr="00F00993">
        <w:rPr>
          <w:rFonts w:ascii="Times New Roman" w:hAnsi="Times New Roman" w:cs="Times New Roman"/>
          <w:color w:val="000000" w:themeColor="text1"/>
        </w:rPr>
        <w:t>Seu conceito base fundamenta-se na</w:t>
      </w:r>
      <w:r w:rsidR="00536249" w:rsidRPr="00F00993">
        <w:rPr>
          <w:rFonts w:ascii="Times New Roman" w:hAnsi="Times New Roman" w:cs="Times New Roman"/>
          <w:color w:val="000000" w:themeColor="text1"/>
        </w:rPr>
        <w:t xml:space="preserve"> capacidade de sistematizar processos, podendo obter quesitos relevantes a informações e conhecimento a partir de bancos de dados. É indispensável associar a </w:t>
      </w:r>
      <w:r w:rsidRPr="00F00993">
        <w:rPr>
          <w:rFonts w:ascii="Times New Roman" w:hAnsi="Times New Roman" w:cs="Times New Roman"/>
          <w:color w:val="000000" w:themeColor="text1"/>
        </w:rPr>
        <w:t>mineração de dados</w:t>
      </w:r>
      <w:r w:rsidR="00536249" w:rsidRPr="00F00993">
        <w:rPr>
          <w:rFonts w:ascii="Times New Roman" w:hAnsi="Times New Roman" w:cs="Times New Roman"/>
          <w:color w:val="000000" w:themeColor="text1"/>
        </w:rPr>
        <w:t xml:space="preserve"> a eficiência e vantagem competitiva, características indispensáveis para o mercado atual de aplicações</w:t>
      </w:r>
      <w:r w:rsidR="00ED25FB" w:rsidRPr="00F00993">
        <w:rPr>
          <w:rFonts w:ascii="Times New Roman" w:hAnsi="Times New Roman" w:cs="Times New Roman"/>
          <w:color w:val="000000" w:themeColor="text1"/>
        </w:rPr>
        <w:t xml:space="preserve"> </w:t>
      </w:r>
      <w:r w:rsidR="00536249" w:rsidRPr="00F00993">
        <w:rPr>
          <w:rFonts w:ascii="Times New Roman" w:hAnsi="Times New Roman" w:cs="Times New Roman"/>
          <w:color w:val="000000" w:themeColor="text1"/>
        </w:rPr>
        <w:t xml:space="preserve">em diferentes contextos estatísticos, para buscar informações inerentes a cada processo, necessitando de abstrações particulares para eventos diferentes, respeitando um fluxo de ações a ser </w:t>
      </w:r>
      <w:r w:rsidR="00067E66" w:rsidRPr="00F00993">
        <w:rPr>
          <w:rFonts w:ascii="Times New Roman" w:hAnsi="Times New Roman" w:cs="Times New Roman"/>
          <w:color w:val="000000" w:themeColor="text1"/>
        </w:rPr>
        <w:t>tomado.</w:t>
      </w:r>
      <w:r w:rsidR="00ED25FB" w:rsidRPr="00F00993">
        <w:rPr>
          <w:rFonts w:ascii="Times New Roman" w:hAnsi="Times New Roman" w:cs="Times New Roman"/>
          <w:color w:val="000000" w:themeColor="text1"/>
        </w:rPr>
        <w:t>[25]</w:t>
      </w:r>
    </w:p>
    <w:p w14:paraId="21B8B4ED" w14:textId="2C1C24CF" w:rsidR="00536249" w:rsidRPr="00F00993" w:rsidRDefault="00536249" w:rsidP="00E463DB">
      <w:pPr>
        <w:pStyle w:val="Default"/>
        <w:spacing w:line="360" w:lineRule="auto"/>
        <w:ind w:firstLine="1440"/>
        <w:jc w:val="both"/>
        <w:rPr>
          <w:rFonts w:ascii="Times New Roman" w:hAnsi="Times New Roman" w:cs="Times New Roman"/>
          <w:color w:val="000000" w:themeColor="text1"/>
        </w:rPr>
      </w:pPr>
      <w:r w:rsidRPr="00F00993">
        <w:rPr>
          <w:rFonts w:ascii="Times New Roman" w:hAnsi="Times New Roman" w:cs="Times New Roman"/>
          <w:color w:val="000000" w:themeColor="text1"/>
        </w:rPr>
        <w:t>É necessário diferenciar conceitos de dados, informações e conhecimento dentro dos contextos de desenvolvimento. Um dado isolado não possui significado relevante e não conduz a nenhuma compreensão</w:t>
      </w:r>
      <w:r w:rsidR="00067E66" w:rsidRPr="00F00993">
        <w:rPr>
          <w:rFonts w:ascii="Times New Roman" w:hAnsi="Times New Roman" w:cs="Times New Roman"/>
          <w:color w:val="000000" w:themeColor="text1"/>
        </w:rPr>
        <w:t>, r</w:t>
      </w:r>
      <w:r w:rsidRPr="00F00993">
        <w:rPr>
          <w:rFonts w:ascii="Times New Roman" w:hAnsi="Times New Roman" w:cs="Times New Roman"/>
          <w:color w:val="000000" w:themeColor="text1"/>
        </w:rPr>
        <w:t xml:space="preserve">epresenta algo que não tem sentido a princípio. Portanto, não tem valor algum para embasar conclusões, muito menos respaldar </w:t>
      </w:r>
      <w:r w:rsidR="00067E66" w:rsidRPr="00F00993">
        <w:rPr>
          <w:rFonts w:ascii="Times New Roman" w:hAnsi="Times New Roman" w:cs="Times New Roman"/>
          <w:color w:val="000000" w:themeColor="text1"/>
        </w:rPr>
        <w:t>decisões. A</w:t>
      </w:r>
      <w:r w:rsidRPr="00F00993">
        <w:rPr>
          <w:rFonts w:ascii="Times New Roman" w:hAnsi="Times New Roman" w:cs="Times New Roman"/>
          <w:color w:val="000000" w:themeColor="text1"/>
        </w:rPr>
        <w:t xml:space="preserve"> informação é a ordenação e organização dos dados de forma a transmitir significado e compreensão dentro de um determinado contexto</w:t>
      </w:r>
      <w:r w:rsidR="00067E66" w:rsidRPr="00F00993">
        <w:rPr>
          <w:rFonts w:ascii="Times New Roman" w:hAnsi="Times New Roman" w:cs="Times New Roman"/>
          <w:color w:val="000000" w:themeColor="text1"/>
        </w:rPr>
        <w:t>, s</w:t>
      </w:r>
      <w:r w:rsidRPr="00F00993">
        <w:rPr>
          <w:rFonts w:ascii="Times New Roman" w:hAnsi="Times New Roman" w:cs="Times New Roman"/>
          <w:color w:val="000000" w:themeColor="text1"/>
        </w:rPr>
        <w:t xml:space="preserve">eria o conjunto ou consolidação dos dados de forma a fundamentar </w:t>
      </w:r>
      <w:r w:rsidR="00067E66" w:rsidRPr="00F00993">
        <w:rPr>
          <w:rFonts w:ascii="Times New Roman" w:hAnsi="Times New Roman" w:cs="Times New Roman"/>
          <w:color w:val="000000" w:themeColor="text1"/>
        </w:rPr>
        <w:t>para obtenção</w:t>
      </w:r>
      <w:r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rPr>
        <w:lastRenderedPageBreak/>
        <w:t xml:space="preserve">conhecimento. Enquanto conhecimento vai além de informações, pois </w:t>
      </w:r>
      <w:r w:rsidR="00067E66" w:rsidRPr="00F00993">
        <w:rPr>
          <w:rFonts w:ascii="Times New Roman" w:hAnsi="Times New Roman" w:cs="Times New Roman"/>
          <w:color w:val="000000" w:themeColor="text1"/>
        </w:rPr>
        <w:t>com ele é possível extrair</w:t>
      </w:r>
      <w:r w:rsidRPr="00F00993">
        <w:rPr>
          <w:rFonts w:ascii="Times New Roman" w:hAnsi="Times New Roman" w:cs="Times New Roman"/>
          <w:color w:val="000000" w:themeColor="text1"/>
        </w:rPr>
        <w:t xml:space="preserve"> significado</w:t>
      </w:r>
      <w:r w:rsidR="007E51B0" w:rsidRPr="00F00993">
        <w:rPr>
          <w:rFonts w:ascii="Times New Roman" w:hAnsi="Times New Roman" w:cs="Times New Roman"/>
          <w:color w:val="000000" w:themeColor="text1"/>
        </w:rPr>
        <w:t>s</w:t>
      </w:r>
      <w:r w:rsidRPr="00F00993">
        <w:rPr>
          <w:rFonts w:ascii="Times New Roman" w:hAnsi="Times New Roman" w:cs="Times New Roman"/>
          <w:color w:val="000000" w:themeColor="text1"/>
        </w:rPr>
        <w:t xml:space="preserve"> </w:t>
      </w:r>
      <w:r w:rsidR="007E51B0" w:rsidRPr="00F00993">
        <w:rPr>
          <w:rFonts w:ascii="Times New Roman" w:hAnsi="Times New Roman" w:cs="Times New Roman"/>
          <w:color w:val="000000" w:themeColor="text1"/>
        </w:rPr>
        <w:t xml:space="preserve">em termos de </w:t>
      </w:r>
      <w:r w:rsidRPr="00F00993">
        <w:rPr>
          <w:rFonts w:ascii="Times New Roman" w:hAnsi="Times New Roman" w:cs="Times New Roman"/>
          <w:color w:val="000000" w:themeColor="text1"/>
        </w:rPr>
        <w:t>uma aplicação.</w:t>
      </w:r>
      <w:r w:rsidR="00ED25FB" w:rsidRPr="00F00993">
        <w:rPr>
          <w:rFonts w:ascii="Times New Roman" w:hAnsi="Times New Roman" w:cs="Times New Roman"/>
          <w:color w:val="000000" w:themeColor="text1"/>
        </w:rPr>
        <w:t>[27]</w:t>
      </w:r>
    </w:p>
    <w:p w14:paraId="048A0E69" w14:textId="055B915F" w:rsidR="00890906" w:rsidRPr="00F00993" w:rsidRDefault="003F1EC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O SPSS Modeler oferece uma variedade de métodos de modelagem retirados do </w:t>
      </w:r>
      <w:r w:rsidR="00C3785F" w:rsidRPr="00F00993">
        <w:rPr>
          <w:rFonts w:ascii="Times New Roman" w:eastAsia="Times New Roman" w:hAnsi="Times New Roman" w:cs="Times New Roman"/>
          <w:color w:val="000000" w:themeColor="text1"/>
          <w:sz w:val="24"/>
          <w:szCs w:val="24"/>
          <w:bdr w:val="none" w:sz="0" w:space="0" w:color="auto" w:frame="1"/>
          <w:lang w:eastAsia="pt-BR"/>
        </w:rPr>
        <w:t>AM</w:t>
      </w:r>
      <w:r w:rsidRPr="00F00993">
        <w:rPr>
          <w:rFonts w:ascii="Times New Roman" w:eastAsia="Times New Roman" w:hAnsi="Times New Roman" w:cs="Times New Roman"/>
          <w:color w:val="000000" w:themeColor="text1"/>
          <w:sz w:val="24"/>
          <w:szCs w:val="24"/>
          <w:bdr w:val="none" w:sz="0" w:space="0" w:color="auto" w:frame="1"/>
          <w:lang w:eastAsia="pt-BR"/>
        </w:rPr>
        <w:t>, inteligência artificial</w:t>
      </w:r>
      <w:r w:rsidR="00890906" w:rsidRPr="00F00993">
        <w:rPr>
          <w:rFonts w:ascii="Times New Roman" w:eastAsia="Times New Roman" w:hAnsi="Times New Roman" w:cs="Times New Roman"/>
          <w:color w:val="000000" w:themeColor="text1"/>
          <w:sz w:val="24"/>
          <w:szCs w:val="24"/>
          <w:bdr w:val="none" w:sz="0" w:space="0" w:color="auto" w:frame="1"/>
          <w:lang w:eastAsia="pt-BR"/>
        </w:rPr>
        <w:t>, além de outros métodos</w:t>
      </w:r>
      <w:r w:rsidRPr="00F00993">
        <w:rPr>
          <w:rFonts w:ascii="Times New Roman" w:eastAsia="Times New Roman" w:hAnsi="Times New Roman" w:cs="Times New Roman"/>
          <w:color w:val="000000" w:themeColor="text1"/>
          <w:sz w:val="24"/>
          <w:szCs w:val="24"/>
          <w:bdr w:val="none" w:sz="0" w:space="0" w:color="auto" w:frame="1"/>
          <w:lang w:eastAsia="pt-BR"/>
        </w:rPr>
        <w:t xml:space="preserve"> estatístic</w:t>
      </w:r>
      <w:r w:rsidR="00890906" w:rsidRPr="00F00993">
        <w:rPr>
          <w:rFonts w:ascii="Times New Roman" w:eastAsia="Times New Roman" w:hAnsi="Times New Roman" w:cs="Times New Roman"/>
          <w:color w:val="000000" w:themeColor="text1"/>
          <w:sz w:val="24"/>
          <w:szCs w:val="24"/>
          <w:bdr w:val="none" w:sz="0" w:space="0" w:color="auto" w:frame="1"/>
          <w:lang w:eastAsia="pt-BR"/>
        </w:rPr>
        <w:t>o</w:t>
      </w:r>
      <w:r w:rsidRPr="00F00993">
        <w:rPr>
          <w:rFonts w:ascii="Times New Roman" w:eastAsia="Times New Roman" w:hAnsi="Times New Roman" w:cs="Times New Roman"/>
          <w:color w:val="000000" w:themeColor="text1"/>
          <w:sz w:val="24"/>
          <w:szCs w:val="24"/>
          <w:bdr w:val="none" w:sz="0" w:space="0" w:color="auto" w:frame="1"/>
          <w:lang w:eastAsia="pt-BR"/>
        </w:rPr>
        <w:t>s</w:t>
      </w:r>
      <w:del w:id="3175" w:author="Mauro Sérgio Silva Pinto" w:date="2019-09-27T11:13:00Z">
        <w:r w:rsidRPr="00F00993" w:rsidDel="00FB3081">
          <w:rPr>
            <w:rFonts w:ascii="Times New Roman" w:eastAsia="Times New Roman" w:hAnsi="Times New Roman" w:cs="Times New Roman"/>
            <w:color w:val="000000" w:themeColor="text1"/>
            <w:sz w:val="24"/>
            <w:szCs w:val="24"/>
            <w:bdr w:val="none" w:sz="0" w:space="0" w:color="auto" w:frame="1"/>
            <w:lang w:eastAsia="pt-BR"/>
          </w:rPr>
          <w:delText>.</w:delText>
        </w:r>
      </w:del>
      <w:r w:rsidR="00ED25FB" w:rsidRPr="00F00993">
        <w:rPr>
          <w:rFonts w:ascii="Times New Roman" w:eastAsia="Times New Roman" w:hAnsi="Times New Roman" w:cs="Times New Roman"/>
          <w:color w:val="000000" w:themeColor="text1"/>
          <w:sz w:val="24"/>
          <w:szCs w:val="24"/>
          <w:bdr w:val="none" w:sz="0" w:space="0" w:color="auto" w:frame="1"/>
          <w:lang w:eastAsia="pt-BR"/>
        </w:rPr>
        <w:t>[23]</w:t>
      </w:r>
      <w:ins w:id="3176" w:author="Mauro Sérgio Silva Pinto" w:date="2019-09-27T11:14:00Z">
        <w:r w:rsidR="00FB3081" w:rsidRPr="00F00993">
          <w:rPr>
            <w:rFonts w:ascii="Times New Roman" w:eastAsia="Times New Roman" w:hAnsi="Times New Roman" w:cs="Times New Roman"/>
            <w:color w:val="000000" w:themeColor="text1"/>
            <w:sz w:val="24"/>
            <w:szCs w:val="24"/>
            <w:bdr w:val="none" w:sz="0" w:space="0" w:color="auto" w:frame="1"/>
            <w:lang w:eastAsia="pt-BR"/>
          </w:rPr>
          <w:t>.</w:t>
        </w:r>
      </w:ins>
    </w:p>
    <w:p w14:paraId="40FE1B43" w14:textId="1CCA3CDB" w:rsidR="001A5AAB" w:rsidRPr="00F00993" w:rsidRDefault="00EF200F"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F00993">
        <w:rPr>
          <w:color w:val="000000" w:themeColor="text1"/>
          <w:bdr w:val="none" w:sz="0" w:space="0" w:color="auto" w:frame="1"/>
        </w:rPr>
        <w:t>Ele</w:t>
      </w:r>
      <w:r w:rsidR="001A5AAB" w:rsidRPr="00F00993">
        <w:rPr>
          <w:color w:val="000000" w:themeColor="text1"/>
          <w:bdr w:val="none" w:sz="0" w:space="0" w:color="auto" w:frame="1"/>
        </w:rPr>
        <w:t xml:space="preserve"> </w:t>
      </w:r>
      <w:proofErr w:type="gramStart"/>
      <w:r w:rsidR="009216E3" w:rsidRPr="00F00993">
        <w:rPr>
          <w:color w:val="000000" w:themeColor="text1"/>
          <w:bdr w:val="none" w:sz="0" w:space="0" w:color="auto" w:frame="1"/>
        </w:rPr>
        <w:t>utiliza nós</w:t>
      </w:r>
      <w:proofErr w:type="gramEnd"/>
      <w:r w:rsidR="009216E3" w:rsidRPr="00F00993">
        <w:rPr>
          <w:color w:val="000000" w:themeColor="text1"/>
          <w:bdr w:val="none" w:sz="0" w:space="0" w:color="auto" w:frame="1"/>
        </w:rPr>
        <w:t xml:space="preserve"> </w:t>
      </w:r>
      <w:r w:rsidR="001A5AAB" w:rsidRPr="00F00993">
        <w:rPr>
          <w:color w:val="000000" w:themeColor="text1"/>
          <w:bdr w:val="none" w:sz="0" w:space="0" w:color="auto" w:frame="1"/>
        </w:rPr>
        <w:t xml:space="preserve">para </w:t>
      </w:r>
      <w:r w:rsidR="00ED25FB" w:rsidRPr="00F00993">
        <w:rPr>
          <w:color w:val="000000" w:themeColor="text1"/>
          <w:bdr w:val="none" w:sz="0" w:space="0" w:color="auto" w:frame="1"/>
        </w:rPr>
        <w:t>auxiliar</w:t>
      </w:r>
      <w:r w:rsidR="001A5AAB" w:rsidRPr="00F00993">
        <w:rPr>
          <w:color w:val="000000" w:themeColor="text1"/>
          <w:bdr w:val="none" w:sz="0" w:space="0" w:color="auto" w:frame="1"/>
        </w:rPr>
        <w:t xml:space="preserve"> a explorar dados. Vários nós na área de trabalho </w:t>
      </w:r>
      <w:r w:rsidR="00C3785F" w:rsidRPr="00F00993">
        <w:rPr>
          <w:color w:val="000000" w:themeColor="text1"/>
          <w:bdr w:val="none" w:sz="0" w:space="0" w:color="auto" w:frame="1"/>
        </w:rPr>
        <w:t xml:space="preserve">de sua interface </w:t>
      </w:r>
      <w:r w:rsidR="001A5AAB" w:rsidRPr="00F00993">
        <w:rPr>
          <w:color w:val="000000" w:themeColor="text1"/>
          <w:bdr w:val="none" w:sz="0" w:space="0" w:color="auto" w:frame="1"/>
        </w:rPr>
        <w:t xml:space="preserve">representam diferentes objetos e ações. A </w:t>
      </w:r>
      <w:r w:rsidR="009216E3" w:rsidRPr="00F00993">
        <w:rPr>
          <w:color w:val="000000" w:themeColor="text1"/>
          <w:bdr w:val="none" w:sz="0" w:space="0" w:color="auto" w:frame="1"/>
        </w:rPr>
        <w:t>aba</w:t>
      </w:r>
      <w:r w:rsidR="001A5AAB" w:rsidRPr="00F00993">
        <w:rPr>
          <w:color w:val="000000" w:themeColor="text1"/>
          <w:bdr w:val="none" w:sz="0" w:space="0" w:color="auto" w:frame="1"/>
        </w:rPr>
        <w:t xml:space="preserve"> na parte </w:t>
      </w:r>
      <w:r w:rsidR="009216E3" w:rsidRPr="00F00993">
        <w:rPr>
          <w:color w:val="000000" w:themeColor="text1"/>
          <w:bdr w:val="none" w:sz="0" w:space="0" w:color="auto" w:frame="1"/>
        </w:rPr>
        <w:t>lateral esquerda</w:t>
      </w:r>
      <w:r w:rsidR="001A5AAB" w:rsidRPr="00F00993">
        <w:rPr>
          <w:color w:val="000000" w:themeColor="text1"/>
          <w:bdr w:val="none" w:sz="0" w:space="0" w:color="auto" w:frame="1"/>
        </w:rPr>
        <w:t xml:space="preserve"> da janela do </w:t>
      </w:r>
      <w:r w:rsidR="00C3785F" w:rsidRPr="00F00993">
        <w:rPr>
          <w:color w:val="000000" w:themeColor="text1"/>
          <w:bdr w:val="none" w:sz="0" w:space="0" w:color="auto" w:frame="1"/>
        </w:rPr>
        <w:t xml:space="preserve">IBM </w:t>
      </w:r>
      <w:r w:rsidR="001A5AAB" w:rsidRPr="00F00993">
        <w:rPr>
          <w:color w:val="000000" w:themeColor="text1"/>
          <w:bdr w:val="none" w:sz="0" w:space="0" w:color="auto" w:frame="1"/>
        </w:rPr>
        <w:t xml:space="preserve">SPSS Modeler contém </w:t>
      </w:r>
      <w:r w:rsidR="00ED25FB" w:rsidRPr="00F00993">
        <w:rPr>
          <w:color w:val="000000" w:themeColor="text1"/>
          <w:bdr w:val="none" w:sz="0" w:space="0" w:color="auto" w:frame="1"/>
        </w:rPr>
        <w:t>nas abas</w:t>
      </w:r>
      <w:r w:rsidR="007E51B0" w:rsidRPr="00F00993">
        <w:rPr>
          <w:color w:val="000000" w:themeColor="text1"/>
          <w:bdr w:val="none" w:sz="0" w:space="0" w:color="auto" w:frame="1"/>
        </w:rPr>
        <w:t xml:space="preserve"> </w:t>
      </w:r>
      <w:r w:rsidR="00ED25FB" w:rsidRPr="00F00993">
        <w:rPr>
          <w:color w:val="000000" w:themeColor="text1"/>
          <w:bdr w:val="none" w:sz="0" w:space="0" w:color="auto" w:frame="1"/>
        </w:rPr>
        <w:t>principais, conjuntos de</w:t>
      </w:r>
      <w:r w:rsidR="007E51B0" w:rsidRPr="00F00993">
        <w:rPr>
          <w:color w:val="000000" w:themeColor="text1"/>
          <w:bdr w:val="none" w:sz="0" w:space="0" w:color="auto" w:frame="1"/>
        </w:rPr>
        <w:t xml:space="preserve"> </w:t>
      </w:r>
      <w:r w:rsidR="00ED25FB" w:rsidRPr="00F00993">
        <w:rPr>
          <w:color w:val="000000" w:themeColor="text1"/>
          <w:bdr w:val="none" w:sz="0" w:space="0" w:color="auto" w:frame="1"/>
        </w:rPr>
        <w:t>nós usados</w:t>
      </w:r>
      <w:r w:rsidR="001A5AAB" w:rsidRPr="00F00993">
        <w:rPr>
          <w:color w:val="000000" w:themeColor="text1"/>
          <w:bdr w:val="none" w:sz="0" w:space="0" w:color="auto" w:frame="1"/>
        </w:rPr>
        <w:t xml:space="preserve"> na criação de fluxo</w:t>
      </w:r>
      <w:r w:rsidR="007E51B0" w:rsidRPr="00F00993">
        <w:rPr>
          <w:color w:val="000000" w:themeColor="text1"/>
          <w:bdr w:val="none" w:sz="0" w:space="0" w:color="auto" w:frame="1"/>
        </w:rPr>
        <w:t>s</w:t>
      </w:r>
      <w:r w:rsidRPr="00F00993">
        <w:rPr>
          <w:color w:val="000000" w:themeColor="text1"/>
          <w:bdr w:val="none" w:sz="0" w:space="0" w:color="auto" w:frame="1"/>
        </w:rPr>
        <w:t>,</w:t>
      </w:r>
      <w:r w:rsidR="00583899" w:rsidRPr="00F00993">
        <w:rPr>
          <w:color w:val="000000" w:themeColor="text1"/>
          <w:bdr w:val="none" w:sz="0" w:space="0" w:color="auto" w:frame="1"/>
        </w:rPr>
        <w:t xml:space="preserve"> </w:t>
      </w:r>
      <w:r w:rsidRPr="00F00993">
        <w:rPr>
          <w:color w:val="000000" w:themeColor="text1"/>
          <w:bdr w:val="none" w:sz="0" w:space="0" w:color="auto" w:frame="1"/>
        </w:rPr>
        <w:t xml:space="preserve">como mostra a </w:t>
      </w:r>
      <w:ins w:id="3177" w:author="Jacyeude Araújo" w:date="2019-10-02T10:50:00Z">
        <w:r w:rsidR="005D1A94" w:rsidRPr="00F00993">
          <w:rPr>
            <w:color w:val="000000" w:themeColor="text1"/>
            <w:bdr w:val="none" w:sz="0" w:space="0" w:color="auto" w:frame="1"/>
          </w:rPr>
          <w:t>F</w:t>
        </w:r>
      </w:ins>
      <w:del w:id="3178" w:author="Jacyeude Araújo" w:date="2019-10-02T10:50:00Z">
        <w:r w:rsidRPr="00F00993" w:rsidDel="005D1A94">
          <w:rPr>
            <w:color w:val="000000" w:themeColor="text1"/>
            <w:bdr w:val="none" w:sz="0" w:space="0" w:color="auto" w:frame="1"/>
          </w:rPr>
          <w:delText>f</w:delText>
        </w:r>
      </w:del>
      <w:r w:rsidRPr="00F00993">
        <w:rPr>
          <w:color w:val="000000" w:themeColor="text1"/>
          <w:bdr w:val="none" w:sz="0" w:space="0" w:color="auto" w:frame="1"/>
        </w:rPr>
        <w:t xml:space="preserve">igura </w:t>
      </w:r>
      <w:r w:rsidR="00134A64" w:rsidRPr="00F00993">
        <w:rPr>
          <w:color w:val="000000" w:themeColor="text1"/>
          <w:bdr w:val="none" w:sz="0" w:space="0" w:color="auto" w:frame="1"/>
        </w:rPr>
        <w:t>1</w:t>
      </w:r>
      <w:ins w:id="3179" w:author="Jacyeude Araújo" w:date="2019-10-02T11:15:00Z">
        <w:r w:rsidR="00C7631D" w:rsidRPr="00F00993">
          <w:rPr>
            <w:color w:val="000000" w:themeColor="text1"/>
            <w:bdr w:val="none" w:sz="0" w:space="0" w:color="auto" w:frame="1"/>
          </w:rPr>
          <w:t>5</w:t>
        </w:r>
      </w:ins>
      <w:del w:id="3180" w:author="Jacyeude Araújo" w:date="2019-10-02T10:50:00Z">
        <w:r w:rsidR="00134A64" w:rsidRPr="00F00993" w:rsidDel="005D1A94">
          <w:rPr>
            <w:color w:val="000000" w:themeColor="text1"/>
            <w:bdr w:val="none" w:sz="0" w:space="0" w:color="auto" w:frame="1"/>
          </w:rPr>
          <w:delText>8</w:delText>
        </w:r>
      </w:del>
      <w:r w:rsidR="001A5AAB" w:rsidRPr="00F00993">
        <w:rPr>
          <w:color w:val="000000" w:themeColor="text1"/>
          <w:bdr w:val="none" w:sz="0" w:space="0" w:color="auto" w:frame="1"/>
        </w:rPr>
        <w:t>.</w:t>
      </w:r>
    </w:p>
    <w:p w14:paraId="6AD142D9" w14:textId="05B88533" w:rsidR="000B5F44" w:rsidRPr="00F00993" w:rsidRDefault="001A5AAB" w:rsidP="00E463DB">
      <w:pPr>
        <w:pStyle w:val="body"/>
        <w:shd w:val="clear" w:color="auto" w:fill="FFFFFF"/>
        <w:spacing w:before="0" w:beforeAutospacing="0" w:after="0" w:afterAutospacing="0" w:line="360" w:lineRule="auto"/>
        <w:ind w:firstLine="1320"/>
        <w:jc w:val="both"/>
        <w:textAlignment w:val="baseline"/>
        <w:rPr>
          <w:ins w:id="3181" w:author="Jacyeude Araújo" w:date="2019-10-02T10:58:00Z"/>
          <w:color w:val="000000" w:themeColor="text1"/>
          <w:bdr w:val="none" w:sz="0" w:space="0" w:color="auto" w:frame="1"/>
        </w:rPr>
      </w:pPr>
      <w:r w:rsidRPr="00F00993">
        <w:rPr>
          <w:color w:val="000000" w:themeColor="text1"/>
          <w:bdr w:val="none" w:sz="0" w:space="0" w:color="auto" w:frame="1"/>
        </w:rPr>
        <w:t>Existem vários tipos de nós</w:t>
      </w:r>
      <w:r w:rsidR="000B5F44" w:rsidRPr="00F00993">
        <w:rPr>
          <w:color w:val="000000" w:themeColor="text1"/>
          <w:bdr w:val="none" w:sz="0" w:space="0" w:color="auto" w:frame="1"/>
        </w:rPr>
        <w:t>, organizados em campos específicos da aba principal que serão descritos</w:t>
      </w:r>
      <w:r w:rsidR="00197544" w:rsidRPr="00F00993">
        <w:rPr>
          <w:color w:val="000000" w:themeColor="text1"/>
          <w:bdr w:val="none" w:sz="0" w:space="0" w:color="auto" w:frame="1"/>
        </w:rPr>
        <w:t>.</w:t>
      </w:r>
      <w:r w:rsidR="00067E66" w:rsidRPr="00F00993">
        <w:rPr>
          <w:color w:val="000000" w:themeColor="text1"/>
          <w:bdr w:val="none" w:sz="0" w:space="0" w:color="auto" w:frame="1"/>
        </w:rPr>
        <w:t xml:space="preserve"> </w:t>
      </w:r>
      <w:r w:rsidR="00583899" w:rsidRPr="00F00993">
        <w:rPr>
          <w:color w:val="000000" w:themeColor="text1"/>
          <w:bdr w:val="none" w:sz="0" w:space="0" w:color="auto" w:frame="1"/>
        </w:rPr>
        <w:t>C</w:t>
      </w:r>
      <w:r w:rsidR="000B5F44" w:rsidRPr="00F00993">
        <w:rPr>
          <w:color w:val="000000" w:themeColor="text1"/>
          <w:bdr w:val="none" w:sz="0" w:space="0" w:color="auto" w:frame="1"/>
        </w:rPr>
        <w:t>onecta</w:t>
      </w:r>
      <w:r w:rsidR="00067E66" w:rsidRPr="00F00993">
        <w:rPr>
          <w:color w:val="000000" w:themeColor="text1"/>
          <w:bdr w:val="none" w:sz="0" w:space="0" w:color="auto" w:frame="1"/>
        </w:rPr>
        <w:t>ndo</w:t>
      </w:r>
      <w:r w:rsidR="000B5F44" w:rsidRPr="00F00993">
        <w:rPr>
          <w:color w:val="000000" w:themeColor="text1"/>
          <w:bdr w:val="none" w:sz="0" w:space="0" w:color="auto" w:frame="1"/>
        </w:rPr>
        <w:t xml:space="preserve"> os nós</w:t>
      </w:r>
      <w:r w:rsidR="00067E66" w:rsidRPr="00F00993">
        <w:rPr>
          <w:color w:val="000000" w:themeColor="text1"/>
          <w:bdr w:val="none" w:sz="0" w:space="0" w:color="auto" w:frame="1"/>
        </w:rPr>
        <w:t>, geram-se</w:t>
      </w:r>
      <w:r w:rsidR="000B5F44" w:rsidRPr="00F00993">
        <w:rPr>
          <w:color w:val="000000" w:themeColor="text1"/>
          <w:bdr w:val="none" w:sz="0" w:space="0" w:color="auto" w:frame="1"/>
        </w:rPr>
        <w:t xml:space="preserve"> fluxos que, quando executados, permitem visualizar relacionamentos e</w:t>
      </w:r>
      <w:r w:rsidR="007E51B0" w:rsidRPr="00F00993">
        <w:rPr>
          <w:color w:val="000000" w:themeColor="text1"/>
          <w:bdr w:val="none" w:sz="0" w:space="0" w:color="auto" w:frame="1"/>
        </w:rPr>
        <w:t>ntre os dados e aplicações</w:t>
      </w:r>
      <w:r w:rsidR="000B5F44" w:rsidRPr="00F00993">
        <w:rPr>
          <w:color w:val="000000" w:themeColor="text1"/>
          <w:bdr w:val="none" w:sz="0" w:space="0" w:color="auto" w:frame="1"/>
        </w:rPr>
        <w:t xml:space="preserve">. Os fluxos são como </w:t>
      </w:r>
      <w:r w:rsidR="000B5F44" w:rsidRPr="00F00993">
        <w:rPr>
          <w:i/>
          <w:iCs/>
          <w:color w:val="000000" w:themeColor="text1"/>
          <w:bdr w:val="none" w:sz="0" w:space="0" w:color="auto" w:frame="1"/>
        </w:rPr>
        <w:t>scripts</w:t>
      </w:r>
      <w:r w:rsidR="00067E66" w:rsidRPr="00F00993">
        <w:rPr>
          <w:color w:val="000000" w:themeColor="text1"/>
          <w:bdr w:val="none" w:sz="0" w:space="0" w:color="auto" w:frame="1"/>
        </w:rPr>
        <w:t>,</w:t>
      </w:r>
      <w:r w:rsidR="000B5F44" w:rsidRPr="00F00993">
        <w:rPr>
          <w:color w:val="000000" w:themeColor="text1"/>
          <w:bdr w:val="none" w:sz="0" w:space="0" w:color="auto" w:frame="1"/>
        </w:rPr>
        <w:t xml:space="preserve"> </w:t>
      </w:r>
      <w:r w:rsidR="008D1CF4" w:rsidRPr="00F00993">
        <w:rPr>
          <w:color w:val="000000" w:themeColor="text1"/>
          <w:bdr w:val="none" w:sz="0" w:space="0" w:color="auto" w:frame="1"/>
        </w:rPr>
        <w:t>sendo possível</w:t>
      </w:r>
      <w:r w:rsidR="000B5F44" w:rsidRPr="00F00993">
        <w:rPr>
          <w:color w:val="000000" w:themeColor="text1"/>
          <w:bdr w:val="none" w:sz="0" w:space="0" w:color="auto" w:frame="1"/>
        </w:rPr>
        <w:t xml:space="preserve"> salvá-los e reutilizá-los com diferentes arquivos de dados.</w:t>
      </w:r>
    </w:p>
    <w:p w14:paraId="12DAAB8E" w14:textId="77777777" w:rsidR="00AF057C" w:rsidRPr="00F00993" w:rsidRDefault="00AF057C" w:rsidP="00E463DB">
      <w:pPr>
        <w:pStyle w:val="body"/>
        <w:shd w:val="clear" w:color="auto" w:fill="FFFFFF"/>
        <w:spacing w:before="0" w:beforeAutospacing="0" w:after="0" w:afterAutospacing="0" w:line="360" w:lineRule="auto"/>
        <w:ind w:firstLine="1320"/>
        <w:jc w:val="both"/>
        <w:textAlignment w:val="baseline"/>
        <w:rPr>
          <w:color w:val="000000" w:themeColor="text1"/>
        </w:rPr>
      </w:pPr>
    </w:p>
    <w:p w14:paraId="37836594" w14:textId="5EBBC4BB" w:rsidR="005D1A94" w:rsidRPr="00F00993" w:rsidRDefault="005D1A94">
      <w:pPr>
        <w:pStyle w:val="Legenda"/>
        <w:keepNext/>
        <w:jc w:val="center"/>
        <w:rPr>
          <w:ins w:id="3182" w:author="Jacyeude Araújo" w:date="2019-10-02T10:50:00Z"/>
          <w:rFonts w:ascii="Times New Roman" w:hAnsi="Times New Roman" w:cs="Times New Roman"/>
          <w:i w:val="0"/>
          <w:iCs w:val="0"/>
          <w:color w:val="000000" w:themeColor="text1"/>
          <w:sz w:val="22"/>
          <w:szCs w:val="22"/>
          <w:rPrChange w:id="3183" w:author="Jacyeude Araújo" w:date="2019-10-02T13:03:00Z">
            <w:rPr>
              <w:ins w:id="3184" w:author="Jacyeude Araújo" w:date="2019-10-02T10:50:00Z"/>
            </w:rPr>
          </w:rPrChange>
        </w:rPr>
        <w:pPrChange w:id="3185" w:author="Jacyeude Araújo" w:date="2019-10-02T10:50:00Z">
          <w:pPr>
            <w:pStyle w:val="Legenda"/>
          </w:pPr>
        </w:pPrChange>
      </w:pPr>
      <w:ins w:id="3186" w:author="Jacyeude Araújo" w:date="2019-10-02T10:50:00Z">
        <w:r w:rsidRPr="00F00993">
          <w:rPr>
            <w:rFonts w:ascii="Times New Roman" w:hAnsi="Times New Roman" w:cs="Times New Roman"/>
            <w:i w:val="0"/>
            <w:iCs w:val="0"/>
            <w:color w:val="000000" w:themeColor="text1"/>
            <w:sz w:val="22"/>
            <w:szCs w:val="22"/>
            <w:rPrChange w:id="3187"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318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318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319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15</w:t>
      </w:r>
      <w:ins w:id="3191" w:author="Jacyeude Araújo" w:date="2019-10-02T10:50:00Z">
        <w:r w:rsidRPr="00F00993">
          <w:rPr>
            <w:rFonts w:ascii="Times New Roman" w:hAnsi="Times New Roman" w:cs="Times New Roman"/>
            <w:i w:val="0"/>
            <w:iCs w:val="0"/>
            <w:color w:val="000000" w:themeColor="text1"/>
            <w:sz w:val="22"/>
            <w:szCs w:val="22"/>
            <w:rPrChange w:id="319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3193" w:author="Jacyeude Araújo" w:date="2019-10-02T13:03:00Z">
              <w:rPr/>
            </w:rPrChange>
          </w:rPr>
          <w:t xml:space="preserve"> - Interface SPSS Modeler</w:t>
        </w:r>
      </w:ins>
    </w:p>
    <w:p w14:paraId="68354958" w14:textId="77777777" w:rsidR="008C4F9C" w:rsidRPr="00F00993" w:rsidRDefault="00EF200F" w:rsidP="008C4F9C">
      <w:pPr>
        <w:keepNext/>
        <w:shd w:val="clear" w:color="auto" w:fill="FFFFFF"/>
        <w:spacing w:after="0" w:line="360" w:lineRule="auto"/>
        <w:jc w:val="both"/>
        <w:textAlignment w:val="baseline"/>
        <w:rPr>
          <w:rFonts w:ascii="Times New Roman" w:hAnsi="Times New Roman" w:cs="Times New Roman"/>
          <w:color w:val="000000" w:themeColor="text1"/>
        </w:rPr>
      </w:pPr>
      <w:r w:rsidRPr="00F00993">
        <w:rPr>
          <w:rFonts w:ascii="Times New Roman" w:eastAsia="Times New Roman" w:hAnsi="Times New Roman" w:cs="Times New Roman"/>
          <w:noProof/>
          <w:color w:val="000000" w:themeColor="text1"/>
          <w:bdr w:val="none" w:sz="0" w:space="0" w:color="auto" w:frame="1"/>
          <w:lang w:eastAsia="pt-BR"/>
          <w:rPrChange w:id="3194" w:author="Jacyeude Araújo" w:date="2019-10-02T13:03:00Z">
            <w:rPr>
              <w:rFonts w:ascii="Times New Roman" w:eastAsia="Times New Roman" w:hAnsi="Times New Roman" w:cs="Times New Roman"/>
              <w:noProof/>
              <w:color w:val="000000" w:themeColor="text1"/>
              <w:sz w:val="24"/>
              <w:szCs w:val="24"/>
              <w:bdr w:val="none" w:sz="0" w:space="0" w:color="auto" w:frame="1"/>
              <w:lang w:eastAsia="pt-BR"/>
            </w:rPr>
          </w:rPrChange>
        </w:rPr>
        <w:drawing>
          <wp:inline distT="0" distB="0" distL="0" distR="0" wp14:anchorId="0B21931F" wp14:editId="2FCDF7C9">
            <wp:extent cx="5544366" cy="2492188"/>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3228"/>
                    <a:stretch/>
                  </pic:blipFill>
                  <pic:spPr bwMode="auto">
                    <a:xfrm>
                      <a:off x="0" y="0"/>
                      <a:ext cx="5544366" cy="2492188"/>
                    </a:xfrm>
                    <a:prstGeom prst="rect">
                      <a:avLst/>
                    </a:prstGeom>
                    <a:noFill/>
                    <a:ln>
                      <a:noFill/>
                    </a:ln>
                    <a:extLst>
                      <a:ext uri="{53640926-AAD7-44D8-BBD7-CCE9431645EC}">
                        <a14:shadowObscured xmlns:a14="http://schemas.microsoft.com/office/drawing/2010/main"/>
                      </a:ext>
                    </a:extLst>
                  </pic:spPr>
                </pic:pic>
              </a:graphicData>
            </a:graphic>
          </wp:inline>
        </w:drawing>
      </w:r>
    </w:p>
    <w:p w14:paraId="16BADB30" w14:textId="01195DC6" w:rsidR="000B5F44" w:rsidRPr="00F00993" w:rsidRDefault="00ED25FB" w:rsidP="00ED25FB">
      <w:pPr>
        <w:pStyle w:val="Legenda"/>
        <w:tabs>
          <w:tab w:val="center" w:pos="4815"/>
          <w:tab w:val="left" w:pos="7468"/>
        </w:tabs>
        <w:rPr>
          <w:rFonts w:ascii="Times New Roman" w:hAnsi="Times New Roman" w:cs="Times New Roman"/>
          <w:i w:val="0"/>
          <w:iCs w:val="0"/>
          <w:color w:val="000000" w:themeColor="text1"/>
          <w:sz w:val="22"/>
          <w:szCs w:val="22"/>
          <w:rPrChange w:id="3195" w:author="Jacyeude Araújo" w:date="2019-10-02T13:03:00Z">
            <w:rPr>
              <w:rFonts w:ascii="Times New Roman" w:hAnsi="Times New Roman" w:cs="Times New Roman"/>
              <w:color w:val="000000" w:themeColor="text1"/>
            </w:rPr>
          </w:rPrChange>
        </w:rPr>
      </w:pPr>
      <w:r w:rsidRPr="00F00993">
        <w:rPr>
          <w:rFonts w:ascii="Times New Roman" w:hAnsi="Times New Roman" w:cs="Times New Roman"/>
          <w:i w:val="0"/>
          <w:iCs w:val="0"/>
          <w:color w:val="000000" w:themeColor="text1"/>
          <w:sz w:val="22"/>
          <w:szCs w:val="22"/>
          <w:rPrChange w:id="3196" w:author="Jacyeude Araújo" w:date="2019-10-02T13:03:00Z">
            <w:rPr>
              <w:rFonts w:ascii="Times New Roman" w:hAnsi="Times New Roman" w:cs="Times New Roman"/>
              <w:color w:val="000000" w:themeColor="text1"/>
            </w:rPr>
          </w:rPrChange>
        </w:rPr>
        <w:tab/>
      </w:r>
      <w:bookmarkStart w:id="3197" w:name="_Toc20849505"/>
      <w:del w:id="3198" w:author="Jacyeude Araújo" w:date="2019-10-02T10:50:00Z">
        <w:r w:rsidR="008C4F9C" w:rsidRPr="00F00993" w:rsidDel="005D1A94">
          <w:rPr>
            <w:rFonts w:ascii="Times New Roman" w:hAnsi="Times New Roman" w:cs="Times New Roman"/>
            <w:i w:val="0"/>
            <w:iCs w:val="0"/>
            <w:color w:val="000000" w:themeColor="text1"/>
            <w:sz w:val="22"/>
            <w:szCs w:val="22"/>
            <w:rPrChange w:id="3199" w:author="Jacyeude Araújo" w:date="2019-10-02T13:03:00Z">
              <w:rPr>
                <w:rFonts w:ascii="Times New Roman" w:hAnsi="Times New Roman" w:cs="Times New Roman"/>
                <w:color w:val="000000" w:themeColor="text1"/>
              </w:rPr>
            </w:rPrChange>
          </w:rPr>
          <w:delText xml:space="preserve">Figura </w:delText>
        </w:r>
      </w:del>
      <w:del w:id="3200" w:author="Jacyeude Araújo" w:date="2019-10-02T10:09:00Z">
        <w:r w:rsidR="00CC0B09" w:rsidRPr="00F00993" w:rsidDel="00DA6A84">
          <w:rPr>
            <w:rFonts w:ascii="Times New Roman" w:hAnsi="Times New Roman" w:cs="Times New Roman"/>
            <w:i w:val="0"/>
            <w:iCs w:val="0"/>
            <w:color w:val="000000" w:themeColor="text1"/>
            <w:sz w:val="22"/>
            <w:szCs w:val="22"/>
            <w:rPrChange w:id="3201"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3202"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3203"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3204" w:author="Jacyeude Araújo" w:date="2019-10-02T13:03:00Z">
              <w:rPr>
                <w:rFonts w:ascii="Times New Roman" w:hAnsi="Times New Roman" w:cs="Times New Roman"/>
                <w:noProof/>
                <w:color w:val="000000" w:themeColor="text1"/>
              </w:rPr>
            </w:rPrChange>
          </w:rPr>
          <w:delText>18</w:delText>
        </w:r>
        <w:r w:rsidR="00CC0B09" w:rsidRPr="00F00993" w:rsidDel="00DA6A84">
          <w:rPr>
            <w:rFonts w:ascii="Times New Roman" w:hAnsi="Times New Roman" w:cs="Times New Roman"/>
            <w:i w:val="0"/>
            <w:iCs w:val="0"/>
            <w:color w:val="000000" w:themeColor="text1"/>
            <w:sz w:val="22"/>
            <w:szCs w:val="22"/>
            <w:rPrChange w:id="3205" w:author="Jacyeude Araújo" w:date="2019-10-02T13:03:00Z">
              <w:rPr>
                <w:rFonts w:ascii="Times New Roman" w:hAnsi="Times New Roman" w:cs="Times New Roman"/>
                <w:color w:val="000000" w:themeColor="text1"/>
              </w:rPr>
            </w:rPrChange>
          </w:rPr>
          <w:fldChar w:fldCharType="end"/>
        </w:r>
      </w:del>
      <w:del w:id="3206" w:author="Jacyeude Araújo" w:date="2019-10-02T10:50:00Z">
        <w:r w:rsidR="008C4F9C" w:rsidRPr="00F00993" w:rsidDel="005D1A94">
          <w:rPr>
            <w:rFonts w:ascii="Times New Roman" w:hAnsi="Times New Roman" w:cs="Times New Roman"/>
            <w:i w:val="0"/>
            <w:iCs w:val="0"/>
            <w:color w:val="000000" w:themeColor="text1"/>
            <w:sz w:val="22"/>
            <w:szCs w:val="22"/>
            <w:rPrChange w:id="3207" w:author="Jacyeude Araújo" w:date="2019-10-02T13:03:00Z">
              <w:rPr>
                <w:rFonts w:ascii="Times New Roman" w:hAnsi="Times New Roman" w:cs="Times New Roman"/>
                <w:color w:val="000000" w:themeColor="text1"/>
              </w:rPr>
            </w:rPrChange>
          </w:rPr>
          <w:delText xml:space="preserve"> </w:delText>
        </w:r>
        <w:r w:rsidRPr="00F00993" w:rsidDel="005D1A94">
          <w:rPr>
            <w:rFonts w:ascii="Times New Roman" w:hAnsi="Times New Roman" w:cs="Times New Roman"/>
            <w:i w:val="0"/>
            <w:iCs w:val="0"/>
            <w:color w:val="000000" w:themeColor="text1"/>
            <w:sz w:val="22"/>
            <w:szCs w:val="22"/>
            <w:rPrChange w:id="3208" w:author="Jacyeude Araújo" w:date="2019-10-02T13:03:00Z">
              <w:rPr>
                <w:rFonts w:ascii="Times New Roman" w:hAnsi="Times New Roman" w:cs="Times New Roman"/>
                <w:color w:val="000000" w:themeColor="text1"/>
              </w:rPr>
            </w:rPrChange>
          </w:rPr>
          <w:delText>- Interface</w:delText>
        </w:r>
        <w:r w:rsidR="008C4F9C" w:rsidRPr="00F00993" w:rsidDel="005D1A94">
          <w:rPr>
            <w:rFonts w:ascii="Times New Roman" w:hAnsi="Times New Roman" w:cs="Times New Roman"/>
            <w:i w:val="0"/>
            <w:iCs w:val="0"/>
            <w:color w:val="000000" w:themeColor="text1"/>
            <w:sz w:val="22"/>
            <w:szCs w:val="22"/>
            <w:rPrChange w:id="3209" w:author="Jacyeude Araújo" w:date="2019-10-02T13:03:00Z">
              <w:rPr>
                <w:rFonts w:ascii="Times New Roman" w:hAnsi="Times New Roman" w:cs="Times New Roman"/>
                <w:color w:val="000000" w:themeColor="text1"/>
              </w:rPr>
            </w:rPrChange>
          </w:rPr>
          <w:delText xml:space="preserve"> SPSS Modeler</w:delText>
        </w:r>
        <w:r w:rsidRPr="00F00993" w:rsidDel="005D1A94">
          <w:rPr>
            <w:rFonts w:ascii="Times New Roman" w:hAnsi="Times New Roman" w:cs="Times New Roman"/>
            <w:i w:val="0"/>
            <w:iCs w:val="0"/>
            <w:color w:val="000000" w:themeColor="text1"/>
            <w:sz w:val="22"/>
            <w:szCs w:val="22"/>
            <w:rPrChange w:id="3210" w:author="Jacyeude Araújo" w:date="2019-10-02T13:03:00Z">
              <w:rPr>
                <w:rFonts w:ascii="Times New Roman" w:hAnsi="Times New Roman" w:cs="Times New Roman"/>
                <w:color w:val="000000" w:themeColor="text1"/>
              </w:rPr>
            </w:rPrChange>
          </w:rPr>
          <w:delText xml:space="preserve">. </w:delText>
        </w:r>
      </w:del>
      <w:r w:rsidRPr="00F00993">
        <w:rPr>
          <w:rFonts w:ascii="Times New Roman" w:hAnsi="Times New Roman" w:cs="Times New Roman"/>
          <w:i w:val="0"/>
          <w:iCs w:val="0"/>
          <w:color w:val="000000" w:themeColor="text1"/>
          <w:sz w:val="22"/>
          <w:szCs w:val="22"/>
          <w:rPrChange w:id="3211" w:author="Jacyeude Araújo" w:date="2019-10-02T13:03:00Z">
            <w:rPr>
              <w:rFonts w:ascii="Times New Roman" w:hAnsi="Times New Roman" w:cs="Times New Roman"/>
              <w:color w:val="000000" w:themeColor="text1"/>
            </w:rPr>
          </w:rPrChange>
        </w:rPr>
        <w:t>Fonte: O próprio autor.</w:t>
      </w:r>
      <w:bookmarkEnd w:id="3197"/>
    </w:p>
    <w:p w14:paraId="3873DEF4" w14:textId="77777777" w:rsidR="00ED25FB" w:rsidRPr="00F00993" w:rsidRDefault="00ED25FB" w:rsidP="00ED25FB">
      <w:pPr>
        <w:rPr>
          <w:rFonts w:ascii="Times New Roman" w:hAnsi="Times New Roman" w:cs="Times New Roman"/>
          <w:color w:val="000000" w:themeColor="text1"/>
        </w:rPr>
      </w:pPr>
    </w:p>
    <w:p w14:paraId="3CFC5D61" w14:textId="77777777" w:rsidR="00ED25FB" w:rsidRPr="00F00993" w:rsidRDefault="00C3785F" w:rsidP="00ED25FB">
      <w:pPr>
        <w:pStyle w:val="body"/>
        <w:shd w:val="clear" w:color="auto" w:fill="FFFFFF"/>
        <w:spacing w:before="0" w:beforeAutospacing="0" w:after="0" w:afterAutospacing="0" w:line="360" w:lineRule="auto"/>
        <w:ind w:firstLine="1440"/>
        <w:jc w:val="both"/>
        <w:textAlignment w:val="baseline"/>
        <w:rPr>
          <w:color w:val="000000" w:themeColor="text1"/>
          <w:shd w:val="clear" w:color="auto" w:fill="FFFFFF"/>
        </w:rPr>
      </w:pPr>
      <w:r w:rsidRPr="00F00993">
        <w:rPr>
          <w:color w:val="000000" w:themeColor="text1"/>
          <w:shd w:val="clear" w:color="auto" w:fill="FFFFFF"/>
        </w:rPr>
        <w:t xml:space="preserve">Com o IBM SPSS Modeler, é possível construir modelos de </w:t>
      </w:r>
      <w:r w:rsidR="00067E66" w:rsidRPr="00F00993">
        <w:rPr>
          <w:color w:val="000000" w:themeColor="text1"/>
          <w:shd w:val="clear" w:color="auto" w:fill="FFFFFF"/>
        </w:rPr>
        <w:t>AM</w:t>
      </w:r>
      <w:r w:rsidRPr="00F00993">
        <w:rPr>
          <w:color w:val="000000" w:themeColor="text1"/>
          <w:shd w:val="clear" w:color="auto" w:fill="FFFFFF"/>
        </w:rPr>
        <w:t xml:space="preserve"> com facilidade de arrastar e soltar.</w:t>
      </w:r>
      <w:r w:rsidR="00067E66" w:rsidRPr="00F00993">
        <w:rPr>
          <w:color w:val="000000" w:themeColor="text1"/>
          <w:shd w:val="clear" w:color="auto" w:fill="FFFFFF"/>
        </w:rPr>
        <w:t xml:space="preserve"> Inicialmente</w:t>
      </w:r>
      <w:r w:rsidRPr="00F00993">
        <w:rPr>
          <w:color w:val="000000" w:themeColor="text1"/>
          <w:shd w:val="clear" w:color="auto" w:fill="FFFFFF"/>
        </w:rPr>
        <w:t xml:space="preserve"> carrega</w:t>
      </w:r>
      <w:r w:rsidR="00067E66" w:rsidRPr="00F00993">
        <w:rPr>
          <w:color w:val="000000" w:themeColor="text1"/>
          <w:shd w:val="clear" w:color="auto" w:fill="FFFFFF"/>
        </w:rPr>
        <w:t>ndo</w:t>
      </w:r>
      <w:r w:rsidRPr="00F00993">
        <w:rPr>
          <w:color w:val="000000" w:themeColor="text1"/>
          <w:shd w:val="clear" w:color="auto" w:fill="FFFFFF"/>
        </w:rPr>
        <w:t xml:space="preserve"> </w:t>
      </w:r>
      <w:r w:rsidR="00067E66" w:rsidRPr="00F00993">
        <w:rPr>
          <w:color w:val="000000" w:themeColor="text1"/>
          <w:shd w:val="clear" w:color="auto" w:fill="FFFFFF"/>
        </w:rPr>
        <w:t xml:space="preserve">os </w:t>
      </w:r>
      <w:r w:rsidRPr="00F00993">
        <w:rPr>
          <w:color w:val="000000" w:themeColor="text1"/>
          <w:shd w:val="clear" w:color="auto" w:fill="FFFFFF"/>
        </w:rPr>
        <w:t xml:space="preserve">dados, </w:t>
      </w:r>
      <w:r w:rsidR="00067E66" w:rsidRPr="00F00993">
        <w:rPr>
          <w:color w:val="000000" w:themeColor="text1"/>
          <w:shd w:val="clear" w:color="auto" w:fill="FFFFFF"/>
        </w:rPr>
        <w:t>executando etapas do pré-processamento sendo possível</w:t>
      </w:r>
      <w:r w:rsidRPr="00F00993">
        <w:rPr>
          <w:color w:val="000000" w:themeColor="text1"/>
          <w:shd w:val="clear" w:color="auto" w:fill="FFFFFF"/>
        </w:rPr>
        <w:t xml:space="preserve"> transformá-los,</w:t>
      </w:r>
      <w:r w:rsidR="00067E66" w:rsidRPr="00F00993">
        <w:rPr>
          <w:color w:val="000000" w:themeColor="text1"/>
          <w:shd w:val="clear" w:color="auto" w:fill="FFFFFF"/>
        </w:rPr>
        <w:t xml:space="preserve"> antes de</w:t>
      </w:r>
      <w:r w:rsidRPr="00F00993">
        <w:rPr>
          <w:color w:val="000000" w:themeColor="text1"/>
          <w:shd w:val="clear" w:color="auto" w:fill="FFFFFF"/>
        </w:rPr>
        <w:t xml:space="preserve"> aplicar algoritmos e avaliar o desempenho do modelo preditivo </w:t>
      </w:r>
      <w:r w:rsidR="00067E66" w:rsidRPr="00F00993">
        <w:rPr>
          <w:color w:val="000000" w:themeColor="text1"/>
          <w:shd w:val="clear" w:color="auto" w:fill="FFFFFF"/>
        </w:rPr>
        <w:t>criado</w:t>
      </w:r>
      <w:r w:rsidR="00C54F6E" w:rsidRPr="00F00993">
        <w:rPr>
          <w:color w:val="000000" w:themeColor="text1"/>
          <w:shd w:val="clear" w:color="auto" w:fill="FFFFFF"/>
        </w:rPr>
        <w:t>.</w:t>
      </w:r>
    </w:p>
    <w:p w14:paraId="5F6E8BD7" w14:textId="3EEA415F" w:rsidR="00915EF7" w:rsidRPr="00F00993" w:rsidRDefault="00915EF7" w:rsidP="00ED25FB">
      <w:pPr>
        <w:pStyle w:val="body"/>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F00993">
        <w:rPr>
          <w:color w:val="000000" w:themeColor="text1"/>
          <w:bdr w:val="none" w:sz="0" w:space="0" w:color="auto" w:frame="1"/>
        </w:rPr>
        <w:lastRenderedPageBreak/>
        <w:t xml:space="preserve">Através da aba </w:t>
      </w:r>
      <w:proofErr w:type="spellStart"/>
      <w:r w:rsidRPr="00F00993">
        <w:rPr>
          <w:i/>
          <w:iCs/>
          <w:color w:val="000000" w:themeColor="text1"/>
          <w:bdr w:val="none" w:sz="0" w:space="0" w:color="auto" w:frame="1"/>
        </w:rPr>
        <w:t>Import</w:t>
      </w:r>
      <w:proofErr w:type="spellEnd"/>
      <w:r w:rsidRPr="00F00993">
        <w:rPr>
          <w:color w:val="000000" w:themeColor="text1"/>
          <w:bdr w:val="none" w:sz="0" w:space="0" w:color="auto" w:frame="1"/>
        </w:rPr>
        <w:t xml:space="preserve"> é possível inserir o banco de dados a que se deseja analisar, ou até mesmo cria-lo para seguir o fluxo de análises.</w:t>
      </w:r>
      <w:r w:rsidR="007B2135" w:rsidRPr="00F00993">
        <w:rPr>
          <w:color w:val="000000" w:themeColor="text1"/>
          <w:bdr w:val="none" w:sz="0" w:space="0" w:color="auto" w:frame="1"/>
        </w:rPr>
        <w:t xml:space="preserve"> Os conteúdos sobre IBM SPSS Modeler foram obtidos nas documentações de [23] e [29].</w:t>
      </w:r>
    </w:p>
    <w:p w14:paraId="2F69D970" w14:textId="52AC4A67" w:rsidR="000B5F44" w:rsidRPr="00F00993" w:rsidDel="00FB3081" w:rsidRDefault="000B5F44" w:rsidP="00FB3081">
      <w:pPr>
        <w:pStyle w:val="body"/>
        <w:shd w:val="clear" w:color="auto" w:fill="FFFFFF"/>
        <w:spacing w:before="0" w:beforeAutospacing="0" w:after="0" w:line="360" w:lineRule="auto"/>
        <w:ind w:firstLine="1320"/>
        <w:jc w:val="both"/>
        <w:textAlignment w:val="baseline"/>
        <w:rPr>
          <w:del w:id="3212" w:author="Mauro Sérgio Silva Pinto" w:date="2019-09-27T11:16:00Z"/>
          <w:color w:val="000000" w:themeColor="text1"/>
          <w:bdr w:val="none" w:sz="0" w:space="0" w:color="auto" w:frame="1"/>
        </w:rPr>
      </w:pPr>
      <w:r w:rsidRPr="00F00993">
        <w:rPr>
          <w:color w:val="000000" w:themeColor="text1"/>
          <w:bdr w:val="none" w:sz="0" w:space="0" w:color="auto" w:frame="1"/>
        </w:rPr>
        <w:t xml:space="preserve">Os nós de </w:t>
      </w:r>
      <w:r w:rsidR="002E671C" w:rsidRPr="00F00993">
        <w:rPr>
          <w:i/>
          <w:iCs/>
          <w:color w:val="000000" w:themeColor="text1"/>
          <w:bdr w:val="none" w:sz="0" w:space="0" w:color="auto" w:frame="1"/>
        </w:rPr>
        <w:t>Record Operations</w:t>
      </w:r>
      <w:r w:rsidRPr="00F00993">
        <w:rPr>
          <w:color w:val="000000" w:themeColor="text1"/>
          <w:bdr w:val="none" w:sz="0" w:space="0" w:color="auto" w:frame="1"/>
        </w:rPr>
        <w:t xml:space="preserve"> são usados para fazer alterações nos dados</w:t>
      </w:r>
      <w:r w:rsidR="00197544" w:rsidRPr="00F00993">
        <w:rPr>
          <w:color w:val="000000" w:themeColor="text1"/>
          <w:bdr w:val="none" w:sz="0" w:space="0" w:color="auto" w:frame="1"/>
        </w:rPr>
        <w:t>, compreendendo a etapa de pré-processamento</w:t>
      </w:r>
      <w:r w:rsidRPr="00F00993">
        <w:rPr>
          <w:color w:val="000000" w:themeColor="text1"/>
          <w:bdr w:val="none" w:sz="0" w:space="0" w:color="auto" w:frame="1"/>
        </w:rPr>
        <w:t xml:space="preserve">. Essas operações são importantes durante as fases de mineração de dados </w:t>
      </w:r>
      <w:r w:rsidR="00197544" w:rsidRPr="00F00993">
        <w:rPr>
          <w:color w:val="000000" w:themeColor="text1"/>
          <w:bdr w:val="none" w:sz="0" w:space="0" w:color="auto" w:frame="1"/>
        </w:rPr>
        <w:t>para</w:t>
      </w:r>
      <w:r w:rsidRPr="00F00993">
        <w:rPr>
          <w:color w:val="000000" w:themeColor="text1"/>
          <w:bdr w:val="none" w:sz="0" w:space="0" w:color="auto" w:frame="1"/>
        </w:rPr>
        <w:t xml:space="preserve"> compreensão e preparação de dados, pois permitem </w:t>
      </w:r>
      <w:r w:rsidR="002E671C" w:rsidRPr="00F00993">
        <w:rPr>
          <w:color w:val="000000" w:themeColor="text1"/>
          <w:bdr w:val="none" w:sz="0" w:space="0" w:color="auto" w:frame="1"/>
        </w:rPr>
        <w:t>sejam adaptados</w:t>
      </w:r>
      <w:r w:rsidRPr="00F00993">
        <w:rPr>
          <w:color w:val="000000" w:themeColor="text1"/>
          <w:bdr w:val="none" w:sz="0" w:space="0" w:color="auto" w:frame="1"/>
        </w:rPr>
        <w:t xml:space="preserve"> às necessidades</w:t>
      </w:r>
      <w:r w:rsidR="002E671C" w:rsidRPr="00F00993">
        <w:rPr>
          <w:color w:val="000000" w:themeColor="text1"/>
          <w:bdr w:val="none" w:sz="0" w:space="0" w:color="auto" w:frame="1"/>
        </w:rPr>
        <w:t xml:space="preserve"> </w:t>
      </w:r>
      <w:proofErr w:type="spellStart"/>
      <w:r w:rsidR="00583899" w:rsidRPr="00F00993">
        <w:rPr>
          <w:color w:val="000000" w:themeColor="text1"/>
          <w:bdr w:val="none" w:sz="0" w:space="0" w:color="auto" w:frame="1"/>
        </w:rPr>
        <w:t>devidas,</w:t>
      </w:r>
      <w:del w:id="3213" w:author="Jacyeude Araújo" w:date="2019-10-02T10:32:00Z">
        <w:r w:rsidR="00583899" w:rsidRPr="00F00993" w:rsidDel="00E8119B">
          <w:rPr>
            <w:color w:val="000000" w:themeColor="text1"/>
            <w:bdr w:val="none" w:sz="0" w:space="0" w:color="auto" w:frame="1"/>
          </w:rPr>
          <w:delText xml:space="preserve"> </w:delText>
        </w:r>
      </w:del>
      <w:del w:id="3214" w:author="Mauro Sérgio Silva Pinto" w:date="2019-09-27T11:16:00Z">
        <w:r w:rsidR="00583899" w:rsidRPr="00F00993" w:rsidDel="00FB3081">
          <w:rPr>
            <w:color w:val="000000" w:themeColor="text1"/>
            <w:bdr w:val="none" w:sz="0" w:space="0" w:color="auto" w:frame="1"/>
          </w:rPr>
          <w:delText>eles</w:delText>
        </w:r>
        <w:r w:rsidR="00B13A86" w:rsidRPr="00F00993" w:rsidDel="00FB3081">
          <w:rPr>
            <w:color w:val="000000" w:themeColor="text1"/>
            <w:bdr w:val="none" w:sz="0" w:space="0" w:color="auto" w:frame="1"/>
          </w:rPr>
          <w:delText xml:space="preserve"> serão descritos na tabela</w:delText>
        </w:r>
        <w:r w:rsidR="0074491F" w:rsidRPr="00F00993" w:rsidDel="00FB3081">
          <w:rPr>
            <w:color w:val="000000" w:themeColor="text1"/>
            <w:bdr w:val="none" w:sz="0" w:space="0" w:color="auto" w:frame="1"/>
          </w:rPr>
          <w:delText xml:space="preserve"> 1</w:delText>
        </w:r>
        <w:r w:rsidR="00B13A86" w:rsidRPr="00F00993" w:rsidDel="00FB3081">
          <w:rPr>
            <w:color w:val="000000" w:themeColor="text1"/>
            <w:bdr w:val="none" w:sz="0" w:space="0" w:color="auto" w:frame="1"/>
          </w:rPr>
          <w:delText>.</w:delText>
        </w:r>
      </w:del>
    </w:p>
    <w:p w14:paraId="5DDD45B6" w14:textId="2252D41D" w:rsidR="002E671C" w:rsidRPr="00F00993" w:rsidDel="00FB3081" w:rsidRDefault="002E671C">
      <w:pPr>
        <w:pStyle w:val="body"/>
        <w:shd w:val="clear" w:color="auto" w:fill="FFFFFF"/>
        <w:spacing w:before="0" w:beforeAutospacing="0" w:after="0" w:line="360" w:lineRule="auto"/>
        <w:ind w:firstLine="1320"/>
        <w:jc w:val="both"/>
        <w:textAlignment w:val="baseline"/>
        <w:rPr>
          <w:del w:id="3215" w:author="Mauro Sérgio Silva Pinto" w:date="2019-09-27T11:16:00Z"/>
          <w:color w:val="000000" w:themeColor="text1"/>
          <w:bdr w:val="none" w:sz="0" w:space="0" w:color="auto" w:frame="1"/>
        </w:rPr>
        <w:pPrChange w:id="3216" w:author="Mauro Sérgio Silva Pinto" w:date="2019-09-27T11:16:00Z">
          <w:pPr>
            <w:pStyle w:val="body"/>
            <w:shd w:val="clear" w:color="auto" w:fill="FFFFFF"/>
            <w:spacing w:before="0" w:beforeAutospacing="0" w:after="0" w:line="360" w:lineRule="auto"/>
            <w:jc w:val="both"/>
            <w:textAlignment w:val="baseline"/>
          </w:pPr>
        </w:pPrChange>
      </w:pPr>
      <w:del w:id="3217" w:author="Mauro Sérgio Silva Pinto" w:date="2019-09-27T11:16:00Z">
        <w:r w:rsidRPr="00F00993" w:rsidDel="00FB3081">
          <w:rPr>
            <w:color w:val="000000" w:themeColor="text1"/>
            <w:bdr w:val="none" w:sz="0" w:space="0" w:color="auto" w:frame="1"/>
          </w:rPr>
          <w:delText xml:space="preserve">A aba </w:delText>
        </w:r>
        <w:r w:rsidRPr="00F00993" w:rsidDel="00FB3081">
          <w:rPr>
            <w:i/>
            <w:iCs/>
            <w:color w:val="000000" w:themeColor="text1"/>
            <w:bdr w:val="none" w:sz="0" w:space="0" w:color="auto" w:frame="1"/>
          </w:rPr>
          <w:delText>Record Operations</w:delText>
        </w:r>
        <w:r w:rsidRPr="00F00993" w:rsidDel="00FB3081">
          <w:rPr>
            <w:color w:val="000000" w:themeColor="text1"/>
            <w:bdr w:val="none" w:sz="0" w:space="0" w:color="auto" w:frame="1"/>
          </w:rPr>
          <w:delText xml:space="preserve"> contém os seguintes nós:</w:delText>
        </w:r>
      </w:del>
    </w:p>
    <w:tbl>
      <w:tblPr>
        <w:tblW w:w="10405"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93"/>
        <w:gridCol w:w="8212"/>
      </w:tblGrid>
      <w:tr w:rsidR="002D1497" w:rsidRPr="00F00993" w:rsidDel="00FB3081" w14:paraId="60B6F9CA" w14:textId="49C9A53F" w:rsidTr="00C312B6">
        <w:trPr>
          <w:trHeight w:val="393"/>
          <w:del w:id="3218" w:author="Mauro Sérgio Silva Pinto" w:date="2019-09-27T11:16:00Z"/>
        </w:trPr>
        <w:tc>
          <w:tcPr>
            <w:tcW w:w="1495" w:type="dxa"/>
          </w:tcPr>
          <w:p w14:paraId="07263B20" w14:textId="5EA03194" w:rsidR="00C312B6" w:rsidRPr="00F00993" w:rsidDel="00FB3081" w:rsidRDefault="00C312B6">
            <w:pPr>
              <w:pStyle w:val="body"/>
              <w:shd w:val="clear" w:color="auto" w:fill="FFFFFF"/>
              <w:spacing w:before="0" w:beforeAutospacing="0" w:after="0" w:line="360" w:lineRule="auto"/>
              <w:ind w:firstLine="1320"/>
              <w:jc w:val="both"/>
              <w:textAlignment w:val="baseline"/>
              <w:rPr>
                <w:del w:id="3219" w:author="Mauro Sérgio Silva Pinto" w:date="2019-09-27T11:16:00Z"/>
                <w:color w:val="000000" w:themeColor="text1"/>
                <w:rPrChange w:id="3220" w:author="Jacyeude Araújo" w:date="2019-10-02T13:03:00Z">
                  <w:rPr>
                    <w:del w:id="3221" w:author="Mauro Sérgio Silva Pinto" w:date="2019-09-27T11:16:00Z"/>
                    <w:color w:val="000000" w:themeColor="text1"/>
                  </w:rPr>
                </w:rPrChange>
              </w:rPr>
              <w:pPrChange w:id="3222" w:author="Mauro Sérgio Silva Pinto" w:date="2019-09-27T11:16:00Z">
                <w:pPr>
                  <w:spacing w:line="360" w:lineRule="auto"/>
                  <w:jc w:val="both"/>
                  <w:textAlignment w:val="baseline"/>
                </w:pPr>
              </w:pPrChange>
            </w:pPr>
            <w:del w:id="3223" w:author="Mauro Sérgio Silva Pinto" w:date="2019-09-27T11:16:00Z">
              <w:r w:rsidRPr="00F00993" w:rsidDel="00FB3081">
                <w:rPr>
                  <w:color w:val="000000" w:themeColor="text1"/>
                  <w:rPrChange w:id="3224" w:author="Jacyeude Araújo" w:date="2019-10-02T13:03:00Z">
                    <w:rPr>
                      <w:color w:val="000000" w:themeColor="text1"/>
                    </w:rPr>
                  </w:rPrChange>
                </w:rPr>
                <w:delText>Nós</w:delText>
              </w:r>
            </w:del>
          </w:p>
        </w:tc>
        <w:tc>
          <w:tcPr>
            <w:tcW w:w="8910" w:type="dxa"/>
          </w:tcPr>
          <w:p w14:paraId="2B4C8108" w14:textId="429ADAD3" w:rsidR="00C312B6" w:rsidRPr="00F00993" w:rsidDel="00FB3081" w:rsidRDefault="00C312B6">
            <w:pPr>
              <w:pStyle w:val="body"/>
              <w:shd w:val="clear" w:color="auto" w:fill="FFFFFF"/>
              <w:spacing w:before="0" w:beforeAutospacing="0" w:after="0" w:line="360" w:lineRule="auto"/>
              <w:ind w:firstLine="1320"/>
              <w:jc w:val="both"/>
              <w:textAlignment w:val="baseline"/>
              <w:rPr>
                <w:del w:id="3225" w:author="Mauro Sérgio Silva Pinto" w:date="2019-09-27T11:16:00Z"/>
                <w:color w:val="000000" w:themeColor="text1"/>
                <w:rPrChange w:id="3226" w:author="Jacyeude Araújo" w:date="2019-10-02T13:03:00Z">
                  <w:rPr>
                    <w:del w:id="3227" w:author="Mauro Sérgio Silva Pinto" w:date="2019-09-27T11:16:00Z"/>
                    <w:color w:val="000000" w:themeColor="text1"/>
                  </w:rPr>
                </w:rPrChange>
              </w:rPr>
              <w:pPrChange w:id="3228" w:author="Mauro Sérgio Silva Pinto" w:date="2019-09-27T11:16:00Z">
                <w:pPr>
                  <w:spacing w:line="360" w:lineRule="auto"/>
                  <w:jc w:val="center"/>
                  <w:textAlignment w:val="baseline"/>
                </w:pPr>
              </w:pPrChange>
            </w:pPr>
            <w:del w:id="3229" w:author="Mauro Sérgio Silva Pinto" w:date="2019-09-27T11:16:00Z">
              <w:r w:rsidRPr="00F00993" w:rsidDel="00FB3081">
                <w:rPr>
                  <w:color w:val="000000" w:themeColor="text1"/>
                  <w:rPrChange w:id="3230" w:author="Jacyeude Araújo" w:date="2019-10-02T13:03:00Z">
                    <w:rPr>
                      <w:color w:val="000000" w:themeColor="text1"/>
                    </w:rPr>
                  </w:rPrChange>
                </w:rPr>
                <w:delText>Descrição</w:delText>
              </w:r>
            </w:del>
          </w:p>
        </w:tc>
      </w:tr>
      <w:tr w:rsidR="002D1497" w:rsidRPr="00F00993" w:rsidDel="00FB3081" w14:paraId="64AC8FF6" w14:textId="3EEC564A" w:rsidTr="00C312B6">
        <w:tblPrEx>
          <w:tblCellMar>
            <w:top w:w="130" w:type="dxa"/>
            <w:left w:w="130" w:type="dxa"/>
            <w:bottom w:w="130" w:type="dxa"/>
            <w:right w:w="130" w:type="dxa"/>
          </w:tblCellMar>
          <w:tblLook w:val="04A0" w:firstRow="1" w:lastRow="0" w:firstColumn="1" w:lastColumn="0" w:noHBand="0" w:noVBand="1"/>
        </w:tblPrEx>
        <w:trPr>
          <w:trHeight w:val="20"/>
          <w:del w:id="3231" w:author="Mauro Sérgio Silva Pinto" w:date="2019-09-27T11:16:00Z"/>
        </w:trPr>
        <w:tc>
          <w:tcPr>
            <w:tcW w:w="1495" w:type="dxa"/>
            <w:vAlign w:val="center"/>
            <w:hideMark/>
          </w:tcPr>
          <w:p w14:paraId="2272F274" w14:textId="2ACB7B75" w:rsidR="00B13A86" w:rsidRPr="00F00993" w:rsidDel="00FB3081" w:rsidRDefault="00B13A86">
            <w:pPr>
              <w:pStyle w:val="body"/>
              <w:shd w:val="clear" w:color="auto" w:fill="FFFFFF"/>
              <w:spacing w:before="0" w:beforeAutospacing="0" w:after="0" w:line="360" w:lineRule="auto"/>
              <w:ind w:firstLine="1320"/>
              <w:jc w:val="both"/>
              <w:textAlignment w:val="baseline"/>
              <w:rPr>
                <w:del w:id="3232" w:author="Mauro Sérgio Silva Pinto" w:date="2019-09-27T11:16:00Z"/>
                <w:color w:val="000000" w:themeColor="text1"/>
                <w:rPrChange w:id="3233" w:author="Jacyeude Araújo" w:date="2019-10-02T13:03:00Z">
                  <w:rPr>
                    <w:del w:id="3234" w:author="Mauro Sérgio Silva Pinto" w:date="2019-09-27T11:16:00Z"/>
                    <w:color w:val="000000" w:themeColor="text1"/>
                  </w:rPr>
                </w:rPrChange>
              </w:rPr>
              <w:pPrChange w:id="3235" w:author="Mauro Sérgio Silva Pinto" w:date="2019-09-27T11:16:00Z">
                <w:pPr>
                  <w:spacing w:line="360" w:lineRule="auto"/>
                  <w:jc w:val="both"/>
                  <w:textAlignment w:val="baseline"/>
                </w:pPr>
              </w:pPrChange>
            </w:pPr>
            <w:del w:id="3236" w:author="Mauro Sérgio Silva Pinto" w:date="2019-09-27T11:16:00Z">
              <w:r w:rsidRPr="00F00993" w:rsidDel="00FB3081">
                <w:rPr>
                  <w:noProof/>
                  <w:color w:val="000000" w:themeColor="text1"/>
                  <w:rPrChange w:id="3237" w:author="Jacyeude Araújo" w:date="2019-10-02T13:03:00Z">
                    <w:rPr>
                      <w:noProof/>
                      <w:color w:val="000000" w:themeColor="text1"/>
                    </w:rPr>
                  </w:rPrChange>
                </w:rPr>
                <w:drawing>
                  <wp:inline distT="0" distB="0" distL="0" distR="0" wp14:anchorId="72C5A43E" wp14:editId="233ACE65">
                    <wp:extent cx="389255" cy="448945"/>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2ECC0A1C" w14:textId="49F45EF9" w:rsidR="00B13A86" w:rsidRPr="00F00993" w:rsidDel="00FB3081" w:rsidRDefault="00B13A86">
            <w:pPr>
              <w:pStyle w:val="body"/>
              <w:shd w:val="clear" w:color="auto" w:fill="FFFFFF"/>
              <w:spacing w:before="0" w:beforeAutospacing="0" w:after="0" w:line="360" w:lineRule="auto"/>
              <w:ind w:firstLine="1320"/>
              <w:jc w:val="both"/>
              <w:textAlignment w:val="baseline"/>
              <w:rPr>
                <w:del w:id="3238" w:author="Mauro Sérgio Silva Pinto" w:date="2019-09-27T11:16:00Z"/>
                <w:color w:val="000000" w:themeColor="text1"/>
                <w:rPrChange w:id="3239" w:author="Jacyeude Araújo" w:date="2019-10-02T13:03:00Z">
                  <w:rPr>
                    <w:del w:id="3240" w:author="Mauro Sérgio Silva Pinto" w:date="2019-09-27T11:16:00Z"/>
                    <w:color w:val="000000" w:themeColor="text1"/>
                  </w:rPr>
                </w:rPrChange>
              </w:rPr>
              <w:pPrChange w:id="3241" w:author="Mauro Sérgio Silva Pinto" w:date="2019-09-27T11:16:00Z">
                <w:pPr>
                  <w:spacing w:line="360" w:lineRule="auto"/>
                  <w:jc w:val="both"/>
                </w:pPr>
              </w:pPrChange>
            </w:pPr>
            <w:del w:id="3242" w:author="Mauro Sérgio Silva Pinto" w:date="2019-09-27T11:16:00Z">
              <w:r w:rsidRPr="00F00993" w:rsidDel="00FB3081">
                <w:rPr>
                  <w:color w:val="000000" w:themeColor="text1"/>
                  <w:rPrChange w:id="3243" w:author="Jacyeude Araújo" w:date="2019-10-02T13:03:00Z">
                    <w:rPr>
                      <w:color w:val="000000" w:themeColor="text1"/>
                    </w:rPr>
                  </w:rPrChange>
                </w:rPr>
                <w:delText xml:space="preserve">O nó Selecionar seleciona ou descarta um subconjunto de registros do fluxo de dados com base em uma condição específica. Por </w:delText>
              </w:r>
              <w:r w:rsidR="00915EF7" w:rsidRPr="00F00993" w:rsidDel="00FB3081">
                <w:rPr>
                  <w:color w:val="000000" w:themeColor="text1"/>
                  <w:rPrChange w:id="3244" w:author="Jacyeude Araújo" w:date="2019-10-02T13:03:00Z">
                    <w:rPr>
                      <w:color w:val="000000" w:themeColor="text1"/>
                    </w:rPr>
                  </w:rPrChange>
                </w:rPr>
                <w:delText>exemplo, é</w:delText>
              </w:r>
              <w:r w:rsidR="00583899" w:rsidRPr="00F00993" w:rsidDel="00FB3081">
                <w:rPr>
                  <w:color w:val="000000" w:themeColor="text1"/>
                  <w:rPrChange w:id="3245" w:author="Jacyeude Araújo" w:date="2019-10-02T13:03:00Z">
                    <w:rPr>
                      <w:color w:val="000000" w:themeColor="text1"/>
                    </w:rPr>
                  </w:rPrChange>
                </w:rPr>
                <w:delText xml:space="preserve"> possível</w:delText>
              </w:r>
              <w:r w:rsidRPr="00F00993" w:rsidDel="00FB3081">
                <w:rPr>
                  <w:color w:val="000000" w:themeColor="text1"/>
                  <w:rPrChange w:id="3246" w:author="Jacyeude Araújo" w:date="2019-10-02T13:03:00Z">
                    <w:rPr>
                      <w:color w:val="000000" w:themeColor="text1"/>
                    </w:rPr>
                  </w:rPrChange>
                </w:rPr>
                <w:delText xml:space="preserve"> selecionar os registros que pertencem a uma região </w:delText>
              </w:r>
              <w:r w:rsidR="00583899" w:rsidRPr="00F00993" w:rsidDel="00FB3081">
                <w:rPr>
                  <w:color w:val="000000" w:themeColor="text1"/>
                  <w:rPrChange w:id="3247" w:author="Jacyeude Araújo" w:date="2019-10-02T13:03:00Z">
                    <w:rPr>
                      <w:color w:val="000000" w:themeColor="text1"/>
                    </w:rPr>
                  </w:rPrChange>
                </w:rPr>
                <w:delText>específica da data</w:delText>
              </w:r>
              <w:r w:rsidRPr="00F00993" w:rsidDel="00FB3081">
                <w:rPr>
                  <w:color w:val="000000" w:themeColor="text1"/>
                  <w:rPrChange w:id="3248" w:author="Jacyeude Araújo" w:date="2019-10-02T13:03:00Z">
                    <w:rPr>
                      <w:color w:val="000000" w:themeColor="text1"/>
                    </w:rPr>
                  </w:rPrChange>
                </w:rPr>
                <w:delText xml:space="preserve">. </w:delText>
              </w:r>
            </w:del>
          </w:p>
        </w:tc>
      </w:tr>
      <w:tr w:rsidR="002D1497" w:rsidRPr="00F00993" w:rsidDel="00FB3081" w14:paraId="7340392D" w14:textId="0E0FB765" w:rsidTr="00C312B6">
        <w:tblPrEx>
          <w:tblCellMar>
            <w:top w:w="130" w:type="dxa"/>
            <w:left w:w="130" w:type="dxa"/>
            <w:bottom w:w="130" w:type="dxa"/>
            <w:right w:w="130" w:type="dxa"/>
          </w:tblCellMar>
          <w:tblLook w:val="04A0" w:firstRow="1" w:lastRow="0" w:firstColumn="1" w:lastColumn="0" w:noHBand="0" w:noVBand="1"/>
        </w:tblPrEx>
        <w:trPr>
          <w:trHeight w:val="20"/>
          <w:del w:id="3249" w:author="Mauro Sérgio Silva Pinto" w:date="2019-09-27T11:16:00Z"/>
        </w:trPr>
        <w:tc>
          <w:tcPr>
            <w:tcW w:w="1495" w:type="dxa"/>
            <w:vAlign w:val="center"/>
            <w:hideMark/>
          </w:tcPr>
          <w:p w14:paraId="04D28614" w14:textId="0F5CCBCD" w:rsidR="00B13A86" w:rsidRPr="00F00993" w:rsidDel="00FB3081" w:rsidRDefault="00B13A86">
            <w:pPr>
              <w:pStyle w:val="body"/>
              <w:shd w:val="clear" w:color="auto" w:fill="FFFFFF"/>
              <w:spacing w:before="0" w:beforeAutospacing="0" w:after="0" w:line="360" w:lineRule="auto"/>
              <w:ind w:firstLine="1320"/>
              <w:jc w:val="both"/>
              <w:textAlignment w:val="baseline"/>
              <w:rPr>
                <w:del w:id="3250" w:author="Mauro Sérgio Silva Pinto" w:date="2019-09-27T11:16:00Z"/>
                <w:color w:val="000000" w:themeColor="text1"/>
                <w:rPrChange w:id="3251" w:author="Jacyeude Araújo" w:date="2019-10-02T13:03:00Z">
                  <w:rPr>
                    <w:del w:id="3252" w:author="Mauro Sérgio Silva Pinto" w:date="2019-09-27T11:16:00Z"/>
                    <w:color w:val="000000" w:themeColor="text1"/>
                  </w:rPr>
                </w:rPrChange>
              </w:rPr>
              <w:pPrChange w:id="3253" w:author="Mauro Sérgio Silva Pinto" w:date="2019-09-27T11:16:00Z">
                <w:pPr>
                  <w:spacing w:line="360" w:lineRule="auto"/>
                  <w:jc w:val="both"/>
                  <w:textAlignment w:val="baseline"/>
                </w:pPr>
              </w:pPrChange>
            </w:pPr>
            <w:del w:id="3254" w:author="Mauro Sérgio Silva Pinto" w:date="2019-09-27T11:16:00Z">
              <w:r w:rsidRPr="00F00993" w:rsidDel="00FB3081">
                <w:rPr>
                  <w:noProof/>
                  <w:color w:val="000000" w:themeColor="text1"/>
                  <w:rPrChange w:id="3255" w:author="Jacyeude Araújo" w:date="2019-10-02T13:03:00Z">
                    <w:rPr>
                      <w:noProof/>
                      <w:color w:val="000000" w:themeColor="text1"/>
                    </w:rPr>
                  </w:rPrChange>
                </w:rPr>
                <w:drawing>
                  <wp:inline distT="0" distB="0" distL="0" distR="0" wp14:anchorId="220CB383" wp14:editId="5C4F729E">
                    <wp:extent cx="389255" cy="448945"/>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1B6E585A" w14:textId="116FEE25" w:rsidR="00B13A86" w:rsidRPr="00F00993" w:rsidDel="00FB3081" w:rsidRDefault="00B13A86">
            <w:pPr>
              <w:pStyle w:val="body"/>
              <w:shd w:val="clear" w:color="auto" w:fill="FFFFFF"/>
              <w:spacing w:before="0" w:beforeAutospacing="0" w:after="0" w:line="360" w:lineRule="auto"/>
              <w:ind w:firstLine="1320"/>
              <w:jc w:val="both"/>
              <w:textAlignment w:val="baseline"/>
              <w:rPr>
                <w:del w:id="3256" w:author="Mauro Sérgio Silva Pinto" w:date="2019-09-27T11:16:00Z"/>
                <w:color w:val="000000" w:themeColor="text1"/>
                <w:rPrChange w:id="3257" w:author="Jacyeude Araújo" w:date="2019-10-02T13:03:00Z">
                  <w:rPr>
                    <w:del w:id="3258" w:author="Mauro Sérgio Silva Pinto" w:date="2019-09-27T11:16:00Z"/>
                    <w:color w:val="000000" w:themeColor="text1"/>
                  </w:rPr>
                </w:rPrChange>
              </w:rPr>
              <w:pPrChange w:id="3259" w:author="Mauro Sérgio Silva Pinto" w:date="2019-09-27T11:16:00Z">
                <w:pPr>
                  <w:spacing w:line="360" w:lineRule="auto"/>
                  <w:jc w:val="both"/>
                </w:pPr>
              </w:pPrChange>
            </w:pPr>
            <w:proofErr w:type="spellEnd"/>
            <w:del w:id="3260" w:author="Mauro Sérgio Silva Pinto" w:date="2019-09-27T11:16:00Z">
              <w:r w:rsidRPr="00F00993" w:rsidDel="00FB3081">
                <w:rPr>
                  <w:color w:val="000000" w:themeColor="text1"/>
                  <w:rPrChange w:id="3261" w:author="Jacyeude Araújo" w:date="2019-10-02T13:03:00Z">
                    <w:rPr>
                      <w:color w:val="000000" w:themeColor="text1"/>
                    </w:rPr>
                  </w:rPrChange>
                </w:rPr>
                <w:delText xml:space="preserve">O nó Amostra seleciona um subconjunto de registros. Uma variedade de tipos de amostra é suportada, incluindo amostras estratificadas, agrupadas e não aleatórias (estruturadas). A amostragem pode ser útil para melhorar o desempenho e selecionar grupos de registros ou transações relacionados para análise. </w:delText>
              </w:r>
            </w:del>
          </w:p>
        </w:tc>
      </w:tr>
      <w:tr w:rsidR="002D1497" w:rsidRPr="00F00993" w:rsidDel="00FB3081" w14:paraId="4EC2625C" w14:textId="47E66EFB" w:rsidTr="00C312B6">
        <w:tblPrEx>
          <w:tblCellMar>
            <w:top w:w="130" w:type="dxa"/>
            <w:left w:w="130" w:type="dxa"/>
            <w:bottom w:w="130" w:type="dxa"/>
            <w:right w:w="130" w:type="dxa"/>
          </w:tblCellMar>
          <w:tblLook w:val="04A0" w:firstRow="1" w:lastRow="0" w:firstColumn="1" w:lastColumn="0" w:noHBand="0" w:noVBand="1"/>
        </w:tblPrEx>
        <w:trPr>
          <w:trHeight w:val="20"/>
          <w:del w:id="3262" w:author="Mauro Sérgio Silva Pinto" w:date="2019-09-27T11:16:00Z"/>
        </w:trPr>
        <w:tc>
          <w:tcPr>
            <w:tcW w:w="1495" w:type="dxa"/>
            <w:vAlign w:val="center"/>
            <w:hideMark/>
          </w:tcPr>
          <w:p w14:paraId="01DE744E" w14:textId="4223BEC7" w:rsidR="00B13A86" w:rsidRPr="00F00993" w:rsidDel="00FB3081" w:rsidRDefault="00B13A86">
            <w:pPr>
              <w:pStyle w:val="body"/>
              <w:shd w:val="clear" w:color="auto" w:fill="FFFFFF"/>
              <w:spacing w:before="0" w:beforeAutospacing="0" w:after="0" w:line="360" w:lineRule="auto"/>
              <w:ind w:firstLine="1320"/>
              <w:jc w:val="both"/>
              <w:textAlignment w:val="baseline"/>
              <w:rPr>
                <w:del w:id="3263" w:author="Mauro Sérgio Silva Pinto" w:date="2019-09-27T11:16:00Z"/>
                <w:color w:val="000000" w:themeColor="text1"/>
                <w:rPrChange w:id="3264" w:author="Jacyeude Araújo" w:date="2019-10-02T13:03:00Z">
                  <w:rPr>
                    <w:del w:id="3265" w:author="Mauro Sérgio Silva Pinto" w:date="2019-09-27T11:16:00Z"/>
                    <w:color w:val="000000" w:themeColor="text1"/>
                  </w:rPr>
                </w:rPrChange>
              </w:rPr>
              <w:pPrChange w:id="3266" w:author="Mauro Sérgio Silva Pinto" w:date="2019-09-27T11:16:00Z">
                <w:pPr>
                  <w:spacing w:line="360" w:lineRule="auto"/>
                  <w:jc w:val="both"/>
                  <w:textAlignment w:val="baseline"/>
                </w:pPr>
              </w:pPrChange>
            </w:pPr>
            <w:del w:id="3267" w:author="Mauro Sérgio Silva Pinto" w:date="2019-09-27T11:16:00Z">
              <w:r w:rsidRPr="00F00993" w:rsidDel="00FB3081">
                <w:rPr>
                  <w:noProof/>
                  <w:color w:val="000000" w:themeColor="text1"/>
                  <w:rPrChange w:id="3268" w:author="Jacyeude Araújo" w:date="2019-10-02T13:03:00Z">
                    <w:rPr>
                      <w:noProof/>
                      <w:color w:val="000000" w:themeColor="text1"/>
                    </w:rPr>
                  </w:rPrChange>
                </w:rPr>
                <w:drawing>
                  <wp:inline distT="0" distB="0" distL="0" distR="0" wp14:anchorId="6EED02EB" wp14:editId="1595E450">
                    <wp:extent cx="389255" cy="44894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4E2078AD" w14:textId="053E73A0" w:rsidR="00B13A86" w:rsidRPr="00F00993" w:rsidDel="00FB3081" w:rsidRDefault="00B13A86">
            <w:pPr>
              <w:pStyle w:val="body"/>
              <w:shd w:val="clear" w:color="auto" w:fill="FFFFFF"/>
              <w:spacing w:before="0" w:beforeAutospacing="0" w:after="0" w:line="360" w:lineRule="auto"/>
              <w:ind w:firstLine="1320"/>
              <w:jc w:val="both"/>
              <w:textAlignment w:val="baseline"/>
              <w:rPr>
                <w:del w:id="3269" w:author="Mauro Sérgio Silva Pinto" w:date="2019-09-27T11:16:00Z"/>
                <w:color w:val="000000" w:themeColor="text1"/>
                <w:rPrChange w:id="3270" w:author="Jacyeude Araújo" w:date="2019-10-02T13:03:00Z">
                  <w:rPr>
                    <w:del w:id="3271" w:author="Mauro Sérgio Silva Pinto" w:date="2019-09-27T11:16:00Z"/>
                    <w:color w:val="000000" w:themeColor="text1"/>
                  </w:rPr>
                </w:rPrChange>
              </w:rPr>
              <w:pPrChange w:id="3272" w:author="Mauro Sérgio Silva Pinto" w:date="2019-09-27T11:16:00Z">
                <w:pPr>
                  <w:spacing w:line="360" w:lineRule="auto"/>
                  <w:jc w:val="both"/>
                </w:pPr>
              </w:pPrChange>
            </w:pPr>
            <w:del w:id="3273" w:author="Mauro Sérgio Silva Pinto" w:date="2019-09-27T11:16:00Z">
              <w:r w:rsidRPr="00F00993" w:rsidDel="00FB3081">
                <w:rPr>
                  <w:color w:val="000000" w:themeColor="text1"/>
                  <w:rPrChange w:id="3274" w:author="Jacyeude Araújo" w:date="2019-10-02T13:03:00Z">
                    <w:rPr>
                      <w:color w:val="000000" w:themeColor="text1"/>
                    </w:rPr>
                  </w:rPrChange>
                </w:rPr>
                <w:delText xml:space="preserve">O nó Equilíbrio corrige desequilíbrios em um conjunto de dados, para que esteja em conformidade com uma condição especificada. A diretiva de balanceamento ajusta a proporção de registros em que uma condição é verdadeira pelo fator especificado. </w:delText>
              </w:r>
            </w:del>
          </w:p>
        </w:tc>
      </w:tr>
      <w:tr w:rsidR="002D1497" w:rsidRPr="00F00993" w:rsidDel="00FB3081" w14:paraId="650EEB68" w14:textId="4A71F751" w:rsidTr="00C312B6">
        <w:tblPrEx>
          <w:tblCellMar>
            <w:top w:w="130" w:type="dxa"/>
            <w:left w:w="130" w:type="dxa"/>
            <w:bottom w:w="130" w:type="dxa"/>
            <w:right w:w="130" w:type="dxa"/>
          </w:tblCellMar>
          <w:tblLook w:val="04A0" w:firstRow="1" w:lastRow="0" w:firstColumn="1" w:lastColumn="0" w:noHBand="0" w:noVBand="1"/>
        </w:tblPrEx>
        <w:trPr>
          <w:trHeight w:val="20"/>
          <w:del w:id="3275" w:author="Mauro Sérgio Silva Pinto" w:date="2019-09-27T11:16:00Z"/>
        </w:trPr>
        <w:tc>
          <w:tcPr>
            <w:tcW w:w="1495" w:type="dxa"/>
            <w:vAlign w:val="center"/>
            <w:hideMark/>
          </w:tcPr>
          <w:p w14:paraId="12444847" w14:textId="2020C5FE" w:rsidR="00B13A86" w:rsidRPr="00F00993" w:rsidDel="00FB3081" w:rsidRDefault="00B13A86">
            <w:pPr>
              <w:pStyle w:val="body"/>
              <w:shd w:val="clear" w:color="auto" w:fill="FFFFFF"/>
              <w:spacing w:before="0" w:beforeAutospacing="0" w:after="0" w:line="360" w:lineRule="auto"/>
              <w:ind w:firstLine="1320"/>
              <w:jc w:val="both"/>
              <w:textAlignment w:val="baseline"/>
              <w:rPr>
                <w:del w:id="3276" w:author="Mauro Sérgio Silva Pinto" w:date="2019-09-27T11:16:00Z"/>
                <w:color w:val="000000" w:themeColor="text1"/>
                <w:rPrChange w:id="3277" w:author="Jacyeude Araújo" w:date="2019-10-02T13:03:00Z">
                  <w:rPr>
                    <w:del w:id="3278" w:author="Mauro Sérgio Silva Pinto" w:date="2019-09-27T11:16:00Z"/>
                    <w:color w:val="000000" w:themeColor="text1"/>
                  </w:rPr>
                </w:rPrChange>
              </w:rPr>
              <w:pPrChange w:id="3279" w:author="Mauro Sérgio Silva Pinto" w:date="2019-09-27T11:16:00Z">
                <w:pPr>
                  <w:spacing w:line="360" w:lineRule="auto"/>
                  <w:jc w:val="both"/>
                  <w:textAlignment w:val="baseline"/>
                </w:pPr>
              </w:pPrChange>
            </w:pPr>
            <w:del w:id="3280" w:author="Mauro Sérgio Silva Pinto" w:date="2019-09-27T11:16:00Z">
              <w:r w:rsidRPr="00F00993" w:rsidDel="00FB3081">
                <w:rPr>
                  <w:noProof/>
                  <w:color w:val="000000" w:themeColor="text1"/>
                  <w:rPrChange w:id="3281" w:author="Jacyeude Araújo" w:date="2019-10-02T13:03:00Z">
                    <w:rPr>
                      <w:noProof/>
                      <w:color w:val="000000" w:themeColor="text1"/>
                    </w:rPr>
                  </w:rPrChange>
                </w:rPr>
                <w:drawing>
                  <wp:inline distT="0" distB="0" distL="0" distR="0" wp14:anchorId="32649D1E" wp14:editId="58EC4962">
                    <wp:extent cx="389255" cy="44894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60959200" w14:textId="0CFC69C2" w:rsidR="00B13A86" w:rsidRPr="00F00993" w:rsidDel="00FB3081" w:rsidRDefault="00B13A86">
            <w:pPr>
              <w:pStyle w:val="body"/>
              <w:shd w:val="clear" w:color="auto" w:fill="FFFFFF"/>
              <w:spacing w:before="0" w:beforeAutospacing="0" w:after="0" w:line="360" w:lineRule="auto"/>
              <w:ind w:firstLine="1320"/>
              <w:jc w:val="both"/>
              <w:textAlignment w:val="baseline"/>
              <w:rPr>
                <w:del w:id="3282" w:author="Mauro Sérgio Silva Pinto" w:date="2019-09-27T11:16:00Z"/>
                <w:color w:val="000000" w:themeColor="text1"/>
                <w:rPrChange w:id="3283" w:author="Jacyeude Araújo" w:date="2019-10-02T13:03:00Z">
                  <w:rPr>
                    <w:del w:id="3284" w:author="Mauro Sérgio Silva Pinto" w:date="2019-09-27T11:16:00Z"/>
                    <w:color w:val="000000" w:themeColor="text1"/>
                  </w:rPr>
                </w:rPrChange>
              </w:rPr>
              <w:pPrChange w:id="3285" w:author="Mauro Sérgio Silva Pinto" w:date="2019-09-27T11:16:00Z">
                <w:pPr>
                  <w:spacing w:line="360" w:lineRule="auto"/>
                  <w:jc w:val="both"/>
                </w:pPr>
              </w:pPrChange>
            </w:pPr>
            <w:del w:id="3286" w:author="Mauro Sérgio Silva Pinto" w:date="2019-09-27T11:16:00Z">
              <w:r w:rsidRPr="00F00993" w:rsidDel="00FB3081">
                <w:rPr>
                  <w:color w:val="000000" w:themeColor="text1"/>
                  <w:rPrChange w:id="3287" w:author="Jacyeude Araújo" w:date="2019-10-02T13:03:00Z">
                    <w:rPr>
                      <w:color w:val="000000" w:themeColor="text1"/>
                    </w:rPr>
                  </w:rPrChange>
                </w:rPr>
                <w:delText xml:space="preserve">O nó Agregado substitui uma sequência de registros de entrada por registros de saída agregados </w:delText>
              </w:r>
              <w:r w:rsidR="008D1CF4" w:rsidRPr="00F00993" w:rsidDel="00FB3081">
                <w:rPr>
                  <w:color w:val="000000" w:themeColor="text1"/>
                  <w:rPrChange w:id="3288" w:author="Jacyeude Araújo" w:date="2019-10-02T13:03:00Z">
                    <w:rPr>
                      <w:color w:val="000000" w:themeColor="text1"/>
                    </w:rPr>
                  </w:rPrChange>
                </w:rPr>
                <w:delText>resumidos.</w:delText>
              </w:r>
            </w:del>
          </w:p>
        </w:tc>
      </w:tr>
      <w:tr w:rsidR="002D1497" w:rsidRPr="00F00993" w:rsidDel="00FB3081" w14:paraId="0DDFE8AD" w14:textId="34B6CDCB" w:rsidTr="00C312B6">
        <w:tblPrEx>
          <w:tblCellMar>
            <w:top w:w="130" w:type="dxa"/>
            <w:left w:w="130" w:type="dxa"/>
            <w:bottom w:w="130" w:type="dxa"/>
            <w:right w:w="130" w:type="dxa"/>
          </w:tblCellMar>
          <w:tblLook w:val="04A0" w:firstRow="1" w:lastRow="0" w:firstColumn="1" w:lastColumn="0" w:noHBand="0" w:noVBand="1"/>
        </w:tblPrEx>
        <w:trPr>
          <w:trHeight w:val="20"/>
          <w:del w:id="3289" w:author="Mauro Sérgio Silva Pinto" w:date="2019-09-27T11:16:00Z"/>
        </w:trPr>
        <w:tc>
          <w:tcPr>
            <w:tcW w:w="1495" w:type="dxa"/>
            <w:vAlign w:val="center"/>
            <w:hideMark/>
          </w:tcPr>
          <w:p w14:paraId="34277047" w14:textId="072A6A6A" w:rsidR="00B13A86" w:rsidRPr="00F00993" w:rsidDel="00FB3081" w:rsidRDefault="00B13A86">
            <w:pPr>
              <w:pStyle w:val="body"/>
              <w:shd w:val="clear" w:color="auto" w:fill="FFFFFF"/>
              <w:spacing w:before="0" w:beforeAutospacing="0" w:after="0" w:line="360" w:lineRule="auto"/>
              <w:ind w:firstLine="1320"/>
              <w:jc w:val="both"/>
              <w:textAlignment w:val="baseline"/>
              <w:rPr>
                <w:del w:id="3290" w:author="Mauro Sérgio Silva Pinto" w:date="2019-09-27T11:16:00Z"/>
                <w:color w:val="000000" w:themeColor="text1"/>
                <w:rPrChange w:id="3291" w:author="Jacyeude Araújo" w:date="2019-10-02T13:03:00Z">
                  <w:rPr>
                    <w:del w:id="3292" w:author="Mauro Sérgio Silva Pinto" w:date="2019-09-27T11:16:00Z"/>
                    <w:color w:val="000000" w:themeColor="text1"/>
                  </w:rPr>
                </w:rPrChange>
              </w:rPr>
              <w:pPrChange w:id="3293" w:author="Mauro Sérgio Silva Pinto" w:date="2019-09-27T11:16:00Z">
                <w:pPr>
                  <w:spacing w:line="360" w:lineRule="auto"/>
                  <w:jc w:val="both"/>
                  <w:textAlignment w:val="baseline"/>
                </w:pPr>
              </w:pPrChange>
            </w:pPr>
            <w:del w:id="3294" w:author="Mauro Sérgio Silva Pinto" w:date="2019-09-27T11:16:00Z">
              <w:r w:rsidRPr="00F00993" w:rsidDel="00FB3081">
                <w:rPr>
                  <w:noProof/>
                  <w:color w:val="000000" w:themeColor="text1"/>
                  <w:rPrChange w:id="3295" w:author="Jacyeude Araújo" w:date="2019-10-02T13:03:00Z">
                    <w:rPr>
                      <w:noProof/>
                      <w:color w:val="000000" w:themeColor="text1"/>
                    </w:rPr>
                  </w:rPrChange>
                </w:rPr>
                <w:drawing>
                  <wp:inline distT="0" distB="0" distL="0" distR="0" wp14:anchorId="499C4C89" wp14:editId="0C30F140">
                    <wp:extent cx="389255" cy="44894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680B2038" w14:textId="0D9BFFF3" w:rsidR="00B13A86" w:rsidRPr="00F00993" w:rsidDel="00FB3081" w:rsidRDefault="00B13A86">
            <w:pPr>
              <w:pStyle w:val="body"/>
              <w:shd w:val="clear" w:color="auto" w:fill="FFFFFF"/>
              <w:spacing w:before="0" w:beforeAutospacing="0" w:after="0" w:line="360" w:lineRule="auto"/>
              <w:ind w:firstLine="1320"/>
              <w:jc w:val="both"/>
              <w:textAlignment w:val="baseline"/>
              <w:rPr>
                <w:del w:id="3296" w:author="Mauro Sérgio Silva Pinto" w:date="2019-09-27T11:16:00Z"/>
                <w:color w:val="000000" w:themeColor="text1"/>
                <w:rPrChange w:id="3297" w:author="Jacyeude Araújo" w:date="2019-10-02T13:03:00Z">
                  <w:rPr>
                    <w:del w:id="3298" w:author="Mauro Sérgio Silva Pinto" w:date="2019-09-27T11:16:00Z"/>
                    <w:color w:val="000000" w:themeColor="text1"/>
                  </w:rPr>
                </w:rPrChange>
              </w:rPr>
              <w:pPrChange w:id="3299" w:author="Mauro Sérgio Silva Pinto" w:date="2019-09-27T11:16:00Z">
                <w:pPr>
                  <w:spacing w:line="360" w:lineRule="auto"/>
                  <w:jc w:val="both"/>
                </w:pPr>
              </w:pPrChange>
            </w:pPr>
            <w:del w:id="3300" w:author="Mauro Sérgio Silva Pinto" w:date="2019-09-27T11:16:00Z">
              <w:r w:rsidRPr="00F00993" w:rsidDel="00FB3081">
                <w:rPr>
                  <w:color w:val="000000" w:themeColor="text1"/>
                  <w:rPrChange w:id="3301" w:author="Jacyeude Araújo" w:date="2019-10-02T13:03:00Z">
                    <w:rPr>
                      <w:color w:val="000000" w:themeColor="text1"/>
                    </w:rPr>
                  </w:rPrChange>
                </w:rPr>
                <w:delText xml:space="preserve">O nó Classificar classifica os registros em ordem crescente ou decrescente com base nos valores de um ou mais campos. </w:delText>
              </w:r>
            </w:del>
          </w:p>
        </w:tc>
      </w:tr>
      <w:tr w:rsidR="002D1497" w:rsidRPr="00F00993" w:rsidDel="00FB3081" w14:paraId="239A26E8" w14:textId="1F3D05A3" w:rsidTr="00C312B6">
        <w:tblPrEx>
          <w:tblCellMar>
            <w:top w:w="130" w:type="dxa"/>
            <w:left w:w="130" w:type="dxa"/>
            <w:bottom w:w="130" w:type="dxa"/>
            <w:right w:w="130" w:type="dxa"/>
          </w:tblCellMar>
          <w:tblLook w:val="04A0" w:firstRow="1" w:lastRow="0" w:firstColumn="1" w:lastColumn="0" w:noHBand="0" w:noVBand="1"/>
        </w:tblPrEx>
        <w:trPr>
          <w:trHeight w:val="20"/>
          <w:del w:id="3302" w:author="Mauro Sérgio Silva Pinto" w:date="2019-09-27T11:16:00Z"/>
        </w:trPr>
        <w:tc>
          <w:tcPr>
            <w:tcW w:w="1495" w:type="dxa"/>
            <w:vAlign w:val="center"/>
            <w:hideMark/>
          </w:tcPr>
          <w:p w14:paraId="61EDF0A4" w14:textId="2E7B5A63" w:rsidR="00B13A86" w:rsidRPr="00F00993" w:rsidDel="00FB3081" w:rsidRDefault="00B13A86">
            <w:pPr>
              <w:pStyle w:val="body"/>
              <w:shd w:val="clear" w:color="auto" w:fill="FFFFFF"/>
              <w:spacing w:before="0" w:beforeAutospacing="0" w:after="0" w:line="360" w:lineRule="auto"/>
              <w:ind w:firstLine="1320"/>
              <w:jc w:val="both"/>
              <w:textAlignment w:val="baseline"/>
              <w:rPr>
                <w:del w:id="3303" w:author="Mauro Sérgio Silva Pinto" w:date="2019-09-27T11:16:00Z"/>
                <w:color w:val="000000" w:themeColor="text1"/>
                <w:rPrChange w:id="3304" w:author="Jacyeude Araújo" w:date="2019-10-02T13:03:00Z">
                  <w:rPr>
                    <w:del w:id="3305" w:author="Mauro Sérgio Silva Pinto" w:date="2019-09-27T11:16:00Z"/>
                    <w:color w:val="000000" w:themeColor="text1"/>
                  </w:rPr>
                </w:rPrChange>
              </w:rPr>
              <w:pPrChange w:id="3306" w:author="Mauro Sérgio Silva Pinto" w:date="2019-09-27T11:16:00Z">
                <w:pPr>
                  <w:spacing w:line="360" w:lineRule="auto"/>
                  <w:jc w:val="both"/>
                  <w:textAlignment w:val="baseline"/>
                </w:pPr>
              </w:pPrChange>
            </w:pPr>
            <w:del w:id="3307" w:author="Mauro Sérgio Silva Pinto" w:date="2019-09-27T11:16:00Z">
              <w:r w:rsidRPr="00F00993" w:rsidDel="00FB3081">
                <w:rPr>
                  <w:noProof/>
                  <w:color w:val="000000" w:themeColor="text1"/>
                  <w:rPrChange w:id="3308" w:author="Jacyeude Araújo" w:date="2019-10-02T13:03:00Z">
                    <w:rPr>
                      <w:noProof/>
                      <w:color w:val="000000" w:themeColor="text1"/>
                    </w:rPr>
                  </w:rPrChange>
                </w:rPr>
                <w:drawing>
                  <wp:inline distT="0" distB="0" distL="0" distR="0" wp14:anchorId="4CA3D0AF" wp14:editId="43899866">
                    <wp:extent cx="389255" cy="4489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tcPr>
          <w:p w14:paraId="00359B79" w14:textId="38DA06A0" w:rsidR="00B13A86" w:rsidRPr="00F00993" w:rsidDel="00FB3081" w:rsidRDefault="00B13A86">
            <w:pPr>
              <w:pStyle w:val="body"/>
              <w:shd w:val="clear" w:color="auto" w:fill="FFFFFF"/>
              <w:spacing w:before="0" w:beforeAutospacing="0" w:after="0" w:line="360" w:lineRule="auto"/>
              <w:ind w:firstLine="1320"/>
              <w:jc w:val="both"/>
              <w:textAlignment w:val="baseline"/>
              <w:rPr>
                <w:del w:id="3309" w:author="Mauro Sérgio Silva Pinto" w:date="2019-09-27T11:16:00Z"/>
                <w:color w:val="000000" w:themeColor="text1"/>
                <w:rPrChange w:id="3310" w:author="Jacyeude Araújo" w:date="2019-10-02T13:03:00Z">
                  <w:rPr>
                    <w:del w:id="3311" w:author="Mauro Sérgio Silva Pinto" w:date="2019-09-27T11:16:00Z"/>
                    <w:color w:val="000000" w:themeColor="text1"/>
                  </w:rPr>
                </w:rPrChange>
              </w:rPr>
              <w:pPrChange w:id="3312" w:author="Mauro Sérgio Silva Pinto" w:date="2019-09-27T11:16:00Z">
                <w:pPr>
                  <w:spacing w:line="360" w:lineRule="auto"/>
                  <w:jc w:val="both"/>
                </w:pPr>
              </w:pPrChange>
            </w:pPr>
            <w:del w:id="3313" w:author="Mauro Sérgio Silva Pinto" w:date="2019-09-27T11:16:00Z">
              <w:r w:rsidRPr="00F00993" w:rsidDel="00FB3081">
                <w:rPr>
                  <w:color w:val="000000" w:themeColor="text1"/>
                  <w:rPrChange w:id="3314" w:author="Jacyeude Araújo" w:date="2019-10-02T13:03:00Z">
                    <w:rPr>
                      <w:color w:val="000000" w:themeColor="text1"/>
                    </w:rPr>
                  </w:rPrChange>
                </w:rPr>
                <w:delText xml:space="preserve">O nó Anexar concatena conjuntos de registros. É útil para combinar conjuntos de dados com estruturas semelhantes, mas com dados diferentes. </w:delText>
              </w:r>
            </w:del>
          </w:p>
        </w:tc>
      </w:tr>
      <w:tr w:rsidR="00DE389A" w:rsidRPr="00F00993" w:rsidDel="00FB3081" w14:paraId="1F21E7C8" w14:textId="72BC4634" w:rsidTr="00C312B6">
        <w:tblPrEx>
          <w:tblCellMar>
            <w:top w:w="130" w:type="dxa"/>
            <w:left w:w="130" w:type="dxa"/>
            <w:bottom w:w="130" w:type="dxa"/>
            <w:right w:w="130" w:type="dxa"/>
          </w:tblCellMar>
          <w:tblLook w:val="04A0" w:firstRow="1" w:lastRow="0" w:firstColumn="1" w:lastColumn="0" w:noHBand="0" w:noVBand="1"/>
        </w:tblPrEx>
        <w:trPr>
          <w:trHeight w:val="20"/>
          <w:del w:id="3315" w:author="Mauro Sérgio Silva Pinto" w:date="2019-09-27T11:16:00Z"/>
        </w:trPr>
        <w:tc>
          <w:tcPr>
            <w:tcW w:w="1495" w:type="dxa"/>
            <w:vAlign w:val="center"/>
            <w:hideMark/>
          </w:tcPr>
          <w:p w14:paraId="6BD363BA" w14:textId="4CF1B773" w:rsidR="00B13A86" w:rsidRPr="00F00993" w:rsidDel="00FB3081" w:rsidRDefault="00B13A86">
            <w:pPr>
              <w:pStyle w:val="body"/>
              <w:shd w:val="clear" w:color="auto" w:fill="FFFFFF"/>
              <w:spacing w:before="0" w:beforeAutospacing="0" w:after="0" w:line="360" w:lineRule="auto"/>
              <w:ind w:firstLine="1320"/>
              <w:jc w:val="both"/>
              <w:textAlignment w:val="baseline"/>
              <w:rPr>
                <w:del w:id="3316" w:author="Mauro Sérgio Silva Pinto" w:date="2019-09-27T11:16:00Z"/>
                <w:color w:val="000000" w:themeColor="text1"/>
                <w:rPrChange w:id="3317" w:author="Jacyeude Araújo" w:date="2019-10-02T13:03:00Z">
                  <w:rPr>
                    <w:del w:id="3318" w:author="Mauro Sérgio Silva Pinto" w:date="2019-09-27T11:16:00Z"/>
                    <w:color w:val="000000" w:themeColor="text1"/>
                  </w:rPr>
                </w:rPrChange>
              </w:rPr>
              <w:pPrChange w:id="3319" w:author="Mauro Sérgio Silva Pinto" w:date="2019-09-27T11:16:00Z">
                <w:pPr>
                  <w:spacing w:line="360" w:lineRule="auto"/>
                  <w:jc w:val="both"/>
                  <w:textAlignment w:val="baseline"/>
                </w:pPr>
              </w:pPrChange>
            </w:pPr>
            <w:del w:id="3320" w:author="Mauro Sérgio Silva Pinto" w:date="2019-09-27T11:16:00Z">
              <w:r w:rsidRPr="00F00993" w:rsidDel="00FB3081">
                <w:rPr>
                  <w:noProof/>
                  <w:color w:val="000000" w:themeColor="text1"/>
                  <w:rPrChange w:id="3321" w:author="Jacyeude Araújo" w:date="2019-10-02T13:03:00Z">
                    <w:rPr>
                      <w:noProof/>
                      <w:color w:val="000000" w:themeColor="text1"/>
                    </w:rPr>
                  </w:rPrChange>
                </w:rPr>
                <w:drawing>
                  <wp:inline distT="0" distB="0" distL="0" distR="0" wp14:anchorId="10A85E32" wp14:editId="26324F2D">
                    <wp:extent cx="389255" cy="44894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8910" w:type="dxa"/>
            <w:hideMark/>
          </w:tcPr>
          <w:p w14:paraId="27A5CFCE" w14:textId="6FB7A184" w:rsidR="00B13A86" w:rsidRPr="00F00993" w:rsidDel="00FB3081" w:rsidRDefault="00B13A86">
            <w:pPr>
              <w:pStyle w:val="body"/>
              <w:shd w:val="clear" w:color="auto" w:fill="FFFFFF"/>
              <w:spacing w:before="0" w:beforeAutospacing="0" w:after="0" w:line="360" w:lineRule="auto"/>
              <w:ind w:firstLine="1320"/>
              <w:jc w:val="both"/>
              <w:textAlignment w:val="baseline"/>
              <w:rPr>
                <w:del w:id="3322" w:author="Mauro Sérgio Silva Pinto" w:date="2019-09-27T11:16:00Z"/>
                <w:color w:val="000000" w:themeColor="text1"/>
                <w:rPrChange w:id="3323" w:author="Jacyeude Araújo" w:date="2019-10-02T13:03:00Z">
                  <w:rPr>
                    <w:del w:id="3324" w:author="Mauro Sérgio Silva Pinto" w:date="2019-09-27T11:16:00Z"/>
                    <w:color w:val="000000" w:themeColor="text1"/>
                  </w:rPr>
                </w:rPrChange>
              </w:rPr>
              <w:pPrChange w:id="3325" w:author="Mauro Sérgio Silva Pinto" w:date="2019-09-27T11:16:00Z">
                <w:pPr>
                  <w:keepNext/>
                  <w:spacing w:line="360" w:lineRule="auto"/>
                  <w:jc w:val="both"/>
                </w:pPr>
              </w:pPrChange>
            </w:pPr>
            <w:del w:id="3326" w:author="Mauro Sérgio Silva Pinto" w:date="2019-09-27T11:16:00Z">
              <w:r w:rsidRPr="00F00993" w:rsidDel="00FB3081">
                <w:rPr>
                  <w:color w:val="000000" w:themeColor="text1"/>
                  <w:rPrChange w:id="3327" w:author="Jacyeude Araújo" w:date="2019-10-02T13:03:00Z">
                    <w:rPr>
                      <w:color w:val="000000" w:themeColor="text1"/>
                    </w:rPr>
                  </w:rPrChange>
                </w:rPr>
                <w:delText xml:space="preserve">O nó </w:delText>
              </w:r>
              <w:r w:rsidRPr="00F00993" w:rsidDel="00FB3081">
                <w:rPr>
                  <w:i/>
                  <w:iCs/>
                  <w:color w:val="000000" w:themeColor="text1"/>
                  <w:rPrChange w:id="3328" w:author="Jacyeude Araújo" w:date="2019-10-02T13:03:00Z">
                    <w:rPr>
                      <w:i/>
                      <w:iCs/>
                      <w:color w:val="000000" w:themeColor="text1"/>
                    </w:rPr>
                  </w:rPrChange>
                </w:rPr>
                <w:delText>Distinct</w:delText>
              </w:r>
              <w:r w:rsidRPr="00F00993" w:rsidDel="00FB3081">
                <w:rPr>
                  <w:color w:val="000000" w:themeColor="text1"/>
                  <w:rPrChange w:id="3329" w:author="Jacyeude Araújo" w:date="2019-10-02T13:03:00Z">
                    <w:rPr>
                      <w:color w:val="000000" w:themeColor="text1"/>
                    </w:rPr>
                  </w:rPrChange>
                </w:rPr>
                <w:delText xml:space="preserve"> remove registros duplicados, passando o primeiro registro distinto para o fluxo de dados ou descartando o primeiro registro e passando quaisquer duplicatas para o fluxo de dados. </w:delText>
              </w:r>
            </w:del>
          </w:p>
        </w:tc>
      </w:tr>
    </w:tbl>
    <w:p w14:paraId="25E33B59" w14:textId="32CBB158" w:rsidR="0045305D" w:rsidRPr="00F00993" w:rsidDel="00FB3081" w:rsidRDefault="0074491F">
      <w:pPr>
        <w:pStyle w:val="body"/>
        <w:shd w:val="clear" w:color="auto" w:fill="FFFFFF"/>
        <w:spacing w:before="0" w:beforeAutospacing="0" w:after="0" w:line="360" w:lineRule="auto"/>
        <w:ind w:firstLine="1320"/>
        <w:jc w:val="both"/>
        <w:textAlignment w:val="baseline"/>
        <w:rPr>
          <w:del w:id="3330" w:author="Mauro Sérgio Silva Pinto" w:date="2019-09-27T11:16:00Z"/>
          <w:color w:val="000000" w:themeColor="text1"/>
          <w:bdr w:val="none" w:sz="0" w:space="0" w:color="auto" w:frame="1"/>
          <w:rPrChange w:id="3331" w:author="Jacyeude Araújo" w:date="2019-10-02T13:03:00Z">
            <w:rPr>
              <w:del w:id="3332" w:author="Mauro Sérgio Silva Pinto" w:date="2019-09-27T11:16:00Z"/>
              <w:color w:val="000000" w:themeColor="text1"/>
              <w:bdr w:val="none" w:sz="0" w:space="0" w:color="auto" w:frame="1"/>
            </w:rPr>
          </w:rPrChange>
        </w:rPr>
        <w:pPrChange w:id="3333" w:author="Mauro Sérgio Silva Pinto" w:date="2019-09-27T11:16:00Z">
          <w:pPr>
            <w:pStyle w:val="Legenda"/>
            <w:jc w:val="center"/>
          </w:pPr>
        </w:pPrChange>
      </w:pPr>
      <w:del w:id="3334" w:author="Mauro Sérgio Silva Pinto" w:date="2019-09-27T11:16:00Z">
        <w:r w:rsidRPr="00F00993" w:rsidDel="00FB3081">
          <w:rPr>
            <w:color w:val="000000" w:themeColor="text1"/>
            <w:rPrChange w:id="3335" w:author="Jacyeude Araújo" w:date="2019-10-02T13:03:00Z">
              <w:rPr>
                <w:i w:val="0"/>
                <w:iCs w:val="0"/>
                <w:color w:val="000000" w:themeColor="text1"/>
              </w:rPr>
            </w:rPrChange>
          </w:rPr>
          <w:delText xml:space="preserve">Tabela </w:delText>
        </w:r>
        <w:r w:rsidR="00CA155D" w:rsidRPr="00F00993" w:rsidDel="00FB3081">
          <w:rPr>
            <w:color w:val="000000" w:themeColor="text1"/>
            <w:rPrChange w:id="3336" w:author="Jacyeude Araújo" w:date="2019-10-02T13:03:00Z">
              <w:rPr>
                <w:i w:val="0"/>
                <w:iCs w:val="0"/>
                <w:color w:val="000000" w:themeColor="text1"/>
              </w:rPr>
            </w:rPrChange>
          </w:rPr>
          <w:fldChar w:fldCharType="begin"/>
        </w:r>
        <w:r w:rsidR="00CA155D" w:rsidRPr="00F00993" w:rsidDel="00FB3081">
          <w:rPr>
            <w:color w:val="000000" w:themeColor="text1"/>
            <w:rPrChange w:id="3337" w:author="Jacyeude Araújo" w:date="2019-10-02T13:03:00Z">
              <w:rPr>
                <w:i w:val="0"/>
                <w:iCs w:val="0"/>
                <w:color w:val="000000" w:themeColor="text1"/>
              </w:rPr>
            </w:rPrChange>
          </w:rPr>
          <w:delInstrText xml:space="preserve"> SEQ Tabela \* ARABIC </w:delInstrText>
        </w:r>
        <w:r w:rsidR="00CA155D" w:rsidRPr="00F00993" w:rsidDel="00FB3081">
          <w:rPr>
            <w:color w:val="000000" w:themeColor="text1"/>
            <w:rPrChange w:id="3338" w:author="Jacyeude Araújo" w:date="2019-10-02T13:03:00Z">
              <w:rPr>
                <w:i w:val="0"/>
                <w:iCs w:val="0"/>
                <w:color w:val="000000" w:themeColor="text1"/>
              </w:rPr>
            </w:rPrChange>
          </w:rPr>
          <w:fldChar w:fldCharType="separate"/>
        </w:r>
        <w:r w:rsidR="00EE7A76" w:rsidRPr="00F00993" w:rsidDel="00FB3081">
          <w:rPr>
            <w:noProof/>
            <w:color w:val="000000" w:themeColor="text1"/>
            <w:rPrChange w:id="3339" w:author="Jacyeude Araújo" w:date="2019-10-02T13:03:00Z">
              <w:rPr>
                <w:i w:val="0"/>
                <w:iCs w:val="0"/>
                <w:noProof/>
                <w:color w:val="000000" w:themeColor="text1"/>
              </w:rPr>
            </w:rPrChange>
          </w:rPr>
          <w:delText>1</w:delText>
        </w:r>
        <w:r w:rsidR="00CA155D" w:rsidRPr="00F00993" w:rsidDel="00FB3081">
          <w:rPr>
            <w:color w:val="000000" w:themeColor="text1"/>
            <w:rPrChange w:id="3340" w:author="Jacyeude Araújo" w:date="2019-10-02T13:03:00Z">
              <w:rPr>
                <w:i w:val="0"/>
                <w:iCs w:val="0"/>
                <w:color w:val="000000" w:themeColor="text1"/>
              </w:rPr>
            </w:rPrChange>
          </w:rPr>
          <w:fldChar w:fldCharType="end"/>
        </w:r>
        <w:r w:rsidRPr="00F00993" w:rsidDel="00FB3081">
          <w:rPr>
            <w:color w:val="000000" w:themeColor="text1"/>
            <w:rPrChange w:id="3341" w:author="Jacyeude Araújo" w:date="2019-10-02T13:03:00Z">
              <w:rPr>
                <w:i w:val="0"/>
                <w:iCs w:val="0"/>
                <w:color w:val="000000" w:themeColor="text1"/>
              </w:rPr>
            </w:rPrChange>
          </w:rPr>
          <w:delText xml:space="preserve"> - </w:delText>
        </w:r>
        <w:r w:rsidR="008D4A3A" w:rsidRPr="00F00993" w:rsidDel="00FB3081">
          <w:rPr>
            <w:color w:val="000000" w:themeColor="text1"/>
            <w:rPrChange w:id="3342" w:author="Jacyeude Araújo" w:date="2019-10-02T13:03:00Z">
              <w:rPr>
                <w:i w:val="0"/>
                <w:iCs w:val="0"/>
                <w:color w:val="000000" w:themeColor="text1"/>
              </w:rPr>
            </w:rPrChange>
          </w:rPr>
          <w:delText>Descrição</w:delText>
        </w:r>
        <w:r w:rsidRPr="00F00993" w:rsidDel="00FB3081">
          <w:rPr>
            <w:color w:val="000000" w:themeColor="text1"/>
            <w:rPrChange w:id="3343" w:author="Jacyeude Araújo" w:date="2019-10-02T13:03:00Z">
              <w:rPr>
                <w:i w:val="0"/>
                <w:iCs w:val="0"/>
                <w:color w:val="000000" w:themeColor="text1"/>
              </w:rPr>
            </w:rPrChange>
          </w:rPr>
          <w:delText xml:space="preserve"> Record Operations. </w:delText>
        </w:r>
        <w:r w:rsidR="008D4A3A" w:rsidRPr="00F00993" w:rsidDel="00FB3081">
          <w:rPr>
            <w:color w:val="000000" w:themeColor="text1"/>
            <w:rPrChange w:id="3344" w:author="Jacyeude Araújo" w:date="2019-10-02T13:03:00Z">
              <w:rPr>
                <w:i w:val="0"/>
                <w:iCs w:val="0"/>
                <w:color w:val="000000" w:themeColor="text1"/>
              </w:rPr>
            </w:rPrChange>
          </w:rPr>
          <w:delText>Fonte Adaptado de [23]</w:delText>
        </w:r>
      </w:del>
    </w:p>
    <w:p w14:paraId="612E6A3F" w14:textId="2A18F6CA" w:rsidR="00EF200F" w:rsidRPr="00F00993" w:rsidDel="00FB3081" w:rsidRDefault="007A3607" w:rsidP="00FB3081">
      <w:pPr>
        <w:pStyle w:val="body"/>
        <w:shd w:val="clear" w:color="auto" w:fill="FFFFFF"/>
        <w:spacing w:before="0" w:beforeAutospacing="0" w:after="0" w:line="360" w:lineRule="auto"/>
        <w:ind w:firstLine="1320"/>
        <w:jc w:val="both"/>
        <w:textAlignment w:val="baseline"/>
        <w:rPr>
          <w:del w:id="3345" w:author="Mauro Sérgio Silva Pinto" w:date="2019-09-27T11:16:00Z"/>
          <w:color w:val="000000" w:themeColor="text1"/>
          <w:bdr w:val="none" w:sz="0" w:space="0" w:color="auto" w:frame="1"/>
        </w:rPr>
      </w:pPr>
      <w:del w:id="3346" w:author="Mauro Sérgio Silva Pinto" w:date="2019-09-27T11:16:00Z">
        <w:r w:rsidRPr="00F00993" w:rsidDel="00FB3081">
          <w:rPr>
            <w:color w:val="000000" w:themeColor="text1"/>
            <w:bdr w:val="none" w:sz="0" w:space="0" w:color="auto" w:frame="1"/>
          </w:rPr>
          <w:delText xml:space="preserve">Os nós de </w:delText>
        </w:r>
        <w:r w:rsidRPr="00F00993" w:rsidDel="00FB3081">
          <w:rPr>
            <w:i/>
            <w:iCs/>
            <w:color w:val="000000" w:themeColor="text1"/>
            <w:bdr w:val="none" w:sz="0" w:space="0" w:color="auto" w:frame="1"/>
          </w:rPr>
          <w:delText>Field Operations</w:delText>
        </w:r>
        <w:r w:rsidRPr="00F00993" w:rsidDel="00FB3081">
          <w:rPr>
            <w:color w:val="000000" w:themeColor="text1"/>
            <w:bdr w:val="none" w:sz="0" w:space="0" w:color="auto" w:frame="1"/>
          </w:rPr>
          <w:delText xml:space="preserve"> contêm</w:delText>
        </w:r>
        <w:r w:rsidR="00EF200F" w:rsidRPr="00F00993" w:rsidDel="00FB3081">
          <w:rPr>
            <w:color w:val="000000" w:themeColor="text1"/>
            <w:bdr w:val="none" w:sz="0" w:space="0" w:color="auto" w:frame="1"/>
          </w:rPr>
          <w:delText xml:space="preserve"> ferramentas úteis para essa transformação e preparação de bancos de dados já importados e inicialmente tratados</w:delText>
        </w:r>
        <w:r w:rsidR="0074491F" w:rsidRPr="00F00993" w:rsidDel="00FB3081">
          <w:rPr>
            <w:color w:val="000000" w:themeColor="text1"/>
            <w:bdr w:val="none" w:sz="0" w:space="0" w:color="auto" w:frame="1"/>
          </w:rPr>
          <w:delText>, tabela 2</w:delText>
        </w:r>
        <w:r w:rsidR="00EF200F" w:rsidRPr="00F00993" w:rsidDel="00FB3081">
          <w:rPr>
            <w:color w:val="000000" w:themeColor="text1"/>
            <w:bdr w:val="none" w:sz="0" w:space="0" w:color="auto" w:frame="1"/>
          </w:rPr>
          <w:delText>.</w:delText>
        </w:r>
      </w:del>
    </w:p>
    <w:p w14:paraId="4C79FA7F" w14:textId="5022B19A" w:rsidR="00EF200F" w:rsidRPr="00F00993" w:rsidDel="00FB3081" w:rsidRDefault="00EF200F" w:rsidP="00A14603">
      <w:pPr>
        <w:pStyle w:val="body"/>
        <w:shd w:val="clear" w:color="auto" w:fill="FFFFFF"/>
        <w:spacing w:before="0" w:beforeAutospacing="0" w:after="0" w:line="360" w:lineRule="auto"/>
        <w:ind w:firstLine="1320"/>
        <w:jc w:val="both"/>
        <w:textAlignment w:val="baseline"/>
        <w:rPr>
          <w:del w:id="3347" w:author="Mauro Sérgio Silva Pinto" w:date="2019-09-27T11:16:00Z"/>
          <w:color w:val="000000" w:themeColor="text1"/>
          <w:bdr w:val="none" w:sz="0" w:space="0" w:color="auto" w:frame="1"/>
        </w:rPr>
      </w:pPr>
      <w:del w:id="3348" w:author="Mauro Sérgio Silva Pinto" w:date="2019-09-27T11:16:00Z">
        <w:r w:rsidRPr="00F00993" w:rsidDel="00FB3081">
          <w:rPr>
            <w:color w:val="000000" w:themeColor="text1"/>
            <w:bdr w:val="none" w:sz="0" w:space="0" w:color="auto" w:frame="1"/>
          </w:rPr>
          <w:delText xml:space="preserve">A aba de </w:delText>
        </w:r>
        <w:r w:rsidRPr="00F00993" w:rsidDel="00FB3081">
          <w:rPr>
            <w:i/>
            <w:iCs/>
            <w:color w:val="000000" w:themeColor="text1"/>
            <w:bdr w:val="none" w:sz="0" w:space="0" w:color="auto" w:frame="1"/>
          </w:rPr>
          <w:delText xml:space="preserve">Field Operations </w:delText>
        </w:r>
        <w:r w:rsidRPr="00F00993" w:rsidDel="00FB3081">
          <w:rPr>
            <w:color w:val="000000" w:themeColor="text1"/>
            <w:bdr w:val="none" w:sz="0" w:space="0" w:color="auto" w:frame="1"/>
          </w:rPr>
          <w:delText>contém os seguintes nós:</w:delText>
        </w:r>
      </w:del>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2313"/>
        <w:gridCol w:w="7187"/>
      </w:tblGrid>
      <w:tr w:rsidR="002D1497" w:rsidRPr="00F00993" w:rsidDel="00FB3081" w14:paraId="6AE2D683" w14:textId="1925AB1F" w:rsidTr="00EF200F">
        <w:trPr>
          <w:del w:id="3349" w:author="Mauro Sérgio Silva Pinto" w:date="2019-09-27T11:16:00Z"/>
        </w:trPr>
        <w:tc>
          <w:tcPr>
            <w:tcW w:w="0" w:type="auto"/>
            <w:vAlign w:val="center"/>
          </w:tcPr>
          <w:p w14:paraId="670453E1" w14:textId="5E044366" w:rsidR="007E51B0" w:rsidRPr="00F00993" w:rsidDel="00FB3081" w:rsidRDefault="007E51B0">
            <w:pPr>
              <w:pStyle w:val="body"/>
              <w:shd w:val="clear" w:color="auto" w:fill="FFFFFF"/>
              <w:spacing w:before="0" w:beforeAutospacing="0" w:after="0" w:line="360" w:lineRule="auto"/>
              <w:ind w:firstLine="1320"/>
              <w:jc w:val="both"/>
              <w:textAlignment w:val="baseline"/>
              <w:rPr>
                <w:del w:id="3350" w:author="Mauro Sérgio Silva Pinto" w:date="2019-09-27T11:16:00Z"/>
                <w:noProof/>
                <w:color w:val="000000" w:themeColor="text1"/>
                <w:rPrChange w:id="3351" w:author="Jacyeude Araújo" w:date="2019-10-02T13:03:00Z">
                  <w:rPr>
                    <w:del w:id="3352" w:author="Mauro Sérgio Silva Pinto" w:date="2019-09-27T11:16:00Z"/>
                    <w:noProof/>
                    <w:color w:val="000000" w:themeColor="text1"/>
                  </w:rPr>
                </w:rPrChange>
              </w:rPr>
              <w:pPrChange w:id="3353" w:author="Mauro Sérgio Silva Pinto" w:date="2019-09-27T11:16:00Z">
                <w:pPr>
                  <w:spacing w:before="150" w:after="0" w:line="360" w:lineRule="auto"/>
                  <w:ind w:left="120"/>
                  <w:jc w:val="both"/>
                  <w:textAlignment w:val="baseline"/>
                </w:pPr>
              </w:pPrChange>
            </w:pPr>
            <w:del w:id="3354" w:author="Mauro Sérgio Silva Pinto" w:date="2019-09-27T11:16:00Z">
              <w:r w:rsidRPr="00F00993" w:rsidDel="00FB3081">
                <w:rPr>
                  <w:noProof/>
                  <w:color w:val="000000" w:themeColor="text1"/>
                  <w:rPrChange w:id="3355" w:author="Jacyeude Araújo" w:date="2019-10-02T13:03:00Z">
                    <w:rPr>
                      <w:noProof/>
                      <w:color w:val="000000" w:themeColor="text1"/>
                    </w:rPr>
                  </w:rPrChange>
                </w:rPr>
                <w:delText>Nó</w:delText>
              </w:r>
            </w:del>
          </w:p>
        </w:tc>
        <w:tc>
          <w:tcPr>
            <w:tcW w:w="0" w:type="auto"/>
            <w:vAlign w:val="center"/>
          </w:tcPr>
          <w:p w14:paraId="2C12DE31" w14:textId="649A93D1" w:rsidR="007E51B0" w:rsidRPr="00F00993" w:rsidDel="00FB3081" w:rsidRDefault="007E51B0">
            <w:pPr>
              <w:pStyle w:val="body"/>
              <w:shd w:val="clear" w:color="auto" w:fill="FFFFFF"/>
              <w:spacing w:before="0" w:beforeAutospacing="0" w:after="0" w:line="360" w:lineRule="auto"/>
              <w:ind w:firstLine="1320"/>
              <w:jc w:val="both"/>
              <w:textAlignment w:val="baseline"/>
              <w:rPr>
                <w:del w:id="3356" w:author="Mauro Sérgio Silva Pinto" w:date="2019-09-27T11:16:00Z"/>
                <w:color w:val="000000" w:themeColor="text1"/>
                <w:rPrChange w:id="3357" w:author="Jacyeude Araújo" w:date="2019-10-02T13:03:00Z">
                  <w:rPr>
                    <w:del w:id="3358" w:author="Mauro Sérgio Silva Pinto" w:date="2019-09-27T11:16:00Z"/>
                    <w:color w:val="000000" w:themeColor="text1"/>
                  </w:rPr>
                </w:rPrChange>
              </w:rPr>
              <w:pPrChange w:id="3359" w:author="Mauro Sérgio Silva Pinto" w:date="2019-09-27T11:16:00Z">
                <w:pPr>
                  <w:spacing w:after="0" w:line="360" w:lineRule="auto"/>
                  <w:jc w:val="center"/>
                </w:pPr>
              </w:pPrChange>
            </w:pPr>
            <w:del w:id="3360" w:author="Mauro Sérgio Silva Pinto" w:date="2019-09-27T11:16:00Z">
              <w:r w:rsidRPr="00F00993" w:rsidDel="00FB3081">
                <w:rPr>
                  <w:color w:val="000000" w:themeColor="text1"/>
                  <w:rPrChange w:id="3361" w:author="Jacyeude Araújo" w:date="2019-10-02T13:03:00Z">
                    <w:rPr>
                      <w:color w:val="000000" w:themeColor="text1"/>
                    </w:rPr>
                  </w:rPrChange>
                </w:rPr>
                <w:delText>Descrição</w:delText>
              </w:r>
            </w:del>
          </w:p>
        </w:tc>
      </w:tr>
      <w:tr w:rsidR="002D1497" w:rsidRPr="00F00993" w:rsidDel="00FB3081" w14:paraId="7AD93FFD" w14:textId="64A71F7A" w:rsidTr="00EF200F">
        <w:trPr>
          <w:del w:id="3362" w:author="Mauro Sérgio Silva Pinto" w:date="2019-09-27T11:16:00Z"/>
        </w:trPr>
        <w:tc>
          <w:tcPr>
            <w:tcW w:w="0" w:type="auto"/>
            <w:vAlign w:val="center"/>
            <w:hideMark/>
          </w:tcPr>
          <w:p w14:paraId="3538C020" w14:textId="254FEB3B" w:rsidR="00EF200F" w:rsidRPr="00F00993" w:rsidDel="00FB3081" w:rsidRDefault="00EF200F">
            <w:pPr>
              <w:pStyle w:val="body"/>
              <w:shd w:val="clear" w:color="auto" w:fill="FFFFFF"/>
              <w:spacing w:before="0" w:beforeAutospacing="0" w:after="0" w:line="360" w:lineRule="auto"/>
              <w:ind w:firstLine="1320"/>
              <w:jc w:val="both"/>
              <w:textAlignment w:val="baseline"/>
              <w:divId w:val="1783265829"/>
              <w:rPr>
                <w:del w:id="3363" w:author="Mauro Sérgio Silva Pinto" w:date="2019-09-27T11:16:00Z"/>
                <w:color w:val="000000" w:themeColor="text1"/>
                <w:rPrChange w:id="3364" w:author="Jacyeude Araújo" w:date="2019-10-02T13:03:00Z">
                  <w:rPr>
                    <w:del w:id="3365" w:author="Mauro Sérgio Silva Pinto" w:date="2019-09-27T11:16:00Z"/>
                    <w:color w:val="000000" w:themeColor="text1"/>
                  </w:rPr>
                </w:rPrChange>
              </w:rPr>
              <w:pPrChange w:id="3366" w:author="Mauro Sérgio Silva Pinto" w:date="2019-09-27T11:16:00Z">
                <w:pPr>
                  <w:spacing w:after="0" w:line="360" w:lineRule="auto"/>
                  <w:jc w:val="both"/>
                  <w:textAlignment w:val="baseline"/>
                  <w:divId w:val="1783265829"/>
                </w:pPr>
              </w:pPrChange>
            </w:pPr>
            <w:del w:id="3367" w:author="Mauro Sérgio Silva Pinto" w:date="2019-09-27T11:16:00Z">
              <w:r w:rsidRPr="00F00993" w:rsidDel="00FB3081">
                <w:rPr>
                  <w:noProof/>
                  <w:color w:val="000000" w:themeColor="text1"/>
                  <w:rPrChange w:id="3368" w:author="Jacyeude Araújo" w:date="2019-10-02T13:03:00Z">
                    <w:rPr>
                      <w:noProof/>
                      <w:color w:val="000000" w:themeColor="text1"/>
                    </w:rPr>
                  </w:rPrChange>
                </w:rPr>
                <w:drawing>
                  <wp:inline distT="0" distB="0" distL="0" distR="0" wp14:anchorId="0ED1F9A2" wp14:editId="4B86808C">
                    <wp:extent cx="389255" cy="448945"/>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5D2F4E3C" w14:textId="1C32D1CB" w:rsidR="00EF200F" w:rsidRPr="00F00993" w:rsidDel="00FB3081" w:rsidRDefault="004D213F">
            <w:pPr>
              <w:pStyle w:val="body"/>
              <w:shd w:val="clear" w:color="auto" w:fill="FFFFFF"/>
              <w:spacing w:before="0" w:beforeAutospacing="0" w:after="0" w:line="360" w:lineRule="auto"/>
              <w:ind w:firstLine="1320"/>
              <w:jc w:val="both"/>
              <w:textAlignment w:val="baseline"/>
              <w:rPr>
                <w:del w:id="3369" w:author="Mauro Sérgio Silva Pinto" w:date="2019-09-27T11:16:00Z"/>
                <w:color w:val="000000" w:themeColor="text1"/>
                <w:rPrChange w:id="3370" w:author="Jacyeude Araújo" w:date="2019-10-02T13:03:00Z">
                  <w:rPr>
                    <w:del w:id="3371" w:author="Mauro Sérgio Silva Pinto" w:date="2019-09-27T11:16:00Z"/>
                    <w:color w:val="000000" w:themeColor="text1"/>
                  </w:rPr>
                </w:rPrChange>
              </w:rPr>
              <w:pPrChange w:id="3372" w:author="Mauro Sérgio Silva Pinto" w:date="2019-09-27T11:16:00Z">
                <w:pPr>
                  <w:spacing w:after="0" w:line="360" w:lineRule="auto"/>
                  <w:jc w:val="both"/>
                </w:pPr>
              </w:pPrChange>
            </w:pPr>
            <w:del w:id="3373" w:author="Mauro Sérgio Silva Pinto" w:date="2019-09-27T11:16:00Z">
              <w:r w:rsidRPr="00F00993" w:rsidDel="00FB3081">
                <w:rPr>
                  <w:color w:val="000000" w:themeColor="text1"/>
                  <w:rPrChange w:id="3374" w:author="Jacyeude Araújo" w:date="2019-10-02T13:03:00Z">
                    <w:rPr>
                      <w:color w:val="000000" w:themeColor="text1"/>
                    </w:rPr>
                  </w:rPrChange>
                </w:rPr>
                <w:delText xml:space="preserve">O nó ADP (Automated Data Preparation) pode analisar seus dados e identificar correções, filtrar campos pouco prováveis de serem úteis, obter novos atributos quando apropriado e melhorar o desempenho por meio de técnicas inteligentes de triagem e amostragem. </w:delText>
              </w:r>
              <w:r w:rsidR="007A3607" w:rsidRPr="00F00993" w:rsidDel="00FB3081">
                <w:rPr>
                  <w:color w:val="000000" w:themeColor="text1"/>
                  <w:rPrChange w:id="3375" w:author="Jacyeude Araújo" w:date="2019-10-02T13:03:00Z">
                    <w:rPr>
                      <w:color w:val="000000" w:themeColor="text1"/>
                    </w:rPr>
                  </w:rPrChange>
                </w:rPr>
                <w:delText xml:space="preserve">É possível </w:delText>
              </w:r>
              <w:r w:rsidRPr="00F00993" w:rsidDel="00FB3081">
                <w:rPr>
                  <w:color w:val="000000" w:themeColor="text1"/>
                  <w:rPrChange w:id="3376" w:author="Jacyeude Araújo" w:date="2019-10-02T13:03:00Z">
                    <w:rPr>
                      <w:color w:val="000000" w:themeColor="text1"/>
                    </w:rPr>
                  </w:rPrChange>
                </w:rPr>
                <w:delText xml:space="preserve">usar o nó de maneira totalmente automatizada, permitindo que ele escolha e aplique correções ou pode visualizar as alterações antes que elas sejam feitas e aceitá-las, rejeitá-las ou alterá-las conforme desejado. </w:delText>
              </w:r>
            </w:del>
          </w:p>
        </w:tc>
      </w:tr>
      <w:tr w:rsidR="002D1497" w:rsidRPr="00F00993" w:rsidDel="00FB3081" w14:paraId="51771968" w14:textId="6EEE9631" w:rsidTr="00EF200F">
        <w:trPr>
          <w:del w:id="3377" w:author="Mauro Sérgio Silva Pinto" w:date="2019-09-27T11:16:00Z"/>
        </w:trPr>
        <w:tc>
          <w:tcPr>
            <w:tcW w:w="0" w:type="auto"/>
            <w:vAlign w:val="center"/>
            <w:hideMark/>
          </w:tcPr>
          <w:p w14:paraId="7B78D833" w14:textId="213A8888" w:rsidR="00EF200F" w:rsidRPr="00F00993" w:rsidDel="00FB3081" w:rsidRDefault="00EF200F">
            <w:pPr>
              <w:pStyle w:val="body"/>
              <w:shd w:val="clear" w:color="auto" w:fill="FFFFFF"/>
              <w:spacing w:before="0" w:beforeAutospacing="0" w:after="0" w:line="360" w:lineRule="auto"/>
              <w:ind w:firstLine="1320"/>
              <w:jc w:val="both"/>
              <w:textAlignment w:val="baseline"/>
              <w:rPr>
                <w:del w:id="3378" w:author="Mauro Sérgio Silva Pinto" w:date="2019-09-27T11:16:00Z"/>
                <w:color w:val="000000" w:themeColor="text1"/>
                <w:rPrChange w:id="3379" w:author="Jacyeude Araújo" w:date="2019-10-02T13:03:00Z">
                  <w:rPr>
                    <w:del w:id="3380" w:author="Mauro Sérgio Silva Pinto" w:date="2019-09-27T11:16:00Z"/>
                    <w:color w:val="000000" w:themeColor="text1"/>
                  </w:rPr>
                </w:rPrChange>
              </w:rPr>
              <w:pPrChange w:id="3381" w:author="Mauro Sérgio Silva Pinto" w:date="2019-09-27T11:16:00Z">
                <w:pPr>
                  <w:spacing w:line="360" w:lineRule="auto"/>
                  <w:jc w:val="both"/>
                  <w:textAlignment w:val="baseline"/>
                </w:pPr>
              </w:pPrChange>
            </w:pPr>
            <w:del w:id="3382" w:author="Mauro Sérgio Silva Pinto" w:date="2019-09-27T11:16:00Z">
              <w:r w:rsidRPr="00F00993" w:rsidDel="00FB3081">
                <w:rPr>
                  <w:noProof/>
                  <w:color w:val="000000" w:themeColor="text1"/>
                  <w:rPrChange w:id="3383" w:author="Jacyeude Araújo" w:date="2019-10-02T13:03:00Z">
                    <w:rPr>
                      <w:noProof/>
                      <w:color w:val="000000" w:themeColor="text1"/>
                    </w:rPr>
                  </w:rPrChange>
                </w:rPr>
                <w:drawing>
                  <wp:inline distT="0" distB="0" distL="0" distR="0" wp14:anchorId="28626C68" wp14:editId="2CB46F7F">
                    <wp:extent cx="389255" cy="4489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60B1024" w14:textId="03B5C260" w:rsidR="00EF200F" w:rsidRPr="00F00993" w:rsidDel="00FB3081" w:rsidRDefault="004D213F">
            <w:pPr>
              <w:pStyle w:val="body"/>
              <w:shd w:val="clear" w:color="auto" w:fill="FFFFFF"/>
              <w:spacing w:before="0" w:beforeAutospacing="0" w:after="0" w:line="360" w:lineRule="auto"/>
              <w:ind w:firstLine="1320"/>
              <w:jc w:val="both"/>
              <w:textAlignment w:val="baseline"/>
              <w:rPr>
                <w:del w:id="3384" w:author="Mauro Sérgio Silva Pinto" w:date="2019-09-27T11:16:00Z"/>
                <w:color w:val="000000" w:themeColor="text1"/>
                <w:rPrChange w:id="3385" w:author="Jacyeude Araújo" w:date="2019-10-02T13:03:00Z">
                  <w:rPr>
                    <w:del w:id="3386" w:author="Mauro Sérgio Silva Pinto" w:date="2019-09-27T11:16:00Z"/>
                    <w:color w:val="000000" w:themeColor="text1"/>
                  </w:rPr>
                </w:rPrChange>
              </w:rPr>
              <w:pPrChange w:id="3387" w:author="Mauro Sérgio Silva Pinto" w:date="2019-09-27T11:16:00Z">
                <w:pPr>
                  <w:spacing w:line="360" w:lineRule="auto"/>
                  <w:jc w:val="both"/>
                </w:pPr>
              </w:pPrChange>
            </w:pPr>
            <w:del w:id="3388" w:author="Mauro Sérgio Silva Pinto" w:date="2019-09-27T11:16:00Z">
              <w:r w:rsidRPr="00F00993" w:rsidDel="00FB3081">
                <w:rPr>
                  <w:color w:val="000000" w:themeColor="text1"/>
                  <w:rPrChange w:id="3389" w:author="Jacyeude Araújo" w:date="2019-10-02T13:03:00Z">
                    <w:rPr>
                      <w:color w:val="000000" w:themeColor="text1"/>
                    </w:rPr>
                  </w:rPrChange>
                </w:rPr>
                <w:delText xml:space="preserve">O nó Tipo especifica os metadados e as propriedades do campo. Por exemplo, </w:delText>
              </w:r>
              <w:r w:rsidR="008D1CF4" w:rsidRPr="00F00993" w:rsidDel="00FB3081">
                <w:rPr>
                  <w:color w:val="000000" w:themeColor="text1"/>
                  <w:rPrChange w:id="3390" w:author="Jacyeude Araújo" w:date="2019-10-02T13:03:00Z">
                    <w:rPr>
                      <w:color w:val="000000" w:themeColor="text1"/>
                    </w:rPr>
                  </w:rPrChange>
                </w:rPr>
                <w:delText>é possível e</w:delText>
              </w:r>
              <w:r w:rsidRPr="00F00993" w:rsidDel="00FB3081">
                <w:rPr>
                  <w:color w:val="000000" w:themeColor="text1"/>
                  <w:rPrChange w:id="3391" w:author="Jacyeude Araújo" w:date="2019-10-02T13:03:00Z">
                    <w:rPr>
                      <w:color w:val="000000" w:themeColor="text1"/>
                    </w:rPr>
                  </w:rPrChange>
                </w:rPr>
                <w:delText>specificar um nível de medição (contínuo, nominal, ordinal ou sinalizador) para cada campo, definir opções para lidar com valores ausentes e nulos do sistema, definir a função de um campo para fins de modelagem, especificar rótulos de campo e valor e especifique valores para um campo</w:delText>
              </w:r>
              <w:r w:rsidR="007A3607" w:rsidRPr="00F00993" w:rsidDel="00FB3081">
                <w:rPr>
                  <w:color w:val="000000" w:themeColor="text1"/>
                  <w:rPrChange w:id="3392" w:author="Jacyeude Araújo" w:date="2019-10-02T13:03:00Z">
                    <w:rPr>
                      <w:color w:val="000000" w:themeColor="text1"/>
                    </w:rPr>
                  </w:rPrChange>
                </w:rPr>
                <w:delText>. Nó fundamental para identificar e classificar os dados categoricamente.</w:delText>
              </w:r>
            </w:del>
          </w:p>
        </w:tc>
      </w:tr>
      <w:tr w:rsidR="002D1497" w:rsidRPr="00F00993" w:rsidDel="00FB3081" w14:paraId="045DD137" w14:textId="4C970C3B" w:rsidTr="00EF200F">
        <w:trPr>
          <w:del w:id="3393" w:author="Mauro Sérgio Silva Pinto" w:date="2019-09-27T11:16:00Z"/>
        </w:trPr>
        <w:tc>
          <w:tcPr>
            <w:tcW w:w="0" w:type="auto"/>
            <w:vAlign w:val="center"/>
            <w:hideMark/>
          </w:tcPr>
          <w:p w14:paraId="3929AB14" w14:textId="1E509903" w:rsidR="00EF200F" w:rsidRPr="00F00993" w:rsidDel="00FB3081" w:rsidRDefault="00EF200F">
            <w:pPr>
              <w:pStyle w:val="body"/>
              <w:shd w:val="clear" w:color="auto" w:fill="FFFFFF"/>
              <w:spacing w:before="0" w:beforeAutospacing="0" w:after="0" w:line="360" w:lineRule="auto"/>
              <w:ind w:firstLine="1320"/>
              <w:jc w:val="both"/>
              <w:textAlignment w:val="baseline"/>
              <w:divId w:val="87622810"/>
              <w:rPr>
                <w:del w:id="3394" w:author="Mauro Sérgio Silva Pinto" w:date="2019-09-27T11:16:00Z"/>
                <w:color w:val="000000" w:themeColor="text1"/>
                <w:rPrChange w:id="3395" w:author="Jacyeude Araújo" w:date="2019-10-02T13:03:00Z">
                  <w:rPr>
                    <w:del w:id="3396" w:author="Mauro Sérgio Silva Pinto" w:date="2019-09-27T11:16:00Z"/>
                    <w:color w:val="000000" w:themeColor="text1"/>
                  </w:rPr>
                </w:rPrChange>
              </w:rPr>
              <w:pPrChange w:id="3397" w:author="Mauro Sérgio Silva Pinto" w:date="2019-09-27T11:16:00Z">
                <w:pPr>
                  <w:spacing w:line="360" w:lineRule="auto"/>
                  <w:jc w:val="both"/>
                  <w:textAlignment w:val="baseline"/>
                  <w:divId w:val="87622810"/>
                </w:pPr>
              </w:pPrChange>
            </w:pPr>
            <w:del w:id="3398" w:author="Mauro Sérgio Silva Pinto" w:date="2019-09-27T11:16:00Z">
              <w:r w:rsidRPr="00F00993" w:rsidDel="00FB3081">
                <w:rPr>
                  <w:noProof/>
                  <w:color w:val="000000" w:themeColor="text1"/>
                  <w:rPrChange w:id="3399" w:author="Jacyeude Araújo" w:date="2019-10-02T13:03:00Z">
                    <w:rPr>
                      <w:noProof/>
                      <w:color w:val="000000" w:themeColor="text1"/>
                    </w:rPr>
                  </w:rPrChange>
                </w:rPr>
                <w:drawing>
                  <wp:inline distT="0" distB="0" distL="0" distR="0" wp14:anchorId="62E5A03B" wp14:editId="17656A49">
                    <wp:extent cx="389255" cy="448945"/>
                    <wp:effectExtent l="0" t="0" r="0" b="825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0E94FA95" w14:textId="6CA68DB3" w:rsidR="00EF200F" w:rsidRPr="00F00993" w:rsidDel="00FB3081" w:rsidRDefault="004D213F">
            <w:pPr>
              <w:pStyle w:val="body"/>
              <w:shd w:val="clear" w:color="auto" w:fill="FFFFFF"/>
              <w:spacing w:before="0" w:beforeAutospacing="0" w:after="0" w:line="360" w:lineRule="auto"/>
              <w:ind w:firstLine="1320"/>
              <w:jc w:val="both"/>
              <w:textAlignment w:val="baseline"/>
              <w:rPr>
                <w:del w:id="3400" w:author="Mauro Sérgio Silva Pinto" w:date="2019-09-27T11:16:00Z"/>
                <w:color w:val="000000" w:themeColor="text1"/>
                <w:rPrChange w:id="3401" w:author="Jacyeude Araújo" w:date="2019-10-02T13:03:00Z">
                  <w:rPr>
                    <w:del w:id="3402" w:author="Mauro Sérgio Silva Pinto" w:date="2019-09-27T11:16:00Z"/>
                    <w:color w:val="000000" w:themeColor="text1"/>
                  </w:rPr>
                </w:rPrChange>
              </w:rPr>
              <w:pPrChange w:id="3403" w:author="Mauro Sérgio Silva Pinto" w:date="2019-09-27T11:16:00Z">
                <w:pPr>
                  <w:spacing w:line="360" w:lineRule="auto"/>
                  <w:jc w:val="both"/>
                </w:pPr>
              </w:pPrChange>
            </w:pPr>
            <w:del w:id="3404" w:author="Mauro Sérgio Silva Pinto" w:date="2019-09-27T11:16:00Z">
              <w:r w:rsidRPr="00F00993" w:rsidDel="00FB3081">
                <w:rPr>
                  <w:color w:val="000000" w:themeColor="text1"/>
                  <w:rPrChange w:id="3405" w:author="Jacyeude Araújo" w:date="2019-10-02T13:03:00Z">
                    <w:rPr>
                      <w:color w:val="000000" w:themeColor="text1"/>
                    </w:rPr>
                  </w:rPrChange>
                </w:rPr>
                <w:delText xml:space="preserve">O nó Filtro filtra renomeia os campos e mapeia os campos de um nó de origem para outro. </w:delText>
              </w:r>
            </w:del>
          </w:p>
        </w:tc>
      </w:tr>
      <w:tr w:rsidR="002D1497" w:rsidRPr="00F00993" w:rsidDel="00FB3081" w14:paraId="6B617CEA" w14:textId="31483B49" w:rsidTr="00EF200F">
        <w:trPr>
          <w:del w:id="3406" w:author="Mauro Sérgio Silva Pinto" w:date="2019-09-27T11:16:00Z"/>
        </w:trPr>
        <w:tc>
          <w:tcPr>
            <w:tcW w:w="0" w:type="auto"/>
            <w:vAlign w:val="center"/>
            <w:hideMark/>
          </w:tcPr>
          <w:p w14:paraId="1E2FEF78" w14:textId="437C9612" w:rsidR="00EF200F" w:rsidRPr="00F00993" w:rsidDel="00FB3081" w:rsidRDefault="00EF200F">
            <w:pPr>
              <w:pStyle w:val="body"/>
              <w:shd w:val="clear" w:color="auto" w:fill="FFFFFF"/>
              <w:spacing w:before="0" w:beforeAutospacing="0" w:after="0" w:line="360" w:lineRule="auto"/>
              <w:ind w:firstLine="1320"/>
              <w:jc w:val="both"/>
              <w:textAlignment w:val="baseline"/>
              <w:rPr>
                <w:del w:id="3407" w:author="Mauro Sérgio Silva Pinto" w:date="2019-09-27T11:16:00Z"/>
                <w:color w:val="000000" w:themeColor="text1"/>
                <w:rPrChange w:id="3408" w:author="Jacyeude Araújo" w:date="2019-10-02T13:03:00Z">
                  <w:rPr>
                    <w:del w:id="3409" w:author="Mauro Sérgio Silva Pinto" w:date="2019-09-27T11:16:00Z"/>
                    <w:color w:val="000000" w:themeColor="text1"/>
                  </w:rPr>
                </w:rPrChange>
              </w:rPr>
              <w:pPrChange w:id="3410" w:author="Mauro Sérgio Silva Pinto" w:date="2019-09-27T11:16:00Z">
                <w:pPr>
                  <w:spacing w:line="360" w:lineRule="auto"/>
                  <w:jc w:val="both"/>
                  <w:textAlignment w:val="baseline"/>
                </w:pPr>
              </w:pPrChange>
            </w:pPr>
            <w:del w:id="3411" w:author="Mauro Sérgio Silva Pinto" w:date="2019-09-27T11:16:00Z">
              <w:r w:rsidRPr="00F00993" w:rsidDel="00FB3081">
                <w:rPr>
                  <w:noProof/>
                  <w:color w:val="000000" w:themeColor="text1"/>
                  <w:rPrChange w:id="3412" w:author="Jacyeude Araújo" w:date="2019-10-02T13:03:00Z">
                    <w:rPr>
                      <w:noProof/>
                      <w:color w:val="000000" w:themeColor="text1"/>
                    </w:rPr>
                  </w:rPrChange>
                </w:rPr>
                <w:drawing>
                  <wp:inline distT="0" distB="0" distL="0" distR="0" wp14:anchorId="1E40D818" wp14:editId="68E1F104">
                    <wp:extent cx="389255" cy="4489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00282D2" w14:textId="3BEDEA74" w:rsidR="00EF200F" w:rsidRPr="00F00993" w:rsidDel="00FB3081" w:rsidRDefault="004D213F">
            <w:pPr>
              <w:pStyle w:val="body"/>
              <w:shd w:val="clear" w:color="auto" w:fill="FFFFFF"/>
              <w:spacing w:before="0" w:beforeAutospacing="0" w:after="0" w:line="360" w:lineRule="auto"/>
              <w:ind w:firstLine="1320"/>
              <w:jc w:val="both"/>
              <w:textAlignment w:val="baseline"/>
              <w:rPr>
                <w:del w:id="3413" w:author="Mauro Sérgio Silva Pinto" w:date="2019-09-27T11:16:00Z"/>
                <w:color w:val="000000" w:themeColor="text1"/>
                <w:rPrChange w:id="3414" w:author="Jacyeude Araújo" w:date="2019-10-02T13:03:00Z">
                  <w:rPr>
                    <w:del w:id="3415" w:author="Mauro Sérgio Silva Pinto" w:date="2019-09-27T11:16:00Z"/>
                    <w:color w:val="000000" w:themeColor="text1"/>
                  </w:rPr>
                </w:rPrChange>
              </w:rPr>
              <w:pPrChange w:id="3416" w:author="Mauro Sérgio Silva Pinto" w:date="2019-09-27T11:16:00Z">
                <w:pPr>
                  <w:spacing w:line="360" w:lineRule="auto"/>
                  <w:jc w:val="both"/>
                </w:pPr>
              </w:pPrChange>
            </w:pPr>
            <w:del w:id="3417" w:author="Mauro Sérgio Silva Pinto" w:date="2019-09-27T11:16:00Z">
              <w:r w:rsidRPr="00F00993" w:rsidDel="00FB3081">
                <w:rPr>
                  <w:color w:val="000000" w:themeColor="text1"/>
                  <w:rPrChange w:id="3418" w:author="Jacyeude Araújo" w:date="2019-10-02T13:03:00Z">
                    <w:rPr>
                      <w:color w:val="000000" w:themeColor="text1"/>
                    </w:rPr>
                  </w:rPrChange>
                </w:rPr>
                <w:delText>O nó Derivar modifica os valores dos dados ou cria novos campos a partir de um ou mais campos existentes. Ele cria campos do tipo fórmula, sinalizador, nominal, estado, contagem e condicional.</w:delText>
              </w:r>
            </w:del>
          </w:p>
        </w:tc>
      </w:tr>
      <w:tr w:rsidR="002D1497" w:rsidRPr="00F00993" w:rsidDel="00FB3081" w14:paraId="63B49E9F" w14:textId="3B371686" w:rsidTr="00EF200F">
        <w:trPr>
          <w:del w:id="3419" w:author="Mauro Sérgio Silva Pinto" w:date="2019-09-27T11:16:00Z"/>
        </w:trPr>
        <w:tc>
          <w:tcPr>
            <w:tcW w:w="0" w:type="auto"/>
            <w:vAlign w:val="center"/>
            <w:hideMark/>
          </w:tcPr>
          <w:p w14:paraId="69A8F80D" w14:textId="00ADA1E3" w:rsidR="00EF200F" w:rsidRPr="00F00993" w:rsidDel="00FB3081" w:rsidRDefault="00EF200F">
            <w:pPr>
              <w:pStyle w:val="body"/>
              <w:shd w:val="clear" w:color="auto" w:fill="FFFFFF"/>
              <w:spacing w:before="0" w:beforeAutospacing="0" w:after="0" w:line="360" w:lineRule="auto"/>
              <w:ind w:firstLine="1320"/>
              <w:jc w:val="both"/>
              <w:textAlignment w:val="baseline"/>
              <w:divId w:val="414057764"/>
              <w:rPr>
                <w:del w:id="3420" w:author="Mauro Sérgio Silva Pinto" w:date="2019-09-27T11:16:00Z"/>
                <w:color w:val="000000" w:themeColor="text1"/>
                <w:rPrChange w:id="3421" w:author="Jacyeude Araújo" w:date="2019-10-02T13:03:00Z">
                  <w:rPr>
                    <w:del w:id="3422" w:author="Mauro Sérgio Silva Pinto" w:date="2019-09-27T11:16:00Z"/>
                    <w:color w:val="000000" w:themeColor="text1"/>
                  </w:rPr>
                </w:rPrChange>
              </w:rPr>
              <w:pPrChange w:id="3423" w:author="Mauro Sérgio Silva Pinto" w:date="2019-09-27T11:16:00Z">
                <w:pPr>
                  <w:spacing w:line="360" w:lineRule="auto"/>
                  <w:jc w:val="both"/>
                  <w:textAlignment w:val="baseline"/>
                  <w:divId w:val="414057764"/>
                </w:pPr>
              </w:pPrChange>
            </w:pPr>
            <w:del w:id="3424" w:author="Mauro Sérgio Silva Pinto" w:date="2019-09-27T11:16:00Z">
              <w:r w:rsidRPr="00F00993" w:rsidDel="00FB3081">
                <w:rPr>
                  <w:noProof/>
                  <w:color w:val="000000" w:themeColor="text1"/>
                  <w:rPrChange w:id="3425" w:author="Jacyeude Araújo" w:date="2019-10-02T13:03:00Z">
                    <w:rPr>
                      <w:noProof/>
                      <w:color w:val="000000" w:themeColor="text1"/>
                    </w:rPr>
                  </w:rPrChange>
                </w:rPr>
                <w:drawing>
                  <wp:inline distT="0" distB="0" distL="0" distR="0" wp14:anchorId="38AED055" wp14:editId="7D230F3A">
                    <wp:extent cx="389255" cy="44894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124106F5" w14:textId="084E343F" w:rsidR="00EF200F" w:rsidRPr="00F00993" w:rsidDel="00FB3081" w:rsidRDefault="004D213F">
            <w:pPr>
              <w:pStyle w:val="body"/>
              <w:shd w:val="clear" w:color="auto" w:fill="FFFFFF"/>
              <w:spacing w:before="0" w:beforeAutospacing="0" w:after="0" w:line="360" w:lineRule="auto"/>
              <w:ind w:firstLine="1320"/>
              <w:jc w:val="both"/>
              <w:textAlignment w:val="baseline"/>
              <w:rPr>
                <w:del w:id="3426" w:author="Mauro Sérgio Silva Pinto" w:date="2019-09-27T11:16:00Z"/>
                <w:color w:val="000000" w:themeColor="text1"/>
                <w:rPrChange w:id="3427" w:author="Jacyeude Araújo" w:date="2019-10-02T13:03:00Z">
                  <w:rPr>
                    <w:del w:id="3428" w:author="Mauro Sérgio Silva Pinto" w:date="2019-09-27T11:16:00Z"/>
                    <w:color w:val="000000" w:themeColor="text1"/>
                  </w:rPr>
                </w:rPrChange>
              </w:rPr>
              <w:pPrChange w:id="3429" w:author="Mauro Sérgio Silva Pinto" w:date="2019-09-27T11:16:00Z">
                <w:pPr>
                  <w:spacing w:line="360" w:lineRule="auto"/>
                  <w:jc w:val="both"/>
                </w:pPr>
              </w:pPrChange>
            </w:pPr>
            <w:del w:id="3430" w:author="Mauro Sérgio Silva Pinto" w:date="2019-09-27T11:16:00Z">
              <w:r w:rsidRPr="00F00993" w:rsidDel="00FB3081">
                <w:rPr>
                  <w:color w:val="000000" w:themeColor="text1"/>
                  <w:rPrChange w:id="3431" w:author="Jacyeude Araújo" w:date="2019-10-02T13:03:00Z">
                    <w:rPr>
                      <w:color w:val="000000" w:themeColor="text1"/>
                    </w:rPr>
                  </w:rPrChange>
                </w:rPr>
                <w:delText xml:space="preserve">O nó Ensemble combina dois ou mais </w:delText>
              </w:r>
              <w:r w:rsidRPr="00F00993" w:rsidDel="00FB3081">
                <w:rPr>
                  <w:i/>
                  <w:iCs/>
                  <w:color w:val="000000" w:themeColor="text1"/>
                  <w:rPrChange w:id="3432" w:author="Jacyeude Araújo" w:date="2019-10-02T13:03:00Z">
                    <w:rPr>
                      <w:i/>
                      <w:iCs/>
                      <w:color w:val="000000" w:themeColor="text1"/>
                    </w:rPr>
                  </w:rPrChange>
                </w:rPr>
                <w:delText>nuggets</w:delText>
              </w:r>
              <w:r w:rsidRPr="00F00993" w:rsidDel="00FB3081">
                <w:rPr>
                  <w:color w:val="000000" w:themeColor="text1"/>
                  <w:rPrChange w:id="3433" w:author="Jacyeude Araújo" w:date="2019-10-02T13:03:00Z">
                    <w:rPr>
                      <w:color w:val="000000" w:themeColor="text1"/>
                    </w:rPr>
                  </w:rPrChange>
                </w:rPr>
                <w:delText xml:space="preserve"> de modelo para obter previsões mais precisas do que as obtidas em qualquer modelo. </w:delText>
              </w:r>
            </w:del>
          </w:p>
        </w:tc>
      </w:tr>
      <w:tr w:rsidR="002D1497" w:rsidRPr="00F00993" w:rsidDel="00FB3081" w14:paraId="5FA6FEA1" w14:textId="0B7C0441" w:rsidTr="00EF200F">
        <w:trPr>
          <w:del w:id="3434" w:author="Mauro Sérgio Silva Pinto" w:date="2019-09-27T11:16:00Z"/>
        </w:trPr>
        <w:tc>
          <w:tcPr>
            <w:tcW w:w="0" w:type="auto"/>
            <w:vAlign w:val="center"/>
            <w:hideMark/>
          </w:tcPr>
          <w:p w14:paraId="23362DC1" w14:textId="6D95F43A" w:rsidR="00EF200F" w:rsidRPr="00F00993" w:rsidDel="00FB3081" w:rsidRDefault="00EF200F">
            <w:pPr>
              <w:pStyle w:val="body"/>
              <w:shd w:val="clear" w:color="auto" w:fill="FFFFFF"/>
              <w:spacing w:before="0" w:beforeAutospacing="0" w:after="0" w:line="360" w:lineRule="auto"/>
              <w:ind w:firstLine="1320"/>
              <w:jc w:val="both"/>
              <w:textAlignment w:val="baseline"/>
              <w:rPr>
                <w:del w:id="3435" w:author="Mauro Sérgio Silva Pinto" w:date="2019-09-27T11:16:00Z"/>
                <w:color w:val="000000" w:themeColor="text1"/>
                <w:rPrChange w:id="3436" w:author="Jacyeude Araújo" w:date="2019-10-02T13:03:00Z">
                  <w:rPr>
                    <w:del w:id="3437" w:author="Mauro Sérgio Silva Pinto" w:date="2019-09-27T11:16:00Z"/>
                    <w:color w:val="000000" w:themeColor="text1"/>
                  </w:rPr>
                </w:rPrChange>
              </w:rPr>
              <w:pPrChange w:id="3438" w:author="Mauro Sérgio Silva Pinto" w:date="2019-09-27T11:16:00Z">
                <w:pPr>
                  <w:spacing w:line="360" w:lineRule="auto"/>
                  <w:jc w:val="both"/>
                  <w:textAlignment w:val="baseline"/>
                </w:pPr>
              </w:pPrChange>
            </w:pPr>
            <w:del w:id="3439" w:author="Mauro Sérgio Silva Pinto" w:date="2019-09-27T11:16:00Z">
              <w:r w:rsidRPr="00F00993" w:rsidDel="00FB3081">
                <w:rPr>
                  <w:noProof/>
                  <w:color w:val="000000" w:themeColor="text1"/>
                  <w:rPrChange w:id="3440" w:author="Jacyeude Araújo" w:date="2019-10-02T13:03:00Z">
                    <w:rPr>
                      <w:noProof/>
                      <w:color w:val="000000" w:themeColor="text1"/>
                    </w:rPr>
                  </w:rPrChange>
                </w:rPr>
                <w:drawing>
                  <wp:inline distT="0" distB="0" distL="0" distR="0" wp14:anchorId="257B2EE3" wp14:editId="3B744D4E">
                    <wp:extent cx="389255" cy="448945"/>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085FF7B" w14:textId="647584FF" w:rsidR="00EF200F" w:rsidRPr="00F00993" w:rsidDel="00FB3081" w:rsidRDefault="004D213F">
            <w:pPr>
              <w:pStyle w:val="body"/>
              <w:shd w:val="clear" w:color="auto" w:fill="FFFFFF"/>
              <w:spacing w:before="0" w:beforeAutospacing="0" w:after="0" w:line="360" w:lineRule="auto"/>
              <w:ind w:firstLine="1320"/>
              <w:jc w:val="both"/>
              <w:textAlignment w:val="baseline"/>
              <w:rPr>
                <w:del w:id="3441" w:author="Mauro Sérgio Silva Pinto" w:date="2019-09-27T11:16:00Z"/>
                <w:color w:val="000000" w:themeColor="text1"/>
                <w:rPrChange w:id="3442" w:author="Jacyeude Araújo" w:date="2019-10-02T13:03:00Z">
                  <w:rPr>
                    <w:del w:id="3443" w:author="Mauro Sérgio Silva Pinto" w:date="2019-09-27T11:16:00Z"/>
                    <w:color w:val="000000" w:themeColor="text1"/>
                  </w:rPr>
                </w:rPrChange>
              </w:rPr>
              <w:pPrChange w:id="3444" w:author="Mauro Sérgio Silva Pinto" w:date="2019-09-27T11:16:00Z">
                <w:pPr>
                  <w:spacing w:line="360" w:lineRule="auto"/>
                  <w:jc w:val="both"/>
                </w:pPr>
              </w:pPrChange>
            </w:pPr>
            <w:del w:id="3445" w:author="Mauro Sérgio Silva Pinto" w:date="2019-09-27T11:16:00Z">
              <w:r w:rsidRPr="00F00993" w:rsidDel="00FB3081">
                <w:rPr>
                  <w:color w:val="000000" w:themeColor="text1"/>
                  <w:rPrChange w:id="3446" w:author="Jacyeude Araújo" w:date="2019-10-02T13:03:00Z">
                    <w:rPr>
                      <w:color w:val="000000" w:themeColor="text1"/>
                    </w:rPr>
                  </w:rPrChange>
                </w:rPr>
                <w:delText xml:space="preserve">O nó Preenchimento substitui os valores do campo e altera o armazenamento. </w:delText>
              </w:r>
              <w:r w:rsidR="007A3607" w:rsidRPr="00F00993" w:rsidDel="00FB3081">
                <w:rPr>
                  <w:color w:val="000000" w:themeColor="text1"/>
                  <w:rPrChange w:id="3447" w:author="Jacyeude Araújo" w:date="2019-10-02T13:03:00Z">
                    <w:rPr>
                      <w:color w:val="000000" w:themeColor="text1"/>
                    </w:rPr>
                  </w:rPrChange>
                </w:rPr>
                <w:delText>Po</w:delText>
              </w:r>
              <w:r w:rsidRPr="00F00993" w:rsidDel="00FB3081">
                <w:rPr>
                  <w:color w:val="000000" w:themeColor="text1"/>
                  <w:rPrChange w:id="3448" w:author="Jacyeude Araújo" w:date="2019-10-02T13:03:00Z">
                    <w:rPr>
                      <w:color w:val="000000" w:themeColor="text1"/>
                    </w:rPr>
                  </w:rPrChange>
                </w:rPr>
                <w:delText>de</w:delText>
              </w:r>
              <w:r w:rsidR="007A3607" w:rsidRPr="00F00993" w:rsidDel="00FB3081">
                <w:rPr>
                  <w:color w:val="000000" w:themeColor="text1"/>
                  <w:rPrChange w:id="3449" w:author="Jacyeude Araújo" w:date="2019-10-02T13:03:00Z">
                    <w:rPr>
                      <w:color w:val="000000" w:themeColor="text1"/>
                    </w:rPr>
                  </w:rPrChange>
                </w:rPr>
                <w:delText>-se</w:delText>
              </w:r>
              <w:r w:rsidRPr="00F00993" w:rsidDel="00FB3081">
                <w:rPr>
                  <w:color w:val="000000" w:themeColor="text1"/>
                  <w:rPrChange w:id="3450" w:author="Jacyeude Araújo" w:date="2019-10-02T13:03:00Z">
                    <w:rPr>
                      <w:color w:val="000000" w:themeColor="text1"/>
                    </w:rPr>
                  </w:rPrChange>
                </w:rPr>
                <w:delText xml:space="preserve"> optar por substituir valores com base em uma condição, como @BLANK </w:delText>
              </w:r>
              <w:r w:rsidR="007A3607" w:rsidRPr="00F00993" w:rsidDel="00FB3081">
                <w:rPr>
                  <w:color w:val="000000" w:themeColor="text1"/>
                  <w:rPrChange w:id="3451" w:author="Jacyeude Araújo" w:date="2019-10-02T13:03:00Z">
                    <w:rPr>
                      <w:color w:val="000000" w:themeColor="text1"/>
                    </w:rPr>
                  </w:rPrChange>
                </w:rPr>
                <w:delText xml:space="preserve">para </w:delText>
              </w:r>
              <w:r w:rsidRPr="00F00993" w:rsidDel="00FB3081">
                <w:rPr>
                  <w:color w:val="000000" w:themeColor="text1"/>
                  <w:rPrChange w:id="3452" w:author="Jacyeude Araújo" w:date="2019-10-02T13:03:00Z">
                    <w:rPr>
                      <w:color w:val="000000" w:themeColor="text1"/>
                    </w:rPr>
                  </w:rPrChange>
                </w:rPr>
                <w:delText xml:space="preserve">@FIELD. Como alternativa, </w:delText>
              </w:r>
              <w:r w:rsidR="008D1CF4" w:rsidRPr="00F00993" w:rsidDel="00FB3081">
                <w:rPr>
                  <w:color w:val="000000" w:themeColor="text1"/>
                  <w:rPrChange w:id="3453" w:author="Jacyeude Araújo" w:date="2019-10-02T13:03:00Z">
                    <w:rPr>
                      <w:color w:val="000000" w:themeColor="text1"/>
                    </w:rPr>
                  </w:rPrChange>
                </w:rPr>
                <w:delText>é possível</w:delText>
              </w:r>
              <w:r w:rsidRPr="00F00993" w:rsidDel="00FB3081">
                <w:rPr>
                  <w:color w:val="000000" w:themeColor="text1"/>
                  <w:rPrChange w:id="3454" w:author="Jacyeude Araújo" w:date="2019-10-02T13:03:00Z">
                    <w:rPr>
                      <w:color w:val="000000" w:themeColor="text1"/>
                    </w:rPr>
                  </w:rPrChange>
                </w:rPr>
                <w:delText xml:space="preserve"> optar por substituir todos os espaços em branco ou valores nulos por um valor específico. Um nó de preenchimento geralmente é usado junto com um nó de tipo para substituir os valores ausentes. </w:delText>
              </w:r>
            </w:del>
          </w:p>
        </w:tc>
      </w:tr>
      <w:tr w:rsidR="002D1497" w:rsidRPr="00F00993" w:rsidDel="00FB3081" w14:paraId="44ECA899" w14:textId="7B3231E3" w:rsidTr="004D213F">
        <w:trPr>
          <w:del w:id="3455" w:author="Mauro Sérgio Silva Pinto" w:date="2019-09-27T11:16:00Z"/>
        </w:trPr>
        <w:tc>
          <w:tcPr>
            <w:tcW w:w="0" w:type="auto"/>
            <w:vAlign w:val="center"/>
            <w:hideMark/>
          </w:tcPr>
          <w:p w14:paraId="5AE8A0F2" w14:textId="57B4E4FD" w:rsidR="00EF200F" w:rsidRPr="00F00993" w:rsidDel="00FB3081" w:rsidRDefault="00EF200F">
            <w:pPr>
              <w:pStyle w:val="body"/>
              <w:shd w:val="clear" w:color="auto" w:fill="FFFFFF"/>
              <w:spacing w:before="0" w:beforeAutospacing="0" w:after="0" w:line="360" w:lineRule="auto"/>
              <w:ind w:firstLine="1320"/>
              <w:jc w:val="both"/>
              <w:textAlignment w:val="baseline"/>
              <w:divId w:val="163277202"/>
              <w:rPr>
                <w:del w:id="3456" w:author="Mauro Sérgio Silva Pinto" w:date="2019-09-27T11:16:00Z"/>
                <w:color w:val="000000" w:themeColor="text1"/>
                <w:rPrChange w:id="3457" w:author="Jacyeude Araújo" w:date="2019-10-02T13:03:00Z">
                  <w:rPr>
                    <w:del w:id="3458" w:author="Mauro Sérgio Silva Pinto" w:date="2019-09-27T11:16:00Z"/>
                    <w:color w:val="000000" w:themeColor="text1"/>
                  </w:rPr>
                </w:rPrChange>
              </w:rPr>
              <w:pPrChange w:id="3459" w:author="Mauro Sérgio Silva Pinto" w:date="2019-09-27T11:16:00Z">
                <w:pPr>
                  <w:spacing w:line="360" w:lineRule="auto"/>
                  <w:jc w:val="both"/>
                  <w:textAlignment w:val="baseline"/>
                  <w:divId w:val="163277202"/>
                </w:pPr>
              </w:pPrChange>
            </w:pPr>
            <w:del w:id="3460" w:author="Mauro Sérgio Silva Pinto" w:date="2019-09-27T11:16:00Z">
              <w:r w:rsidRPr="00F00993" w:rsidDel="00FB3081">
                <w:rPr>
                  <w:noProof/>
                  <w:color w:val="000000" w:themeColor="text1"/>
                  <w:rPrChange w:id="3461" w:author="Jacyeude Araújo" w:date="2019-10-02T13:03:00Z">
                    <w:rPr>
                      <w:noProof/>
                      <w:color w:val="000000" w:themeColor="text1"/>
                    </w:rPr>
                  </w:rPrChange>
                </w:rPr>
                <w:drawing>
                  <wp:inline distT="0" distB="0" distL="0" distR="0" wp14:anchorId="01C2846C" wp14:editId="1A51FDEB">
                    <wp:extent cx="389255" cy="4489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tcPr>
          <w:p w14:paraId="29733CB5" w14:textId="28BD249C" w:rsidR="00EF200F" w:rsidRPr="00F00993" w:rsidDel="00FB3081" w:rsidRDefault="004D213F">
            <w:pPr>
              <w:pStyle w:val="body"/>
              <w:shd w:val="clear" w:color="auto" w:fill="FFFFFF"/>
              <w:spacing w:before="0" w:beforeAutospacing="0" w:after="0" w:line="360" w:lineRule="auto"/>
              <w:ind w:firstLine="1320"/>
              <w:jc w:val="both"/>
              <w:textAlignment w:val="baseline"/>
              <w:rPr>
                <w:del w:id="3462" w:author="Mauro Sérgio Silva Pinto" w:date="2019-09-27T11:16:00Z"/>
                <w:color w:val="000000" w:themeColor="text1"/>
                <w:rPrChange w:id="3463" w:author="Jacyeude Araújo" w:date="2019-10-02T13:03:00Z">
                  <w:rPr>
                    <w:del w:id="3464" w:author="Mauro Sérgio Silva Pinto" w:date="2019-09-27T11:16:00Z"/>
                    <w:color w:val="000000" w:themeColor="text1"/>
                  </w:rPr>
                </w:rPrChange>
              </w:rPr>
              <w:pPrChange w:id="3465" w:author="Mauro Sérgio Silva Pinto" w:date="2019-09-27T11:16:00Z">
                <w:pPr>
                  <w:spacing w:line="360" w:lineRule="auto"/>
                  <w:jc w:val="both"/>
                </w:pPr>
              </w:pPrChange>
            </w:pPr>
            <w:del w:id="3466" w:author="Mauro Sérgio Silva Pinto" w:date="2019-09-27T11:16:00Z">
              <w:r w:rsidRPr="00F00993" w:rsidDel="00FB3081">
                <w:rPr>
                  <w:color w:val="000000" w:themeColor="text1"/>
                  <w:rPrChange w:id="3467" w:author="Jacyeude Araújo" w:date="2019-10-02T13:03:00Z">
                    <w:rPr>
                      <w:color w:val="000000" w:themeColor="text1"/>
                    </w:rPr>
                  </w:rPrChange>
                </w:rPr>
                <w:delText xml:space="preserve">O nó </w:delText>
              </w:r>
              <w:r w:rsidRPr="00F00993" w:rsidDel="00FB3081">
                <w:rPr>
                  <w:i/>
                  <w:iCs/>
                  <w:color w:val="000000" w:themeColor="text1"/>
                  <w:rPrChange w:id="3468" w:author="Jacyeude Araújo" w:date="2019-10-02T13:03:00Z">
                    <w:rPr>
                      <w:i/>
                      <w:iCs/>
                      <w:color w:val="000000" w:themeColor="text1"/>
                    </w:rPr>
                  </w:rPrChange>
                </w:rPr>
                <w:delText xml:space="preserve">Anonymize </w:delText>
              </w:r>
              <w:r w:rsidRPr="00F00993" w:rsidDel="00FB3081">
                <w:rPr>
                  <w:color w:val="000000" w:themeColor="text1"/>
                  <w:rPrChange w:id="3469" w:author="Jacyeude Araújo" w:date="2019-10-02T13:03:00Z">
                    <w:rPr>
                      <w:color w:val="000000" w:themeColor="text1"/>
                    </w:rPr>
                  </w:rPrChange>
                </w:rPr>
                <w:delText xml:space="preserve">transforma a maneira como os nomes e os valores dos campos são representados a jusante, disfarçando os dados originais. Isso pode ser útil se </w:delText>
              </w:r>
              <w:r w:rsidR="0088177E" w:rsidRPr="00F00993" w:rsidDel="00FB3081">
                <w:rPr>
                  <w:color w:val="000000" w:themeColor="text1"/>
                  <w:rPrChange w:id="3470" w:author="Jacyeude Araújo" w:date="2019-10-02T13:03:00Z">
                    <w:rPr>
                      <w:color w:val="000000" w:themeColor="text1"/>
                    </w:rPr>
                  </w:rPrChange>
                </w:rPr>
                <w:delText>for necessário</w:delText>
              </w:r>
              <w:r w:rsidRPr="00F00993" w:rsidDel="00FB3081">
                <w:rPr>
                  <w:color w:val="000000" w:themeColor="text1"/>
                  <w:rPrChange w:id="3471" w:author="Jacyeude Araújo" w:date="2019-10-02T13:03:00Z">
                    <w:rPr>
                      <w:color w:val="000000" w:themeColor="text1"/>
                    </w:rPr>
                  </w:rPrChange>
                </w:rPr>
                <w:delText xml:space="preserve"> permitir que outros usuários construam modelos usando dados confidenciais, como nomes de clientes ou outros detalhes. </w:delText>
              </w:r>
            </w:del>
          </w:p>
        </w:tc>
      </w:tr>
      <w:tr w:rsidR="002D1497" w:rsidRPr="00F00993" w:rsidDel="00FB3081" w14:paraId="2916991A" w14:textId="16379E3F" w:rsidTr="00EF200F">
        <w:trPr>
          <w:del w:id="3472" w:author="Mauro Sérgio Silva Pinto" w:date="2019-09-27T11:16:00Z"/>
        </w:trPr>
        <w:tc>
          <w:tcPr>
            <w:tcW w:w="0" w:type="auto"/>
            <w:vAlign w:val="center"/>
            <w:hideMark/>
          </w:tcPr>
          <w:p w14:paraId="460CBBF1" w14:textId="49F5E67F" w:rsidR="00EF200F" w:rsidRPr="00F00993" w:rsidDel="00FB3081" w:rsidRDefault="00EF200F">
            <w:pPr>
              <w:pStyle w:val="body"/>
              <w:shd w:val="clear" w:color="auto" w:fill="FFFFFF"/>
              <w:spacing w:before="0" w:beforeAutospacing="0" w:after="0" w:line="360" w:lineRule="auto"/>
              <w:ind w:firstLine="1320"/>
              <w:jc w:val="both"/>
              <w:textAlignment w:val="baseline"/>
              <w:rPr>
                <w:del w:id="3473" w:author="Mauro Sérgio Silva Pinto" w:date="2019-09-27T11:16:00Z"/>
                <w:color w:val="000000" w:themeColor="text1"/>
                <w:rPrChange w:id="3474" w:author="Jacyeude Araújo" w:date="2019-10-02T13:03:00Z">
                  <w:rPr>
                    <w:del w:id="3475" w:author="Mauro Sérgio Silva Pinto" w:date="2019-09-27T11:16:00Z"/>
                    <w:color w:val="000000" w:themeColor="text1"/>
                  </w:rPr>
                </w:rPrChange>
              </w:rPr>
              <w:pPrChange w:id="3476" w:author="Mauro Sérgio Silva Pinto" w:date="2019-09-27T11:16:00Z">
                <w:pPr>
                  <w:spacing w:line="360" w:lineRule="auto"/>
                  <w:jc w:val="both"/>
                  <w:textAlignment w:val="baseline"/>
                </w:pPr>
              </w:pPrChange>
            </w:pPr>
            <w:del w:id="3477" w:author="Mauro Sérgio Silva Pinto" w:date="2019-09-27T11:16:00Z">
              <w:r w:rsidRPr="00F00993" w:rsidDel="00FB3081">
                <w:rPr>
                  <w:noProof/>
                  <w:color w:val="000000" w:themeColor="text1"/>
                  <w:rPrChange w:id="3478" w:author="Jacyeude Araújo" w:date="2019-10-02T13:03:00Z">
                    <w:rPr>
                      <w:noProof/>
                      <w:color w:val="000000" w:themeColor="text1"/>
                    </w:rPr>
                  </w:rPrChange>
                </w:rPr>
                <w:drawing>
                  <wp:inline distT="0" distB="0" distL="0" distR="0" wp14:anchorId="1E5EE16D" wp14:editId="07099C80">
                    <wp:extent cx="389255" cy="44894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192D587" w14:textId="315B4A21" w:rsidR="00EF200F" w:rsidRPr="00F00993" w:rsidDel="00FB3081" w:rsidRDefault="0074491F">
            <w:pPr>
              <w:pStyle w:val="body"/>
              <w:shd w:val="clear" w:color="auto" w:fill="FFFFFF"/>
              <w:spacing w:before="0" w:beforeAutospacing="0" w:after="0" w:line="360" w:lineRule="auto"/>
              <w:ind w:firstLine="1320"/>
              <w:jc w:val="both"/>
              <w:textAlignment w:val="baseline"/>
              <w:rPr>
                <w:del w:id="3479" w:author="Mauro Sérgio Silva Pinto" w:date="2019-09-27T11:16:00Z"/>
                <w:color w:val="000000" w:themeColor="text1"/>
                <w:rPrChange w:id="3480" w:author="Jacyeude Araújo" w:date="2019-10-02T13:03:00Z">
                  <w:rPr>
                    <w:del w:id="3481" w:author="Mauro Sérgio Silva Pinto" w:date="2019-09-27T11:16:00Z"/>
                    <w:color w:val="000000" w:themeColor="text1"/>
                  </w:rPr>
                </w:rPrChange>
              </w:rPr>
              <w:pPrChange w:id="3482" w:author="Mauro Sérgio Silva Pinto" w:date="2019-09-27T11:16:00Z">
                <w:pPr>
                  <w:spacing w:line="360" w:lineRule="auto"/>
                  <w:jc w:val="both"/>
                </w:pPr>
              </w:pPrChange>
            </w:pPr>
            <w:del w:id="3483" w:author="Mauro Sérgio Silva Pinto" w:date="2019-09-27T11:16:00Z">
              <w:r w:rsidRPr="00F00993" w:rsidDel="00FB3081">
                <w:rPr>
                  <w:color w:val="000000" w:themeColor="text1"/>
                  <w:rPrChange w:id="3484" w:author="Jacyeude Araújo" w:date="2019-10-02T13:03:00Z">
                    <w:rPr>
                      <w:color w:val="000000" w:themeColor="text1"/>
                    </w:rPr>
                  </w:rPrChange>
                </w:rPr>
                <w:delText xml:space="preserve">O nó </w:delText>
              </w:r>
              <w:r w:rsidRPr="00F00993" w:rsidDel="00FB3081">
                <w:rPr>
                  <w:i/>
                  <w:iCs/>
                  <w:color w:val="000000" w:themeColor="text1"/>
                  <w:rPrChange w:id="3485" w:author="Jacyeude Araújo" w:date="2019-10-02T13:03:00Z">
                    <w:rPr>
                      <w:i/>
                      <w:iCs/>
                      <w:color w:val="000000" w:themeColor="text1"/>
                    </w:rPr>
                  </w:rPrChange>
                </w:rPr>
                <w:delText>Reclassify</w:delText>
              </w:r>
              <w:r w:rsidRPr="00F00993" w:rsidDel="00FB3081">
                <w:rPr>
                  <w:color w:val="000000" w:themeColor="text1"/>
                  <w:rPrChange w:id="3486" w:author="Jacyeude Araújo" w:date="2019-10-02T13:03:00Z">
                    <w:rPr>
                      <w:color w:val="000000" w:themeColor="text1"/>
                    </w:rPr>
                  </w:rPrChange>
                </w:rPr>
                <w:delText xml:space="preserve"> transforma um conjunto de valores categóricos em outro. A reclassificação é útil para recolher categorias ou reagrupar dados para análise.</w:delText>
              </w:r>
            </w:del>
          </w:p>
        </w:tc>
      </w:tr>
      <w:tr w:rsidR="002D1497" w:rsidRPr="00F00993" w:rsidDel="00FB3081" w14:paraId="40F031D7" w14:textId="64047FAB" w:rsidTr="00EF200F">
        <w:trPr>
          <w:del w:id="3487" w:author="Mauro Sérgio Silva Pinto" w:date="2019-09-27T11:16:00Z"/>
        </w:trPr>
        <w:tc>
          <w:tcPr>
            <w:tcW w:w="0" w:type="auto"/>
            <w:vAlign w:val="center"/>
            <w:hideMark/>
          </w:tcPr>
          <w:p w14:paraId="00663DCE" w14:textId="1ED78312" w:rsidR="00EF200F" w:rsidRPr="00F00993" w:rsidDel="00FB3081" w:rsidRDefault="00EF200F">
            <w:pPr>
              <w:pStyle w:val="body"/>
              <w:shd w:val="clear" w:color="auto" w:fill="FFFFFF"/>
              <w:spacing w:before="0" w:beforeAutospacing="0" w:after="0" w:line="360" w:lineRule="auto"/>
              <w:ind w:firstLine="1320"/>
              <w:jc w:val="both"/>
              <w:textAlignment w:val="baseline"/>
              <w:divId w:val="2044671140"/>
              <w:rPr>
                <w:del w:id="3488" w:author="Mauro Sérgio Silva Pinto" w:date="2019-09-27T11:16:00Z"/>
                <w:color w:val="000000" w:themeColor="text1"/>
                <w:rPrChange w:id="3489" w:author="Jacyeude Araújo" w:date="2019-10-02T13:03:00Z">
                  <w:rPr>
                    <w:del w:id="3490" w:author="Mauro Sérgio Silva Pinto" w:date="2019-09-27T11:16:00Z"/>
                    <w:color w:val="000000" w:themeColor="text1"/>
                  </w:rPr>
                </w:rPrChange>
              </w:rPr>
              <w:pPrChange w:id="3491" w:author="Mauro Sérgio Silva Pinto" w:date="2019-09-27T11:16:00Z">
                <w:pPr>
                  <w:spacing w:line="360" w:lineRule="auto"/>
                  <w:jc w:val="both"/>
                  <w:textAlignment w:val="baseline"/>
                  <w:divId w:val="2044671140"/>
                </w:pPr>
              </w:pPrChange>
            </w:pPr>
            <w:del w:id="3492" w:author="Mauro Sérgio Silva Pinto" w:date="2019-09-27T11:16:00Z">
              <w:r w:rsidRPr="00F00993" w:rsidDel="00FB3081">
                <w:rPr>
                  <w:noProof/>
                  <w:color w:val="000000" w:themeColor="text1"/>
                  <w:rPrChange w:id="3493" w:author="Jacyeude Araújo" w:date="2019-10-02T13:03:00Z">
                    <w:rPr>
                      <w:noProof/>
                      <w:color w:val="000000" w:themeColor="text1"/>
                    </w:rPr>
                  </w:rPrChange>
                </w:rPr>
                <w:drawing>
                  <wp:inline distT="0" distB="0" distL="0" distR="0" wp14:anchorId="38FAE34C" wp14:editId="6963D3C1">
                    <wp:extent cx="389255" cy="448945"/>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D5DC234" w14:textId="280BB3FC" w:rsidR="00EF200F" w:rsidRPr="00F00993" w:rsidDel="00FB3081" w:rsidRDefault="004D213F">
            <w:pPr>
              <w:pStyle w:val="body"/>
              <w:shd w:val="clear" w:color="auto" w:fill="FFFFFF"/>
              <w:spacing w:before="0" w:beforeAutospacing="0" w:after="0" w:line="360" w:lineRule="auto"/>
              <w:ind w:firstLine="1320"/>
              <w:jc w:val="both"/>
              <w:textAlignment w:val="baseline"/>
              <w:rPr>
                <w:del w:id="3494" w:author="Mauro Sérgio Silva Pinto" w:date="2019-09-27T11:16:00Z"/>
                <w:color w:val="000000" w:themeColor="text1"/>
                <w:rPrChange w:id="3495" w:author="Jacyeude Araújo" w:date="2019-10-02T13:03:00Z">
                  <w:rPr>
                    <w:del w:id="3496" w:author="Mauro Sérgio Silva Pinto" w:date="2019-09-27T11:16:00Z"/>
                    <w:color w:val="000000" w:themeColor="text1"/>
                  </w:rPr>
                </w:rPrChange>
              </w:rPr>
              <w:pPrChange w:id="3497" w:author="Mauro Sérgio Silva Pinto" w:date="2019-09-27T11:16:00Z">
                <w:pPr>
                  <w:spacing w:line="360" w:lineRule="auto"/>
                  <w:jc w:val="both"/>
                </w:pPr>
              </w:pPrChange>
            </w:pPr>
            <w:del w:id="3498" w:author="Mauro Sérgio Silva Pinto" w:date="2019-09-27T11:16:00Z">
              <w:r w:rsidRPr="00F00993" w:rsidDel="00FB3081">
                <w:rPr>
                  <w:color w:val="000000" w:themeColor="text1"/>
                  <w:rPrChange w:id="3499" w:author="Jacyeude Araújo" w:date="2019-10-02T13:03:00Z">
                    <w:rPr>
                      <w:color w:val="000000" w:themeColor="text1"/>
                    </w:rPr>
                  </w:rPrChange>
                </w:rPr>
                <w:delText xml:space="preserve">O nó </w:delText>
              </w:r>
              <w:r w:rsidRPr="00F00993" w:rsidDel="00FB3081">
                <w:rPr>
                  <w:i/>
                  <w:iCs/>
                  <w:color w:val="000000" w:themeColor="text1"/>
                  <w:rPrChange w:id="3500" w:author="Jacyeude Araújo" w:date="2019-10-02T13:03:00Z">
                    <w:rPr>
                      <w:i/>
                      <w:iCs/>
                      <w:color w:val="000000" w:themeColor="text1"/>
                    </w:rPr>
                  </w:rPrChange>
                </w:rPr>
                <w:delText xml:space="preserve">Binning </w:delText>
              </w:r>
              <w:r w:rsidRPr="00F00993" w:rsidDel="00FB3081">
                <w:rPr>
                  <w:color w:val="000000" w:themeColor="text1"/>
                  <w:rPrChange w:id="3501" w:author="Jacyeude Araújo" w:date="2019-10-02T13:03:00Z">
                    <w:rPr>
                      <w:color w:val="000000" w:themeColor="text1"/>
                    </w:rPr>
                  </w:rPrChange>
                </w:rPr>
                <w:delText>cria automaticamente novos campos nominais definidos com base nos valores de campos contínuos existentes (intervalo numérico</w:delText>
              </w:r>
              <w:r w:rsidR="0074491F" w:rsidRPr="00F00993" w:rsidDel="00FB3081">
                <w:rPr>
                  <w:color w:val="000000" w:themeColor="text1"/>
                  <w:rPrChange w:id="3502" w:author="Jacyeude Araújo" w:date="2019-10-02T13:03:00Z">
                    <w:rPr>
                      <w:color w:val="000000" w:themeColor="text1"/>
                    </w:rPr>
                  </w:rPrChange>
                </w:rPr>
                <w:delText>)</w:delText>
              </w:r>
            </w:del>
          </w:p>
        </w:tc>
      </w:tr>
      <w:tr w:rsidR="002D1497" w:rsidRPr="00F00993" w:rsidDel="00FB3081" w14:paraId="2BCBC4CB" w14:textId="08CEBFCF" w:rsidTr="00EF200F">
        <w:trPr>
          <w:del w:id="3503" w:author="Mauro Sérgio Silva Pinto" w:date="2019-09-27T11:16:00Z"/>
        </w:trPr>
        <w:tc>
          <w:tcPr>
            <w:tcW w:w="0" w:type="auto"/>
            <w:vAlign w:val="center"/>
            <w:hideMark/>
          </w:tcPr>
          <w:p w14:paraId="46D1E81D" w14:textId="4CED072E" w:rsidR="00EF200F" w:rsidRPr="00F00993" w:rsidDel="00FB3081" w:rsidRDefault="00EF200F">
            <w:pPr>
              <w:pStyle w:val="body"/>
              <w:shd w:val="clear" w:color="auto" w:fill="FFFFFF"/>
              <w:spacing w:before="0" w:beforeAutospacing="0" w:after="0" w:line="360" w:lineRule="auto"/>
              <w:ind w:firstLine="1320"/>
              <w:jc w:val="both"/>
              <w:textAlignment w:val="baseline"/>
              <w:divId w:val="1550149690"/>
              <w:rPr>
                <w:del w:id="3504" w:author="Mauro Sérgio Silva Pinto" w:date="2019-09-27T11:16:00Z"/>
                <w:color w:val="000000" w:themeColor="text1"/>
                <w:rPrChange w:id="3505" w:author="Jacyeude Araújo" w:date="2019-10-02T13:03:00Z">
                  <w:rPr>
                    <w:del w:id="3506" w:author="Mauro Sérgio Silva Pinto" w:date="2019-09-27T11:16:00Z"/>
                    <w:color w:val="000000" w:themeColor="text1"/>
                  </w:rPr>
                </w:rPrChange>
              </w:rPr>
              <w:pPrChange w:id="3507" w:author="Mauro Sérgio Silva Pinto" w:date="2019-09-27T11:16:00Z">
                <w:pPr>
                  <w:spacing w:line="360" w:lineRule="auto"/>
                  <w:jc w:val="both"/>
                  <w:textAlignment w:val="baseline"/>
                  <w:divId w:val="1550149690"/>
                </w:pPr>
              </w:pPrChange>
            </w:pPr>
            <w:del w:id="3508" w:author="Mauro Sérgio Silva Pinto" w:date="2019-09-27T11:16:00Z">
              <w:r w:rsidRPr="00F00993" w:rsidDel="00FB3081">
                <w:rPr>
                  <w:noProof/>
                  <w:color w:val="000000" w:themeColor="text1"/>
                  <w:rPrChange w:id="3509" w:author="Jacyeude Araújo" w:date="2019-10-02T13:03:00Z">
                    <w:rPr>
                      <w:noProof/>
                      <w:color w:val="000000" w:themeColor="text1"/>
                    </w:rPr>
                  </w:rPrChange>
                </w:rPr>
                <w:drawing>
                  <wp:inline distT="0" distB="0" distL="0" distR="0" wp14:anchorId="60DAE272" wp14:editId="49D671E1">
                    <wp:extent cx="389255" cy="448945"/>
                    <wp:effectExtent l="0" t="0" r="0" b="825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DC28DED" w14:textId="4144D5E6" w:rsidR="00EF200F" w:rsidRPr="00F00993" w:rsidDel="00FB3081" w:rsidRDefault="004D213F">
            <w:pPr>
              <w:pStyle w:val="body"/>
              <w:shd w:val="clear" w:color="auto" w:fill="FFFFFF"/>
              <w:spacing w:before="0" w:beforeAutospacing="0" w:after="0" w:line="360" w:lineRule="auto"/>
              <w:ind w:firstLine="1320"/>
              <w:jc w:val="both"/>
              <w:textAlignment w:val="baseline"/>
              <w:rPr>
                <w:del w:id="3510" w:author="Mauro Sérgio Silva Pinto" w:date="2019-09-27T11:16:00Z"/>
                <w:color w:val="000000" w:themeColor="text1"/>
                <w:rPrChange w:id="3511" w:author="Jacyeude Araújo" w:date="2019-10-02T13:03:00Z">
                  <w:rPr>
                    <w:del w:id="3512" w:author="Mauro Sérgio Silva Pinto" w:date="2019-09-27T11:16:00Z"/>
                    <w:color w:val="000000" w:themeColor="text1"/>
                  </w:rPr>
                </w:rPrChange>
              </w:rPr>
              <w:pPrChange w:id="3513" w:author="Mauro Sérgio Silva Pinto" w:date="2019-09-27T11:16:00Z">
                <w:pPr>
                  <w:spacing w:line="360" w:lineRule="auto"/>
                  <w:jc w:val="both"/>
                </w:pPr>
              </w:pPrChange>
            </w:pPr>
            <w:del w:id="3514" w:author="Mauro Sérgio Silva Pinto" w:date="2019-09-27T11:16:00Z">
              <w:r w:rsidRPr="00F00993" w:rsidDel="00FB3081">
                <w:rPr>
                  <w:color w:val="000000" w:themeColor="text1"/>
                  <w:rPrChange w:id="3515" w:author="Jacyeude Araújo" w:date="2019-10-02T13:03:00Z">
                    <w:rPr>
                      <w:color w:val="000000" w:themeColor="text1"/>
                    </w:rPr>
                  </w:rPrChange>
                </w:rPr>
                <w:delText xml:space="preserve">O nó Partição gera um campo de partição, que divide os dados em subconjuntos separados para os estágios de treinamento, teste e validação da construção do modelo. </w:delText>
              </w:r>
            </w:del>
          </w:p>
        </w:tc>
      </w:tr>
      <w:tr w:rsidR="002D1497" w:rsidRPr="00F00993" w:rsidDel="00FB3081" w14:paraId="1D121464" w14:textId="349F915D" w:rsidTr="00EF200F">
        <w:trPr>
          <w:del w:id="3516" w:author="Mauro Sérgio Silva Pinto" w:date="2019-09-27T11:16:00Z"/>
        </w:trPr>
        <w:tc>
          <w:tcPr>
            <w:tcW w:w="0" w:type="auto"/>
            <w:vAlign w:val="center"/>
            <w:hideMark/>
          </w:tcPr>
          <w:p w14:paraId="0DEA9B2D" w14:textId="076A399B" w:rsidR="00EF200F" w:rsidRPr="00F00993" w:rsidDel="00FB3081" w:rsidRDefault="00EF200F">
            <w:pPr>
              <w:pStyle w:val="body"/>
              <w:shd w:val="clear" w:color="auto" w:fill="FFFFFF"/>
              <w:spacing w:before="0" w:beforeAutospacing="0" w:after="0" w:line="360" w:lineRule="auto"/>
              <w:ind w:firstLine="1320"/>
              <w:jc w:val="both"/>
              <w:textAlignment w:val="baseline"/>
              <w:divId w:val="214436522"/>
              <w:rPr>
                <w:del w:id="3517" w:author="Mauro Sérgio Silva Pinto" w:date="2019-09-27T11:16:00Z"/>
                <w:color w:val="000000" w:themeColor="text1"/>
                <w:rPrChange w:id="3518" w:author="Jacyeude Araújo" w:date="2019-10-02T13:03:00Z">
                  <w:rPr>
                    <w:del w:id="3519" w:author="Mauro Sérgio Silva Pinto" w:date="2019-09-27T11:16:00Z"/>
                    <w:color w:val="000000" w:themeColor="text1"/>
                  </w:rPr>
                </w:rPrChange>
              </w:rPr>
              <w:pPrChange w:id="3520" w:author="Mauro Sérgio Silva Pinto" w:date="2019-09-27T11:16:00Z">
                <w:pPr>
                  <w:spacing w:line="360" w:lineRule="auto"/>
                  <w:jc w:val="both"/>
                  <w:textAlignment w:val="baseline"/>
                  <w:divId w:val="214436522"/>
                </w:pPr>
              </w:pPrChange>
            </w:pPr>
            <w:del w:id="3521" w:author="Mauro Sérgio Silva Pinto" w:date="2019-09-27T11:16:00Z">
              <w:r w:rsidRPr="00F00993" w:rsidDel="00FB3081">
                <w:rPr>
                  <w:noProof/>
                  <w:color w:val="000000" w:themeColor="text1"/>
                  <w:rPrChange w:id="3522" w:author="Jacyeude Araújo" w:date="2019-10-02T13:03:00Z">
                    <w:rPr>
                      <w:noProof/>
                      <w:color w:val="000000" w:themeColor="text1"/>
                    </w:rPr>
                  </w:rPrChange>
                </w:rPr>
                <w:drawing>
                  <wp:inline distT="0" distB="0" distL="0" distR="0" wp14:anchorId="2C2DF15E" wp14:editId="19249361">
                    <wp:extent cx="389255" cy="448945"/>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C4FD101" w14:textId="3ABE6117" w:rsidR="00EF200F" w:rsidRPr="00F00993" w:rsidDel="00FB3081" w:rsidRDefault="004D213F">
            <w:pPr>
              <w:pStyle w:val="body"/>
              <w:shd w:val="clear" w:color="auto" w:fill="FFFFFF"/>
              <w:spacing w:before="0" w:beforeAutospacing="0" w:after="0" w:line="360" w:lineRule="auto"/>
              <w:ind w:firstLine="1320"/>
              <w:jc w:val="both"/>
              <w:textAlignment w:val="baseline"/>
              <w:rPr>
                <w:del w:id="3523" w:author="Mauro Sérgio Silva Pinto" w:date="2019-09-27T11:16:00Z"/>
                <w:color w:val="000000" w:themeColor="text1"/>
                <w:rPrChange w:id="3524" w:author="Jacyeude Araújo" w:date="2019-10-02T13:03:00Z">
                  <w:rPr>
                    <w:del w:id="3525" w:author="Mauro Sérgio Silva Pinto" w:date="2019-09-27T11:16:00Z"/>
                    <w:color w:val="000000" w:themeColor="text1"/>
                  </w:rPr>
                </w:rPrChange>
              </w:rPr>
              <w:pPrChange w:id="3526" w:author="Mauro Sérgio Silva Pinto" w:date="2019-09-27T11:16:00Z">
                <w:pPr>
                  <w:spacing w:line="360" w:lineRule="auto"/>
                  <w:jc w:val="both"/>
                </w:pPr>
              </w:pPrChange>
            </w:pPr>
            <w:del w:id="3527" w:author="Mauro Sérgio Silva Pinto" w:date="2019-09-27T11:16:00Z">
              <w:r w:rsidRPr="00F00993" w:rsidDel="00FB3081">
                <w:rPr>
                  <w:color w:val="000000" w:themeColor="text1"/>
                  <w:rPrChange w:id="3528" w:author="Jacyeude Araújo" w:date="2019-10-02T13:03:00Z">
                    <w:rPr>
                      <w:color w:val="000000" w:themeColor="text1"/>
                    </w:rPr>
                  </w:rPrChange>
                </w:rPr>
                <w:delText xml:space="preserve">O nó Reestruturar converte um campo nominal em um grupo de campos que podem ser preenchidos com os valores de outro campo. </w:delText>
              </w:r>
            </w:del>
          </w:p>
        </w:tc>
      </w:tr>
      <w:tr w:rsidR="002D1497" w:rsidRPr="00F00993" w:rsidDel="00FB3081" w14:paraId="74282B71" w14:textId="370AB54D" w:rsidTr="00EF200F">
        <w:trPr>
          <w:del w:id="3529" w:author="Mauro Sérgio Silva Pinto" w:date="2019-09-27T11:16:00Z"/>
        </w:trPr>
        <w:tc>
          <w:tcPr>
            <w:tcW w:w="0" w:type="auto"/>
            <w:vAlign w:val="center"/>
            <w:hideMark/>
          </w:tcPr>
          <w:p w14:paraId="59A51213" w14:textId="39AA4537" w:rsidR="00EF200F" w:rsidRPr="00F00993" w:rsidDel="00FB3081" w:rsidRDefault="00EF200F">
            <w:pPr>
              <w:pStyle w:val="body"/>
              <w:shd w:val="clear" w:color="auto" w:fill="FFFFFF"/>
              <w:spacing w:before="0" w:beforeAutospacing="0" w:after="0" w:line="360" w:lineRule="auto"/>
              <w:ind w:firstLine="1320"/>
              <w:jc w:val="both"/>
              <w:textAlignment w:val="baseline"/>
              <w:rPr>
                <w:del w:id="3530" w:author="Mauro Sérgio Silva Pinto" w:date="2019-09-27T11:16:00Z"/>
                <w:color w:val="000000" w:themeColor="text1"/>
                <w:rPrChange w:id="3531" w:author="Jacyeude Araújo" w:date="2019-10-02T13:03:00Z">
                  <w:rPr>
                    <w:del w:id="3532" w:author="Mauro Sérgio Silva Pinto" w:date="2019-09-27T11:16:00Z"/>
                    <w:color w:val="000000" w:themeColor="text1"/>
                  </w:rPr>
                </w:rPrChange>
              </w:rPr>
              <w:pPrChange w:id="3533" w:author="Mauro Sérgio Silva Pinto" w:date="2019-09-27T11:16:00Z">
                <w:pPr>
                  <w:spacing w:line="360" w:lineRule="auto"/>
                  <w:jc w:val="both"/>
                  <w:textAlignment w:val="baseline"/>
                </w:pPr>
              </w:pPrChange>
            </w:pPr>
            <w:del w:id="3534" w:author="Mauro Sérgio Silva Pinto" w:date="2019-09-27T11:16:00Z">
              <w:r w:rsidRPr="00F00993" w:rsidDel="00FB3081">
                <w:rPr>
                  <w:noProof/>
                  <w:color w:val="000000" w:themeColor="text1"/>
                  <w:rPrChange w:id="3535" w:author="Jacyeude Araújo" w:date="2019-10-02T13:03:00Z">
                    <w:rPr>
                      <w:noProof/>
                      <w:color w:val="000000" w:themeColor="text1"/>
                    </w:rPr>
                  </w:rPrChange>
                </w:rPr>
                <w:drawing>
                  <wp:inline distT="0" distB="0" distL="0" distR="0" wp14:anchorId="79917C63" wp14:editId="5674A401">
                    <wp:extent cx="389255" cy="44894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2CB34343" w14:textId="044DC852" w:rsidR="00EF200F" w:rsidRPr="00F00993" w:rsidDel="00FB3081" w:rsidRDefault="004D213F">
            <w:pPr>
              <w:pStyle w:val="body"/>
              <w:shd w:val="clear" w:color="auto" w:fill="FFFFFF"/>
              <w:spacing w:before="0" w:beforeAutospacing="0" w:after="0" w:line="360" w:lineRule="auto"/>
              <w:ind w:firstLine="1320"/>
              <w:jc w:val="both"/>
              <w:textAlignment w:val="baseline"/>
              <w:rPr>
                <w:del w:id="3536" w:author="Mauro Sérgio Silva Pinto" w:date="2019-09-27T11:16:00Z"/>
                <w:color w:val="000000" w:themeColor="text1"/>
                <w:rPrChange w:id="3537" w:author="Jacyeude Araújo" w:date="2019-10-02T13:03:00Z">
                  <w:rPr>
                    <w:del w:id="3538" w:author="Mauro Sérgio Silva Pinto" w:date="2019-09-27T11:16:00Z"/>
                    <w:color w:val="000000" w:themeColor="text1"/>
                  </w:rPr>
                </w:rPrChange>
              </w:rPr>
              <w:pPrChange w:id="3539" w:author="Mauro Sérgio Silva Pinto" w:date="2019-09-27T11:16:00Z">
                <w:pPr>
                  <w:spacing w:line="360" w:lineRule="auto"/>
                  <w:jc w:val="both"/>
                </w:pPr>
              </w:pPrChange>
            </w:pPr>
            <w:del w:id="3540" w:author="Mauro Sérgio Silva Pinto" w:date="2019-09-27T11:16:00Z">
              <w:r w:rsidRPr="00F00993" w:rsidDel="00FB3081">
                <w:rPr>
                  <w:color w:val="000000" w:themeColor="text1"/>
                  <w:rPrChange w:id="3541" w:author="Jacyeude Araújo" w:date="2019-10-02T13:03:00Z">
                    <w:rPr>
                      <w:color w:val="000000" w:themeColor="text1"/>
                    </w:rPr>
                  </w:rPrChange>
                </w:rPr>
                <w:delText xml:space="preserve">O nó </w:delText>
              </w:r>
              <w:r w:rsidRPr="00F00993" w:rsidDel="00FB3081">
                <w:rPr>
                  <w:i/>
                  <w:iCs/>
                  <w:color w:val="000000" w:themeColor="text1"/>
                  <w:rPrChange w:id="3542" w:author="Jacyeude Araújo" w:date="2019-10-02T13:03:00Z">
                    <w:rPr>
                      <w:i/>
                      <w:iCs/>
                      <w:color w:val="000000" w:themeColor="text1"/>
                    </w:rPr>
                  </w:rPrChange>
                </w:rPr>
                <w:delText>Transpose</w:delText>
              </w:r>
              <w:r w:rsidRPr="00F00993" w:rsidDel="00FB3081">
                <w:rPr>
                  <w:color w:val="000000" w:themeColor="text1"/>
                  <w:rPrChange w:id="3543" w:author="Jacyeude Araújo" w:date="2019-10-02T13:03:00Z">
                    <w:rPr>
                      <w:color w:val="000000" w:themeColor="text1"/>
                    </w:rPr>
                  </w:rPrChange>
                </w:rPr>
                <w:delText xml:space="preserve"> troca os dados em linhas e colunas para que os registros se tornem campos e os campos se tornem registros. </w:delText>
              </w:r>
            </w:del>
          </w:p>
        </w:tc>
      </w:tr>
      <w:tr w:rsidR="002D1497" w:rsidRPr="00F00993" w:rsidDel="00FB3081" w14:paraId="01CB75C4" w14:textId="0C2FE6EA" w:rsidTr="004D213F">
        <w:trPr>
          <w:del w:id="3544" w:author="Mauro Sérgio Silva Pinto" w:date="2019-09-27T11:16:00Z"/>
        </w:trPr>
        <w:tc>
          <w:tcPr>
            <w:tcW w:w="0" w:type="auto"/>
            <w:vAlign w:val="center"/>
            <w:hideMark/>
          </w:tcPr>
          <w:p w14:paraId="54AB1CF3" w14:textId="39CC07DE" w:rsidR="00EF200F" w:rsidRPr="00F00993" w:rsidDel="00FB3081" w:rsidRDefault="00EF200F">
            <w:pPr>
              <w:pStyle w:val="body"/>
              <w:shd w:val="clear" w:color="auto" w:fill="FFFFFF"/>
              <w:spacing w:before="0" w:beforeAutospacing="0" w:after="0" w:line="360" w:lineRule="auto"/>
              <w:ind w:firstLine="1320"/>
              <w:jc w:val="both"/>
              <w:textAlignment w:val="baseline"/>
              <w:divId w:val="1704860309"/>
              <w:rPr>
                <w:del w:id="3545" w:author="Mauro Sérgio Silva Pinto" w:date="2019-09-27T11:16:00Z"/>
                <w:color w:val="000000" w:themeColor="text1"/>
                <w:rPrChange w:id="3546" w:author="Jacyeude Araújo" w:date="2019-10-02T13:03:00Z">
                  <w:rPr>
                    <w:del w:id="3547" w:author="Mauro Sérgio Silva Pinto" w:date="2019-09-27T11:16:00Z"/>
                    <w:color w:val="000000" w:themeColor="text1"/>
                  </w:rPr>
                </w:rPrChange>
              </w:rPr>
              <w:pPrChange w:id="3548" w:author="Mauro Sérgio Silva Pinto" w:date="2019-09-27T11:16:00Z">
                <w:pPr>
                  <w:spacing w:line="360" w:lineRule="auto"/>
                  <w:jc w:val="both"/>
                  <w:textAlignment w:val="baseline"/>
                  <w:divId w:val="1704860309"/>
                </w:pPr>
              </w:pPrChange>
            </w:pPr>
            <w:del w:id="3549" w:author="Mauro Sérgio Silva Pinto" w:date="2019-09-27T11:16:00Z">
              <w:r w:rsidRPr="00F00993" w:rsidDel="00FB3081">
                <w:rPr>
                  <w:noProof/>
                  <w:color w:val="000000" w:themeColor="text1"/>
                  <w:rPrChange w:id="3550" w:author="Jacyeude Araújo" w:date="2019-10-02T13:03:00Z">
                    <w:rPr>
                      <w:noProof/>
                      <w:color w:val="000000" w:themeColor="text1"/>
                    </w:rPr>
                  </w:rPrChange>
                </w:rPr>
                <w:drawing>
                  <wp:inline distT="0" distB="0" distL="0" distR="0" wp14:anchorId="5D5DC89D" wp14:editId="77704056">
                    <wp:extent cx="389255" cy="448945"/>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tcPr>
          <w:p w14:paraId="438288EB" w14:textId="0B1A54B2" w:rsidR="00EF200F" w:rsidRPr="00F00993" w:rsidDel="00FB3081" w:rsidRDefault="004D213F">
            <w:pPr>
              <w:pStyle w:val="body"/>
              <w:shd w:val="clear" w:color="auto" w:fill="FFFFFF"/>
              <w:spacing w:before="0" w:beforeAutospacing="0" w:after="0" w:line="360" w:lineRule="auto"/>
              <w:ind w:firstLine="1320"/>
              <w:jc w:val="both"/>
              <w:textAlignment w:val="baseline"/>
              <w:rPr>
                <w:del w:id="3551" w:author="Mauro Sérgio Silva Pinto" w:date="2019-09-27T11:16:00Z"/>
                <w:color w:val="000000" w:themeColor="text1"/>
                <w:rPrChange w:id="3552" w:author="Jacyeude Araújo" w:date="2019-10-02T13:03:00Z">
                  <w:rPr>
                    <w:del w:id="3553" w:author="Mauro Sérgio Silva Pinto" w:date="2019-09-27T11:16:00Z"/>
                    <w:color w:val="000000" w:themeColor="text1"/>
                  </w:rPr>
                </w:rPrChange>
              </w:rPr>
              <w:pPrChange w:id="3554" w:author="Mauro Sérgio Silva Pinto" w:date="2019-09-27T11:16:00Z">
                <w:pPr>
                  <w:spacing w:line="360" w:lineRule="auto"/>
                  <w:jc w:val="both"/>
                </w:pPr>
              </w:pPrChange>
            </w:pPr>
            <w:del w:id="3555" w:author="Mauro Sérgio Silva Pinto" w:date="2019-09-27T11:16:00Z">
              <w:r w:rsidRPr="00F00993" w:rsidDel="00FB3081">
                <w:rPr>
                  <w:color w:val="000000" w:themeColor="text1"/>
                  <w:rPrChange w:id="3556" w:author="Jacyeude Araújo" w:date="2019-10-02T13:03:00Z">
                    <w:rPr>
                      <w:color w:val="000000" w:themeColor="text1"/>
                    </w:rPr>
                  </w:rPrChange>
                </w:rPr>
                <w:delText xml:space="preserve">O nó Intervalos de tempo especifica intervalos e cria rótulos (se necessário) para modelar dados de séries temporais. Se os valores não estiverem uniformemente espaçados, o nó poderá preencher ou agregar valores conforme necessário para gerar um intervalo uniforme entre os registros. </w:delText>
              </w:r>
            </w:del>
          </w:p>
        </w:tc>
      </w:tr>
      <w:tr w:rsidR="00DE389A" w:rsidRPr="00F00993" w:rsidDel="00FB3081" w14:paraId="2DA47755" w14:textId="4462E808" w:rsidTr="00EF200F">
        <w:trPr>
          <w:del w:id="3557" w:author="Mauro Sérgio Silva Pinto" w:date="2019-09-27T11:16:00Z"/>
        </w:trPr>
        <w:tc>
          <w:tcPr>
            <w:tcW w:w="0" w:type="auto"/>
            <w:vAlign w:val="center"/>
            <w:hideMark/>
          </w:tcPr>
          <w:p w14:paraId="7571A43C" w14:textId="1DE68F19" w:rsidR="00EF200F" w:rsidRPr="00F00993" w:rsidDel="00FB3081" w:rsidRDefault="00EF200F">
            <w:pPr>
              <w:pStyle w:val="body"/>
              <w:shd w:val="clear" w:color="auto" w:fill="FFFFFF"/>
              <w:spacing w:before="0" w:beforeAutospacing="0" w:after="0" w:line="360" w:lineRule="auto"/>
              <w:ind w:firstLine="1320"/>
              <w:jc w:val="both"/>
              <w:textAlignment w:val="baseline"/>
              <w:rPr>
                <w:del w:id="3558" w:author="Mauro Sérgio Silva Pinto" w:date="2019-09-27T11:16:00Z"/>
                <w:color w:val="000000" w:themeColor="text1"/>
                <w:rPrChange w:id="3559" w:author="Jacyeude Araújo" w:date="2019-10-02T13:03:00Z">
                  <w:rPr>
                    <w:del w:id="3560" w:author="Mauro Sérgio Silva Pinto" w:date="2019-09-27T11:16:00Z"/>
                    <w:color w:val="000000" w:themeColor="text1"/>
                  </w:rPr>
                </w:rPrChange>
              </w:rPr>
              <w:pPrChange w:id="3561" w:author="Mauro Sérgio Silva Pinto" w:date="2019-09-27T11:16:00Z">
                <w:pPr>
                  <w:spacing w:line="360" w:lineRule="auto"/>
                  <w:jc w:val="both"/>
                  <w:textAlignment w:val="baseline"/>
                </w:pPr>
              </w:pPrChange>
            </w:pPr>
            <w:del w:id="3562" w:author="Mauro Sérgio Silva Pinto" w:date="2019-09-27T11:16:00Z">
              <w:r w:rsidRPr="00F00993" w:rsidDel="00FB3081">
                <w:rPr>
                  <w:noProof/>
                  <w:color w:val="000000" w:themeColor="text1"/>
                  <w:rPrChange w:id="3563" w:author="Jacyeude Araújo" w:date="2019-10-02T13:03:00Z">
                    <w:rPr>
                      <w:noProof/>
                      <w:color w:val="000000" w:themeColor="text1"/>
                    </w:rPr>
                  </w:rPrChange>
                </w:rPr>
                <w:drawing>
                  <wp:inline distT="0" distB="0" distL="0" distR="0" wp14:anchorId="71E6298A" wp14:editId="487E69EA">
                    <wp:extent cx="389255" cy="448945"/>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23B68F4E" w14:textId="343A873C" w:rsidR="00EF200F" w:rsidRPr="00F00993" w:rsidDel="00FB3081" w:rsidRDefault="004D213F">
            <w:pPr>
              <w:pStyle w:val="body"/>
              <w:shd w:val="clear" w:color="auto" w:fill="FFFFFF"/>
              <w:spacing w:before="0" w:beforeAutospacing="0" w:after="0" w:line="360" w:lineRule="auto"/>
              <w:ind w:firstLine="1320"/>
              <w:jc w:val="both"/>
              <w:textAlignment w:val="baseline"/>
              <w:rPr>
                <w:del w:id="3564" w:author="Mauro Sérgio Silva Pinto" w:date="2019-09-27T11:16:00Z"/>
                <w:color w:val="000000" w:themeColor="text1"/>
                <w:rPrChange w:id="3565" w:author="Jacyeude Araújo" w:date="2019-10-02T13:03:00Z">
                  <w:rPr>
                    <w:del w:id="3566" w:author="Mauro Sérgio Silva Pinto" w:date="2019-09-27T11:16:00Z"/>
                    <w:color w:val="000000" w:themeColor="text1"/>
                  </w:rPr>
                </w:rPrChange>
              </w:rPr>
              <w:pPrChange w:id="3567" w:author="Mauro Sérgio Silva Pinto" w:date="2019-09-27T11:16:00Z">
                <w:pPr>
                  <w:keepNext/>
                  <w:spacing w:line="360" w:lineRule="auto"/>
                  <w:jc w:val="both"/>
                </w:pPr>
              </w:pPrChange>
            </w:pPr>
            <w:del w:id="3568" w:author="Mauro Sérgio Silva Pinto" w:date="2019-09-27T11:16:00Z">
              <w:r w:rsidRPr="00F00993" w:rsidDel="00FB3081">
                <w:rPr>
                  <w:color w:val="000000" w:themeColor="text1"/>
                  <w:rPrChange w:id="3569" w:author="Jacyeude Araújo" w:date="2019-10-02T13:03:00Z">
                    <w:rPr>
                      <w:color w:val="000000" w:themeColor="text1"/>
                    </w:rPr>
                  </w:rPrChange>
                </w:rPr>
                <w:delText xml:space="preserve">O nó Histórico cria novos campos contendo dados de campos em registros anteriores. Os nós do histórico costumam ser usados para dados </w:delText>
              </w:r>
              <w:r w:rsidR="0088177E" w:rsidRPr="00F00993" w:rsidDel="00FB3081">
                <w:rPr>
                  <w:color w:val="000000" w:themeColor="text1"/>
                  <w:rPrChange w:id="3570" w:author="Jacyeude Araújo" w:date="2019-10-02T13:03:00Z">
                    <w:rPr>
                      <w:color w:val="000000" w:themeColor="text1"/>
                    </w:rPr>
                  </w:rPrChange>
                </w:rPr>
                <w:delText>sequenciais</w:delText>
              </w:r>
              <w:r w:rsidRPr="00F00993" w:rsidDel="00FB3081">
                <w:rPr>
                  <w:color w:val="000000" w:themeColor="text1"/>
                  <w:rPrChange w:id="3571" w:author="Jacyeude Araújo" w:date="2019-10-02T13:03:00Z">
                    <w:rPr>
                      <w:color w:val="000000" w:themeColor="text1"/>
                    </w:rPr>
                  </w:rPrChange>
                </w:rPr>
                <w:delText xml:space="preserve">, como dados de séries temporais. </w:delText>
              </w:r>
            </w:del>
          </w:p>
        </w:tc>
      </w:tr>
    </w:tbl>
    <w:p w14:paraId="0AE58D20" w14:textId="41407661" w:rsidR="008D4A3A" w:rsidRPr="00F00993" w:rsidDel="00FB3081" w:rsidRDefault="008D4A3A">
      <w:pPr>
        <w:pStyle w:val="body"/>
        <w:shd w:val="clear" w:color="auto" w:fill="FFFFFF"/>
        <w:spacing w:before="0" w:beforeAutospacing="0" w:after="0" w:line="360" w:lineRule="auto"/>
        <w:ind w:firstLine="1320"/>
        <w:jc w:val="both"/>
        <w:textAlignment w:val="baseline"/>
        <w:rPr>
          <w:del w:id="3572" w:author="Mauro Sérgio Silva Pinto" w:date="2019-09-27T11:16:00Z"/>
          <w:color w:val="000000" w:themeColor="text1"/>
          <w:rPrChange w:id="3573" w:author="Jacyeude Araújo" w:date="2019-10-02T13:03:00Z">
            <w:rPr>
              <w:del w:id="3574" w:author="Mauro Sérgio Silva Pinto" w:date="2019-09-27T11:16:00Z"/>
              <w:color w:val="000000" w:themeColor="text1"/>
            </w:rPr>
          </w:rPrChange>
        </w:rPr>
        <w:pPrChange w:id="3575" w:author="Mauro Sérgio Silva Pinto" w:date="2019-09-27T11:16:00Z">
          <w:pPr>
            <w:pStyle w:val="Legenda"/>
            <w:jc w:val="center"/>
          </w:pPr>
        </w:pPrChange>
      </w:pPr>
      <w:del w:id="3576" w:author="Mauro Sérgio Silva Pinto" w:date="2019-09-27T11:16:00Z">
        <w:r w:rsidRPr="00F00993" w:rsidDel="00FB3081">
          <w:rPr>
            <w:color w:val="000000" w:themeColor="text1"/>
            <w:rPrChange w:id="3577" w:author="Jacyeude Araújo" w:date="2019-10-02T13:03:00Z">
              <w:rPr>
                <w:i w:val="0"/>
                <w:iCs w:val="0"/>
                <w:color w:val="000000" w:themeColor="text1"/>
              </w:rPr>
            </w:rPrChange>
          </w:rPr>
          <w:delText xml:space="preserve">Tabela </w:delText>
        </w:r>
        <w:r w:rsidR="00CA155D" w:rsidRPr="00F00993" w:rsidDel="00FB3081">
          <w:rPr>
            <w:color w:val="000000" w:themeColor="text1"/>
            <w:rPrChange w:id="3578" w:author="Jacyeude Araújo" w:date="2019-10-02T13:03:00Z">
              <w:rPr>
                <w:i w:val="0"/>
                <w:iCs w:val="0"/>
                <w:color w:val="000000" w:themeColor="text1"/>
              </w:rPr>
            </w:rPrChange>
          </w:rPr>
          <w:fldChar w:fldCharType="begin"/>
        </w:r>
        <w:r w:rsidR="00CA155D" w:rsidRPr="00F00993" w:rsidDel="00FB3081">
          <w:rPr>
            <w:color w:val="000000" w:themeColor="text1"/>
            <w:rPrChange w:id="3579" w:author="Jacyeude Araújo" w:date="2019-10-02T13:03:00Z">
              <w:rPr>
                <w:i w:val="0"/>
                <w:iCs w:val="0"/>
                <w:color w:val="000000" w:themeColor="text1"/>
              </w:rPr>
            </w:rPrChange>
          </w:rPr>
          <w:delInstrText xml:space="preserve"> SEQ Tabela \* ARABIC </w:delInstrText>
        </w:r>
        <w:r w:rsidR="00CA155D" w:rsidRPr="00F00993" w:rsidDel="00FB3081">
          <w:rPr>
            <w:color w:val="000000" w:themeColor="text1"/>
            <w:rPrChange w:id="3580" w:author="Jacyeude Araújo" w:date="2019-10-02T13:03:00Z">
              <w:rPr>
                <w:i w:val="0"/>
                <w:iCs w:val="0"/>
                <w:color w:val="000000" w:themeColor="text1"/>
              </w:rPr>
            </w:rPrChange>
          </w:rPr>
          <w:fldChar w:fldCharType="separate"/>
        </w:r>
        <w:r w:rsidR="00EE7A76" w:rsidRPr="00F00993" w:rsidDel="00FB3081">
          <w:rPr>
            <w:noProof/>
            <w:color w:val="000000" w:themeColor="text1"/>
            <w:rPrChange w:id="3581" w:author="Jacyeude Araújo" w:date="2019-10-02T13:03:00Z">
              <w:rPr>
                <w:i w:val="0"/>
                <w:iCs w:val="0"/>
                <w:noProof/>
                <w:color w:val="000000" w:themeColor="text1"/>
              </w:rPr>
            </w:rPrChange>
          </w:rPr>
          <w:delText>2</w:delText>
        </w:r>
        <w:r w:rsidR="00CA155D" w:rsidRPr="00F00993" w:rsidDel="00FB3081">
          <w:rPr>
            <w:color w:val="000000" w:themeColor="text1"/>
            <w:rPrChange w:id="3582" w:author="Jacyeude Araújo" w:date="2019-10-02T13:03:00Z">
              <w:rPr>
                <w:i w:val="0"/>
                <w:iCs w:val="0"/>
                <w:color w:val="000000" w:themeColor="text1"/>
              </w:rPr>
            </w:rPrChange>
          </w:rPr>
          <w:fldChar w:fldCharType="end"/>
        </w:r>
        <w:r w:rsidRPr="00F00993" w:rsidDel="00FB3081">
          <w:rPr>
            <w:color w:val="000000" w:themeColor="text1"/>
            <w:rPrChange w:id="3583" w:author="Jacyeude Araújo" w:date="2019-10-02T13:03:00Z">
              <w:rPr>
                <w:i w:val="0"/>
                <w:iCs w:val="0"/>
                <w:color w:val="000000" w:themeColor="text1"/>
              </w:rPr>
            </w:rPrChange>
          </w:rPr>
          <w:delText xml:space="preserve"> - Descrição Field Operations. Fonte Adaptado de [23]</w:delText>
        </w:r>
      </w:del>
    </w:p>
    <w:p w14:paraId="045842A9" w14:textId="42B81BD8" w:rsidR="00EF200F" w:rsidRPr="00F00993" w:rsidDel="00FB3081" w:rsidRDefault="004D213F" w:rsidP="00FB3081">
      <w:pPr>
        <w:pStyle w:val="body"/>
        <w:shd w:val="clear" w:color="auto" w:fill="FFFFFF"/>
        <w:spacing w:before="0" w:beforeAutospacing="0" w:after="0" w:line="360" w:lineRule="auto"/>
        <w:ind w:firstLine="1320"/>
        <w:jc w:val="both"/>
        <w:textAlignment w:val="baseline"/>
        <w:rPr>
          <w:del w:id="3584" w:author="Mauro Sérgio Silva Pinto" w:date="2019-09-27T11:16:00Z"/>
          <w:color w:val="000000" w:themeColor="text1"/>
          <w:bdr w:val="none" w:sz="0" w:space="0" w:color="auto" w:frame="1"/>
        </w:rPr>
      </w:pPr>
      <w:del w:id="3585" w:author="Mauro Sérgio Silva Pinto" w:date="2019-09-27T11:16:00Z">
        <w:r w:rsidRPr="00F00993" w:rsidDel="00FB3081">
          <w:rPr>
            <w:color w:val="000000" w:themeColor="text1"/>
            <w:bdr w:val="none" w:sz="0" w:space="0" w:color="auto" w:frame="1"/>
          </w:rPr>
          <w:delText>Várias fases do processo de mineração de dados usam gráficos e tabelas para explorar os dados trazidos para o IBM® SPSS® Modeler.</w:delText>
        </w:r>
        <w:r w:rsidR="00D60EF8" w:rsidRPr="00F00993" w:rsidDel="00FB3081">
          <w:rPr>
            <w:color w:val="000000" w:themeColor="text1"/>
            <w:bdr w:val="none" w:sz="0" w:space="0" w:color="auto" w:frame="1"/>
          </w:rPr>
          <w:delText xml:space="preserve"> Desta forma na aba </w:delText>
        </w:r>
        <w:r w:rsidR="00D60EF8" w:rsidRPr="00F00993" w:rsidDel="00FB3081">
          <w:rPr>
            <w:i/>
            <w:iCs/>
            <w:color w:val="000000" w:themeColor="text1"/>
            <w:bdr w:val="none" w:sz="0" w:space="0" w:color="auto" w:frame="1"/>
          </w:rPr>
          <w:delText>Graph</w:delText>
        </w:r>
        <w:r w:rsidR="002E671C" w:rsidRPr="00F00993" w:rsidDel="00FB3081">
          <w:rPr>
            <w:i/>
            <w:iCs/>
            <w:color w:val="000000" w:themeColor="text1"/>
            <w:bdr w:val="none" w:sz="0" w:space="0" w:color="auto" w:frame="1"/>
          </w:rPr>
          <w:delText>s</w:delText>
        </w:r>
        <w:r w:rsidRPr="00F00993" w:rsidDel="00FB3081">
          <w:rPr>
            <w:color w:val="000000" w:themeColor="text1"/>
            <w:bdr w:val="none" w:sz="0" w:space="0" w:color="auto" w:frame="1"/>
          </w:rPr>
          <w:delText xml:space="preserve"> </w:delText>
        </w:r>
        <w:r w:rsidR="00D60EF8" w:rsidRPr="00F00993" w:rsidDel="00FB3081">
          <w:rPr>
            <w:color w:val="000000" w:themeColor="text1"/>
            <w:bdr w:val="none" w:sz="0" w:space="0" w:color="auto" w:frame="1"/>
          </w:rPr>
          <w:delText>é possível</w:delText>
        </w:r>
        <w:r w:rsidRPr="00F00993" w:rsidDel="00FB3081">
          <w:rPr>
            <w:color w:val="000000" w:themeColor="text1"/>
            <w:bdr w:val="none" w:sz="0" w:space="0" w:color="auto" w:frame="1"/>
          </w:rPr>
          <w:delText xml:space="preserve"> conectar um nó de plotagem ou distribuição a uma fonte de dados para obter informações sobre os tipos </w:delText>
        </w:r>
        <w:r w:rsidR="002E671C" w:rsidRPr="00F00993" w:rsidDel="00FB3081">
          <w:rPr>
            <w:color w:val="000000" w:themeColor="text1"/>
            <w:bdr w:val="none" w:sz="0" w:space="0" w:color="auto" w:frame="1"/>
          </w:rPr>
          <w:delText>d</w:delText>
        </w:r>
        <w:r w:rsidRPr="00F00993" w:rsidDel="00FB3081">
          <w:rPr>
            <w:color w:val="000000" w:themeColor="text1"/>
            <w:bdr w:val="none" w:sz="0" w:space="0" w:color="auto" w:frame="1"/>
          </w:rPr>
          <w:delText>e distribuições de dados</w:delText>
        </w:r>
        <w:r w:rsidR="00D60EF8" w:rsidRPr="00F00993" w:rsidDel="00FB3081">
          <w:rPr>
            <w:color w:val="000000" w:themeColor="text1"/>
            <w:bdr w:val="none" w:sz="0" w:space="0" w:color="auto" w:frame="1"/>
          </w:rPr>
          <w:delText xml:space="preserve"> c</w:delText>
        </w:r>
        <w:r w:rsidRPr="00F00993" w:rsidDel="00FB3081">
          <w:rPr>
            <w:color w:val="000000" w:themeColor="text1"/>
            <w:bdr w:val="none" w:sz="0" w:space="0" w:color="auto" w:frame="1"/>
          </w:rPr>
          <w:delText>om gráficos</w:delText>
        </w:r>
        <w:r w:rsidR="002E671C" w:rsidRPr="00F00993" w:rsidDel="00FB3081">
          <w:rPr>
            <w:color w:val="000000" w:themeColor="text1"/>
            <w:bdr w:val="none" w:sz="0" w:space="0" w:color="auto" w:frame="1"/>
          </w:rPr>
          <w:delText>,</w:delText>
        </w:r>
        <w:r w:rsidR="00D60EF8" w:rsidRPr="00F00993" w:rsidDel="00FB3081">
          <w:rPr>
            <w:color w:val="000000" w:themeColor="text1"/>
            <w:bdr w:val="none" w:sz="0" w:space="0" w:color="auto" w:frame="1"/>
          </w:rPr>
          <w:delText xml:space="preserve"> p</w:delText>
        </w:r>
        <w:r w:rsidR="002E671C" w:rsidRPr="00F00993" w:rsidDel="00FB3081">
          <w:rPr>
            <w:color w:val="000000" w:themeColor="text1"/>
            <w:bdr w:val="none" w:sz="0" w:space="0" w:color="auto" w:frame="1"/>
          </w:rPr>
          <w:delText>odendo</w:delText>
        </w:r>
        <w:r w:rsidRPr="00F00993" w:rsidDel="00FB3081">
          <w:rPr>
            <w:color w:val="000000" w:themeColor="text1"/>
            <w:bdr w:val="none" w:sz="0" w:space="0" w:color="auto" w:frame="1"/>
          </w:rPr>
          <w:delText xml:space="preserve"> verificar a distribuição e os relacionamentos entre os campos </w:delText>
        </w:r>
        <w:r w:rsidR="00D60EF8" w:rsidRPr="00F00993" w:rsidDel="00FB3081">
          <w:rPr>
            <w:color w:val="000000" w:themeColor="text1"/>
            <w:bdr w:val="none" w:sz="0" w:space="0" w:color="auto" w:frame="1"/>
          </w:rPr>
          <w:delText>recém-criados</w:delText>
        </w:r>
        <w:r w:rsidRPr="00F00993" w:rsidDel="00FB3081">
          <w:rPr>
            <w:color w:val="000000" w:themeColor="text1"/>
            <w:bdr w:val="none" w:sz="0" w:space="0" w:color="auto" w:frame="1"/>
          </w:rPr>
          <w:delText>.</w:delText>
        </w:r>
        <w:r w:rsidR="0074491F" w:rsidRPr="00F00993" w:rsidDel="00FB3081">
          <w:rPr>
            <w:color w:val="000000" w:themeColor="text1"/>
            <w:bdr w:val="none" w:sz="0" w:space="0" w:color="auto" w:frame="1"/>
          </w:rPr>
          <w:delText>[23]</w:delText>
        </w:r>
      </w:del>
    </w:p>
    <w:p w14:paraId="7B091037" w14:textId="771E815A" w:rsidR="002E671C" w:rsidRPr="00F00993" w:rsidDel="00FB3081" w:rsidRDefault="002E671C">
      <w:pPr>
        <w:pStyle w:val="body"/>
        <w:shd w:val="clear" w:color="auto" w:fill="FFFFFF"/>
        <w:spacing w:before="0" w:beforeAutospacing="0" w:after="0" w:line="360" w:lineRule="auto"/>
        <w:ind w:firstLine="1320"/>
        <w:jc w:val="both"/>
        <w:textAlignment w:val="baseline"/>
        <w:rPr>
          <w:del w:id="3586" w:author="Mauro Sérgio Silva Pinto" w:date="2019-09-27T11:16:00Z"/>
          <w:color w:val="000000" w:themeColor="text1"/>
          <w:bdr w:val="none" w:sz="0" w:space="0" w:color="auto" w:frame="1"/>
        </w:rPr>
        <w:pPrChange w:id="3587" w:author="Mauro Sérgio Silva Pinto" w:date="2019-09-27T11:16:00Z">
          <w:pPr>
            <w:pStyle w:val="body"/>
            <w:shd w:val="clear" w:color="auto" w:fill="FFFFFF"/>
            <w:spacing w:before="0" w:beforeAutospacing="0" w:after="0" w:line="360" w:lineRule="auto"/>
            <w:ind w:firstLine="1440"/>
            <w:textAlignment w:val="baseline"/>
          </w:pPr>
        </w:pPrChange>
      </w:pPr>
      <w:del w:id="3588" w:author="Mauro Sérgio Silva Pinto" w:date="2019-09-27T11:16:00Z">
        <w:r w:rsidRPr="00F00993" w:rsidDel="00FB3081">
          <w:rPr>
            <w:color w:val="000000" w:themeColor="text1"/>
            <w:bdr w:val="none" w:sz="0" w:space="0" w:color="auto" w:frame="1"/>
          </w:rPr>
          <w:delText xml:space="preserve">A aba </w:delText>
        </w:r>
        <w:r w:rsidRPr="00F00993" w:rsidDel="00FB3081">
          <w:rPr>
            <w:i/>
            <w:iCs/>
            <w:color w:val="000000" w:themeColor="text1"/>
            <w:bdr w:val="none" w:sz="0" w:space="0" w:color="auto" w:frame="1"/>
          </w:rPr>
          <w:delText>Graphs</w:delText>
        </w:r>
        <w:r w:rsidRPr="00F00993" w:rsidDel="00FB3081">
          <w:rPr>
            <w:color w:val="000000" w:themeColor="text1"/>
            <w:bdr w:val="none" w:sz="0" w:space="0" w:color="auto" w:frame="1"/>
          </w:rPr>
          <w:delText xml:space="preserve"> contém os seguintes nós</w:delText>
        </w:r>
        <w:r w:rsidR="0074491F" w:rsidRPr="00F00993" w:rsidDel="00FB3081">
          <w:rPr>
            <w:color w:val="000000" w:themeColor="text1"/>
            <w:bdr w:val="none" w:sz="0" w:space="0" w:color="auto" w:frame="1"/>
          </w:rPr>
          <w:delText>, descritos na tabela 3</w:delText>
        </w:r>
        <w:r w:rsidRPr="00F00993" w:rsidDel="00FB3081">
          <w:rPr>
            <w:color w:val="000000" w:themeColor="text1"/>
            <w:bdr w:val="none" w:sz="0" w:space="0" w:color="auto" w:frame="1"/>
          </w:rPr>
          <w:delText>:</w:delText>
        </w:r>
      </w:del>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2313"/>
        <w:gridCol w:w="7187"/>
      </w:tblGrid>
      <w:tr w:rsidR="00DE389A" w:rsidRPr="00F00993" w:rsidDel="00FB3081" w14:paraId="7D12F702" w14:textId="3160A41D" w:rsidTr="0074491F">
        <w:trPr>
          <w:trHeight w:val="480"/>
          <w:del w:id="3589" w:author="Mauro Sérgio Silva Pinto" w:date="2019-09-27T11:16:00Z"/>
        </w:trPr>
        <w:tc>
          <w:tcPr>
            <w:tcW w:w="0" w:type="auto"/>
            <w:vAlign w:val="center"/>
          </w:tcPr>
          <w:p w14:paraId="2790351A" w14:textId="68555A0C" w:rsidR="008C4F9C" w:rsidRPr="00F00993" w:rsidDel="00FB3081" w:rsidRDefault="008C4F9C">
            <w:pPr>
              <w:pStyle w:val="body"/>
              <w:shd w:val="clear" w:color="auto" w:fill="FFFFFF"/>
              <w:spacing w:before="0" w:beforeAutospacing="0" w:after="0" w:line="360" w:lineRule="auto"/>
              <w:ind w:firstLine="1320"/>
              <w:jc w:val="both"/>
              <w:textAlignment w:val="baseline"/>
              <w:rPr>
                <w:del w:id="3590" w:author="Mauro Sérgio Silva Pinto" w:date="2019-09-27T11:16:00Z"/>
                <w:noProof/>
                <w:color w:val="000000" w:themeColor="text1"/>
                <w:rPrChange w:id="3591" w:author="Jacyeude Araújo" w:date="2019-10-02T13:03:00Z">
                  <w:rPr>
                    <w:del w:id="3592" w:author="Mauro Sérgio Silva Pinto" w:date="2019-09-27T11:16:00Z"/>
                    <w:noProof/>
                    <w:color w:val="000000" w:themeColor="text1"/>
                  </w:rPr>
                </w:rPrChange>
              </w:rPr>
              <w:pPrChange w:id="3593" w:author="Mauro Sérgio Silva Pinto" w:date="2019-09-27T11:16:00Z">
                <w:pPr>
                  <w:spacing w:before="150" w:line="360" w:lineRule="auto"/>
                  <w:ind w:left="120"/>
                  <w:jc w:val="both"/>
                  <w:textAlignment w:val="baseline"/>
                </w:pPr>
              </w:pPrChange>
            </w:pPr>
            <w:del w:id="3594" w:author="Mauro Sérgio Silva Pinto" w:date="2019-09-27T11:16:00Z">
              <w:r w:rsidRPr="00F00993" w:rsidDel="00FB3081">
                <w:rPr>
                  <w:noProof/>
                  <w:color w:val="000000" w:themeColor="text1"/>
                  <w:rPrChange w:id="3595" w:author="Jacyeude Araújo" w:date="2019-10-02T13:03:00Z">
                    <w:rPr>
                      <w:noProof/>
                      <w:color w:val="000000" w:themeColor="text1"/>
                    </w:rPr>
                  </w:rPrChange>
                </w:rPr>
                <w:delText>Nó</w:delText>
              </w:r>
            </w:del>
          </w:p>
        </w:tc>
        <w:tc>
          <w:tcPr>
            <w:tcW w:w="0" w:type="auto"/>
            <w:vAlign w:val="center"/>
          </w:tcPr>
          <w:p w14:paraId="6251F438" w14:textId="2D6C5E0B" w:rsidR="008C4F9C" w:rsidRPr="00F00993" w:rsidDel="00FB3081" w:rsidRDefault="008C4F9C">
            <w:pPr>
              <w:pStyle w:val="body"/>
              <w:shd w:val="clear" w:color="auto" w:fill="FFFFFF"/>
              <w:spacing w:before="0" w:beforeAutospacing="0" w:after="0" w:line="360" w:lineRule="auto"/>
              <w:ind w:firstLine="1320"/>
              <w:jc w:val="both"/>
              <w:textAlignment w:val="baseline"/>
              <w:rPr>
                <w:del w:id="3596" w:author="Mauro Sérgio Silva Pinto" w:date="2019-09-27T11:16:00Z"/>
                <w:color w:val="000000" w:themeColor="text1"/>
                <w:rPrChange w:id="3597" w:author="Jacyeude Araújo" w:date="2019-10-02T13:03:00Z">
                  <w:rPr>
                    <w:del w:id="3598" w:author="Mauro Sérgio Silva Pinto" w:date="2019-09-27T11:16:00Z"/>
                    <w:color w:val="000000" w:themeColor="text1"/>
                  </w:rPr>
                </w:rPrChange>
              </w:rPr>
              <w:pPrChange w:id="3599" w:author="Mauro Sérgio Silva Pinto" w:date="2019-09-27T11:16:00Z">
                <w:pPr>
                  <w:spacing w:line="360" w:lineRule="auto"/>
                  <w:jc w:val="center"/>
                </w:pPr>
              </w:pPrChange>
            </w:pPr>
            <w:del w:id="3600" w:author="Mauro Sérgio Silva Pinto" w:date="2019-09-27T11:16:00Z">
              <w:r w:rsidRPr="00F00993" w:rsidDel="00FB3081">
                <w:rPr>
                  <w:color w:val="000000" w:themeColor="text1"/>
                  <w:rPrChange w:id="3601" w:author="Jacyeude Araújo" w:date="2019-10-02T13:03:00Z">
                    <w:rPr>
                      <w:color w:val="000000" w:themeColor="text1"/>
                    </w:rPr>
                  </w:rPrChange>
                </w:rPr>
                <w:delText>Descrição</w:delText>
              </w:r>
            </w:del>
          </w:p>
        </w:tc>
      </w:tr>
      <w:tr w:rsidR="002D1497" w:rsidRPr="00F00993" w:rsidDel="00FB3081" w14:paraId="2B4760EA" w14:textId="4A57EBE8" w:rsidTr="00D60EF8">
        <w:trPr>
          <w:del w:id="3602" w:author="Mauro Sérgio Silva Pinto" w:date="2019-09-27T11:16:00Z"/>
        </w:trPr>
        <w:tc>
          <w:tcPr>
            <w:tcW w:w="0" w:type="auto"/>
            <w:vAlign w:val="center"/>
            <w:hideMark/>
          </w:tcPr>
          <w:p w14:paraId="326E1245" w14:textId="757C3C69" w:rsidR="00D60EF8" w:rsidRPr="00F00993" w:rsidDel="00FB3081" w:rsidRDefault="00D60EF8">
            <w:pPr>
              <w:pStyle w:val="body"/>
              <w:shd w:val="clear" w:color="auto" w:fill="FFFFFF"/>
              <w:spacing w:before="0" w:beforeAutospacing="0" w:after="0" w:line="360" w:lineRule="auto"/>
              <w:ind w:firstLine="1320"/>
              <w:jc w:val="both"/>
              <w:textAlignment w:val="baseline"/>
              <w:divId w:val="894312486"/>
              <w:rPr>
                <w:del w:id="3603" w:author="Mauro Sérgio Silva Pinto" w:date="2019-09-27T11:16:00Z"/>
                <w:color w:val="000000" w:themeColor="text1"/>
                <w:rPrChange w:id="3604" w:author="Jacyeude Araújo" w:date="2019-10-02T13:03:00Z">
                  <w:rPr>
                    <w:del w:id="3605" w:author="Mauro Sérgio Silva Pinto" w:date="2019-09-27T11:16:00Z"/>
                    <w:color w:val="000000" w:themeColor="text1"/>
                  </w:rPr>
                </w:rPrChange>
              </w:rPr>
              <w:pPrChange w:id="3606" w:author="Mauro Sérgio Silva Pinto" w:date="2019-09-27T11:16:00Z">
                <w:pPr>
                  <w:spacing w:line="360" w:lineRule="auto"/>
                  <w:jc w:val="both"/>
                  <w:textAlignment w:val="baseline"/>
                  <w:divId w:val="894312486"/>
                </w:pPr>
              </w:pPrChange>
            </w:pPr>
            <w:del w:id="3607" w:author="Mauro Sérgio Silva Pinto" w:date="2019-09-27T11:16:00Z">
              <w:r w:rsidRPr="00F00993" w:rsidDel="00FB3081">
                <w:rPr>
                  <w:noProof/>
                  <w:color w:val="000000" w:themeColor="text1"/>
                  <w:rPrChange w:id="3608" w:author="Jacyeude Araújo" w:date="2019-10-02T13:03:00Z">
                    <w:rPr>
                      <w:noProof/>
                      <w:color w:val="000000" w:themeColor="text1"/>
                    </w:rPr>
                  </w:rPrChange>
                </w:rPr>
                <w:drawing>
                  <wp:inline distT="0" distB="0" distL="0" distR="0" wp14:anchorId="6C837108" wp14:editId="767DD126">
                    <wp:extent cx="389255" cy="448945"/>
                    <wp:effectExtent l="0" t="0" r="0"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3BFAC72" w14:textId="413932A0" w:rsidR="00D60EF8" w:rsidRPr="00F00993" w:rsidDel="00FB3081" w:rsidRDefault="00D60EF8">
            <w:pPr>
              <w:pStyle w:val="body"/>
              <w:shd w:val="clear" w:color="auto" w:fill="FFFFFF"/>
              <w:spacing w:before="0" w:beforeAutospacing="0" w:after="0" w:line="360" w:lineRule="auto"/>
              <w:ind w:firstLine="1320"/>
              <w:jc w:val="both"/>
              <w:textAlignment w:val="baseline"/>
              <w:rPr>
                <w:del w:id="3609" w:author="Mauro Sérgio Silva Pinto" w:date="2019-09-27T11:16:00Z"/>
                <w:color w:val="000000" w:themeColor="text1"/>
                <w:rPrChange w:id="3610" w:author="Jacyeude Araújo" w:date="2019-10-02T13:03:00Z">
                  <w:rPr>
                    <w:del w:id="3611" w:author="Mauro Sérgio Silva Pinto" w:date="2019-09-27T11:16:00Z"/>
                    <w:color w:val="000000" w:themeColor="text1"/>
                  </w:rPr>
                </w:rPrChange>
              </w:rPr>
              <w:pPrChange w:id="3612" w:author="Mauro Sérgio Silva Pinto" w:date="2019-09-27T11:16:00Z">
                <w:pPr>
                  <w:spacing w:line="360" w:lineRule="auto"/>
                  <w:jc w:val="both"/>
                </w:pPr>
              </w:pPrChange>
            </w:pPr>
            <w:del w:id="3613" w:author="Mauro Sérgio Silva Pinto" w:date="2019-09-27T11:16:00Z">
              <w:r w:rsidRPr="00F00993" w:rsidDel="00FB3081">
                <w:rPr>
                  <w:color w:val="000000" w:themeColor="text1"/>
                  <w:rPrChange w:id="3614" w:author="Jacyeude Araújo" w:date="2019-10-02T13:03:00Z">
                    <w:rPr>
                      <w:color w:val="000000" w:themeColor="text1"/>
                    </w:rPr>
                  </w:rPrChange>
                </w:rPr>
                <w:delText>O nó Graphboard oferece muitos tipos diferentes de gráficos em um único nó. Usando esse nó,</w:delText>
              </w:r>
              <w:r w:rsidR="0088177E" w:rsidRPr="00F00993" w:rsidDel="00FB3081">
                <w:rPr>
                  <w:color w:val="000000" w:themeColor="text1"/>
                  <w:rPrChange w:id="3615" w:author="Jacyeude Araújo" w:date="2019-10-02T13:03:00Z">
                    <w:rPr>
                      <w:color w:val="000000" w:themeColor="text1"/>
                    </w:rPr>
                  </w:rPrChange>
                </w:rPr>
                <w:delText xml:space="preserve"> é possível</w:delText>
              </w:r>
              <w:r w:rsidRPr="00F00993" w:rsidDel="00FB3081">
                <w:rPr>
                  <w:color w:val="000000" w:themeColor="text1"/>
                  <w:rPrChange w:id="3616" w:author="Jacyeude Araújo" w:date="2019-10-02T13:03:00Z">
                    <w:rPr>
                      <w:color w:val="000000" w:themeColor="text1"/>
                    </w:rPr>
                  </w:rPrChange>
                </w:rPr>
                <w:delText xml:space="preserve"> pode escolher os campos de dados que deseja explorar e, em seguida, selecionar um gráfico dentre os disponíveis para os dados selecionados. </w:delText>
              </w:r>
            </w:del>
          </w:p>
        </w:tc>
      </w:tr>
      <w:tr w:rsidR="002D1497" w:rsidRPr="00F00993" w:rsidDel="00FB3081" w14:paraId="25CCDFF7" w14:textId="35E1735F" w:rsidTr="00D60EF8">
        <w:trPr>
          <w:del w:id="3617" w:author="Mauro Sérgio Silva Pinto" w:date="2019-09-27T11:16:00Z"/>
        </w:trPr>
        <w:tc>
          <w:tcPr>
            <w:tcW w:w="0" w:type="auto"/>
            <w:vAlign w:val="center"/>
            <w:hideMark/>
          </w:tcPr>
          <w:p w14:paraId="6C5DC021" w14:textId="29699F29" w:rsidR="00D60EF8" w:rsidRPr="00F00993" w:rsidDel="00FB3081" w:rsidRDefault="00D60EF8">
            <w:pPr>
              <w:pStyle w:val="body"/>
              <w:shd w:val="clear" w:color="auto" w:fill="FFFFFF"/>
              <w:spacing w:before="0" w:beforeAutospacing="0" w:after="0" w:line="360" w:lineRule="auto"/>
              <w:ind w:firstLine="1320"/>
              <w:jc w:val="both"/>
              <w:textAlignment w:val="baseline"/>
              <w:rPr>
                <w:del w:id="3618" w:author="Mauro Sérgio Silva Pinto" w:date="2019-09-27T11:16:00Z"/>
                <w:color w:val="000000" w:themeColor="text1"/>
                <w:rPrChange w:id="3619" w:author="Jacyeude Araújo" w:date="2019-10-02T13:03:00Z">
                  <w:rPr>
                    <w:del w:id="3620" w:author="Mauro Sérgio Silva Pinto" w:date="2019-09-27T11:16:00Z"/>
                    <w:color w:val="000000" w:themeColor="text1"/>
                  </w:rPr>
                </w:rPrChange>
              </w:rPr>
              <w:pPrChange w:id="3621" w:author="Mauro Sérgio Silva Pinto" w:date="2019-09-27T11:16:00Z">
                <w:pPr>
                  <w:spacing w:line="360" w:lineRule="auto"/>
                  <w:jc w:val="both"/>
                  <w:textAlignment w:val="baseline"/>
                </w:pPr>
              </w:pPrChange>
            </w:pPr>
            <w:del w:id="3622" w:author="Mauro Sérgio Silva Pinto" w:date="2019-09-27T11:16:00Z">
              <w:r w:rsidRPr="00F00993" w:rsidDel="00FB3081">
                <w:rPr>
                  <w:noProof/>
                  <w:color w:val="000000" w:themeColor="text1"/>
                  <w:rPrChange w:id="3623" w:author="Jacyeude Araújo" w:date="2019-10-02T13:03:00Z">
                    <w:rPr>
                      <w:noProof/>
                      <w:color w:val="000000" w:themeColor="text1"/>
                    </w:rPr>
                  </w:rPrChange>
                </w:rPr>
                <w:drawing>
                  <wp:inline distT="0" distB="0" distL="0" distR="0" wp14:anchorId="0994422C" wp14:editId="48F4678F">
                    <wp:extent cx="389255" cy="44894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3A0AAFF" w14:textId="5522DF68" w:rsidR="00D60EF8" w:rsidRPr="00F00993" w:rsidDel="00FB3081" w:rsidRDefault="00D60EF8">
            <w:pPr>
              <w:pStyle w:val="body"/>
              <w:shd w:val="clear" w:color="auto" w:fill="FFFFFF"/>
              <w:spacing w:before="0" w:beforeAutospacing="0" w:after="0" w:line="360" w:lineRule="auto"/>
              <w:ind w:firstLine="1320"/>
              <w:jc w:val="both"/>
              <w:textAlignment w:val="baseline"/>
              <w:rPr>
                <w:del w:id="3624" w:author="Mauro Sérgio Silva Pinto" w:date="2019-09-27T11:16:00Z"/>
                <w:color w:val="000000" w:themeColor="text1"/>
                <w:rPrChange w:id="3625" w:author="Jacyeude Araújo" w:date="2019-10-02T13:03:00Z">
                  <w:rPr>
                    <w:del w:id="3626" w:author="Mauro Sérgio Silva Pinto" w:date="2019-09-27T11:16:00Z"/>
                    <w:color w:val="000000" w:themeColor="text1"/>
                  </w:rPr>
                </w:rPrChange>
              </w:rPr>
              <w:pPrChange w:id="3627" w:author="Mauro Sérgio Silva Pinto" w:date="2019-09-27T11:16:00Z">
                <w:pPr>
                  <w:spacing w:line="360" w:lineRule="auto"/>
                  <w:jc w:val="both"/>
                </w:pPr>
              </w:pPrChange>
            </w:pPr>
            <w:del w:id="3628" w:author="Mauro Sérgio Silva Pinto" w:date="2019-09-27T11:16:00Z">
              <w:r w:rsidRPr="00F00993" w:rsidDel="00FB3081">
                <w:rPr>
                  <w:color w:val="000000" w:themeColor="text1"/>
                  <w:rPrChange w:id="3629" w:author="Jacyeude Araújo" w:date="2019-10-02T13:03:00Z">
                    <w:rPr>
                      <w:color w:val="000000" w:themeColor="text1"/>
                    </w:rPr>
                  </w:rPrChange>
                </w:rPr>
                <w:delText xml:space="preserve">O nó Plot mostra o relacionamento entre os campos numéricos. </w:delText>
              </w:r>
              <w:r w:rsidR="008D1CF4" w:rsidRPr="00F00993" w:rsidDel="00FB3081">
                <w:rPr>
                  <w:color w:val="000000" w:themeColor="text1"/>
                  <w:rPrChange w:id="3630" w:author="Jacyeude Araújo" w:date="2019-10-02T13:03:00Z">
                    <w:rPr>
                      <w:color w:val="000000" w:themeColor="text1"/>
                    </w:rPr>
                  </w:rPrChange>
                </w:rPr>
                <w:delText xml:space="preserve">É possível </w:delText>
              </w:r>
              <w:r w:rsidRPr="00F00993" w:rsidDel="00FB3081">
                <w:rPr>
                  <w:color w:val="000000" w:themeColor="text1"/>
                  <w:rPrChange w:id="3631" w:author="Jacyeude Araújo" w:date="2019-10-02T13:03:00Z">
                    <w:rPr>
                      <w:color w:val="000000" w:themeColor="text1"/>
                    </w:rPr>
                  </w:rPrChange>
                </w:rPr>
                <w:delText>criar um gráfico usando pontos (um gráfico de dispersão) ou linhas.</w:delText>
              </w:r>
            </w:del>
          </w:p>
        </w:tc>
      </w:tr>
      <w:tr w:rsidR="002D1497" w:rsidRPr="00F00993" w:rsidDel="00FB3081" w14:paraId="0A92A8B9" w14:textId="1A9DEE82" w:rsidTr="00D60EF8">
        <w:trPr>
          <w:del w:id="3632" w:author="Mauro Sérgio Silva Pinto" w:date="2019-09-27T11:16:00Z"/>
        </w:trPr>
        <w:tc>
          <w:tcPr>
            <w:tcW w:w="0" w:type="auto"/>
            <w:vAlign w:val="center"/>
            <w:hideMark/>
          </w:tcPr>
          <w:p w14:paraId="2F9254FC" w14:textId="03D811A0" w:rsidR="00D60EF8" w:rsidRPr="00F00993" w:rsidDel="00FB3081" w:rsidRDefault="00D60EF8">
            <w:pPr>
              <w:pStyle w:val="body"/>
              <w:shd w:val="clear" w:color="auto" w:fill="FFFFFF"/>
              <w:spacing w:before="0" w:beforeAutospacing="0" w:after="0" w:line="360" w:lineRule="auto"/>
              <w:ind w:firstLine="1320"/>
              <w:jc w:val="both"/>
              <w:textAlignment w:val="baseline"/>
              <w:divId w:val="1075127209"/>
              <w:rPr>
                <w:del w:id="3633" w:author="Mauro Sérgio Silva Pinto" w:date="2019-09-27T11:16:00Z"/>
                <w:color w:val="000000" w:themeColor="text1"/>
                <w:rPrChange w:id="3634" w:author="Jacyeude Araújo" w:date="2019-10-02T13:03:00Z">
                  <w:rPr>
                    <w:del w:id="3635" w:author="Mauro Sérgio Silva Pinto" w:date="2019-09-27T11:16:00Z"/>
                    <w:color w:val="000000" w:themeColor="text1"/>
                  </w:rPr>
                </w:rPrChange>
              </w:rPr>
              <w:pPrChange w:id="3636" w:author="Mauro Sérgio Silva Pinto" w:date="2019-09-27T11:16:00Z">
                <w:pPr>
                  <w:spacing w:line="360" w:lineRule="auto"/>
                  <w:jc w:val="both"/>
                  <w:textAlignment w:val="baseline"/>
                  <w:divId w:val="1075127209"/>
                </w:pPr>
              </w:pPrChange>
            </w:pPr>
            <w:del w:id="3637" w:author="Mauro Sérgio Silva Pinto" w:date="2019-09-27T11:16:00Z">
              <w:r w:rsidRPr="00F00993" w:rsidDel="00FB3081">
                <w:rPr>
                  <w:noProof/>
                  <w:color w:val="000000" w:themeColor="text1"/>
                  <w:rPrChange w:id="3638" w:author="Jacyeude Araújo" w:date="2019-10-02T13:03:00Z">
                    <w:rPr>
                      <w:noProof/>
                      <w:color w:val="000000" w:themeColor="text1"/>
                    </w:rPr>
                  </w:rPrChange>
                </w:rPr>
                <w:drawing>
                  <wp:inline distT="0" distB="0" distL="0" distR="0" wp14:anchorId="17BB5067" wp14:editId="2F8A542E">
                    <wp:extent cx="389255" cy="448945"/>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1BD30C7C" w14:textId="3551B51D" w:rsidR="00D60EF8" w:rsidRPr="00F00993" w:rsidDel="00FB3081" w:rsidRDefault="00D60EF8">
            <w:pPr>
              <w:pStyle w:val="body"/>
              <w:shd w:val="clear" w:color="auto" w:fill="FFFFFF"/>
              <w:spacing w:before="0" w:beforeAutospacing="0" w:after="0" w:line="360" w:lineRule="auto"/>
              <w:ind w:firstLine="1320"/>
              <w:jc w:val="both"/>
              <w:textAlignment w:val="baseline"/>
              <w:rPr>
                <w:del w:id="3639" w:author="Mauro Sérgio Silva Pinto" w:date="2019-09-27T11:16:00Z"/>
                <w:color w:val="000000" w:themeColor="text1"/>
                <w:rPrChange w:id="3640" w:author="Jacyeude Araújo" w:date="2019-10-02T13:03:00Z">
                  <w:rPr>
                    <w:del w:id="3641" w:author="Mauro Sérgio Silva Pinto" w:date="2019-09-27T11:16:00Z"/>
                    <w:color w:val="000000" w:themeColor="text1"/>
                  </w:rPr>
                </w:rPrChange>
              </w:rPr>
              <w:pPrChange w:id="3642" w:author="Mauro Sérgio Silva Pinto" w:date="2019-09-27T11:16:00Z">
                <w:pPr>
                  <w:spacing w:line="360" w:lineRule="auto"/>
                  <w:jc w:val="both"/>
                </w:pPr>
              </w:pPrChange>
            </w:pPr>
            <w:del w:id="3643" w:author="Mauro Sérgio Silva Pinto" w:date="2019-09-27T11:16:00Z">
              <w:r w:rsidRPr="00F00993" w:rsidDel="00FB3081">
                <w:rPr>
                  <w:color w:val="000000" w:themeColor="text1"/>
                  <w:rPrChange w:id="3644" w:author="Jacyeude Araújo" w:date="2019-10-02T13:03:00Z">
                    <w:rPr>
                      <w:color w:val="000000" w:themeColor="text1"/>
                    </w:rPr>
                  </w:rPrChange>
                </w:rPr>
                <w:delText>O nó Distribuição mostra a ocorrência de valores simbólicos (categóricos). Normalmente, pode</w:delText>
              </w:r>
              <w:r w:rsidR="0088177E" w:rsidRPr="00F00993" w:rsidDel="00FB3081">
                <w:rPr>
                  <w:color w:val="000000" w:themeColor="text1"/>
                  <w:rPrChange w:id="3645" w:author="Jacyeude Araújo" w:date="2019-10-02T13:03:00Z">
                    <w:rPr>
                      <w:color w:val="000000" w:themeColor="text1"/>
                    </w:rPr>
                  </w:rPrChange>
                </w:rPr>
                <w:delText>-se</w:delText>
              </w:r>
              <w:r w:rsidRPr="00F00993" w:rsidDel="00FB3081">
                <w:rPr>
                  <w:color w:val="000000" w:themeColor="text1"/>
                  <w:rPrChange w:id="3646" w:author="Jacyeude Araújo" w:date="2019-10-02T13:03:00Z">
                    <w:rPr>
                      <w:color w:val="000000" w:themeColor="text1"/>
                    </w:rPr>
                  </w:rPrChange>
                </w:rPr>
                <w:delText xml:space="preserve"> usar o nó Distribuição para mostrar desequilíbrios nos dados, que podem ser corrigidos usando um nó Equilíbrio antes de criar um modelo.</w:delText>
              </w:r>
            </w:del>
          </w:p>
        </w:tc>
      </w:tr>
      <w:tr w:rsidR="002D1497" w:rsidRPr="00F00993" w:rsidDel="00FB3081" w14:paraId="36B6AD93" w14:textId="3BF47760" w:rsidTr="00D60EF8">
        <w:trPr>
          <w:del w:id="3647" w:author="Mauro Sérgio Silva Pinto" w:date="2019-09-27T11:16:00Z"/>
        </w:trPr>
        <w:tc>
          <w:tcPr>
            <w:tcW w:w="0" w:type="auto"/>
            <w:vAlign w:val="center"/>
            <w:hideMark/>
          </w:tcPr>
          <w:p w14:paraId="375F731C" w14:textId="4D45A05B" w:rsidR="00D60EF8" w:rsidRPr="00F00993" w:rsidDel="00FB3081" w:rsidRDefault="00D60EF8">
            <w:pPr>
              <w:pStyle w:val="body"/>
              <w:shd w:val="clear" w:color="auto" w:fill="FFFFFF"/>
              <w:spacing w:before="0" w:beforeAutospacing="0" w:after="0" w:line="360" w:lineRule="auto"/>
              <w:ind w:firstLine="1320"/>
              <w:jc w:val="both"/>
              <w:textAlignment w:val="baseline"/>
              <w:rPr>
                <w:del w:id="3648" w:author="Mauro Sérgio Silva Pinto" w:date="2019-09-27T11:16:00Z"/>
                <w:color w:val="000000" w:themeColor="text1"/>
                <w:rPrChange w:id="3649" w:author="Jacyeude Araújo" w:date="2019-10-02T13:03:00Z">
                  <w:rPr>
                    <w:del w:id="3650" w:author="Mauro Sérgio Silva Pinto" w:date="2019-09-27T11:16:00Z"/>
                    <w:color w:val="000000" w:themeColor="text1"/>
                  </w:rPr>
                </w:rPrChange>
              </w:rPr>
              <w:pPrChange w:id="3651" w:author="Mauro Sérgio Silva Pinto" w:date="2019-09-27T11:16:00Z">
                <w:pPr>
                  <w:spacing w:line="360" w:lineRule="auto"/>
                  <w:jc w:val="both"/>
                  <w:textAlignment w:val="baseline"/>
                </w:pPr>
              </w:pPrChange>
            </w:pPr>
            <w:del w:id="3652" w:author="Mauro Sérgio Silva Pinto" w:date="2019-09-27T11:16:00Z">
              <w:r w:rsidRPr="00F00993" w:rsidDel="00FB3081">
                <w:rPr>
                  <w:noProof/>
                  <w:color w:val="000000" w:themeColor="text1"/>
                  <w:rPrChange w:id="3653" w:author="Jacyeude Araújo" w:date="2019-10-02T13:03:00Z">
                    <w:rPr>
                      <w:noProof/>
                      <w:color w:val="000000" w:themeColor="text1"/>
                    </w:rPr>
                  </w:rPrChange>
                </w:rPr>
                <w:drawing>
                  <wp:inline distT="0" distB="0" distL="0" distR="0" wp14:anchorId="08083EA9" wp14:editId="6CFCE243">
                    <wp:extent cx="389255" cy="4489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3CFD1F6" w14:textId="4B775493" w:rsidR="00D60EF8" w:rsidRPr="00F00993" w:rsidDel="00FB3081" w:rsidRDefault="00D60EF8">
            <w:pPr>
              <w:pStyle w:val="body"/>
              <w:shd w:val="clear" w:color="auto" w:fill="FFFFFF"/>
              <w:spacing w:before="0" w:beforeAutospacing="0" w:after="0" w:line="360" w:lineRule="auto"/>
              <w:ind w:firstLine="1320"/>
              <w:jc w:val="both"/>
              <w:textAlignment w:val="baseline"/>
              <w:rPr>
                <w:del w:id="3654" w:author="Mauro Sérgio Silva Pinto" w:date="2019-09-27T11:16:00Z"/>
                <w:color w:val="000000" w:themeColor="text1"/>
                <w:rPrChange w:id="3655" w:author="Jacyeude Araújo" w:date="2019-10-02T13:03:00Z">
                  <w:rPr>
                    <w:del w:id="3656" w:author="Mauro Sérgio Silva Pinto" w:date="2019-09-27T11:16:00Z"/>
                    <w:color w:val="000000" w:themeColor="text1"/>
                  </w:rPr>
                </w:rPrChange>
              </w:rPr>
              <w:pPrChange w:id="3657" w:author="Mauro Sérgio Silva Pinto" w:date="2019-09-27T11:16:00Z">
                <w:pPr>
                  <w:spacing w:line="360" w:lineRule="auto"/>
                  <w:jc w:val="both"/>
                </w:pPr>
              </w:pPrChange>
            </w:pPr>
            <w:del w:id="3658" w:author="Mauro Sérgio Silva Pinto" w:date="2019-09-27T11:16:00Z">
              <w:r w:rsidRPr="00F00993" w:rsidDel="00FB3081">
                <w:rPr>
                  <w:color w:val="000000" w:themeColor="text1"/>
                  <w:rPrChange w:id="3659" w:author="Jacyeude Araújo" w:date="2019-10-02T13:03:00Z">
                    <w:rPr>
                      <w:color w:val="000000" w:themeColor="text1"/>
                    </w:rPr>
                  </w:rPrChange>
                </w:rPr>
                <w:delText xml:space="preserve">O nó Histograma mostra a ocorrência de valores para campos numéricos. É frequentemente usado para explorar os dados antes de manipulações e construção de modelos. </w:delText>
              </w:r>
            </w:del>
          </w:p>
        </w:tc>
      </w:tr>
      <w:tr w:rsidR="002D1497" w:rsidRPr="00F00993" w:rsidDel="00FB3081" w14:paraId="1D2ADA18" w14:textId="49E1A289" w:rsidTr="00D60EF8">
        <w:trPr>
          <w:del w:id="3660" w:author="Mauro Sérgio Silva Pinto" w:date="2019-09-27T11:16:00Z"/>
        </w:trPr>
        <w:tc>
          <w:tcPr>
            <w:tcW w:w="0" w:type="auto"/>
            <w:vAlign w:val="center"/>
            <w:hideMark/>
          </w:tcPr>
          <w:p w14:paraId="07634FD3" w14:textId="5548EA18" w:rsidR="00D60EF8" w:rsidRPr="00F00993" w:rsidDel="00FB3081" w:rsidRDefault="00D60EF8">
            <w:pPr>
              <w:pStyle w:val="body"/>
              <w:shd w:val="clear" w:color="auto" w:fill="FFFFFF"/>
              <w:spacing w:before="0" w:beforeAutospacing="0" w:after="0" w:line="360" w:lineRule="auto"/>
              <w:ind w:firstLine="1320"/>
              <w:jc w:val="both"/>
              <w:textAlignment w:val="baseline"/>
              <w:divId w:val="1852259016"/>
              <w:rPr>
                <w:del w:id="3661" w:author="Mauro Sérgio Silva Pinto" w:date="2019-09-27T11:16:00Z"/>
                <w:color w:val="000000" w:themeColor="text1"/>
                <w:rPrChange w:id="3662" w:author="Jacyeude Araújo" w:date="2019-10-02T13:03:00Z">
                  <w:rPr>
                    <w:del w:id="3663" w:author="Mauro Sérgio Silva Pinto" w:date="2019-09-27T11:16:00Z"/>
                    <w:color w:val="000000" w:themeColor="text1"/>
                  </w:rPr>
                </w:rPrChange>
              </w:rPr>
              <w:pPrChange w:id="3664" w:author="Mauro Sérgio Silva Pinto" w:date="2019-09-27T11:16:00Z">
                <w:pPr>
                  <w:spacing w:line="360" w:lineRule="auto"/>
                  <w:jc w:val="both"/>
                  <w:textAlignment w:val="baseline"/>
                  <w:divId w:val="1852259016"/>
                </w:pPr>
              </w:pPrChange>
            </w:pPr>
            <w:del w:id="3665" w:author="Mauro Sérgio Silva Pinto" w:date="2019-09-27T11:16:00Z">
              <w:r w:rsidRPr="00F00993" w:rsidDel="00FB3081">
                <w:rPr>
                  <w:noProof/>
                  <w:color w:val="000000" w:themeColor="text1"/>
                  <w:rPrChange w:id="3666" w:author="Jacyeude Araújo" w:date="2019-10-02T13:03:00Z">
                    <w:rPr>
                      <w:noProof/>
                      <w:color w:val="000000" w:themeColor="text1"/>
                    </w:rPr>
                  </w:rPrChange>
                </w:rPr>
                <w:drawing>
                  <wp:inline distT="0" distB="0" distL="0" distR="0" wp14:anchorId="3F58988F" wp14:editId="445C8A8D">
                    <wp:extent cx="389255" cy="4489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07FA01FC" w14:textId="0C879EBE" w:rsidR="00D60EF8" w:rsidRPr="00F00993" w:rsidDel="00FB3081" w:rsidRDefault="00D60EF8">
            <w:pPr>
              <w:pStyle w:val="body"/>
              <w:shd w:val="clear" w:color="auto" w:fill="FFFFFF"/>
              <w:spacing w:before="0" w:beforeAutospacing="0" w:after="0" w:line="360" w:lineRule="auto"/>
              <w:ind w:firstLine="1320"/>
              <w:jc w:val="both"/>
              <w:textAlignment w:val="baseline"/>
              <w:rPr>
                <w:del w:id="3667" w:author="Mauro Sérgio Silva Pinto" w:date="2019-09-27T11:16:00Z"/>
                <w:color w:val="000000" w:themeColor="text1"/>
                <w:rPrChange w:id="3668" w:author="Jacyeude Araújo" w:date="2019-10-02T13:03:00Z">
                  <w:rPr>
                    <w:del w:id="3669" w:author="Mauro Sérgio Silva Pinto" w:date="2019-09-27T11:16:00Z"/>
                    <w:color w:val="000000" w:themeColor="text1"/>
                  </w:rPr>
                </w:rPrChange>
              </w:rPr>
              <w:pPrChange w:id="3670" w:author="Mauro Sérgio Silva Pinto" w:date="2019-09-27T11:16:00Z">
                <w:pPr>
                  <w:spacing w:line="360" w:lineRule="auto"/>
                  <w:jc w:val="both"/>
                </w:pPr>
              </w:pPrChange>
            </w:pPr>
            <w:del w:id="3671" w:author="Mauro Sérgio Silva Pinto" w:date="2019-09-27T11:16:00Z">
              <w:r w:rsidRPr="00F00993" w:rsidDel="00FB3081">
                <w:rPr>
                  <w:color w:val="000000" w:themeColor="text1"/>
                  <w:rPrChange w:id="3672" w:author="Jacyeude Araújo" w:date="2019-10-02T13:03:00Z">
                    <w:rPr>
                      <w:color w:val="000000" w:themeColor="text1"/>
                    </w:rPr>
                  </w:rPrChange>
                </w:rPr>
                <w:delText>O nó Coleção mostra a distribuição de valores para um campo numérico em relação aos valores de outro. Ele cria gráficos semelhantes aos histogramas. É útil para ilustrar uma variável ou campo cujos valores mudam ao longo do tempo. Usando gráficos 3D</w:delText>
              </w:r>
              <w:r w:rsidR="0088177E" w:rsidRPr="00F00993" w:rsidDel="00FB3081">
                <w:rPr>
                  <w:color w:val="000000" w:themeColor="text1"/>
                  <w:rPrChange w:id="3673" w:author="Jacyeude Araújo" w:date="2019-10-02T13:03:00Z">
                    <w:rPr>
                      <w:color w:val="000000" w:themeColor="text1"/>
                    </w:rPr>
                  </w:rPrChange>
                </w:rPr>
                <w:delText>.</w:delText>
              </w:r>
            </w:del>
          </w:p>
        </w:tc>
      </w:tr>
      <w:tr w:rsidR="002D1497" w:rsidRPr="00F00993" w:rsidDel="00FB3081" w14:paraId="71BF7024" w14:textId="49B56D2D" w:rsidTr="00D60EF8">
        <w:trPr>
          <w:del w:id="3674" w:author="Mauro Sérgio Silva Pinto" w:date="2019-09-27T11:16:00Z"/>
        </w:trPr>
        <w:tc>
          <w:tcPr>
            <w:tcW w:w="0" w:type="auto"/>
            <w:vAlign w:val="center"/>
            <w:hideMark/>
          </w:tcPr>
          <w:p w14:paraId="0FFD9161" w14:textId="5D7597F9" w:rsidR="00D60EF8" w:rsidRPr="00F00993" w:rsidDel="00FB3081" w:rsidRDefault="00D60EF8">
            <w:pPr>
              <w:pStyle w:val="body"/>
              <w:shd w:val="clear" w:color="auto" w:fill="FFFFFF"/>
              <w:spacing w:before="0" w:beforeAutospacing="0" w:after="0" w:line="360" w:lineRule="auto"/>
              <w:ind w:firstLine="1320"/>
              <w:jc w:val="both"/>
              <w:textAlignment w:val="baseline"/>
              <w:rPr>
                <w:del w:id="3675" w:author="Mauro Sérgio Silva Pinto" w:date="2019-09-27T11:16:00Z"/>
                <w:color w:val="000000" w:themeColor="text1"/>
                <w:rPrChange w:id="3676" w:author="Jacyeude Araújo" w:date="2019-10-02T13:03:00Z">
                  <w:rPr>
                    <w:del w:id="3677" w:author="Mauro Sérgio Silva Pinto" w:date="2019-09-27T11:16:00Z"/>
                    <w:color w:val="000000" w:themeColor="text1"/>
                  </w:rPr>
                </w:rPrChange>
              </w:rPr>
              <w:pPrChange w:id="3678" w:author="Mauro Sérgio Silva Pinto" w:date="2019-09-27T11:16:00Z">
                <w:pPr>
                  <w:spacing w:line="360" w:lineRule="auto"/>
                  <w:jc w:val="both"/>
                  <w:textAlignment w:val="baseline"/>
                </w:pPr>
              </w:pPrChange>
            </w:pPr>
            <w:del w:id="3679" w:author="Mauro Sérgio Silva Pinto" w:date="2019-09-27T11:16:00Z">
              <w:r w:rsidRPr="00F00993" w:rsidDel="00FB3081">
                <w:rPr>
                  <w:noProof/>
                  <w:color w:val="000000" w:themeColor="text1"/>
                  <w:rPrChange w:id="3680" w:author="Jacyeude Araújo" w:date="2019-10-02T13:03:00Z">
                    <w:rPr>
                      <w:noProof/>
                      <w:color w:val="000000" w:themeColor="text1"/>
                    </w:rPr>
                  </w:rPrChange>
                </w:rPr>
                <w:drawing>
                  <wp:inline distT="0" distB="0" distL="0" distR="0" wp14:anchorId="44E18482" wp14:editId="7B3643B3">
                    <wp:extent cx="389255" cy="4489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0DBEF4BB" w14:textId="41A3F331" w:rsidR="00D60EF8" w:rsidRPr="00F00993" w:rsidDel="00FB3081" w:rsidRDefault="00D60EF8">
            <w:pPr>
              <w:pStyle w:val="body"/>
              <w:shd w:val="clear" w:color="auto" w:fill="FFFFFF"/>
              <w:spacing w:before="0" w:beforeAutospacing="0" w:after="0" w:line="360" w:lineRule="auto"/>
              <w:ind w:firstLine="1320"/>
              <w:jc w:val="both"/>
              <w:textAlignment w:val="baseline"/>
              <w:rPr>
                <w:del w:id="3681" w:author="Mauro Sérgio Silva Pinto" w:date="2019-09-27T11:16:00Z"/>
                <w:color w:val="000000" w:themeColor="text1"/>
                <w:rPrChange w:id="3682" w:author="Jacyeude Araújo" w:date="2019-10-02T13:03:00Z">
                  <w:rPr>
                    <w:del w:id="3683" w:author="Mauro Sérgio Silva Pinto" w:date="2019-09-27T11:16:00Z"/>
                    <w:color w:val="000000" w:themeColor="text1"/>
                  </w:rPr>
                </w:rPrChange>
              </w:rPr>
              <w:pPrChange w:id="3684" w:author="Mauro Sérgio Silva Pinto" w:date="2019-09-27T11:16:00Z">
                <w:pPr>
                  <w:spacing w:line="360" w:lineRule="auto"/>
                  <w:jc w:val="both"/>
                </w:pPr>
              </w:pPrChange>
            </w:pPr>
            <w:del w:id="3685" w:author="Mauro Sérgio Silva Pinto" w:date="2019-09-27T11:16:00Z">
              <w:r w:rsidRPr="00F00993" w:rsidDel="00FB3081">
                <w:rPr>
                  <w:color w:val="000000" w:themeColor="text1"/>
                  <w:rPrChange w:id="3686" w:author="Jacyeude Araújo" w:date="2019-10-02T13:03:00Z">
                    <w:rPr>
                      <w:color w:val="000000" w:themeColor="text1"/>
                    </w:rPr>
                  </w:rPrChange>
                </w:rPr>
                <w:delText xml:space="preserve">O nó Multiplot cria uma plotagem que exibe vários campos Y em um único campo X. Os campos Y são plotados como linhas coloridas; cada um é equivalente a um nó de plotagem, com Estilo definido como Linha e Modo X definido como Classificação. Multiplots são úteis quando </w:delText>
              </w:r>
              <w:r w:rsidR="0088177E" w:rsidRPr="00F00993" w:rsidDel="00FB3081">
                <w:rPr>
                  <w:color w:val="000000" w:themeColor="text1"/>
                  <w:rPrChange w:id="3687" w:author="Jacyeude Araújo" w:date="2019-10-02T13:03:00Z">
                    <w:rPr>
                      <w:color w:val="000000" w:themeColor="text1"/>
                    </w:rPr>
                  </w:rPrChange>
                </w:rPr>
                <w:delText>se</w:delText>
              </w:r>
              <w:r w:rsidRPr="00F00993" w:rsidDel="00FB3081">
                <w:rPr>
                  <w:color w:val="000000" w:themeColor="text1"/>
                  <w:rPrChange w:id="3688" w:author="Jacyeude Araújo" w:date="2019-10-02T13:03:00Z">
                    <w:rPr>
                      <w:color w:val="000000" w:themeColor="text1"/>
                    </w:rPr>
                  </w:rPrChange>
                </w:rPr>
                <w:delText xml:space="preserve"> deseja explorar a flutuação de várias variáveis ao longo do tempo.</w:delText>
              </w:r>
            </w:del>
          </w:p>
        </w:tc>
      </w:tr>
      <w:tr w:rsidR="002D1497" w:rsidRPr="00F00993" w:rsidDel="00FB3081" w14:paraId="2ED722AC" w14:textId="7370AAEB" w:rsidTr="00D60EF8">
        <w:trPr>
          <w:del w:id="3689" w:author="Mauro Sérgio Silva Pinto" w:date="2019-09-27T11:16:00Z"/>
        </w:trPr>
        <w:tc>
          <w:tcPr>
            <w:tcW w:w="0" w:type="auto"/>
            <w:vAlign w:val="center"/>
            <w:hideMark/>
          </w:tcPr>
          <w:p w14:paraId="5C25D1FB" w14:textId="7DA8105D" w:rsidR="00D60EF8" w:rsidRPr="00F00993" w:rsidDel="00FB3081" w:rsidRDefault="00D60EF8">
            <w:pPr>
              <w:pStyle w:val="body"/>
              <w:shd w:val="clear" w:color="auto" w:fill="FFFFFF"/>
              <w:spacing w:before="0" w:beforeAutospacing="0" w:after="0" w:line="360" w:lineRule="auto"/>
              <w:ind w:firstLine="1320"/>
              <w:jc w:val="both"/>
              <w:textAlignment w:val="baseline"/>
              <w:divId w:val="1809085236"/>
              <w:rPr>
                <w:del w:id="3690" w:author="Mauro Sérgio Silva Pinto" w:date="2019-09-27T11:16:00Z"/>
                <w:color w:val="000000" w:themeColor="text1"/>
                <w:rPrChange w:id="3691" w:author="Jacyeude Araújo" w:date="2019-10-02T13:03:00Z">
                  <w:rPr>
                    <w:del w:id="3692" w:author="Mauro Sérgio Silva Pinto" w:date="2019-09-27T11:16:00Z"/>
                    <w:color w:val="000000" w:themeColor="text1"/>
                  </w:rPr>
                </w:rPrChange>
              </w:rPr>
              <w:pPrChange w:id="3693" w:author="Mauro Sérgio Silva Pinto" w:date="2019-09-27T11:16:00Z">
                <w:pPr>
                  <w:spacing w:line="360" w:lineRule="auto"/>
                  <w:jc w:val="both"/>
                  <w:textAlignment w:val="baseline"/>
                  <w:divId w:val="1809085236"/>
                </w:pPr>
              </w:pPrChange>
            </w:pPr>
            <w:del w:id="3694" w:author="Mauro Sérgio Silva Pinto" w:date="2019-09-27T11:16:00Z">
              <w:r w:rsidRPr="00F00993" w:rsidDel="00FB3081">
                <w:rPr>
                  <w:noProof/>
                  <w:color w:val="000000" w:themeColor="text1"/>
                  <w:rPrChange w:id="3695" w:author="Jacyeude Araújo" w:date="2019-10-02T13:03:00Z">
                    <w:rPr>
                      <w:noProof/>
                      <w:color w:val="000000" w:themeColor="text1"/>
                    </w:rPr>
                  </w:rPrChange>
                </w:rPr>
                <w:drawing>
                  <wp:inline distT="0" distB="0" distL="0" distR="0" wp14:anchorId="1AA551E9" wp14:editId="30E74315">
                    <wp:extent cx="389255" cy="448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1F56958" w14:textId="2B1583DE" w:rsidR="00D60EF8" w:rsidRPr="00F00993" w:rsidDel="00FB3081" w:rsidRDefault="00D60EF8">
            <w:pPr>
              <w:pStyle w:val="body"/>
              <w:shd w:val="clear" w:color="auto" w:fill="FFFFFF"/>
              <w:spacing w:before="0" w:beforeAutospacing="0" w:after="0" w:line="360" w:lineRule="auto"/>
              <w:ind w:firstLine="1320"/>
              <w:jc w:val="both"/>
              <w:textAlignment w:val="baseline"/>
              <w:rPr>
                <w:del w:id="3696" w:author="Mauro Sérgio Silva Pinto" w:date="2019-09-27T11:16:00Z"/>
                <w:color w:val="000000" w:themeColor="text1"/>
                <w:rPrChange w:id="3697" w:author="Jacyeude Araújo" w:date="2019-10-02T13:03:00Z">
                  <w:rPr>
                    <w:del w:id="3698" w:author="Mauro Sérgio Silva Pinto" w:date="2019-09-27T11:16:00Z"/>
                    <w:color w:val="000000" w:themeColor="text1"/>
                  </w:rPr>
                </w:rPrChange>
              </w:rPr>
              <w:pPrChange w:id="3699" w:author="Mauro Sérgio Silva Pinto" w:date="2019-09-27T11:16:00Z">
                <w:pPr>
                  <w:spacing w:line="360" w:lineRule="auto"/>
                  <w:jc w:val="both"/>
                </w:pPr>
              </w:pPrChange>
            </w:pPr>
            <w:del w:id="3700" w:author="Mauro Sérgio Silva Pinto" w:date="2019-09-27T11:16:00Z">
              <w:r w:rsidRPr="00F00993" w:rsidDel="00FB3081">
                <w:rPr>
                  <w:color w:val="000000" w:themeColor="text1"/>
                  <w:rPrChange w:id="3701" w:author="Jacyeude Araújo" w:date="2019-10-02T13:03:00Z">
                    <w:rPr>
                      <w:color w:val="000000" w:themeColor="text1"/>
                    </w:rPr>
                  </w:rPrChange>
                </w:rPr>
                <w:delText xml:space="preserve">O nó da Web ilustra a força do relacionamento entre valores de dois ou mais campos simbólicos (categóricos). O gráfico usa linhas de várias larguras para indicar a força da conexão. </w:delText>
              </w:r>
            </w:del>
          </w:p>
        </w:tc>
      </w:tr>
      <w:tr w:rsidR="002D1497" w:rsidRPr="00F00993" w:rsidDel="00FB3081" w14:paraId="0F451CCC" w14:textId="3243E1F1" w:rsidTr="00D60EF8">
        <w:trPr>
          <w:del w:id="3702" w:author="Mauro Sérgio Silva Pinto" w:date="2019-09-27T11:16:00Z"/>
        </w:trPr>
        <w:tc>
          <w:tcPr>
            <w:tcW w:w="0" w:type="auto"/>
            <w:vAlign w:val="center"/>
            <w:hideMark/>
          </w:tcPr>
          <w:p w14:paraId="0E59E1D3" w14:textId="4BCB0282" w:rsidR="00D60EF8" w:rsidRPr="00F00993" w:rsidDel="00FB3081" w:rsidRDefault="00D60EF8">
            <w:pPr>
              <w:pStyle w:val="body"/>
              <w:shd w:val="clear" w:color="auto" w:fill="FFFFFF"/>
              <w:spacing w:before="0" w:beforeAutospacing="0" w:after="0" w:line="360" w:lineRule="auto"/>
              <w:ind w:firstLine="1320"/>
              <w:jc w:val="both"/>
              <w:textAlignment w:val="baseline"/>
              <w:rPr>
                <w:del w:id="3703" w:author="Mauro Sérgio Silva Pinto" w:date="2019-09-27T11:16:00Z"/>
                <w:color w:val="000000" w:themeColor="text1"/>
                <w:rPrChange w:id="3704" w:author="Jacyeude Araújo" w:date="2019-10-02T13:03:00Z">
                  <w:rPr>
                    <w:del w:id="3705" w:author="Mauro Sérgio Silva Pinto" w:date="2019-09-27T11:16:00Z"/>
                    <w:color w:val="000000" w:themeColor="text1"/>
                  </w:rPr>
                </w:rPrChange>
              </w:rPr>
              <w:pPrChange w:id="3706" w:author="Mauro Sérgio Silva Pinto" w:date="2019-09-27T11:16:00Z">
                <w:pPr>
                  <w:spacing w:line="360" w:lineRule="auto"/>
                  <w:jc w:val="both"/>
                  <w:textAlignment w:val="baseline"/>
                </w:pPr>
              </w:pPrChange>
            </w:pPr>
            <w:del w:id="3707" w:author="Mauro Sérgio Silva Pinto" w:date="2019-09-27T11:16:00Z">
              <w:r w:rsidRPr="00F00993" w:rsidDel="00FB3081">
                <w:rPr>
                  <w:noProof/>
                  <w:color w:val="000000" w:themeColor="text1"/>
                  <w:rPrChange w:id="3708" w:author="Jacyeude Araújo" w:date="2019-10-02T13:03:00Z">
                    <w:rPr>
                      <w:noProof/>
                      <w:color w:val="000000" w:themeColor="text1"/>
                    </w:rPr>
                  </w:rPrChange>
                </w:rPr>
                <w:drawing>
                  <wp:inline distT="0" distB="0" distL="0" distR="0" wp14:anchorId="53441396" wp14:editId="3C4A65F6">
                    <wp:extent cx="389255" cy="448945"/>
                    <wp:effectExtent l="0" t="0" r="0" b="825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29391E1E" w14:textId="7DA807E5" w:rsidR="00D60EF8" w:rsidRPr="00F00993" w:rsidDel="00FB3081" w:rsidRDefault="00D60EF8">
            <w:pPr>
              <w:pStyle w:val="body"/>
              <w:shd w:val="clear" w:color="auto" w:fill="FFFFFF"/>
              <w:spacing w:before="0" w:beforeAutospacing="0" w:after="0" w:line="360" w:lineRule="auto"/>
              <w:ind w:firstLine="1320"/>
              <w:jc w:val="both"/>
              <w:textAlignment w:val="baseline"/>
              <w:rPr>
                <w:del w:id="3709" w:author="Mauro Sérgio Silva Pinto" w:date="2019-09-27T11:16:00Z"/>
                <w:color w:val="000000" w:themeColor="text1"/>
                <w:rPrChange w:id="3710" w:author="Jacyeude Araújo" w:date="2019-10-02T13:03:00Z">
                  <w:rPr>
                    <w:del w:id="3711" w:author="Mauro Sérgio Silva Pinto" w:date="2019-09-27T11:16:00Z"/>
                    <w:color w:val="000000" w:themeColor="text1"/>
                  </w:rPr>
                </w:rPrChange>
              </w:rPr>
              <w:pPrChange w:id="3712" w:author="Mauro Sérgio Silva Pinto" w:date="2019-09-27T11:16:00Z">
                <w:pPr>
                  <w:spacing w:line="360" w:lineRule="auto"/>
                  <w:jc w:val="both"/>
                </w:pPr>
              </w:pPrChange>
            </w:pPr>
            <w:del w:id="3713" w:author="Mauro Sérgio Silva Pinto" w:date="2019-09-27T11:16:00Z">
              <w:r w:rsidRPr="00F00993" w:rsidDel="00FB3081">
                <w:rPr>
                  <w:color w:val="000000" w:themeColor="text1"/>
                  <w:rPrChange w:id="3714" w:author="Jacyeude Araújo" w:date="2019-10-02T13:03:00Z">
                    <w:rPr>
                      <w:color w:val="000000" w:themeColor="text1"/>
                    </w:rPr>
                  </w:rPrChange>
                </w:rPr>
                <w:delText>O nó Gráfico de tempo exibe um ou mais conjuntos de dados de séries temporais. Normalmente,</w:delText>
              </w:r>
              <w:r w:rsidR="0088177E" w:rsidRPr="00F00993" w:rsidDel="00FB3081">
                <w:rPr>
                  <w:color w:val="000000" w:themeColor="text1"/>
                  <w:rPrChange w:id="3715" w:author="Jacyeude Araújo" w:date="2019-10-02T13:03:00Z">
                    <w:rPr>
                      <w:color w:val="000000" w:themeColor="text1"/>
                    </w:rPr>
                  </w:rPrChange>
                </w:rPr>
                <w:delText xml:space="preserve"> </w:delText>
              </w:r>
              <w:r w:rsidRPr="00F00993" w:rsidDel="00FB3081">
                <w:rPr>
                  <w:color w:val="000000" w:themeColor="text1"/>
                  <w:rPrChange w:id="3716" w:author="Jacyeude Araújo" w:date="2019-10-02T13:03:00Z">
                    <w:rPr>
                      <w:color w:val="000000" w:themeColor="text1"/>
                    </w:rPr>
                  </w:rPrChange>
                </w:rPr>
                <w:delText>usa</w:delText>
              </w:r>
              <w:r w:rsidR="0088177E" w:rsidRPr="00F00993" w:rsidDel="00FB3081">
                <w:rPr>
                  <w:color w:val="000000" w:themeColor="text1"/>
                  <w:rPrChange w:id="3717" w:author="Jacyeude Araújo" w:date="2019-10-02T13:03:00Z">
                    <w:rPr>
                      <w:color w:val="000000" w:themeColor="text1"/>
                    </w:rPr>
                  </w:rPrChange>
                </w:rPr>
                <w:delText>ndo</w:delText>
              </w:r>
              <w:r w:rsidRPr="00F00993" w:rsidDel="00FB3081">
                <w:rPr>
                  <w:color w:val="000000" w:themeColor="text1"/>
                  <w:rPrChange w:id="3718" w:author="Jacyeude Araújo" w:date="2019-10-02T13:03:00Z">
                    <w:rPr>
                      <w:color w:val="000000" w:themeColor="text1"/>
                    </w:rPr>
                  </w:rPrChange>
                </w:rPr>
                <w:delText xml:space="preserve"> primeiro um nó Intervalos de tempo para criar um campo TimeLabel, que seria usado para rotular o eixo x. </w:delText>
              </w:r>
            </w:del>
          </w:p>
        </w:tc>
      </w:tr>
      <w:tr w:rsidR="00DE389A" w:rsidRPr="00F00993" w:rsidDel="00FB3081" w14:paraId="279D77D8" w14:textId="3B19EB1F" w:rsidTr="00D60EF8">
        <w:trPr>
          <w:del w:id="3719" w:author="Mauro Sérgio Silva Pinto" w:date="2019-09-27T11:16:00Z"/>
        </w:trPr>
        <w:tc>
          <w:tcPr>
            <w:tcW w:w="0" w:type="auto"/>
            <w:vAlign w:val="center"/>
            <w:hideMark/>
          </w:tcPr>
          <w:p w14:paraId="4FEDF7CC" w14:textId="2F8BA4F5" w:rsidR="00D60EF8" w:rsidRPr="00F00993" w:rsidDel="00FB3081" w:rsidRDefault="00D60EF8">
            <w:pPr>
              <w:pStyle w:val="body"/>
              <w:shd w:val="clear" w:color="auto" w:fill="FFFFFF"/>
              <w:spacing w:before="0" w:beforeAutospacing="0" w:after="0" w:line="360" w:lineRule="auto"/>
              <w:ind w:firstLine="1320"/>
              <w:jc w:val="both"/>
              <w:textAlignment w:val="baseline"/>
              <w:divId w:val="1123428846"/>
              <w:rPr>
                <w:del w:id="3720" w:author="Mauro Sérgio Silva Pinto" w:date="2019-09-27T11:16:00Z"/>
                <w:color w:val="000000" w:themeColor="text1"/>
                <w:rPrChange w:id="3721" w:author="Jacyeude Araújo" w:date="2019-10-02T13:03:00Z">
                  <w:rPr>
                    <w:del w:id="3722" w:author="Mauro Sérgio Silva Pinto" w:date="2019-09-27T11:16:00Z"/>
                    <w:color w:val="000000" w:themeColor="text1"/>
                  </w:rPr>
                </w:rPrChange>
              </w:rPr>
              <w:pPrChange w:id="3723" w:author="Mauro Sérgio Silva Pinto" w:date="2019-09-27T11:16:00Z">
                <w:pPr>
                  <w:spacing w:line="360" w:lineRule="auto"/>
                  <w:jc w:val="both"/>
                  <w:textAlignment w:val="baseline"/>
                  <w:divId w:val="1123428846"/>
                </w:pPr>
              </w:pPrChange>
            </w:pPr>
            <w:del w:id="3724" w:author="Mauro Sérgio Silva Pinto" w:date="2019-09-27T11:16:00Z">
              <w:r w:rsidRPr="00F00993" w:rsidDel="00FB3081">
                <w:rPr>
                  <w:noProof/>
                  <w:color w:val="000000" w:themeColor="text1"/>
                  <w:rPrChange w:id="3725" w:author="Jacyeude Araújo" w:date="2019-10-02T13:03:00Z">
                    <w:rPr>
                      <w:noProof/>
                      <w:color w:val="000000" w:themeColor="text1"/>
                    </w:rPr>
                  </w:rPrChange>
                </w:rPr>
                <w:drawing>
                  <wp:inline distT="0" distB="0" distL="0" distR="0" wp14:anchorId="75B04751" wp14:editId="1271AF48">
                    <wp:extent cx="389255" cy="448945"/>
                    <wp:effectExtent l="0" t="0" r="0" b="825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748316F" w14:textId="7CB4B1E7" w:rsidR="00D60EF8" w:rsidRPr="00F00993" w:rsidDel="00FB3081" w:rsidRDefault="00D60EF8">
            <w:pPr>
              <w:pStyle w:val="body"/>
              <w:shd w:val="clear" w:color="auto" w:fill="FFFFFF"/>
              <w:spacing w:before="0" w:beforeAutospacing="0" w:after="0" w:line="360" w:lineRule="auto"/>
              <w:ind w:firstLine="1320"/>
              <w:jc w:val="both"/>
              <w:textAlignment w:val="baseline"/>
              <w:rPr>
                <w:del w:id="3726" w:author="Mauro Sérgio Silva Pinto" w:date="2019-09-27T11:16:00Z"/>
                <w:color w:val="000000" w:themeColor="text1"/>
                <w:rPrChange w:id="3727" w:author="Jacyeude Araújo" w:date="2019-10-02T13:03:00Z">
                  <w:rPr>
                    <w:del w:id="3728" w:author="Mauro Sérgio Silva Pinto" w:date="2019-09-27T11:16:00Z"/>
                    <w:color w:val="000000" w:themeColor="text1"/>
                  </w:rPr>
                </w:rPrChange>
              </w:rPr>
              <w:pPrChange w:id="3729" w:author="Mauro Sérgio Silva Pinto" w:date="2019-09-27T11:16:00Z">
                <w:pPr>
                  <w:keepNext/>
                  <w:spacing w:line="360" w:lineRule="auto"/>
                  <w:jc w:val="both"/>
                </w:pPr>
              </w:pPrChange>
            </w:pPr>
            <w:del w:id="3730" w:author="Mauro Sérgio Silva Pinto" w:date="2019-09-27T11:16:00Z">
              <w:r w:rsidRPr="00F00993" w:rsidDel="00FB3081">
                <w:rPr>
                  <w:color w:val="000000" w:themeColor="text1"/>
                  <w:rPrChange w:id="3731" w:author="Jacyeude Araújo" w:date="2019-10-02T13:03:00Z">
                    <w:rPr>
                      <w:color w:val="000000" w:themeColor="text1"/>
                    </w:rPr>
                  </w:rPrChange>
                </w:rPr>
                <w:delText>O nó Avaliação ajuda a avaliar e comparar modelos preditivos. O gráfico de avaliação mostra quão bem os modelos prevêem resultados específicos. Classifica os registros com base no valor previsto e na confiança da previsão.</w:delText>
              </w:r>
            </w:del>
          </w:p>
        </w:tc>
      </w:tr>
    </w:tbl>
    <w:p w14:paraId="2A942047" w14:textId="547BF0EB" w:rsidR="00C312B6" w:rsidRPr="00F00993" w:rsidDel="00FB3081" w:rsidRDefault="008D4A3A">
      <w:pPr>
        <w:pStyle w:val="body"/>
        <w:shd w:val="clear" w:color="auto" w:fill="FFFFFF"/>
        <w:spacing w:before="0" w:beforeAutospacing="0" w:after="0" w:line="360" w:lineRule="auto"/>
        <w:ind w:firstLine="1320"/>
        <w:jc w:val="both"/>
        <w:textAlignment w:val="baseline"/>
        <w:rPr>
          <w:del w:id="3732" w:author="Mauro Sérgio Silva Pinto" w:date="2019-09-27T11:16:00Z"/>
          <w:color w:val="000000" w:themeColor="text1"/>
          <w:bdr w:val="none" w:sz="0" w:space="0" w:color="auto" w:frame="1"/>
          <w:rPrChange w:id="3733" w:author="Jacyeude Araújo" w:date="2019-10-02T13:03:00Z">
            <w:rPr>
              <w:del w:id="3734" w:author="Mauro Sérgio Silva Pinto" w:date="2019-09-27T11:16:00Z"/>
              <w:color w:val="000000" w:themeColor="text1"/>
              <w:bdr w:val="none" w:sz="0" w:space="0" w:color="auto" w:frame="1"/>
            </w:rPr>
          </w:rPrChange>
        </w:rPr>
        <w:pPrChange w:id="3735" w:author="Mauro Sérgio Silva Pinto" w:date="2019-09-27T11:16:00Z">
          <w:pPr>
            <w:pStyle w:val="Legenda"/>
            <w:jc w:val="center"/>
          </w:pPr>
        </w:pPrChange>
      </w:pPr>
      <w:del w:id="3736" w:author="Mauro Sérgio Silva Pinto" w:date="2019-09-27T11:16:00Z">
        <w:r w:rsidRPr="00F00993" w:rsidDel="00FB3081">
          <w:rPr>
            <w:color w:val="000000" w:themeColor="text1"/>
            <w:rPrChange w:id="3737" w:author="Jacyeude Araújo" w:date="2019-10-02T13:03:00Z">
              <w:rPr>
                <w:i w:val="0"/>
                <w:iCs w:val="0"/>
                <w:color w:val="000000" w:themeColor="text1"/>
              </w:rPr>
            </w:rPrChange>
          </w:rPr>
          <w:delText xml:space="preserve">Tabela </w:delText>
        </w:r>
        <w:r w:rsidR="00CA155D" w:rsidRPr="00F00993" w:rsidDel="00FB3081">
          <w:rPr>
            <w:color w:val="000000" w:themeColor="text1"/>
            <w:rPrChange w:id="3738" w:author="Jacyeude Araújo" w:date="2019-10-02T13:03:00Z">
              <w:rPr>
                <w:i w:val="0"/>
                <w:iCs w:val="0"/>
                <w:color w:val="000000" w:themeColor="text1"/>
              </w:rPr>
            </w:rPrChange>
          </w:rPr>
          <w:fldChar w:fldCharType="begin"/>
        </w:r>
        <w:r w:rsidR="00CA155D" w:rsidRPr="00F00993" w:rsidDel="00FB3081">
          <w:rPr>
            <w:color w:val="000000" w:themeColor="text1"/>
            <w:rPrChange w:id="3739" w:author="Jacyeude Araújo" w:date="2019-10-02T13:03:00Z">
              <w:rPr>
                <w:i w:val="0"/>
                <w:iCs w:val="0"/>
                <w:color w:val="000000" w:themeColor="text1"/>
              </w:rPr>
            </w:rPrChange>
          </w:rPr>
          <w:delInstrText xml:space="preserve"> SEQ Tabela \* ARABIC </w:delInstrText>
        </w:r>
        <w:r w:rsidR="00CA155D" w:rsidRPr="00F00993" w:rsidDel="00FB3081">
          <w:rPr>
            <w:color w:val="000000" w:themeColor="text1"/>
            <w:rPrChange w:id="3740" w:author="Jacyeude Araújo" w:date="2019-10-02T13:03:00Z">
              <w:rPr>
                <w:i w:val="0"/>
                <w:iCs w:val="0"/>
                <w:color w:val="000000" w:themeColor="text1"/>
              </w:rPr>
            </w:rPrChange>
          </w:rPr>
          <w:fldChar w:fldCharType="separate"/>
        </w:r>
        <w:r w:rsidR="00EE7A76" w:rsidRPr="00F00993" w:rsidDel="00FB3081">
          <w:rPr>
            <w:noProof/>
            <w:color w:val="000000" w:themeColor="text1"/>
            <w:rPrChange w:id="3741" w:author="Jacyeude Araújo" w:date="2019-10-02T13:03:00Z">
              <w:rPr>
                <w:i w:val="0"/>
                <w:iCs w:val="0"/>
                <w:noProof/>
                <w:color w:val="000000" w:themeColor="text1"/>
              </w:rPr>
            </w:rPrChange>
          </w:rPr>
          <w:delText>3</w:delText>
        </w:r>
        <w:r w:rsidR="00CA155D" w:rsidRPr="00F00993" w:rsidDel="00FB3081">
          <w:rPr>
            <w:color w:val="000000" w:themeColor="text1"/>
            <w:rPrChange w:id="3742" w:author="Jacyeude Araújo" w:date="2019-10-02T13:03:00Z">
              <w:rPr>
                <w:i w:val="0"/>
                <w:iCs w:val="0"/>
                <w:color w:val="000000" w:themeColor="text1"/>
              </w:rPr>
            </w:rPrChange>
          </w:rPr>
          <w:fldChar w:fldCharType="end"/>
        </w:r>
        <w:r w:rsidRPr="00F00993" w:rsidDel="00FB3081">
          <w:rPr>
            <w:color w:val="000000" w:themeColor="text1"/>
            <w:rPrChange w:id="3743" w:author="Jacyeude Araújo" w:date="2019-10-02T13:03:00Z">
              <w:rPr>
                <w:i w:val="0"/>
                <w:iCs w:val="0"/>
                <w:color w:val="000000" w:themeColor="text1"/>
              </w:rPr>
            </w:rPrChange>
          </w:rPr>
          <w:delText xml:space="preserve"> - Descrição de Graphs. Fonte: Adaptado de [23]</w:delText>
        </w:r>
      </w:del>
    </w:p>
    <w:p w14:paraId="7C11B13C" w14:textId="185DED3A" w:rsidR="00B4053D" w:rsidRPr="00F00993" w:rsidDel="00FB3081" w:rsidRDefault="002E671C" w:rsidP="00FB3081">
      <w:pPr>
        <w:pStyle w:val="body"/>
        <w:shd w:val="clear" w:color="auto" w:fill="FFFFFF"/>
        <w:spacing w:before="0" w:beforeAutospacing="0" w:after="0" w:line="360" w:lineRule="auto"/>
        <w:ind w:firstLine="1320"/>
        <w:jc w:val="both"/>
        <w:textAlignment w:val="baseline"/>
        <w:rPr>
          <w:del w:id="3744" w:author="Mauro Sérgio Silva Pinto" w:date="2019-09-27T11:16:00Z"/>
          <w:color w:val="000000" w:themeColor="text1"/>
          <w:bdr w:val="none" w:sz="0" w:space="0" w:color="auto" w:frame="1"/>
        </w:rPr>
      </w:pPr>
      <w:del w:id="3745" w:author="Mauro Sérgio Silva Pinto" w:date="2019-09-27T11:16:00Z">
        <w:r w:rsidRPr="00F00993" w:rsidDel="00FB3081">
          <w:rPr>
            <w:color w:val="000000" w:themeColor="text1"/>
            <w:bdr w:val="none" w:sz="0" w:space="0" w:color="auto" w:frame="1"/>
          </w:rPr>
          <w:delText xml:space="preserve">O SPSS Modeler Applications Guide fornece exemplos para muitos desses métodos, juntamente com uma </w:delText>
        </w:r>
        <w:r w:rsidR="007A3607" w:rsidRPr="00F00993" w:rsidDel="00FB3081">
          <w:rPr>
            <w:color w:val="000000" w:themeColor="text1"/>
            <w:bdr w:val="none" w:sz="0" w:space="0" w:color="auto" w:frame="1"/>
          </w:rPr>
          <w:delText>revisão</w:delText>
        </w:r>
        <w:r w:rsidRPr="00F00993" w:rsidDel="00FB3081">
          <w:rPr>
            <w:color w:val="000000" w:themeColor="text1"/>
            <w:bdr w:val="none" w:sz="0" w:space="0" w:color="auto" w:frame="1"/>
          </w:rPr>
          <w:delText xml:space="preserve"> geral ao processo </w:delText>
        </w:r>
        <w:r w:rsidR="007A3607" w:rsidRPr="00F00993" w:rsidDel="00FB3081">
          <w:rPr>
            <w:color w:val="000000" w:themeColor="text1"/>
            <w:bdr w:val="none" w:sz="0" w:space="0" w:color="auto" w:frame="1"/>
          </w:rPr>
          <w:delText>desenvolvimento de fluxos</w:delText>
        </w:r>
        <w:r w:rsidRPr="00F00993" w:rsidDel="00FB3081">
          <w:rPr>
            <w:color w:val="000000" w:themeColor="text1"/>
            <w:bdr w:val="none" w:sz="0" w:space="0" w:color="auto" w:frame="1"/>
          </w:rPr>
          <w:delText xml:space="preserve">. Este guia está disponível como um tutorial </w:delText>
        </w:r>
        <w:r w:rsidRPr="00F00993" w:rsidDel="00FB3081">
          <w:rPr>
            <w:i/>
            <w:iCs/>
            <w:color w:val="000000" w:themeColor="text1"/>
            <w:bdr w:val="none" w:sz="0" w:space="0" w:color="auto" w:frame="1"/>
          </w:rPr>
          <w:delText xml:space="preserve">online </w:delText>
        </w:r>
        <w:r w:rsidRPr="00F00993" w:rsidDel="00FB3081">
          <w:rPr>
            <w:color w:val="000000" w:themeColor="text1"/>
            <w:bdr w:val="none" w:sz="0" w:space="0" w:color="auto" w:frame="1"/>
          </w:rPr>
          <w:delText>e também em formato PDF</w:delText>
        </w:r>
        <w:r w:rsidR="006D5106" w:rsidRPr="00F00993" w:rsidDel="00FB3081">
          <w:rPr>
            <w:color w:val="000000" w:themeColor="text1"/>
            <w:bdr w:val="none" w:sz="0" w:space="0" w:color="auto" w:frame="1"/>
          </w:rPr>
          <w:delText xml:space="preserve"> nas bibliotecas de </w:delText>
        </w:r>
        <w:r w:rsidR="0074491F" w:rsidRPr="00F00993" w:rsidDel="00FB3081">
          <w:rPr>
            <w:i/>
            <w:iCs/>
            <w:color w:val="000000" w:themeColor="text1"/>
            <w:bdr w:val="none" w:sz="0" w:space="0" w:color="auto" w:frame="1"/>
          </w:rPr>
          <w:delText>K</w:delText>
        </w:r>
        <w:r w:rsidR="006D5106" w:rsidRPr="00F00993" w:rsidDel="00FB3081">
          <w:rPr>
            <w:i/>
            <w:iCs/>
            <w:color w:val="000000" w:themeColor="text1"/>
            <w:bdr w:val="none" w:sz="0" w:space="0" w:color="auto" w:frame="1"/>
          </w:rPr>
          <w:delText xml:space="preserve">nowledge </w:delText>
        </w:r>
        <w:r w:rsidR="0074491F" w:rsidRPr="00F00993" w:rsidDel="00FB3081">
          <w:rPr>
            <w:i/>
            <w:iCs/>
            <w:color w:val="000000" w:themeColor="text1"/>
            <w:bdr w:val="none" w:sz="0" w:space="0" w:color="auto" w:frame="1"/>
          </w:rPr>
          <w:delText>C</w:delText>
        </w:r>
        <w:r w:rsidR="006D5106" w:rsidRPr="00F00993" w:rsidDel="00FB3081">
          <w:rPr>
            <w:i/>
            <w:iCs/>
            <w:color w:val="000000" w:themeColor="text1"/>
            <w:bdr w:val="none" w:sz="0" w:space="0" w:color="auto" w:frame="1"/>
          </w:rPr>
          <w:delText>enter</w:delText>
        </w:r>
        <w:r w:rsidRPr="00F00993" w:rsidDel="00FB3081">
          <w:rPr>
            <w:color w:val="000000" w:themeColor="text1"/>
            <w:bdr w:val="none" w:sz="0" w:space="0" w:color="auto" w:frame="1"/>
          </w:rPr>
          <w:delText>.</w:delText>
        </w:r>
        <w:r w:rsidR="00915EF7" w:rsidRPr="00F00993" w:rsidDel="00FB3081">
          <w:rPr>
            <w:color w:val="000000" w:themeColor="text1"/>
            <w:bdr w:val="none" w:sz="0" w:space="0" w:color="auto" w:frame="1"/>
          </w:rPr>
          <w:delText>[</w:delText>
        </w:r>
        <w:r w:rsidR="0074491F" w:rsidRPr="00F00993" w:rsidDel="00FB3081">
          <w:rPr>
            <w:color w:val="000000" w:themeColor="text1"/>
            <w:bdr w:val="none" w:sz="0" w:space="0" w:color="auto" w:frame="1"/>
          </w:rPr>
          <w:delText>23</w:delText>
        </w:r>
        <w:r w:rsidR="00915EF7" w:rsidRPr="00F00993" w:rsidDel="00FB3081">
          <w:rPr>
            <w:color w:val="000000" w:themeColor="text1"/>
            <w:bdr w:val="none" w:sz="0" w:space="0" w:color="auto" w:frame="1"/>
          </w:rPr>
          <w:delText>]</w:delText>
        </w:r>
        <w:r w:rsidRPr="00F00993" w:rsidDel="00FB3081">
          <w:rPr>
            <w:color w:val="000000" w:themeColor="text1"/>
            <w:bdr w:val="none" w:sz="0" w:space="0" w:color="auto" w:frame="1"/>
          </w:rPr>
          <w:delText xml:space="preserve"> </w:delText>
        </w:r>
      </w:del>
    </w:p>
    <w:p w14:paraId="263E660C" w14:textId="6EBD8CA7" w:rsidR="002E671C" w:rsidRPr="00F00993" w:rsidDel="00FB3081" w:rsidRDefault="002E671C" w:rsidP="00A14603">
      <w:pPr>
        <w:pStyle w:val="body"/>
        <w:shd w:val="clear" w:color="auto" w:fill="FFFFFF"/>
        <w:spacing w:before="0" w:beforeAutospacing="0" w:after="0" w:line="360" w:lineRule="auto"/>
        <w:ind w:firstLine="1320"/>
        <w:jc w:val="both"/>
        <w:textAlignment w:val="baseline"/>
        <w:rPr>
          <w:del w:id="3746" w:author="Mauro Sérgio Silva Pinto" w:date="2019-09-27T11:16:00Z"/>
          <w:color w:val="000000" w:themeColor="text1"/>
          <w:bdr w:val="none" w:sz="0" w:space="0" w:color="auto" w:frame="1"/>
        </w:rPr>
      </w:pPr>
      <w:del w:id="3747" w:author="Mauro Sérgio Silva Pinto" w:date="2019-09-27T11:16:00Z">
        <w:r w:rsidRPr="00F00993" w:rsidDel="00FB3081">
          <w:rPr>
            <w:color w:val="000000" w:themeColor="text1"/>
            <w:bdr w:val="none" w:sz="0" w:space="0" w:color="auto" w:frame="1"/>
          </w:rPr>
          <w:delText>Os métodos d</w:delText>
        </w:r>
        <w:r w:rsidR="0088177E" w:rsidRPr="00F00993" w:rsidDel="00FB3081">
          <w:rPr>
            <w:color w:val="000000" w:themeColor="text1"/>
            <w:bdr w:val="none" w:sz="0" w:space="0" w:color="auto" w:frame="1"/>
          </w:rPr>
          <w:delText xml:space="preserve">a aba de </w:delText>
        </w:r>
        <w:r w:rsidR="0088177E" w:rsidRPr="00F00993" w:rsidDel="00FB3081">
          <w:rPr>
            <w:i/>
            <w:iCs/>
            <w:color w:val="000000" w:themeColor="text1"/>
            <w:bdr w:val="none" w:sz="0" w:space="0" w:color="auto" w:frame="1"/>
          </w:rPr>
          <w:delText>Modeling</w:delText>
        </w:r>
        <w:r w:rsidRPr="00F00993" w:rsidDel="00FB3081">
          <w:rPr>
            <w:color w:val="000000" w:themeColor="text1"/>
            <w:bdr w:val="none" w:sz="0" w:space="0" w:color="auto" w:frame="1"/>
          </w:rPr>
          <w:delText xml:space="preserve"> são divididos em três categorias</w:delText>
        </w:r>
        <w:r w:rsidR="00915EF7" w:rsidRPr="00F00993" w:rsidDel="00FB3081">
          <w:rPr>
            <w:color w:val="000000" w:themeColor="text1"/>
            <w:bdr w:val="none" w:sz="0" w:space="0" w:color="auto" w:frame="1"/>
          </w:rPr>
          <w:delText xml:space="preserve"> de</w:delText>
        </w:r>
        <w:r w:rsidRPr="00F00993" w:rsidDel="00FB3081">
          <w:rPr>
            <w:color w:val="000000" w:themeColor="text1"/>
            <w:bdr w:val="none" w:sz="0" w:space="0" w:color="auto" w:frame="1"/>
          </w:rPr>
          <w:delText>:</w:delText>
        </w:r>
        <w:r w:rsidR="00E74B16" w:rsidRPr="00F00993" w:rsidDel="00FB3081">
          <w:rPr>
            <w:color w:val="000000" w:themeColor="text1"/>
          </w:rPr>
          <w:delText xml:space="preserve"> c</w:delText>
        </w:r>
        <w:r w:rsidR="00E74B16" w:rsidRPr="00F00993" w:rsidDel="00FB3081">
          <w:rPr>
            <w:color w:val="000000" w:themeColor="text1"/>
            <w:bdr w:val="none" w:sz="0" w:space="0" w:color="auto" w:frame="1"/>
          </w:rPr>
          <w:delText>lassificação, associação e segmentação. Descritos abaixo.</w:delText>
        </w:r>
      </w:del>
    </w:p>
    <w:p w14:paraId="293B15E8" w14:textId="77777777" w:rsidR="006D5106" w:rsidRPr="00F00993" w:rsidRDefault="006D5106"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F00993">
        <w:rPr>
          <w:b/>
          <w:bCs/>
          <w:color w:val="000000" w:themeColor="text1"/>
          <w:bdr w:val="none" w:sz="0" w:space="0" w:color="auto" w:frame="1"/>
        </w:rPr>
        <w:t>Modelos de classificação</w:t>
      </w:r>
    </w:p>
    <w:p w14:paraId="5AC42F29" w14:textId="31696FB7" w:rsidR="006D5106" w:rsidRPr="00F00993"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F00993">
        <w:rPr>
          <w:color w:val="000000" w:themeColor="text1"/>
          <w:bdr w:val="none" w:sz="0" w:space="0" w:color="auto" w:frame="1"/>
        </w:rPr>
        <w:t xml:space="preserve">Os modelos de classificação usam os valores de um ou mais campos de entrada para prever o valor de um ou mais campos de saída. Alguns exemplos dessas técnicas são: Árvores de Decisão (algoritmos C&amp;R </w:t>
      </w:r>
      <w:proofErr w:type="spellStart"/>
      <w:r w:rsidRPr="00F00993">
        <w:rPr>
          <w:color w:val="000000" w:themeColor="text1"/>
          <w:bdr w:val="none" w:sz="0" w:space="0" w:color="auto" w:frame="1"/>
        </w:rPr>
        <w:t>Tree</w:t>
      </w:r>
      <w:proofErr w:type="spellEnd"/>
      <w:r w:rsidRPr="00F00993">
        <w:rPr>
          <w:color w:val="000000" w:themeColor="text1"/>
          <w:bdr w:val="none" w:sz="0" w:space="0" w:color="auto" w:frame="1"/>
        </w:rPr>
        <w:t>, QUEST, CHAID e C5.0), Regressão (Algoritmos Lineares, Linear Generalizado e Regressão de Cox), Redes Neurais, Máquinas de Vetores de Suporte- MSV e Redes Bayesianas</w:t>
      </w:r>
      <w:r w:rsidR="0074491F" w:rsidRPr="00F00993">
        <w:rPr>
          <w:color w:val="000000" w:themeColor="text1"/>
          <w:bdr w:val="none" w:sz="0" w:space="0" w:color="auto" w:frame="1"/>
        </w:rPr>
        <w:t xml:space="preserve"> [23].</w:t>
      </w:r>
    </w:p>
    <w:p w14:paraId="0124B0A0" w14:textId="175776E1" w:rsidR="006D5106" w:rsidRPr="00F00993" w:rsidDel="00C57269" w:rsidRDefault="006D5106" w:rsidP="00C57269">
      <w:pPr>
        <w:pStyle w:val="body"/>
        <w:shd w:val="clear" w:color="auto" w:fill="FFFFFF"/>
        <w:spacing w:before="0" w:beforeAutospacing="0" w:after="0" w:line="360" w:lineRule="auto"/>
        <w:ind w:firstLine="1320"/>
        <w:jc w:val="both"/>
        <w:textAlignment w:val="baseline"/>
        <w:rPr>
          <w:del w:id="3748" w:author="Mauro Sérgio Silva Pinto" w:date="2019-09-27T11:18:00Z"/>
          <w:color w:val="000000" w:themeColor="text1"/>
          <w:bdr w:val="none" w:sz="0" w:space="0" w:color="auto" w:frame="1"/>
        </w:rPr>
      </w:pPr>
      <w:r w:rsidRPr="00F00993">
        <w:rPr>
          <w:color w:val="000000" w:themeColor="text1"/>
          <w:bdr w:val="none" w:sz="0" w:space="0" w:color="auto" w:frame="1"/>
        </w:rPr>
        <w:t xml:space="preserve">Os modelos de </w:t>
      </w:r>
      <w:r w:rsidR="008D4A3A" w:rsidRPr="00F00993">
        <w:rPr>
          <w:color w:val="000000" w:themeColor="text1"/>
          <w:bdr w:val="none" w:sz="0" w:space="0" w:color="auto" w:frame="1"/>
        </w:rPr>
        <w:t>classificação, tabela 4, ajudam</w:t>
      </w:r>
      <w:r w:rsidRPr="00F00993">
        <w:rPr>
          <w:color w:val="000000" w:themeColor="text1"/>
          <w:bdr w:val="none" w:sz="0" w:space="0" w:color="auto" w:frame="1"/>
        </w:rPr>
        <w:t xml:space="preserve"> </w:t>
      </w:r>
      <w:r w:rsidR="00C5104F" w:rsidRPr="00F00993">
        <w:rPr>
          <w:color w:val="000000" w:themeColor="text1"/>
          <w:bdr w:val="none" w:sz="0" w:space="0" w:color="auto" w:frame="1"/>
        </w:rPr>
        <w:t>desenvolvedores</w:t>
      </w:r>
      <w:r w:rsidRPr="00F00993">
        <w:rPr>
          <w:color w:val="000000" w:themeColor="text1"/>
          <w:bdr w:val="none" w:sz="0" w:space="0" w:color="auto" w:frame="1"/>
        </w:rPr>
        <w:t xml:space="preserve"> a prever um resultado conhecido, como se um cliente irá comprar ou sair ou se uma transação</w:t>
      </w:r>
      <w:r w:rsidR="00C5104F" w:rsidRPr="00F00993">
        <w:rPr>
          <w:color w:val="000000" w:themeColor="text1"/>
          <w:bdr w:val="none" w:sz="0" w:space="0" w:color="auto" w:frame="1"/>
        </w:rPr>
        <w:t xml:space="preserve"> ou</w:t>
      </w:r>
      <w:r w:rsidRPr="00F00993">
        <w:rPr>
          <w:color w:val="000000" w:themeColor="text1"/>
          <w:bdr w:val="none" w:sz="0" w:space="0" w:color="auto" w:frame="1"/>
        </w:rPr>
        <w:t xml:space="preserve"> encaixa</w:t>
      </w:r>
      <w:r w:rsidR="00C5104F" w:rsidRPr="00F00993">
        <w:rPr>
          <w:color w:val="000000" w:themeColor="text1"/>
          <w:bdr w:val="none" w:sz="0" w:space="0" w:color="auto" w:frame="1"/>
        </w:rPr>
        <w:t>r os resultados</w:t>
      </w:r>
      <w:r w:rsidRPr="00F00993">
        <w:rPr>
          <w:color w:val="000000" w:themeColor="text1"/>
          <w:bdr w:val="none" w:sz="0" w:space="0" w:color="auto" w:frame="1"/>
        </w:rPr>
        <w:t xml:space="preserve"> em um padrão conhecido. As técnicas de modelagem incluem aprendizado de máquina, indução de regras, identificação de subgrupos, métodos estatísticos e geração de modelos múltiplos</w:t>
      </w:r>
      <w:r w:rsidR="0074491F" w:rsidRPr="00F00993">
        <w:rPr>
          <w:color w:val="000000" w:themeColor="text1"/>
          <w:bdr w:val="none" w:sz="0" w:space="0" w:color="auto" w:frame="1"/>
        </w:rPr>
        <w:t xml:space="preserve"> </w:t>
      </w:r>
      <w:r w:rsidR="00E74B16" w:rsidRPr="00F00993">
        <w:rPr>
          <w:color w:val="000000" w:themeColor="text1"/>
          <w:bdr w:val="none" w:sz="0" w:space="0" w:color="auto" w:frame="1"/>
        </w:rPr>
        <w:t>[</w:t>
      </w:r>
      <w:r w:rsidR="0074491F" w:rsidRPr="00F00993">
        <w:rPr>
          <w:color w:val="000000" w:themeColor="text1"/>
          <w:bdr w:val="none" w:sz="0" w:space="0" w:color="auto" w:frame="1"/>
        </w:rPr>
        <w:t>28</w:t>
      </w:r>
      <w:r w:rsidR="00E74B16" w:rsidRPr="00F00993">
        <w:rPr>
          <w:color w:val="000000" w:themeColor="text1"/>
          <w:bdr w:val="none" w:sz="0" w:space="0" w:color="auto" w:frame="1"/>
        </w:rPr>
        <w:t>]</w:t>
      </w:r>
      <w:r w:rsidR="0074491F" w:rsidRPr="00F00993">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2393"/>
        <w:gridCol w:w="7107"/>
      </w:tblGrid>
      <w:tr w:rsidR="008C4F9C" w:rsidRPr="00F00993" w:rsidDel="00C57269" w14:paraId="72E0EF0B" w14:textId="24223C83" w:rsidTr="00C5104F">
        <w:trPr>
          <w:del w:id="3749" w:author="Mauro Sérgio Silva Pinto" w:date="2019-09-27T11:18:00Z"/>
        </w:trPr>
        <w:tc>
          <w:tcPr>
            <w:tcW w:w="0" w:type="auto"/>
            <w:vAlign w:val="center"/>
          </w:tcPr>
          <w:p w14:paraId="001B013D" w14:textId="117844CC" w:rsidR="008C4F9C" w:rsidRPr="00F00993" w:rsidDel="00C57269" w:rsidRDefault="008C4F9C">
            <w:pPr>
              <w:pStyle w:val="body"/>
              <w:shd w:val="clear" w:color="auto" w:fill="FFFFFF"/>
              <w:spacing w:before="0" w:beforeAutospacing="0" w:after="0" w:line="360" w:lineRule="auto"/>
              <w:ind w:firstLine="1320"/>
              <w:jc w:val="both"/>
              <w:textAlignment w:val="baseline"/>
              <w:rPr>
                <w:del w:id="3750" w:author="Mauro Sérgio Silva Pinto" w:date="2019-09-27T11:18:00Z"/>
                <w:noProof/>
                <w:color w:val="000000" w:themeColor="text1"/>
                <w:rPrChange w:id="3751" w:author="Jacyeude Araújo" w:date="2019-10-02T13:03:00Z">
                  <w:rPr>
                    <w:del w:id="3752" w:author="Mauro Sérgio Silva Pinto" w:date="2019-09-27T11:18:00Z"/>
                    <w:noProof/>
                    <w:color w:val="000000" w:themeColor="text1"/>
                  </w:rPr>
                </w:rPrChange>
              </w:rPr>
              <w:pPrChange w:id="3753" w:author="Mauro Sérgio Silva Pinto" w:date="2019-09-27T11:18:00Z">
                <w:pPr>
                  <w:spacing w:line="360" w:lineRule="auto"/>
                  <w:jc w:val="both"/>
                  <w:textAlignment w:val="baseline"/>
                </w:pPr>
              </w:pPrChange>
            </w:pPr>
            <w:del w:id="3754" w:author="Mauro Sérgio Silva Pinto" w:date="2019-09-27T11:18:00Z">
              <w:r w:rsidRPr="00F00993" w:rsidDel="00C57269">
                <w:rPr>
                  <w:noProof/>
                  <w:color w:val="000000" w:themeColor="text1"/>
                  <w:rPrChange w:id="3755" w:author="Jacyeude Araújo" w:date="2019-10-02T13:03:00Z">
                    <w:rPr>
                      <w:noProof/>
                      <w:color w:val="000000" w:themeColor="text1"/>
                    </w:rPr>
                  </w:rPrChange>
                </w:rPr>
                <w:delText>Nó</w:delText>
              </w:r>
            </w:del>
          </w:p>
        </w:tc>
        <w:tc>
          <w:tcPr>
            <w:tcW w:w="0" w:type="auto"/>
            <w:vAlign w:val="center"/>
          </w:tcPr>
          <w:p w14:paraId="270B2D98" w14:textId="4DF3FC48" w:rsidR="008C4F9C" w:rsidRPr="00F00993" w:rsidDel="00C57269" w:rsidRDefault="008C4F9C">
            <w:pPr>
              <w:pStyle w:val="body"/>
              <w:shd w:val="clear" w:color="auto" w:fill="FFFFFF"/>
              <w:spacing w:before="0" w:beforeAutospacing="0" w:after="0" w:line="360" w:lineRule="auto"/>
              <w:ind w:firstLine="1320"/>
              <w:jc w:val="both"/>
              <w:textAlignment w:val="baseline"/>
              <w:rPr>
                <w:del w:id="3756" w:author="Mauro Sérgio Silva Pinto" w:date="2019-09-27T11:18:00Z"/>
                <w:color w:val="000000" w:themeColor="text1"/>
                <w:rPrChange w:id="3757" w:author="Jacyeude Araújo" w:date="2019-10-02T13:03:00Z">
                  <w:rPr>
                    <w:del w:id="3758" w:author="Mauro Sérgio Silva Pinto" w:date="2019-09-27T11:18:00Z"/>
                    <w:color w:val="000000" w:themeColor="text1"/>
                  </w:rPr>
                </w:rPrChange>
              </w:rPr>
              <w:pPrChange w:id="3759" w:author="Mauro Sérgio Silva Pinto" w:date="2019-09-27T11:18:00Z">
                <w:pPr>
                  <w:spacing w:line="360" w:lineRule="auto"/>
                  <w:jc w:val="center"/>
                </w:pPr>
              </w:pPrChange>
            </w:pPr>
            <w:del w:id="3760" w:author="Mauro Sérgio Silva Pinto" w:date="2019-09-27T11:18:00Z">
              <w:r w:rsidRPr="00F00993" w:rsidDel="00C57269">
                <w:rPr>
                  <w:color w:val="000000" w:themeColor="text1"/>
                  <w:rPrChange w:id="3761" w:author="Jacyeude Araújo" w:date="2019-10-02T13:03:00Z">
                    <w:rPr>
                      <w:color w:val="000000" w:themeColor="text1"/>
                    </w:rPr>
                  </w:rPrChange>
                </w:rPr>
                <w:delText>Descrição</w:delText>
              </w:r>
            </w:del>
          </w:p>
        </w:tc>
      </w:tr>
      <w:tr w:rsidR="002D1497" w:rsidRPr="00F00993" w:rsidDel="00C57269" w14:paraId="79B19E3C" w14:textId="6806631B" w:rsidTr="00C5104F">
        <w:trPr>
          <w:del w:id="3762" w:author="Mauro Sérgio Silva Pinto" w:date="2019-09-27T11:18:00Z"/>
        </w:trPr>
        <w:tc>
          <w:tcPr>
            <w:tcW w:w="0" w:type="auto"/>
            <w:vAlign w:val="center"/>
            <w:hideMark/>
          </w:tcPr>
          <w:p w14:paraId="118D2CC0" w14:textId="2C4B92D5" w:rsidR="00C5104F" w:rsidRPr="00F00993" w:rsidDel="00C57269" w:rsidRDefault="00C5104F">
            <w:pPr>
              <w:pStyle w:val="body"/>
              <w:shd w:val="clear" w:color="auto" w:fill="FFFFFF"/>
              <w:spacing w:before="0" w:beforeAutospacing="0" w:after="0" w:line="360" w:lineRule="auto"/>
              <w:ind w:firstLine="1320"/>
              <w:jc w:val="both"/>
              <w:textAlignment w:val="baseline"/>
              <w:rPr>
                <w:del w:id="3763" w:author="Mauro Sérgio Silva Pinto" w:date="2019-09-27T11:18:00Z"/>
                <w:color w:val="000000" w:themeColor="text1"/>
                <w:rPrChange w:id="3764" w:author="Jacyeude Araújo" w:date="2019-10-02T13:03:00Z">
                  <w:rPr>
                    <w:del w:id="3765" w:author="Mauro Sérgio Silva Pinto" w:date="2019-09-27T11:18:00Z"/>
                    <w:color w:val="000000" w:themeColor="text1"/>
                  </w:rPr>
                </w:rPrChange>
              </w:rPr>
              <w:pPrChange w:id="3766" w:author="Mauro Sérgio Silva Pinto" w:date="2019-09-27T11:18:00Z">
                <w:pPr>
                  <w:spacing w:line="360" w:lineRule="auto"/>
                  <w:jc w:val="both"/>
                  <w:textAlignment w:val="baseline"/>
                </w:pPr>
              </w:pPrChange>
            </w:pPr>
            <w:del w:id="3767" w:author="Mauro Sérgio Silva Pinto" w:date="2019-09-27T11:18:00Z">
              <w:r w:rsidRPr="00F00993" w:rsidDel="00C57269">
                <w:rPr>
                  <w:noProof/>
                  <w:color w:val="000000" w:themeColor="text1"/>
                  <w:rPrChange w:id="3768" w:author="Jacyeude Araújo" w:date="2019-10-02T13:03:00Z">
                    <w:rPr>
                      <w:noProof/>
                      <w:color w:val="000000" w:themeColor="text1"/>
                    </w:rPr>
                  </w:rPrChange>
                </w:rPr>
                <w:drawing>
                  <wp:inline distT="0" distB="0" distL="0" distR="0" wp14:anchorId="6FE2321C" wp14:editId="6A01CAC4">
                    <wp:extent cx="389255" cy="448945"/>
                    <wp:effectExtent l="0" t="0" r="0" b="825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FFA8AF4" w14:textId="4AB049A7" w:rsidR="00C5104F" w:rsidRPr="00F00993" w:rsidDel="00C57269" w:rsidRDefault="00C5104F">
            <w:pPr>
              <w:pStyle w:val="body"/>
              <w:shd w:val="clear" w:color="auto" w:fill="FFFFFF"/>
              <w:spacing w:before="0" w:beforeAutospacing="0" w:after="0" w:line="360" w:lineRule="auto"/>
              <w:ind w:firstLine="1320"/>
              <w:jc w:val="both"/>
              <w:textAlignment w:val="baseline"/>
              <w:rPr>
                <w:del w:id="3769" w:author="Mauro Sérgio Silva Pinto" w:date="2019-09-27T11:18:00Z"/>
                <w:color w:val="000000" w:themeColor="text1"/>
                <w:rPrChange w:id="3770" w:author="Jacyeude Araújo" w:date="2019-10-02T13:03:00Z">
                  <w:rPr>
                    <w:del w:id="3771" w:author="Mauro Sérgio Silva Pinto" w:date="2019-09-27T11:18:00Z"/>
                    <w:color w:val="000000" w:themeColor="text1"/>
                  </w:rPr>
                </w:rPrChange>
              </w:rPr>
              <w:pPrChange w:id="3772" w:author="Mauro Sérgio Silva Pinto" w:date="2019-09-27T11:18:00Z">
                <w:pPr>
                  <w:spacing w:line="360" w:lineRule="auto"/>
                  <w:jc w:val="both"/>
                </w:pPr>
              </w:pPrChange>
            </w:pPr>
            <w:del w:id="3773" w:author="Mauro Sérgio Silva Pinto" w:date="2019-09-27T11:18:00Z">
              <w:r w:rsidRPr="00F00993" w:rsidDel="00C57269">
                <w:rPr>
                  <w:color w:val="000000" w:themeColor="text1"/>
                  <w:rPrChange w:id="3774" w:author="Jacyeude Araújo" w:date="2019-10-02T13:03:00Z">
                    <w:rPr>
                      <w:color w:val="000000" w:themeColor="text1"/>
                    </w:rPr>
                  </w:rPrChange>
                </w:rPr>
                <w:delText xml:space="preserve">O nó Classificador </w:delText>
              </w:r>
              <w:commentRangeStart w:id="3775"/>
              <w:r w:rsidRPr="00F00993" w:rsidDel="00C57269">
                <w:rPr>
                  <w:color w:val="000000" w:themeColor="text1"/>
                  <w:rPrChange w:id="3776" w:author="Jacyeude Araújo" w:date="2019-10-02T13:03:00Z">
                    <w:rPr>
                      <w:color w:val="000000" w:themeColor="text1"/>
                    </w:rPr>
                  </w:rPrChange>
                </w:rPr>
                <w:delText>automático</w:delText>
              </w:r>
              <w:commentRangeEnd w:id="3775"/>
              <w:r w:rsidR="00FB3081" w:rsidRPr="00F00993" w:rsidDel="00C57269">
                <w:rPr>
                  <w:rStyle w:val="Refdecomentrio"/>
                  <w:color w:val="000000" w:themeColor="text1"/>
                  <w:rPrChange w:id="3777" w:author="Jacyeude Araújo" w:date="2019-10-02T13:03:00Z">
                    <w:rPr>
                      <w:rStyle w:val="Refdecomentrio"/>
                    </w:rPr>
                  </w:rPrChange>
                </w:rPr>
                <w:commentReference w:id="3775"/>
              </w:r>
              <w:r w:rsidRPr="00F00993" w:rsidDel="00C57269">
                <w:rPr>
                  <w:color w:val="000000" w:themeColor="text1"/>
                  <w:rPrChange w:id="3778" w:author="Jacyeude Araújo" w:date="2019-10-02T13:03:00Z">
                    <w:rPr>
                      <w:color w:val="000000" w:themeColor="text1"/>
                    </w:rPr>
                  </w:rPrChange>
                </w:rPr>
                <w:delText xml:space="preserve"> cria e compara vários modelos diferentes para resultados binários (sim ou não, rotatividade ou não, etc.), permitindo que </w:delText>
              </w:r>
              <w:r w:rsidR="000F12B8" w:rsidRPr="00F00993" w:rsidDel="00C57269">
                <w:rPr>
                  <w:color w:val="000000" w:themeColor="text1"/>
                  <w:rPrChange w:id="3779" w:author="Jacyeude Araújo" w:date="2019-10-02T13:03:00Z">
                    <w:rPr>
                      <w:color w:val="000000" w:themeColor="text1"/>
                    </w:rPr>
                  </w:rPrChange>
                </w:rPr>
                <w:delText>seja possível a</w:delText>
              </w:r>
              <w:r w:rsidRPr="00F00993" w:rsidDel="00C57269">
                <w:rPr>
                  <w:color w:val="000000" w:themeColor="text1"/>
                  <w:rPrChange w:id="3780" w:author="Jacyeude Araújo" w:date="2019-10-02T13:03:00Z">
                    <w:rPr>
                      <w:color w:val="000000" w:themeColor="text1"/>
                    </w:rPr>
                  </w:rPrChange>
                </w:rPr>
                <w:delText xml:space="preserve"> escolha </w:delText>
              </w:r>
              <w:r w:rsidR="000F12B8" w:rsidRPr="00F00993" w:rsidDel="00C57269">
                <w:rPr>
                  <w:color w:val="000000" w:themeColor="text1"/>
                  <w:rPrChange w:id="3781" w:author="Jacyeude Araújo" w:date="2019-10-02T13:03:00Z">
                    <w:rPr>
                      <w:color w:val="000000" w:themeColor="text1"/>
                    </w:rPr>
                  </w:rPrChange>
                </w:rPr>
                <w:delText>d</w:delText>
              </w:r>
              <w:r w:rsidRPr="00F00993" w:rsidDel="00C57269">
                <w:rPr>
                  <w:color w:val="000000" w:themeColor="text1"/>
                  <w:rPrChange w:id="3782" w:author="Jacyeude Araújo" w:date="2019-10-02T13:03:00Z">
                    <w:rPr>
                      <w:color w:val="000000" w:themeColor="text1"/>
                    </w:rPr>
                  </w:rPrChange>
                </w:rPr>
                <w:delText xml:space="preserve">a melhor abordagem para uma determinada análise. Vários algoritmos de modelagem são suportados, possibilitando selecionar os métodos que </w:delText>
              </w:r>
              <w:r w:rsidR="0055576E" w:rsidRPr="00F00993" w:rsidDel="00C57269">
                <w:rPr>
                  <w:color w:val="000000" w:themeColor="text1"/>
                  <w:rPrChange w:id="3783" w:author="Jacyeude Araújo" w:date="2019-10-02T13:03:00Z">
                    <w:rPr>
                      <w:color w:val="000000" w:themeColor="text1"/>
                    </w:rPr>
                  </w:rPrChange>
                </w:rPr>
                <w:delText xml:space="preserve">possam ser </w:delText>
              </w:r>
              <w:r w:rsidRPr="00F00993" w:rsidDel="00C57269">
                <w:rPr>
                  <w:color w:val="000000" w:themeColor="text1"/>
                  <w:rPrChange w:id="3784" w:author="Jacyeude Araújo" w:date="2019-10-02T13:03:00Z">
                    <w:rPr>
                      <w:color w:val="000000" w:themeColor="text1"/>
                    </w:rPr>
                  </w:rPrChange>
                </w:rPr>
                <w:delText>usa</w:delText>
              </w:r>
              <w:r w:rsidR="0055576E" w:rsidRPr="00F00993" w:rsidDel="00C57269">
                <w:rPr>
                  <w:color w:val="000000" w:themeColor="text1"/>
                  <w:rPrChange w:id="3785" w:author="Jacyeude Araújo" w:date="2019-10-02T13:03:00Z">
                    <w:rPr>
                      <w:color w:val="000000" w:themeColor="text1"/>
                    </w:rPr>
                  </w:rPrChange>
                </w:rPr>
                <w:delText>dos</w:delText>
              </w:r>
              <w:r w:rsidRPr="00F00993" w:rsidDel="00C57269">
                <w:rPr>
                  <w:color w:val="000000" w:themeColor="text1"/>
                  <w:rPrChange w:id="3786" w:author="Jacyeude Araújo" w:date="2019-10-02T13:03:00Z">
                    <w:rPr>
                      <w:color w:val="000000" w:themeColor="text1"/>
                    </w:rPr>
                  </w:rPrChange>
                </w:rPr>
                <w:delText xml:space="preserve">, as opções específicas para cada um e os critérios para comparar os resultados. </w:delText>
              </w:r>
            </w:del>
          </w:p>
        </w:tc>
      </w:tr>
      <w:tr w:rsidR="002D1497" w:rsidRPr="00F00993" w:rsidDel="00C57269" w14:paraId="076F31EF" w14:textId="53743056" w:rsidTr="00C5104F">
        <w:trPr>
          <w:del w:id="3787" w:author="Mauro Sérgio Silva Pinto" w:date="2019-09-27T11:18:00Z"/>
        </w:trPr>
        <w:tc>
          <w:tcPr>
            <w:tcW w:w="0" w:type="auto"/>
            <w:vAlign w:val="center"/>
            <w:hideMark/>
          </w:tcPr>
          <w:p w14:paraId="2E105DB5" w14:textId="38FBFD72" w:rsidR="00C5104F" w:rsidRPr="00F00993" w:rsidDel="00C57269" w:rsidRDefault="00C5104F">
            <w:pPr>
              <w:pStyle w:val="body"/>
              <w:shd w:val="clear" w:color="auto" w:fill="FFFFFF"/>
              <w:spacing w:before="0" w:beforeAutospacing="0" w:after="0" w:line="360" w:lineRule="auto"/>
              <w:ind w:firstLine="1320"/>
              <w:jc w:val="both"/>
              <w:textAlignment w:val="baseline"/>
              <w:rPr>
                <w:del w:id="3788" w:author="Mauro Sérgio Silva Pinto" w:date="2019-09-27T11:18:00Z"/>
                <w:color w:val="000000" w:themeColor="text1"/>
                <w:rPrChange w:id="3789" w:author="Jacyeude Araújo" w:date="2019-10-02T13:03:00Z">
                  <w:rPr>
                    <w:del w:id="3790" w:author="Mauro Sérgio Silva Pinto" w:date="2019-09-27T11:18:00Z"/>
                    <w:color w:val="000000" w:themeColor="text1"/>
                  </w:rPr>
                </w:rPrChange>
              </w:rPr>
              <w:pPrChange w:id="3791" w:author="Mauro Sérgio Silva Pinto" w:date="2019-09-27T11:18:00Z">
                <w:pPr>
                  <w:spacing w:line="360" w:lineRule="auto"/>
                  <w:jc w:val="both"/>
                  <w:textAlignment w:val="baseline"/>
                </w:pPr>
              </w:pPrChange>
            </w:pPr>
            <w:del w:id="3792" w:author="Mauro Sérgio Silva Pinto" w:date="2019-09-27T11:18:00Z">
              <w:r w:rsidRPr="00F00993" w:rsidDel="00C57269">
                <w:rPr>
                  <w:noProof/>
                  <w:color w:val="000000" w:themeColor="text1"/>
                  <w:rPrChange w:id="3793" w:author="Jacyeude Araújo" w:date="2019-10-02T13:03:00Z">
                    <w:rPr>
                      <w:noProof/>
                      <w:color w:val="000000" w:themeColor="text1"/>
                    </w:rPr>
                  </w:rPrChange>
                </w:rPr>
                <w:drawing>
                  <wp:inline distT="0" distB="0" distL="0" distR="0" wp14:anchorId="53A93DCD" wp14:editId="0CE67D0D">
                    <wp:extent cx="389255" cy="448945"/>
                    <wp:effectExtent l="0" t="0" r="0" b="825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4E7B09C" w14:textId="53753B63" w:rsidR="00C5104F" w:rsidRPr="00F00993" w:rsidDel="00C57269" w:rsidRDefault="00C5104F">
            <w:pPr>
              <w:pStyle w:val="body"/>
              <w:shd w:val="clear" w:color="auto" w:fill="FFFFFF"/>
              <w:spacing w:before="0" w:beforeAutospacing="0" w:after="0" w:line="360" w:lineRule="auto"/>
              <w:ind w:firstLine="1320"/>
              <w:jc w:val="both"/>
              <w:textAlignment w:val="baseline"/>
              <w:rPr>
                <w:del w:id="3794" w:author="Mauro Sérgio Silva Pinto" w:date="2019-09-27T11:18:00Z"/>
                <w:color w:val="000000" w:themeColor="text1"/>
                <w:rPrChange w:id="3795" w:author="Jacyeude Araújo" w:date="2019-10-02T13:03:00Z">
                  <w:rPr>
                    <w:del w:id="3796" w:author="Mauro Sérgio Silva Pinto" w:date="2019-09-27T11:18:00Z"/>
                    <w:color w:val="000000" w:themeColor="text1"/>
                  </w:rPr>
                </w:rPrChange>
              </w:rPr>
              <w:pPrChange w:id="3797" w:author="Mauro Sérgio Silva Pinto" w:date="2019-09-27T11:18:00Z">
                <w:pPr>
                  <w:spacing w:line="360" w:lineRule="auto"/>
                  <w:jc w:val="both"/>
                </w:pPr>
              </w:pPrChange>
            </w:pPr>
            <w:del w:id="3798" w:author="Mauro Sérgio Silva Pinto" w:date="2019-09-27T11:18:00Z">
              <w:r w:rsidRPr="00F00993" w:rsidDel="00C57269">
                <w:rPr>
                  <w:color w:val="000000" w:themeColor="text1"/>
                  <w:rPrChange w:id="3799" w:author="Jacyeude Araújo" w:date="2019-10-02T13:03:00Z">
                    <w:rPr>
                      <w:color w:val="000000" w:themeColor="text1"/>
                    </w:rPr>
                  </w:rPrChange>
                </w:rPr>
                <w:delText xml:space="preserve">O nó numérico automático estima e compara modelos para resultados contínuos de intervalo numérico usando vários métodos diferentes. </w:delText>
              </w:r>
              <w:r w:rsidR="000F12B8" w:rsidRPr="00F00993" w:rsidDel="00C57269">
                <w:rPr>
                  <w:color w:val="000000" w:themeColor="text1"/>
                  <w:rPrChange w:id="3800" w:author="Jacyeude Araújo" w:date="2019-10-02T13:03:00Z">
                    <w:rPr>
                      <w:color w:val="000000" w:themeColor="text1"/>
                    </w:rPr>
                  </w:rPrChange>
                </w:rPr>
                <w:delText xml:space="preserve">Ele também </w:delText>
              </w:r>
              <w:r w:rsidRPr="00F00993" w:rsidDel="00C57269">
                <w:rPr>
                  <w:color w:val="000000" w:themeColor="text1"/>
                  <w:rPrChange w:id="3801" w:author="Jacyeude Araújo" w:date="2019-10-02T13:03:00Z">
                    <w:rPr>
                      <w:color w:val="000000" w:themeColor="text1"/>
                    </w:rPr>
                  </w:rPrChange>
                </w:rPr>
                <w:delText>permit</w:delText>
              </w:r>
              <w:r w:rsidR="000F12B8" w:rsidRPr="00F00993" w:rsidDel="00C57269">
                <w:rPr>
                  <w:color w:val="000000" w:themeColor="text1"/>
                  <w:rPrChange w:id="3802" w:author="Jacyeude Araújo" w:date="2019-10-02T13:03:00Z">
                    <w:rPr>
                      <w:color w:val="000000" w:themeColor="text1"/>
                    </w:rPr>
                  </w:rPrChange>
                </w:rPr>
                <w:delText>e</w:delText>
              </w:r>
              <w:r w:rsidRPr="00F00993" w:rsidDel="00C57269">
                <w:rPr>
                  <w:color w:val="000000" w:themeColor="text1"/>
                  <w:rPrChange w:id="3803" w:author="Jacyeude Araújo" w:date="2019-10-02T13:03:00Z">
                    <w:rPr>
                      <w:color w:val="000000" w:themeColor="text1"/>
                    </w:rPr>
                  </w:rPrChange>
                </w:rPr>
                <w:delText xml:space="preserve"> escolher os algoritmos a serem usados e experimentar várias combinações de opções em uma única passagem de modelagem. Os algoritmos suportados incluem redes neurais, C&amp;R Tree, CHAID, regressão linear, regressão linear generalizada e máquinas de vetores de suporte (</w:delText>
              </w:r>
              <w:r w:rsidR="00C2130D" w:rsidRPr="00F00993" w:rsidDel="00C57269">
                <w:rPr>
                  <w:color w:val="000000" w:themeColor="text1"/>
                  <w:rPrChange w:id="3804" w:author="Jacyeude Araújo" w:date="2019-10-02T13:03:00Z">
                    <w:rPr>
                      <w:color w:val="000000" w:themeColor="text1"/>
                    </w:rPr>
                  </w:rPrChange>
                </w:rPr>
                <w:delText>MVS</w:delText>
              </w:r>
              <w:r w:rsidRPr="00F00993" w:rsidDel="00C57269">
                <w:rPr>
                  <w:color w:val="000000" w:themeColor="text1"/>
                  <w:rPrChange w:id="3805" w:author="Jacyeude Araújo" w:date="2019-10-02T13:03:00Z">
                    <w:rPr>
                      <w:color w:val="000000" w:themeColor="text1"/>
                    </w:rPr>
                  </w:rPrChange>
                </w:rPr>
                <w:delText xml:space="preserve">). Os modelos podem ser comparados com base na correlação, erro relativo ou número de variáveis usadas. </w:delText>
              </w:r>
            </w:del>
          </w:p>
        </w:tc>
      </w:tr>
      <w:tr w:rsidR="002D1497" w:rsidRPr="00F00993" w:rsidDel="00C57269" w14:paraId="5644022D" w14:textId="57A60A87" w:rsidTr="00C5104F">
        <w:trPr>
          <w:del w:id="3806" w:author="Mauro Sérgio Silva Pinto" w:date="2019-09-27T11:18:00Z"/>
        </w:trPr>
        <w:tc>
          <w:tcPr>
            <w:tcW w:w="0" w:type="auto"/>
            <w:vAlign w:val="center"/>
            <w:hideMark/>
          </w:tcPr>
          <w:p w14:paraId="2A7797E8" w14:textId="64CD9D07" w:rsidR="00C5104F" w:rsidRPr="00F00993" w:rsidDel="00C57269" w:rsidRDefault="00C5104F">
            <w:pPr>
              <w:pStyle w:val="body"/>
              <w:shd w:val="clear" w:color="auto" w:fill="FFFFFF"/>
              <w:spacing w:before="0" w:beforeAutospacing="0" w:after="0" w:line="360" w:lineRule="auto"/>
              <w:ind w:firstLine="1320"/>
              <w:jc w:val="both"/>
              <w:textAlignment w:val="baseline"/>
              <w:divId w:val="466821336"/>
              <w:rPr>
                <w:del w:id="3807" w:author="Mauro Sérgio Silva Pinto" w:date="2019-09-27T11:18:00Z"/>
                <w:color w:val="000000" w:themeColor="text1"/>
                <w:rPrChange w:id="3808" w:author="Jacyeude Araújo" w:date="2019-10-02T13:03:00Z">
                  <w:rPr>
                    <w:del w:id="3809" w:author="Mauro Sérgio Silva Pinto" w:date="2019-09-27T11:18:00Z"/>
                    <w:color w:val="000000" w:themeColor="text1"/>
                  </w:rPr>
                </w:rPrChange>
              </w:rPr>
              <w:pPrChange w:id="3810" w:author="Mauro Sérgio Silva Pinto" w:date="2019-09-27T11:18:00Z">
                <w:pPr>
                  <w:spacing w:line="360" w:lineRule="auto"/>
                  <w:jc w:val="both"/>
                  <w:textAlignment w:val="baseline"/>
                  <w:divId w:val="466821336"/>
                </w:pPr>
              </w:pPrChange>
            </w:pPr>
            <w:del w:id="3811" w:author="Mauro Sérgio Silva Pinto" w:date="2019-09-27T11:18:00Z">
              <w:r w:rsidRPr="00F00993" w:rsidDel="00C57269">
                <w:rPr>
                  <w:noProof/>
                  <w:color w:val="000000" w:themeColor="text1"/>
                  <w:rPrChange w:id="3812" w:author="Jacyeude Araújo" w:date="2019-10-02T13:03:00Z">
                    <w:rPr>
                      <w:noProof/>
                      <w:color w:val="000000" w:themeColor="text1"/>
                    </w:rPr>
                  </w:rPrChange>
                </w:rPr>
                <w:drawing>
                  <wp:inline distT="0" distB="0" distL="0" distR="0" wp14:anchorId="1EB4D564" wp14:editId="6D01FD60">
                    <wp:extent cx="389255" cy="448945"/>
                    <wp:effectExtent l="0" t="0" r="0" b="8255"/>
                    <wp:docPr id="102" name="Imagem 102" descr="C&amp;R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mp;RT nod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90B6C3B" w14:textId="4D628570" w:rsidR="00C5104F" w:rsidRPr="00F00993" w:rsidDel="00C57269" w:rsidRDefault="00C5104F">
            <w:pPr>
              <w:pStyle w:val="body"/>
              <w:shd w:val="clear" w:color="auto" w:fill="FFFFFF"/>
              <w:spacing w:before="0" w:beforeAutospacing="0" w:after="0" w:line="360" w:lineRule="auto"/>
              <w:ind w:firstLine="1320"/>
              <w:jc w:val="both"/>
              <w:textAlignment w:val="baseline"/>
              <w:rPr>
                <w:del w:id="3813" w:author="Mauro Sérgio Silva Pinto" w:date="2019-09-27T11:18:00Z"/>
                <w:color w:val="000000" w:themeColor="text1"/>
                <w:rPrChange w:id="3814" w:author="Jacyeude Araújo" w:date="2019-10-02T13:03:00Z">
                  <w:rPr>
                    <w:del w:id="3815" w:author="Mauro Sérgio Silva Pinto" w:date="2019-09-27T11:18:00Z"/>
                    <w:color w:val="000000" w:themeColor="text1"/>
                  </w:rPr>
                </w:rPrChange>
              </w:rPr>
              <w:pPrChange w:id="3816" w:author="Mauro Sérgio Silva Pinto" w:date="2019-09-27T11:18:00Z">
                <w:pPr>
                  <w:spacing w:line="360" w:lineRule="auto"/>
                  <w:jc w:val="both"/>
                </w:pPr>
              </w:pPrChange>
            </w:pPr>
            <w:del w:id="3817" w:author="Mauro Sérgio Silva Pinto" w:date="2019-09-27T11:18:00Z">
              <w:r w:rsidRPr="00F00993" w:rsidDel="00C57269">
                <w:rPr>
                  <w:color w:val="000000" w:themeColor="text1"/>
                  <w:rPrChange w:id="3818" w:author="Jacyeude Araújo" w:date="2019-10-02T13:03:00Z">
                    <w:rPr>
                      <w:color w:val="000000" w:themeColor="text1"/>
                    </w:rPr>
                  </w:rPrChange>
                </w:rPr>
                <w:delText>O nó da árvore Classificação e regressão (C&amp;R) gera uma árvore de decisão que permite prever ou classificar observações futuras. O método usa o particionamento recursivo para dividir os registros de treinamento em segmentos</w:delText>
              </w:r>
              <w:r w:rsidR="0074491F" w:rsidRPr="00F00993" w:rsidDel="00C57269">
                <w:rPr>
                  <w:color w:val="000000" w:themeColor="text1"/>
                  <w:rPrChange w:id="3819" w:author="Jacyeude Araújo" w:date="2019-10-02T13:03:00Z">
                    <w:rPr>
                      <w:color w:val="000000" w:themeColor="text1"/>
                    </w:rPr>
                  </w:rPrChange>
                </w:rPr>
                <w:delText>.</w:delText>
              </w:r>
            </w:del>
          </w:p>
        </w:tc>
      </w:tr>
      <w:tr w:rsidR="002D1497" w:rsidRPr="00F00993" w:rsidDel="00C57269" w14:paraId="07BCF68B" w14:textId="3AF78255" w:rsidTr="00C5104F">
        <w:trPr>
          <w:del w:id="3820" w:author="Mauro Sérgio Silva Pinto" w:date="2019-09-27T11:18:00Z"/>
        </w:trPr>
        <w:tc>
          <w:tcPr>
            <w:tcW w:w="0" w:type="auto"/>
            <w:vAlign w:val="center"/>
            <w:hideMark/>
          </w:tcPr>
          <w:p w14:paraId="0A146406" w14:textId="3F15694E" w:rsidR="00C5104F" w:rsidRPr="00F00993" w:rsidDel="00C57269" w:rsidRDefault="00C5104F">
            <w:pPr>
              <w:pStyle w:val="body"/>
              <w:shd w:val="clear" w:color="auto" w:fill="FFFFFF"/>
              <w:spacing w:before="0" w:beforeAutospacing="0" w:after="0" w:line="360" w:lineRule="auto"/>
              <w:ind w:firstLine="1320"/>
              <w:jc w:val="both"/>
              <w:textAlignment w:val="baseline"/>
              <w:rPr>
                <w:del w:id="3821" w:author="Mauro Sérgio Silva Pinto" w:date="2019-09-27T11:18:00Z"/>
                <w:color w:val="000000" w:themeColor="text1"/>
                <w:rPrChange w:id="3822" w:author="Jacyeude Araújo" w:date="2019-10-02T13:03:00Z">
                  <w:rPr>
                    <w:del w:id="3823" w:author="Mauro Sérgio Silva Pinto" w:date="2019-09-27T11:18:00Z"/>
                    <w:color w:val="000000" w:themeColor="text1"/>
                  </w:rPr>
                </w:rPrChange>
              </w:rPr>
              <w:pPrChange w:id="3824" w:author="Mauro Sérgio Silva Pinto" w:date="2019-09-27T11:18:00Z">
                <w:pPr>
                  <w:spacing w:line="360" w:lineRule="auto"/>
                  <w:jc w:val="both"/>
                  <w:textAlignment w:val="baseline"/>
                </w:pPr>
              </w:pPrChange>
            </w:pPr>
            <w:del w:id="3825" w:author="Mauro Sérgio Silva Pinto" w:date="2019-09-27T11:18:00Z">
              <w:r w:rsidRPr="00F00993" w:rsidDel="00C57269">
                <w:rPr>
                  <w:noProof/>
                  <w:color w:val="000000" w:themeColor="text1"/>
                  <w:rPrChange w:id="3826" w:author="Jacyeude Araújo" w:date="2019-10-02T13:03:00Z">
                    <w:rPr>
                      <w:noProof/>
                      <w:color w:val="000000" w:themeColor="text1"/>
                    </w:rPr>
                  </w:rPrChange>
                </w:rPr>
                <w:drawing>
                  <wp:inline distT="0" distB="0" distL="0" distR="0" wp14:anchorId="1A6B10BB" wp14:editId="4D634D1A">
                    <wp:extent cx="389255" cy="448945"/>
                    <wp:effectExtent l="0" t="0" r="0" b="8255"/>
                    <wp:docPr id="101" name="Imagem 101" descr="QUE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EST no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B4DEE54" w14:textId="11210633" w:rsidR="00C5104F" w:rsidRPr="00F00993" w:rsidDel="00C57269" w:rsidRDefault="00C5104F">
            <w:pPr>
              <w:pStyle w:val="body"/>
              <w:shd w:val="clear" w:color="auto" w:fill="FFFFFF"/>
              <w:spacing w:before="0" w:beforeAutospacing="0" w:after="0" w:line="360" w:lineRule="auto"/>
              <w:ind w:firstLine="1320"/>
              <w:jc w:val="both"/>
              <w:textAlignment w:val="baseline"/>
              <w:rPr>
                <w:del w:id="3827" w:author="Mauro Sérgio Silva Pinto" w:date="2019-09-27T11:18:00Z"/>
                <w:color w:val="000000" w:themeColor="text1"/>
                <w:rPrChange w:id="3828" w:author="Jacyeude Araújo" w:date="2019-10-02T13:03:00Z">
                  <w:rPr>
                    <w:del w:id="3829" w:author="Mauro Sérgio Silva Pinto" w:date="2019-09-27T11:18:00Z"/>
                    <w:color w:val="000000" w:themeColor="text1"/>
                  </w:rPr>
                </w:rPrChange>
              </w:rPr>
              <w:pPrChange w:id="3830" w:author="Mauro Sérgio Silva Pinto" w:date="2019-09-27T11:18:00Z">
                <w:pPr>
                  <w:spacing w:line="360" w:lineRule="auto"/>
                  <w:jc w:val="both"/>
                </w:pPr>
              </w:pPrChange>
            </w:pPr>
            <w:del w:id="3831" w:author="Mauro Sérgio Silva Pinto" w:date="2019-09-27T11:18:00Z">
              <w:r w:rsidRPr="00F00993" w:rsidDel="00C57269">
                <w:rPr>
                  <w:color w:val="000000" w:themeColor="text1"/>
                  <w:rPrChange w:id="3832" w:author="Jacyeude Araújo" w:date="2019-10-02T13:03:00Z">
                    <w:rPr>
                      <w:color w:val="000000" w:themeColor="text1"/>
                    </w:rPr>
                  </w:rPrChange>
                </w:rPr>
                <w:delText>O nó QUEST fornece um método de classificação binário para a construção de árvores de decisão, projetado para reduzir o tempo de processamento necessário para grandes análises da Árvore C&amp;R, além de reduzir a tendência encontrada nos métodos da árvore de classificação</w:delText>
              </w:r>
              <w:r w:rsidR="007B2135" w:rsidRPr="00F00993" w:rsidDel="00C57269">
                <w:rPr>
                  <w:color w:val="000000" w:themeColor="text1"/>
                  <w:rPrChange w:id="3833" w:author="Jacyeude Araújo" w:date="2019-10-02T13:03:00Z">
                    <w:rPr>
                      <w:color w:val="000000" w:themeColor="text1"/>
                    </w:rPr>
                  </w:rPrChange>
                </w:rPr>
                <w:delText>.</w:delText>
              </w:r>
            </w:del>
          </w:p>
        </w:tc>
      </w:tr>
      <w:tr w:rsidR="002D1497" w:rsidRPr="00F00993" w:rsidDel="00C57269" w14:paraId="0AD39391" w14:textId="4DC10250" w:rsidTr="00C5104F">
        <w:trPr>
          <w:del w:id="3834" w:author="Mauro Sérgio Silva Pinto" w:date="2019-09-27T11:18:00Z"/>
        </w:trPr>
        <w:tc>
          <w:tcPr>
            <w:tcW w:w="0" w:type="auto"/>
            <w:vAlign w:val="center"/>
            <w:hideMark/>
          </w:tcPr>
          <w:p w14:paraId="0F84F1B6" w14:textId="44603C04" w:rsidR="00C5104F" w:rsidRPr="00F00993" w:rsidDel="00C57269" w:rsidRDefault="00C5104F">
            <w:pPr>
              <w:pStyle w:val="body"/>
              <w:shd w:val="clear" w:color="auto" w:fill="FFFFFF"/>
              <w:spacing w:before="0" w:beforeAutospacing="0" w:after="0" w:line="360" w:lineRule="auto"/>
              <w:ind w:firstLine="1320"/>
              <w:jc w:val="both"/>
              <w:textAlignment w:val="baseline"/>
              <w:divId w:val="39286160"/>
              <w:rPr>
                <w:del w:id="3835" w:author="Mauro Sérgio Silva Pinto" w:date="2019-09-27T11:18:00Z"/>
                <w:color w:val="000000" w:themeColor="text1"/>
                <w:rPrChange w:id="3836" w:author="Jacyeude Araújo" w:date="2019-10-02T13:03:00Z">
                  <w:rPr>
                    <w:del w:id="3837" w:author="Mauro Sérgio Silva Pinto" w:date="2019-09-27T11:18:00Z"/>
                    <w:color w:val="000000" w:themeColor="text1"/>
                  </w:rPr>
                </w:rPrChange>
              </w:rPr>
              <w:pPrChange w:id="3838" w:author="Mauro Sérgio Silva Pinto" w:date="2019-09-27T11:18:00Z">
                <w:pPr>
                  <w:spacing w:line="360" w:lineRule="auto"/>
                  <w:jc w:val="both"/>
                  <w:textAlignment w:val="baseline"/>
                  <w:divId w:val="39286160"/>
                </w:pPr>
              </w:pPrChange>
            </w:pPr>
            <w:del w:id="3839" w:author="Mauro Sérgio Silva Pinto" w:date="2019-09-27T11:18:00Z">
              <w:r w:rsidRPr="00F00993" w:rsidDel="00C57269">
                <w:rPr>
                  <w:noProof/>
                  <w:color w:val="000000" w:themeColor="text1"/>
                  <w:rPrChange w:id="3840" w:author="Jacyeude Araújo" w:date="2019-10-02T13:03:00Z">
                    <w:rPr>
                      <w:noProof/>
                      <w:color w:val="000000" w:themeColor="text1"/>
                    </w:rPr>
                  </w:rPrChange>
                </w:rPr>
                <w:drawing>
                  <wp:inline distT="0" distB="0" distL="0" distR="0" wp14:anchorId="186DA0A4" wp14:editId="44FEB1B7">
                    <wp:extent cx="389255" cy="448945"/>
                    <wp:effectExtent l="0" t="0" r="0" b="8255"/>
                    <wp:docPr id="100" name="Imagem 100" descr="CHAI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ID nod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A397F3F" w14:textId="12908813" w:rsidR="00C5104F" w:rsidRPr="00F00993" w:rsidDel="00C57269" w:rsidRDefault="00C5104F">
            <w:pPr>
              <w:pStyle w:val="body"/>
              <w:shd w:val="clear" w:color="auto" w:fill="FFFFFF"/>
              <w:spacing w:before="0" w:beforeAutospacing="0" w:after="0" w:line="360" w:lineRule="auto"/>
              <w:ind w:firstLine="1320"/>
              <w:jc w:val="both"/>
              <w:textAlignment w:val="baseline"/>
              <w:rPr>
                <w:del w:id="3841" w:author="Mauro Sérgio Silva Pinto" w:date="2019-09-27T11:18:00Z"/>
                <w:color w:val="000000" w:themeColor="text1"/>
                <w:rPrChange w:id="3842" w:author="Jacyeude Araújo" w:date="2019-10-02T13:03:00Z">
                  <w:rPr>
                    <w:del w:id="3843" w:author="Mauro Sérgio Silva Pinto" w:date="2019-09-27T11:18:00Z"/>
                    <w:color w:val="000000" w:themeColor="text1"/>
                  </w:rPr>
                </w:rPrChange>
              </w:rPr>
              <w:pPrChange w:id="3844" w:author="Mauro Sérgio Silva Pinto" w:date="2019-09-27T11:18:00Z">
                <w:pPr>
                  <w:spacing w:line="360" w:lineRule="auto"/>
                  <w:jc w:val="both"/>
                </w:pPr>
              </w:pPrChange>
            </w:pPr>
            <w:del w:id="3845" w:author="Mauro Sérgio Silva Pinto" w:date="2019-09-27T11:18:00Z">
              <w:r w:rsidRPr="00F00993" w:rsidDel="00C57269">
                <w:rPr>
                  <w:color w:val="000000" w:themeColor="text1"/>
                  <w:rPrChange w:id="3846" w:author="Jacyeude Araújo" w:date="2019-10-02T13:03:00Z">
                    <w:rPr>
                      <w:color w:val="000000" w:themeColor="text1"/>
                    </w:rPr>
                  </w:rPrChange>
                </w:rPr>
                <w:delText xml:space="preserve">O nó CHAID gera árvores de decisão usando estatísticas de qui-quadrado para identificar divisões ideais. Diferente da árvore C&amp;R e dos nós QUEST, o CHAID pode gerar árvores não binárias, o que significa que algumas divisões têm mais de dois ramos. </w:delText>
              </w:r>
            </w:del>
          </w:p>
        </w:tc>
      </w:tr>
      <w:tr w:rsidR="002D1497" w:rsidRPr="00F00993" w:rsidDel="00C57269" w14:paraId="63DFE6C7" w14:textId="194F31A9" w:rsidTr="00C5104F">
        <w:trPr>
          <w:del w:id="3847" w:author="Mauro Sérgio Silva Pinto" w:date="2019-09-27T11:18:00Z"/>
        </w:trPr>
        <w:tc>
          <w:tcPr>
            <w:tcW w:w="0" w:type="auto"/>
            <w:vAlign w:val="center"/>
            <w:hideMark/>
          </w:tcPr>
          <w:p w14:paraId="71D0E8EE" w14:textId="2F47F9B3" w:rsidR="00C5104F" w:rsidRPr="00F00993" w:rsidDel="00C57269" w:rsidRDefault="00C5104F">
            <w:pPr>
              <w:pStyle w:val="body"/>
              <w:shd w:val="clear" w:color="auto" w:fill="FFFFFF"/>
              <w:spacing w:before="0" w:beforeAutospacing="0" w:after="0" w:line="360" w:lineRule="auto"/>
              <w:ind w:firstLine="1320"/>
              <w:jc w:val="both"/>
              <w:textAlignment w:val="baseline"/>
              <w:rPr>
                <w:del w:id="3848" w:author="Mauro Sérgio Silva Pinto" w:date="2019-09-27T11:18:00Z"/>
                <w:color w:val="000000" w:themeColor="text1"/>
                <w:rPrChange w:id="3849" w:author="Jacyeude Araújo" w:date="2019-10-02T13:03:00Z">
                  <w:rPr>
                    <w:del w:id="3850" w:author="Mauro Sérgio Silva Pinto" w:date="2019-09-27T11:18:00Z"/>
                    <w:color w:val="000000" w:themeColor="text1"/>
                  </w:rPr>
                </w:rPrChange>
              </w:rPr>
              <w:pPrChange w:id="3851" w:author="Mauro Sérgio Silva Pinto" w:date="2019-09-27T11:18:00Z">
                <w:pPr>
                  <w:spacing w:line="360" w:lineRule="auto"/>
                  <w:jc w:val="both"/>
                  <w:textAlignment w:val="baseline"/>
                </w:pPr>
              </w:pPrChange>
            </w:pPr>
            <w:del w:id="3852" w:author="Mauro Sérgio Silva Pinto" w:date="2019-09-27T11:18:00Z">
              <w:r w:rsidRPr="00F00993" w:rsidDel="00C57269">
                <w:rPr>
                  <w:noProof/>
                  <w:color w:val="000000" w:themeColor="text1"/>
                  <w:rPrChange w:id="3853" w:author="Jacyeude Araújo" w:date="2019-10-02T13:03:00Z">
                    <w:rPr>
                      <w:noProof/>
                      <w:color w:val="000000" w:themeColor="text1"/>
                    </w:rPr>
                  </w:rPrChange>
                </w:rPr>
                <w:drawing>
                  <wp:inline distT="0" distB="0" distL="0" distR="0" wp14:anchorId="40B86ABA" wp14:editId="0332F7A5">
                    <wp:extent cx="389255" cy="448945"/>
                    <wp:effectExtent l="0" t="0" r="0" b="8255"/>
                    <wp:docPr id="99" name="Imagem 99" descr="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684E8B2" w14:textId="4931DF45" w:rsidR="00C5104F" w:rsidRPr="00F00993" w:rsidDel="00C57269" w:rsidRDefault="00C5104F">
            <w:pPr>
              <w:pStyle w:val="body"/>
              <w:shd w:val="clear" w:color="auto" w:fill="FFFFFF"/>
              <w:spacing w:before="0" w:beforeAutospacing="0" w:after="0" w:line="360" w:lineRule="auto"/>
              <w:ind w:firstLine="1320"/>
              <w:jc w:val="both"/>
              <w:textAlignment w:val="baseline"/>
              <w:rPr>
                <w:del w:id="3854" w:author="Mauro Sérgio Silva Pinto" w:date="2019-09-27T11:18:00Z"/>
                <w:color w:val="000000" w:themeColor="text1"/>
                <w:rPrChange w:id="3855" w:author="Jacyeude Araújo" w:date="2019-10-02T13:03:00Z">
                  <w:rPr>
                    <w:del w:id="3856" w:author="Mauro Sérgio Silva Pinto" w:date="2019-09-27T11:18:00Z"/>
                    <w:color w:val="000000" w:themeColor="text1"/>
                  </w:rPr>
                </w:rPrChange>
              </w:rPr>
              <w:pPrChange w:id="3857" w:author="Mauro Sérgio Silva Pinto" w:date="2019-09-27T11:18:00Z">
                <w:pPr>
                  <w:spacing w:line="360" w:lineRule="auto"/>
                  <w:jc w:val="both"/>
                </w:pPr>
              </w:pPrChange>
            </w:pPr>
            <w:del w:id="3858" w:author="Mauro Sérgio Silva Pinto" w:date="2019-09-27T11:18:00Z">
              <w:r w:rsidRPr="00F00993" w:rsidDel="00C57269">
                <w:rPr>
                  <w:color w:val="000000" w:themeColor="text1"/>
                  <w:rPrChange w:id="3859" w:author="Jacyeude Araújo" w:date="2019-10-02T13:03:00Z">
                    <w:rPr>
                      <w:color w:val="000000" w:themeColor="text1"/>
                    </w:rPr>
                  </w:rPrChange>
                </w:rPr>
                <w:delText xml:space="preserve">O nó C5.0 constrói uma árvore de decisão ou um conjunto de regras. O modelo funciona dividindo a amostra com base no campo que fornece o ganho máximo de informações em cada nível. </w:delText>
              </w:r>
            </w:del>
          </w:p>
        </w:tc>
      </w:tr>
      <w:tr w:rsidR="002D1497" w:rsidRPr="00F00993" w:rsidDel="00C57269" w14:paraId="459EB0C6" w14:textId="4686A1CA" w:rsidTr="00C5104F">
        <w:trPr>
          <w:del w:id="3860" w:author="Mauro Sérgio Silva Pinto" w:date="2019-09-27T11:18:00Z"/>
        </w:trPr>
        <w:tc>
          <w:tcPr>
            <w:tcW w:w="0" w:type="auto"/>
            <w:vAlign w:val="center"/>
            <w:hideMark/>
          </w:tcPr>
          <w:p w14:paraId="2462D19B" w14:textId="042E2D50" w:rsidR="00C5104F" w:rsidRPr="00F00993" w:rsidDel="00C57269" w:rsidRDefault="00C5104F">
            <w:pPr>
              <w:pStyle w:val="body"/>
              <w:shd w:val="clear" w:color="auto" w:fill="FFFFFF"/>
              <w:spacing w:before="0" w:beforeAutospacing="0" w:after="0" w:line="360" w:lineRule="auto"/>
              <w:ind w:firstLine="1320"/>
              <w:jc w:val="both"/>
              <w:textAlignment w:val="baseline"/>
              <w:divId w:val="1954361175"/>
              <w:rPr>
                <w:del w:id="3861" w:author="Mauro Sérgio Silva Pinto" w:date="2019-09-27T11:18:00Z"/>
                <w:color w:val="000000" w:themeColor="text1"/>
                <w:rPrChange w:id="3862" w:author="Jacyeude Araújo" w:date="2019-10-02T13:03:00Z">
                  <w:rPr>
                    <w:del w:id="3863" w:author="Mauro Sérgio Silva Pinto" w:date="2019-09-27T11:18:00Z"/>
                    <w:color w:val="000000" w:themeColor="text1"/>
                  </w:rPr>
                </w:rPrChange>
              </w:rPr>
              <w:pPrChange w:id="3864" w:author="Mauro Sérgio Silva Pinto" w:date="2019-09-27T11:18:00Z">
                <w:pPr>
                  <w:spacing w:line="360" w:lineRule="auto"/>
                  <w:jc w:val="both"/>
                  <w:textAlignment w:val="baseline"/>
                  <w:divId w:val="1954361175"/>
                </w:pPr>
              </w:pPrChange>
            </w:pPr>
            <w:del w:id="3865" w:author="Mauro Sérgio Silva Pinto" w:date="2019-09-27T11:18:00Z">
              <w:r w:rsidRPr="00F00993" w:rsidDel="00C57269">
                <w:rPr>
                  <w:noProof/>
                  <w:color w:val="000000" w:themeColor="text1"/>
                  <w:rPrChange w:id="3866" w:author="Jacyeude Araújo" w:date="2019-10-02T13:03:00Z">
                    <w:rPr>
                      <w:noProof/>
                      <w:color w:val="000000" w:themeColor="text1"/>
                    </w:rPr>
                  </w:rPrChange>
                </w:rPr>
                <w:drawing>
                  <wp:inline distT="0" distB="0" distL="0" distR="0" wp14:anchorId="7DE32F6B" wp14:editId="7ED01125">
                    <wp:extent cx="389255" cy="448945"/>
                    <wp:effectExtent l="0" t="0" r="0" b="8255"/>
                    <wp:docPr id="98" name="Imagem 98" descr="Decision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cision List n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E0FF7B4" w14:textId="34734E11" w:rsidR="00C5104F" w:rsidRPr="00F00993" w:rsidDel="00C57269" w:rsidRDefault="00C5104F">
            <w:pPr>
              <w:pStyle w:val="body"/>
              <w:shd w:val="clear" w:color="auto" w:fill="FFFFFF"/>
              <w:spacing w:before="0" w:beforeAutospacing="0" w:after="0" w:line="360" w:lineRule="auto"/>
              <w:ind w:firstLine="1320"/>
              <w:jc w:val="both"/>
              <w:textAlignment w:val="baseline"/>
              <w:rPr>
                <w:del w:id="3867" w:author="Mauro Sérgio Silva Pinto" w:date="2019-09-27T11:18:00Z"/>
                <w:color w:val="000000" w:themeColor="text1"/>
                <w:rPrChange w:id="3868" w:author="Jacyeude Araújo" w:date="2019-10-02T13:03:00Z">
                  <w:rPr>
                    <w:del w:id="3869" w:author="Mauro Sérgio Silva Pinto" w:date="2019-09-27T11:18:00Z"/>
                    <w:color w:val="000000" w:themeColor="text1"/>
                  </w:rPr>
                </w:rPrChange>
              </w:rPr>
              <w:pPrChange w:id="3870" w:author="Mauro Sérgio Silva Pinto" w:date="2019-09-27T11:18:00Z">
                <w:pPr>
                  <w:spacing w:line="360" w:lineRule="auto"/>
                  <w:jc w:val="both"/>
                </w:pPr>
              </w:pPrChange>
            </w:pPr>
            <w:del w:id="3871" w:author="Mauro Sérgio Silva Pinto" w:date="2019-09-27T11:18:00Z">
              <w:r w:rsidRPr="00F00993" w:rsidDel="00C57269">
                <w:rPr>
                  <w:color w:val="000000" w:themeColor="text1"/>
                  <w:rPrChange w:id="3872" w:author="Jacyeude Araújo" w:date="2019-10-02T13:03:00Z">
                    <w:rPr>
                      <w:color w:val="000000" w:themeColor="text1"/>
                    </w:rPr>
                  </w:rPrChange>
                </w:rPr>
                <w:delText xml:space="preserve">O nó Lista de Decisão identifica subgrupos ou segmentos que mostram uma probabilidade maior ou menor de um determinado resultado binário em relação à população geral. </w:delText>
              </w:r>
            </w:del>
          </w:p>
        </w:tc>
      </w:tr>
      <w:tr w:rsidR="002D1497" w:rsidRPr="00F00993" w:rsidDel="00C57269" w14:paraId="00718862" w14:textId="17D6D489" w:rsidTr="00C5104F">
        <w:trPr>
          <w:del w:id="3873" w:author="Mauro Sérgio Silva Pinto" w:date="2019-09-27T11:18:00Z"/>
        </w:trPr>
        <w:tc>
          <w:tcPr>
            <w:tcW w:w="0" w:type="auto"/>
            <w:vAlign w:val="center"/>
            <w:hideMark/>
          </w:tcPr>
          <w:p w14:paraId="73F0637C" w14:textId="45245A48" w:rsidR="00C5104F" w:rsidRPr="00F00993" w:rsidDel="00C57269" w:rsidRDefault="00C5104F">
            <w:pPr>
              <w:pStyle w:val="body"/>
              <w:shd w:val="clear" w:color="auto" w:fill="FFFFFF"/>
              <w:spacing w:before="0" w:beforeAutospacing="0" w:after="0" w:line="360" w:lineRule="auto"/>
              <w:ind w:firstLine="1320"/>
              <w:jc w:val="both"/>
              <w:textAlignment w:val="baseline"/>
              <w:rPr>
                <w:del w:id="3874" w:author="Mauro Sérgio Silva Pinto" w:date="2019-09-27T11:18:00Z"/>
                <w:color w:val="000000" w:themeColor="text1"/>
                <w:rPrChange w:id="3875" w:author="Jacyeude Araújo" w:date="2019-10-02T13:03:00Z">
                  <w:rPr>
                    <w:del w:id="3876" w:author="Mauro Sérgio Silva Pinto" w:date="2019-09-27T11:18:00Z"/>
                    <w:color w:val="000000" w:themeColor="text1"/>
                  </w:rPr>
                </w:rPrChange>
              </w:rPr>
              <w:pPrChange w:id="3877" w:author="Mauro Sérgio Silva Pinto" w:date="2019-09-27T11:18:00Z">
                <w:pPr>
                  <w:spacing w:line="360" w:lineRule="auto"/>
                  <w:jc w:val="both"/>
                  <w:textAlignment w:val="baseline"/>
                </w:pPr>
              </w:pPrChange>
            </w:pPr>
            <w:del w:id="3878" w:author="Mauro Sérgio Silva Pinto" w:date="2019-09-27T11:18:00Z">
              <w:r w:rsidRPr="00F00993" w:rsidDel="00C57269">
                <w:rPr>
                  <w:noProof/>
                  <w:color w:val="000000" w:themeColor="text1"/>
                  <w:rPrChange w:id="3879" w:author="Jacyeude Araújo" w:date="2019-10-02T13:03:00Z">
                    <w:rPr>
                      <w:noProof/>
                      <w:color w:val="000000" w:themeColor="text1"/>
                    </w:rPr>
                  </w:rPrChange>
                </w:rPr>
                <w:drawing>
                  <wp:inline distT="0" distB="0" distL="0" distR="0" wp14:anchorId="0F9F1183" wp14:editId="61EF3314">
                    <wp:extent cx="389255" cy="448945"/>
                    <wp:effectExtent l="0" t="0" r="0" b="825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82577CB" w14:textId="007B5E21" w:rsidR="00C5104F" w:rsidRPr="00F00993" w:rsidDel="00C57269" w:rsidRDefault="00C5104F">
            <w:pPr>
              <w:pStyle w:val="body"/>
              <w:shd w:val="clear" w:color="auto" w:fill="FFFFFF"/>
              <w:spacing w:before="0" w:beforeAutospacing="0" w:after="0" w:line="360" w:lineRule="auto"/>
              <w:ind w:firstLine="1320"/>
              <w:jc w:val="both"/>
              <w:textAlignment w:val="baseline"/>
              <w:rPr>
                <w:del w:id="3880" w:author="Mauro Sérgio Silva Pinto" w:date="2019-09-27T11:18:00Z"/>
                <w:color w:val="000000" w:themeColor="text1"/>
                <w:rPrChange w:id="3881" w:author="Jacyeude Araújo" w:date="2019-10-02T13:03:00Z">
                  <w:rPr>
                    <w:del w:id="3882" w:author="Mauro Sérgio Silva Pinto" w:date="2019-09-27T11:18:00Z"/>
                    <w:color w:val="000000" w:themeColor="text1"/>
                  </w:rPr>
                </w:rPrChange>
              </w:rPr>
              <w:pPrChange w:id="3883" w:author="Mauro Sérgio Silva Pinto" w:date="2019-09-27T11:18:00Z">
                <w:pPr>
                  <w:spacing w:line="360" w:lineRule="auto"/>
                  <w:jc w:val="both"/>
                </w:pPr>
              </w:pPrChange>
            </w:pPr>
            <w:del w:id="3884" w:author="Mauro Sérgio Silva Pinto" w:date="2019-09-27T11:18:00Z">
              <w:r w:rsidRPr="00F00993" w:rsidDel="00C57269">
                <w:rPr>
                  <w:color w:val="000000" w:themeColor="text1"/>
                  <w:rPrChange w:id="3885" w:author="Jacyeude Araújo" w:date="2019-10-02T13:03:00Z">
                    <w:rPr>
                      <w:color w:val="000000" w:themeColor="text1"/>
                    </w:rPr>
                  </w:rPrChange>
                </w:rPr>
                <w:delText>Os modelos de regressão linear preveem um alvo contínuo com base em relacionamentos lineares entre o alvo e um ou mais preditores.</w:delText>
              </w:r>
            </w:del>
          </w:p>
        </w:tc>
      </w:tr>
      <w:tr w:rsidR="002D1497" w:rsidRPr="00F00993" w:rsidDel="00C57269" w14:paraId="488B5DAF" w14:textId="0BEE2F42" w:rsidTr="00C5104F">
        <w:trPr>
          <w:del w:id="3886" w:author="Mauro Sérgio Silva Pinto" w:date="2019-09-27T11:18:00Z"/>
        </w:trPr>
        <w:tc>
          <w:tcPr>
            <w:tcW w:w="0" w:type="auto"/>
            <w:vAlign w:val="center"/>
            <w:hideMark/>
          </w:tcPr>
          <w:p w14:paraId="25664548" w14:textId="653473E2" w:rsidR="00C5104F" w:rsidRPr="00F00993" w:rsidDel="00C57269" w:rsidRDefault="00C5104F">
            <w:pPr>
              <w:pStyle w:val="body"/>
              <w:shd w:val="clear" w:color="auto" w:fill="FFFFFF"/>
              <w:spacing w:before="0" w:beforeAutospacing="0" w:after="0" w:line="360" w:lineRule="auto"/>
              <w:ind w:firstLine="1320"/>
              <w:jc w:val="both"/>
              <w:textAlignment w:val="baseline"/>
              <w:divId w:val="843713962"/>
              <w:rPr>
                <w:del w:id="3887" w:author="Mauro Sérgio Silva Pinto" w:date="2019-09-27T11:18:00Z"/>
                <w:color w:val="000000" w:themeColor="text1"/>
                <w:rPrChange w:id="3888" w:author="Jacyeude Araújo" w:date="2019-10-02T13:03:00Z">
                  <w:rPr>
                    <w:del w:id="3889" w:author="Mauro Sérgio Silva Pinto" w:date="2019-09-27T11:18:00Z"/>
                    <w:color w:val="000000" w:themeColor="text1"/>
                  </w:rPr>
                </w:rPrChange>
              </w:rPr>
              <w:pPrChange w:id="3890" w:author="Mauro Sérgio Silva Pinto" w:date="2019-09-27T11:18:00Z">
                <w:pPr>
                  <w:spacing w:line="360" w:lineRule="auto"/>
                  <w:jc w:val="both"/>
                  <w:textAlignment w:val="baseline"/>
                  <w:divId w:val="843713962"/>
                </w:pPr>
              </w:pPrChange>
            </w:pPr>
            <w:del w:id="3891" w:author="Mauro Sérgio Silva Pinto" w:date="2019-09-27T11:18:00Z">
              <w:r w:rsidRPr="00F00993" w:rsidDel="00C57269">
                <w:rPr>
                  <w:noProof/>
                  <w:color w:val="000000" w:themeColor="text1"/>
                  <w:rPrChange w:id="3892" w:author="Jacyeude Araújo" w:date="2019-10-02T13:03:00Z">
                    <w:rPr>
                      <w:noProof/>
                      <w:color w:val="000000" w:themeColor="text1"/>
                    </w:rPr>
                  </w:rPrChange>
                </w:rPr>
                <w:drawing>
                  <wp:inline distT="0" distB="0" distL="0" distR="0" wp14:anchorId="646F88F5" wp14:editId="188383B4">
                    <wp:extent cx="389255" cy="448945"/>
                    <wp:effectExtent l="0" t="0" r="0" b="8255"/>
                    <wp:docPr id="96" name="Imagem 96" descr="PCA/Fact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CA/Factor no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5F7C8F1E" w14:textId="10B85DAB" w:rsidR="00C5104F" w:rsidRPr="00F00993" w:rsidDel="00C57269" w:rsidRDefault="00C5104F">
            <w:pPr>
              <w:pStyle w:val="body"/>
              <w:shd w:val="clear" w:color="auto" w:fill="FFFFFF"/>
              <w:spacing w:before="0" w:beforeAutospacing="0" w:after="0" w:line="360" w:lineRule="auto"/>
              <w:ind w:firstLine="1320"/>
              <w:jc w:val="both"/>
              <w:textAlignment w:val="baseline"/>
              <w:rPr>
                <w:del w:id="3893" w:author="Mauro Sérgio Silva Pinto" w:date="2019-09-27T11:18:00Z"/>
                <w:color w:val="000000" w:themeColor="text1"/>
                <w:rPrChange w:id="3894" w:author="Jacyeude Araújo" w:date="2019-10-02T13:03:00Z">
                  <w:rPr>
                    <w:del w:id="3895" w:author="Mauro Sérgio Silva Pinto" w:date="2019-09-27T11:18:00Z"/>
                    <w:color w:val="000000" w:themeColor="text1"/>
                  </w:rPr>
                </w:rPrChange>
              </w:rPr>
              <w:pPrChange w:id="3896" w:author="Mauro Sérgio Silva Pinto" w:date="2019-09-27T11:18:00Z">
                <w:pPr>
                  <w:spacing w:line="360" w:lineRule="auto"/>
                  <w:jc w:val="both"/>
                </w:pPr>
              </w:pPrChange>
            </w:pPr>
            <w:del w:id="3897" w:author="Mauro Sérgio Silva Pinto" w:date="2019-09-27T11:18:00Z">
              <w:r w:rsidRPr="00F00993" w:rsidDel="00C57269">
                <w:rPr>
                  <w:color w:val="000000" w:themeColor="text1"/>
                  <w:rPrChange w:id="3898" w:author="Jacyeude Araújo" w:date="2019-10-02T13:03:00Z">
                    <w:rPr>
                      <w:color w:val="000000" w:themeColor="text1"/>
                    </w:rPr>
                  </w:rPrChange>
                </w:rPr>
                <w:delText>O nó PCA/Fa</w:delText>
              </w:r>
              <w:r w:rsidR="000F12B8" w:rsidRPr="00F00993" w:rsidDel="00C57269">
                <w:rPr>
                  <w:color w:val="000000" w:themeColor="text1"/>
                  <w:rPrChange w:id="3899" w:author="Jacyeude Araújo" w:date="2019-10-02T13:03:00Z">
                    <w:rPr>
                      <w:color w:val="000000" w:themeColor="text1"/>
                    </w:rPr>
                  </w:rPrChange>
                </w:rPr>
                <w:delText>c</w:delText>
              </w:r>
              <w:r w:rsidRPr="00F00993" w:rsidDel="00C57269">
                <w:rPr>
                  <w:color w:val="000000" w:themeColor="text1"/>
                  <w:rPrChange w:id="3900" w:author="Jacyeude Araújo" w:date="2019-10-02T13:03:00Z">
                    <w:rPr>
                      <w:color w:val="000000" w:themeColor="text1"/>
                    </w:rPr>
                  </w:rPrChange>
                </w:rPr>
                <w:delText>tor fornece técnicas de redução de dados para reduzir a complexidade de seus dados. A análise de componentes principais (PCA) encontra combinações lineares dos campos de entrada que realizam o melhor trabalho de captura da variação em todo o conjunto de campos, onde os componentes são ortogonais (perpendiculares) entre si.</w:delText>
              </w:r>
            </w:del>
          </w:p>
        </w:tc>
      </w:tr>
      <w:tr w:rsidR="002D1497" w:rsidRPr="00F00993" w:rsidDel="00C57269" w14:paraId="69E09BCC" w14:textId="47D47387" w:rsidTr="00C5104F">
        <w:trPr>
          <w:del w:id="3901" w:author="Mauro Sérgio Silva Pinto" w:date="2019-09-27T11:18:00Z"/>
        </w:trPr>
        <w:tc>
          <w:tcPr>
            <w:tcW w:w="0" w:type="auto"/>
            <w:vAlign w:val="center"/>
            <w:hideMark/>
          </w:tcPr>
          <w:p w14:paraId="2595D466" w14:textId="1489F4C8" w:rsidR="00C5104F" w:rsidRPr="00F00993" w:rsidDel="00C57269" w:rsidRDefault="00C5104F">
            <w:pPr>
              <w:pStyle w:val="body"/>
              <w:shd w:val="clear" w:color="auto" w:fill="FFFFFF"/>
              <w:spacing w:before="0" w:beforeAutospacing="0" w:after="0" w:line="360" w:lineRule="auto"/>
              <w:ind w:firstLine="1320"/>
              <w:jc w:val="both"/>
              <w:textAlignment w:val="baseline"/>
              <w:rPr>
                <w:del w:id="3902" w:author="Mauro Sérgio Silva Pinto" w:date="2019-09-27T11:18:00Z"/>
                <w:color w:val="000000" w:themeColor="text1"/>
                <w:rPrChange w:id="3903" w:author="Jacyeude Araújo" w:date="2019-10-02T13:03:00Z">
                  <w:rPr>
                    <w:del w:id="3904" w:author="Mauro Sérgio Silva Pinto" w:date="2019-09-27T11:18:00Z"/>
                    <w:color w:val="000000" w:themeColor="text1"/>
                  </w:rPr>
                </w:rPrChange>
              </w:rPr>
              <w:pPrChange w:id="3905" w:author="Mauro Sérgio Silva Pinto" w:date="2019-09-27T11:18:00Z">
                <w:pPr>
                  <w:spacing w:line="360" w:lineRule="auto"/>
                  <w:jc w:val="both"/>
                  <w:textAlignment w:val="baseline"/>
                </w:pPr>
              </w:pPrChange>
            </w:pPr>
            <w:del w:id="3906" w:author="Mauro Sérgio Silva Pinto" w:date="2019-09-27T11:18:00Z">
              <w:r w:rsidRPr="00F00993" w:rsidDel="00C57269">
                <w:rPr>
                  <w:noProof/>
                  <w:color w:val="000000" w:themeColor="text1"/>
                  <w:rPrChange w:id="3907" w:author="Jacyeude Araújo" w:date="2019-10-02T13:03:00Z">
                    <w:rPr>
                      <w:noProof/>
                      <w:color w:val="000000" w:themeColor="text1"/>
                    </w:rPr>
                  </w:rPrChange>
                </w:rPr>
                <w:drawing>
                  <wp:inline distT="0" distB="0" distL="0" distR="0" wp14:anchorId="25E60BF4" wp14:editId="4C30DA90">
                    <wp:extent cx="389255" cy="44894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00020E06" w14:textId="5E06D98A" w:rsidR="00C5104F" w:rsidRPr="00F00993" w:rsidDel="00C57269" w:rsidRDefault="00C5104F">
            <w:pPr>
              <w:pStyle w:val="body"/>
              <w:shd w:val="clear" w:color="auto" w:fill="FFFFFF"/>
              <w:spacing w:before="0" w:beforeAutospacing="0" w:after="0" w:line="360" w:lineRule="auto"/>
              <w:ind w:firstLine="1320"/>
              <w:jc w:val="both"/>
              <w:textAlignment w:val="baseline"/>
              <w:rPr>
                <w:del w:id="3908" w:author="Mauro Sérgio Silva Pinto" w:date="2019-09-27T11:18:00Z"/>
                <w:color w:val="000000" w:themeColor="text1"/>
                <w:rPrChange w:id="3909" w:author="Jacyeude Araújo" w:date="2019-10-02T13:03:00Z">
                  <w:rPr>
                    <w:del w:id="3910" w:author="Mauro Sérgio Silva Pinto" w:date="2019-09-27T11:18:00Z"/>
                    <w:color w:val="000000" w:themeColor="text1"/>
                  </w:rPr>
                </w:rPrChange>
              </w:rPr>
              <w:pPrChange w:id="3911" w:author="Mauro Sérgio Silva Pinto" w:date="2019-09-27T11:18:00Z">
                <w:pPr>
                  <w:spacing w:line="360" w:lineRule="auto"/>
                  <w:jc w:val="both"/>
                </w:pPr>
              </w:pPrChange>
            </w:pPr>
            <w:del w:id="3912" w:author="Mauro Sérgio Silva Pinto" w:date="2019-09-27T11:18:00Z">
              <w:r w:rsidRPr="00F00993" w:rsidDel="00C57269">
                <w:rPr>
                  <w:color w:val="000000" w:themeColor="text1"/>
                  <w:rPrChange w:id="3913" w:author="Jacyeude Araújo" w:date="2019-10-02T13:03:00Z">
                    <w:rPr>
                      <w:color w:val="000000" w:themeColor="text1"/>
                    </w:rPr>
                  </w:rPrChange>
                </w:rPr>
                <w:delText xml:space="preserve">O nó Seleção de recurso seleciona os campos de entrada para remoção com base em um conjunto de critérios (como a porcentagem de valores ausentes); em seguida, classifica a importância das entradas restantes em relação a um destino especificado. </w:delText>
              </w:r>
            </w:del>
          </w:p>
        </w:tc>
      </w:tr>
      <w:tr w:rsidR="002D1497" w:rsidRPr="00F00993" w:rsidDel="00C57269" w14:paraId="54D3E3D8" w14:textId="7C225733" w:rsidTr="00C5104F">
        <w:trPr>
          <w:del w:id="3914" w:author="Mauro Sérgio Silva Pinto" w:date="2019-09-27T11:18:00Z"/>
        </w:trPr>
        <w:tc>
          <w:tcPr>
            <w:tcW w:w="0" w:type="auto"/>
            <w:vAlign w:val="center"/>
            <w:hideMark/>
          </w:tcPr>
          <w:p w14:paraId="0861F09F" w14:textId="697EAEAE" w:rsidR="00C5104F" w:rsidRPr="00F00993" w:rsidDel="00C57269" w:rsidRDefault="00C5104F">
            <w:pPr>
              <w:pStyle w:val="body"/>
              <w:shd w:val="clear" w:color="auto" w:fill="FFFFFF"/>
              <w:spacing w:before="0" w:beforeAutospacing="0" w:after="0" w:line="360" w:lineRule="auto"/>
              <w:ind w:firstLine="1320"/>
              <w:jc w:val="both"/>
              <w:textAlignment w:val="baseline"/>
              <w:divId w:val="383334096"/>
              <w:rPr>
                <w:del w:id="3915" w:author="Mauro Sérgio Silva Pinto" w:date="2019-09-27T11:18:00Z"/>
                <w:color w:val="000000" w:themeColor="text1"/>
                <w:rPrChange w:id="3916" w:author="Jacyeude Araújo" w:date="2019-10-02T13:03:00Z">
                  <w:rPr>
                    <w:del w:id="3917" w:author="Mauro Sérgio Silva Pinto" w:date="2019-09-27T11:18:00Z"/>
                    <w:color w:val="000000" w:themeColor="text1"/>
                  </w:rPr>
                </w:rPrChange>
              </w:rPr>
              <w:pPrChange w:id="3918" w:author="Mauro Sérgio Silva Pinto" w:date="2019-09-27T11:18:00Z">
                <w:pPr>
                  <w:spacing w:line="360" w:lineRule="auto"/>
                  <w:jc w:val="both"/>
                  <w:textAlignment w:val="baseline"/>
                  <w:divId w:val="383334096"/>
                </w:pPr>
              </w:pPrChange>
            </w:pPr>
            <w:del w:id="3919" w:author="Mauro Sérgio Silva Pinto" w:date="2019-09-27T11:18:00Z">
              <w:r w:rsidRPr="00F00993" w:rsidDel="00C57269">
                <w:rPr>
                  <w:noProof/>
                  <w:color w:val="000000" w:themeColor="text1"/>
                  <w:rPrChange w:id="3920" w:author="Jacyeude Araújo" w:date="2019-10-02T13:03:00Z">
                    <w:rPr>
                      <w:noProof/>
                      <w:color w:val="000000" w:themeColor="text1"/>
                    </w:rPr>
                  </w:rPrChange>
                </w:rPr>
                <w:drawing>
                  <wp:inline distT="0" distB="0" distL="0" distR="0" wp14:anchorId="0565472B" wp14:editId="58020EC0">
                    <wp:extent cx="389255" cy="448945"/>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058AC39" w14:textId="3B71143E" w:rsidR="00C5104F" w:rsidRPr="00F00993" w:rsidDel="00C57269" w:rsidRDefault="00C5104F">
            <w:pPr>
              <w:pStyle w:val="body"/>
              <w:shd w:val="clear" w:color="auto" w:fill="FFFFFF"/>
              <w:spacing w:before="0" w:beforeAutospacing="0" w:after="0" w:line="360" w:lineRule="auto"/>
              <w:ind w:firstLine="1320"/>
              <w:jc w:val="both"/>
              <w:textAlignment w:val="baseline"/>
              <w:rPr>
                <w:del w:id="3921" w:author="Mauro Sérgio Silva Pinto" w:date="2019-09-27T11:18:00Z"/>
                <w:color w:val="000000" w:themeColor="text1"/>
                <w:rPrChange w:id="3922" w:author="Jacyeude Araújo" w:date="2019-10-02T13:03:00Z">
                  <w:rPr>
                    <w:del w:id="3923" w:author="Mauro Sérgio Silva Pinto" w:date="2019-09-27T11:18:00Z"/>
                    <w:color w:val="000000" w:themeColor="text1"/>
                  </w:rPr>
                </w:rPrChange>
              </w:rPr>
              <w:pPrChange w:id="3924" w:author="Mauro Sérgio Silva Pinto" w:date="2019-09-27T11:18:00Z">
                <w:pPr>
                  <w:spacing w:line="360" w:lineRule="auto"/>
                  <w:jc w:val="both"/>
                </w:pPr>
              </w:pPrChange>
            </w:pPr>
            <w:del w:id="3925" w:author="Mauro Sérgio Silva Pinto" w:date="2019-09-27T11:18:00Z">
              <w:r w:rsidRPr="00F00993" w:rsidDel="00C57269">
                <w:rPr>
                  <w:color w:val="000000" w:themeColor="text1"/>
                  <w:rPrChange w:id="3926" w:author="Jacyeude Araújo" w:date="2019-10-02T13:03:00Z">
                    <w:rPr>
                      <w:color w:val="000000" w:themeColor="text1"/>
                    </w:rPr>
                  </w:rPrChange>
                </w:rPr>
                <w:delText>A análise discriminante faz suposições mais rigorosas do que a regressão logística, mas pode ser uma alternativa valiosa ou complementar uma análise de regressão logística quando essas suposições são cumpridas.</w:delText>
              </w:r>
            </w:del>
          </w:p>
        </w:tc>
      </w:tr>
      <w:tr w:rsidR="002D1497" w:rsidRPr="00F00993" w:rsidDel="00C57269" w14:paraId="3A3FC742" w14:textId="6B2E7395" w:rsidTr="00C5104F">
        <w:trPr>
          <w:del w:id="3927" w:author="Mauro Sérgio Silva Pinto" w:date="2019-09-27T11:18:00Z"/>
        </w:trPr>
        <w:tc>
          <w:tcPr>
            <w:tcW w:w="0" w:type="auto"/>
            <w:vAlign w:val="center"/>
            <w:hideMark/>
          </w:tcPr>
          <w:p w14:paraId="5FD8A6D7" w14:textId="3D4B6E02" w:rsidR="00C5104F" w:rsidRPr="00F00993" w:rsidDel="00C57269" w:rsidRDefault="00C5104F">
            <w:pPr>
              <w:pStyle w:val="body"/>
              <w:shd w:val="clear" w:color="auto" w:fill="FFFFFF"/>
              <w:spacing w:before="0" w:beforeAutospacing="0" w:after="0" w:line="360" w:lineRule="auto"/>
              <w:ind w:firstLine="1320"/>
              <w:jc w:val="both"/>
              <w:textAlignment w:val="baseline"/>
              <w:rPr>
                <w:del w:id="3928" w:author="Mauro Sérgio Silva Pinto" w:date="2019-09-27T11:18:00Z"/>
                <w:color w:val="000000" w:themeColor="text1"/>
                <w:rPrChange w:id="3929" w:author="Jacyeude Araújo" w:date="2019-10-02T13:03:00Z">
                  <w:rPr>
                    <w:del w:id="3930" w:author="Mauro Sérgio Silva Pinto" w:date="2019-09-27T11:18:00Z"/>
                    <w:color w:val="000000" w:themeColor="text1"/>
                  </w:rPr>
                </w:rPrChange>
              </w:rPr>
              <w:pPrChange w:id="3931" w:author="Mauro Sérgio Silva Pinto" w:date="2019-09-27T11:18:00Z">
                <w:pPr>
                  <w:spacing w:line="360" w:lineRule="auto"/>
                  <w:jc w:val="both"/>
                  <w:textAlignment w:val="baseline"/>
                </w:pPr>
              </w:pPrChange>
            </w:pPr>
            <w:del w:id="3932" w:author="Mauro Sérgio Silva Pinto" w:date="2019-09-27T11:18:00Z">
              <w:r w:rsidRPr="00F00993" w:rsidDel="00C57269">
                <w:rPr>
                  <w:noProof/>
                  <w:color w:val="000000" w:themeColor="text1"/>
                  <w:rPrChange w:id="3933" w:author="Jacyeude Araújo" w:date="2019-10-02T13:03:00Z">
                    <w:rPr>
                      <w:noProof/>
                      <w:color w:val="000000" w:themeColor="text1"/>
                    </w:rPr>
                  </w:rPrChange>
                </w:rPr>
                <w:drawing>
                  <wp:inline distT="0" distB="0" distL="0" distR="0" wp14:anchorId="1967E097" wp14:editId="75728C3E">
                    <wp:extent cx="389255" cy="448945"/>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158569FD" w14:textId="6713519A" w:rsidR="00C5104F" w:rsidRPr="00F00993" w:rsidDel="00C57269" w:rsidRDefault="00C5104F">
            <w:pPr>
              <w:pStyle w:val="body"/>
              <w:shd w:val="clear" w:color="auto" w:fill="FFFFFF"/>
              <w:spacing w:before="0" w:beforeAutospacing="0" w:after="0" w:line="360" w:lineRule="auto"/>
              <w:ind w:firstLine="1320"/>
              <w:jc w:val="both"/>
              <w:textAlignment w:val="baseline"/>
              <w:rPr>
                <w:del w:id="3934" w:author="Mauro Sérgio Silva Pinto" w:date="2019-09-27T11:18:00Z"/>
                <w:color w:val="000000" w:themeColor="text1"/>
                <w:rPrChange w:id="3935" w:author="Jacyeude Araújo" w:date="2019-10-02T13:03:00Z">
                  <w:rPr>
                    <w:del w:id="3936" w:author="Mauro Sérgio Silva Pinto" w:date="2019-09-27T11:18:00Z"/>
                    <w:color w:val="000000" w:themeColor="text1"/>
                  </w:rPr>
                </w:rPrChange>
              </w:rPr>
              <w:pPrChange w:id="3937" w:author="Mauro Sérgio Silva Pinto" w:date="2019-09-27T11:18:00Z">
                <w:pPr>
                  <w:spacing w:line="360" w:lineRule="auto"/>
                  <w:jc w:val="both"/>
                </w:pPr>
              </w:pPrChange>
            </w:pPr>
            <w:del w:id="3938" w:author="Mauro Sérgio Silva Pinto" w:date="2019-09-27T11:18:00Z">
              <w:r w:rsidRPr="00F00993" w:rsidDel="00C57269">
                <w:rPr>
                  <w:color w:val="000000" w:themeColor="text1"/>
                  <w:rPrChange w:id="3939" w:author="Jacyeude Araújo" w:date="2019-10-02T13:03:00Z">
                    <w:rPr>
                      <w:color w:val="000000" w:themeColor="text1"/>
                    </w:rPr>
                  </w:rPrChange>
                </w:rPr>
                <w:delText>A regressão logística é uma técnica estatística para classificar registros com base nos valores dos campos de entrada. É análogo à regressão linear, mas utiliza um campo de destino categórico em vez de um intervalo numérico.</w:delText>
              </w:r>
            </w:del>
          </w:p>
        </w:tc>
      </w:tr>
      <w:tr w:rsidR="002D1497" w:rsidRPr="00F00993" w:rsidDel="00C57269" w14:paraId="4A4E8582" w14:textId="7A5D0A63" w:rsidTr="00C5104F">
        <w:trPr>
          <w:del w:id="3940" w:author="Mauro Sérgio Silva Pinto" w:date="2019-09-27T11:18:00Z"/>
        </w:trPr>
        <w:tc>
          <w:tcPr>
            <w:tcW w:w="0" w:type="auto"/>
            <w:vAlign w:val="center"/>
            <w:hideMark/>
          </w:tcPr>
          <w:p w14:paraId="1B252680" w14:textId="74422392" w:rsidR="00C5104F" w:rsidRPr="00F00993" w:rsidDel="00C57269" w:rsidRDefault="00C5104F">
            <w:pPr>
              <w:pStyle w:val="body"/>
              <w:shd w:val="clear" w:color="auto" w:fill="FFFFFF"/>
              <w:spacing w:before="0" w:beforeAutospacing="0" w:after="0" w:line="360" w:lineRule="auto"/>
              <w:ind w:firstLine="1320"/>
              <w:jc w:val="both"/>
              <w:textAlignment w:val="baseline"/>
              <w:divId w:val="512305137"/>
              <w:rPr>
                <w:del w:id="3941" w:author="Mauro Sérgio Silva Pinto" w:date="2019-09-27T11:18:00Z"/>
                <w:color w:val="000000" w:themeColor="text1"/>
                <w:rPrChange w:id="3942" w:author="Jacyeude Araújo" w:date="2019-10-02T13:03:00Z">
                  <w:rPr>
                    <w:del w:id="3943" w:author="Mauro Sérgio Silva Pinto" w:date="2019-09-27T11:18:00Z"/>
                    <w:color w:val="000000" w:themeColor="text1"/>
                  </w:rPr>
                </w:rPrChange>
              </w:rPr>
              <w:pPrChange w:id="3944" w:author="Mauro Sérgio Silva Pinto" w:date="2019-09-27T11:18:00Z">
                <w:pPr>
                  <w:spacing w:line="360" w:lineRule="auto"/>
                  <w:jc w:val="both"/>
                  <w:textAlignment w:val="baseline"/>
                  <w:divId w:val="512305137"/>
                </w:pPr>
              </w:pPrChange>
            </w:pPr>
            <w:del w:id="3945" w:author="Mauro Sérgio Silva Pinto" w:date="2019-09-27T11:18:00Z">
              <w:r w:rsidRPr="00F00993" w:rsidDel="00C57269">
                <w:rPr>
                  <w:noProof/>
                  <w:color w:val="000000" w:themeColor="text1"/>
                  <w:rPrChange w:id="3946" w:author="Jacyeude Araújo" w:date="2019-10-02T13:03:00Z">
                    <w:rPr>
                      <w:noProof/>
                      <w:color w:val="000000" w:themeColor="text1"/>
                    </w:rPr>
                  </w:rPrChange>
                </w:rPr>
                <w:drawing>
                  <wp:inline distT="0" distB="0" distL="0" distR="0" wp14:anchorId="411FBB86" wp14:editId="345574F7">
                    <wp:extent cx="389255" cy="448945"/>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B42BCB6" w14:textId="220D7C0F" w:rsidR="00C5104F" w:rsidRPr="00F00993" w:rsidDel="00C57269" w:rsidRDefault="00C5104F">
            <w:pPr>
              <w:pStyle w:val="body"/>
              <w:shd w:val="clear" w:color="auto" w:fill="FFFFFF"/>
              <w:spacing w:before="0" w:beforeAutospacing="0" w:after="0" w:line="360" w:lineRule="auto"/>
              <w:ind w:firstLine="1320"/>
              <w:jc w:val="both"/>
              <w:textAlignment w:val="baseline"/>
              <w:rPr>
                <w:del w:id="3947" w:author="Mauro Sérgio Silva Pinto" w:date="2019-09-27T11:18:00Z"/>
                <w:color w:val="000000" w:themeColor="text1"/>
                <w:rPrChange w:id="3948" w:author="Jacyeude Araújo" w:date="2019-10-02T13:03:00Z">
                  <w:rPr>
                    <w:del w:id="3949" w:author="Mauro Sérgio Silva Pinto" w:date="2019-09-27T11:18:00Z"/>
                    <w:color w:val="000000" w:themeColor="text1"/>
                  </w:rPr>
                </w:rPrChange>
              </w:rPr>
              <w:pPrChange w:id="3950" w:author="Mauro Sérgio Silva Pinto" w:date="2019-09-27T11:18:00Z">
                <w:pPr>
                  <w:spacing w:line="360" w:lineRule="auto"/>
                  <w:jc w:val="both"/>
                </w:pPr>
              </w:pPrChange>
            </w:pPr>
            <w:del w:id="3951" w:author="Mauro Sérgio Silva Pinto" w:date="2019-09-27T11:18:00Z">
              <w:r w:rsidRPr="00F00993" w:rsidDel="00C57269">
                <w:rPr>
                  <w:color w:val="000000" w:themeColor="text1"/>
                  <w:rPrChange w:id="3952" w:author="Jacyeude Araújo" w:date="2019-10-02T13:03:00Z">
                    <w:rPr>
                      <w:color w:val="000000" w:themeColor="text1"/>
                    </w:rPr>
                  </w:rPrChange>
                </w:rPr>
                <w:delText xml:space="preserve">O modelo Linear Generalizado expande o modelo linear geral para que a variável dependente seja linearmente relacionada aos fatores e covariáveis através de uma função de link especificada. Além disso, o modelo permite que a variável dependente tenha uma distribuição não normal. </w:delText>
              </w:r>
            </w:del>
          </w:p>
        </w:tc>
      </w:tr>
      <w:tr w:rsidR="002D1497" w:rsidRPr="00F00993" w:rsidDel="00C57269" w14:paraId="69A29487" w14:textId="18FA18A0" w:rsidTr="00C5104F">
        <w:trPr>
          <w:del w:id="3953" w:author="Mauro Sérgio Silva Pinto" w:date="2019-09-27T11:18:00Z"/>
        </w:trPr>
        <w:tc>
          <w:tcPr>
            <w:tcW w:w="0" w:type="auto"/>
            <w:vAlign w:val="center"/>
            <w:hideMark/>
          </w:tcPr>
          <w:p w14:paraId="41649B93" w14:textId="4CF5F74D" w:rsidR="00C5104F" w:rsidRPr="00F00993" w:rsidDel="00C57269" w:rsidRDefault="00C5104F">
            <w:pPr>
              <w:pStyle w:val="body"/>
              <w:shd w:val="clear" w:color="auto" w:fill="FFFFFF"/>
              <w:spacing w:before="0" w:beforeAutospacing="0" w:after="0" w:line="360" w:lineRule="auto"/>
              <w:ind w:firstLine="1320"/>
              <w:jc w:val="both"/>
              <w:textAlignment w:val="baseline"/>
              <w:rPr>
                <w:del w:id="3954" w:author="Mauro Sérgio Silva Pinto" w:date="2019-09-27T11:18:00Z"/>
                <w:color w:val="000000" w:themeColor="text1"/>
                <w:rPrChange w:id="3955" w:author="Jacyeude Araújo" w:date="2019-10-02T13:03:00Z">
                  <w:rPr>
                    <w:del w:id="3956" w:author="Mauro Sérgio Silva Pinto" w:date="2019-09-27T11:18:00Z"/>
                    <w:color w:val="000000" w:themeColor="text1"/>
                  </w:rPr>
                </w:rPrChange>
              </w:rPr>
              <w:pPrChange w:id="3957" w:author="Mauro Sérgio Silva Pinto" w:date="2019-09-27T11:18:00Z">
                <w:pPr>
                  <w:spacing w:line="360" w:lineRule="auto"/>
                  <w:jc w:val="both"/>
                  <w:textAlignment w:val="baseline"/>
                </w:pPr>
              </w:pPrChange>
            </w:pPr>
            <w:del w:id="3958" w:author="Mauro Sérgio Silva Pinto" w:date="2019-09-27T11:18:00Z">
              <w:r w:rsidRPr="00F00993" w:rsidDel="00C57269">
                <w:rPr>
                  <w:noProof/>
                  <w:color w:val="000000" w:themeColor="text1"/>
                  <w:rPrChange w:id="3959" w:author="Jacyeude Araújo" w:date="2019-10-02T13:03:00Z">
                    <w:rPr>
                      <w:noProof/>
                      <w:color w:val="000000" w:themeColor="text1"/>
                    </w:rPr>
                  </w:rPrChange>
                </w:rPr>
                <w:drawing>
                  <wp:inline distT="0" distB="0" distL="0" distR="0" wp14:anchorId="7969E622" wp14:editId="3A7C7234">
                    <wp:extent cx="516255" cy="51625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255" cy="516255"/>
                            </a:xfrm>
                            <a:prstGeom prst="rect">
                              <a:avLst/>
                            </a:prstGeom>
                            <a:noFill/>
                            <a:ln>
                              <a:noFill/>
                            </a:ln>
                          </pic:spPr>
                        </pic:pic>
                      </a:graphicData>
                    </a:graphic>
                  </wp:inline>
                </w:drawing>
              </w:r>
            </w:del>
          </w:p>
        </w:tc>
        <w:tc>
          <w:tcPr>
            <w:tcW w:w="0" w:type="auto"/>
            <w:vAlign w:val="center"/>
            <w:hideMark/>
          </w:tcPr>
          <w:p w14:paraId="4BB13DF4" w14:textId="2087E8C9" w:rsidR="00C5104F" w:rsidRPr="00F00993" w:rsidDel="00C57269" w:rsidRDefault="00C5104F">
            <w:pPr>
              <w:pStyle w:val="body"/>
              <w:shd w:val="clear" w:color="auto" w:fill="FFFFFF"/>
              <w:spacing w:before="0" w:beforeAutospacing="0" w:after="0" w:line="360" w:lineRule="auto"/>
              <w:ind w:firstLine="1320"/>
              <w:jc w:val="both"/>
              <w:textAlignment w:val="baseline"/>
              <w:rPr>
                <w:del w:id="3960" w:author="Mauro Sérgio Silva Pinto" w:date="2019-09-27T11:18:00Z"/>
                <w:color w:val="000000" w:themeColor="text1"/>
                <w:rPrChange w:id="3961" w:author="Jacyeude Araújo" w:date="2019-10-02T13:03:00Z">
                  <w:rPr>
                    <w:del w:id="3962" w:author="Mauro Sérgio Silva Pinto" w:date="2019-09-27T11:18:00Z"/>
                    <w:color w:val="000000" w:themeColor="text1"/>
                  </w:rPr>
                </w:rPrChange>
              </w:rPr>
              <w:pPrChange w:id="3963" w:author="Mauro Sérgio Silva Pinto" w:date="2019-09-27T11:18:00Z">
                <w:pPr>
                  <w:spacing w:line="360" w:lineRule="auto"/>
                  <w:jc w:val="both"/>
                </w:pPr>
              </w:pPrChange>
            </w:pPr>
            <w:del w:id="3964" w:author="Mauro Sérgio Silva Pinto" w:date="2019-09-27T11:18:00Z">
              <w:r w:rsidRPr="00F00993" w:rsidDel="00C57269">
                <w:rPr>
                  <w:color w:val="000000" w:themeColor="text1"/>
                  <w:rPrChange w:id="3965" w:author="Jacyeude Araújo" w:date="2019-10-02T13:03:00Z">
                    <w:rPr>
                      <w:color w:val="000000" w:themeColor="text1"/>
                    </w:rPr>
                  </w:rPrChange>
                </w:rPr>
                <w:delText xml:space="preserve">Um modelo misto linear generalizado (GLMM) estende o modelo linear para que o alvo possa ter uma distribuição não normal, é linearmente relacionado aos fatores e covariáveis por meio de uma função de link especificada e para que as observações possam ser correlacionadas. Modelos mistos lineares generalizados cobrem uma ampla variedade de modelos, desde regressão linear simples a modelos multiníveis complexos para dados longitudinais não normais. </w:delText>
              </w:r>
            </w:del>
          </w:p>
        </w:tc>
      </w:tr>
      <w:tr w:rsidR="002D1497" w:rsidRPr="00F00993" w:rsidDel="00C57269" w14:paraId="5910FA48" w14:textId="3963DC24" w:rsidTr="00C5104F">
        <w:trPr>
          <w:del w:id="3966" w:author="Mauro Sérgio Silva Pinto" w:date="2019-09-27T11:18:00Z"/>
        </w:trPr>
        <w:tc>
          <w:tcPr>
            <w:tcW w:w="0" w:type="auto"/>
            <w:vAlign w:val="center"/>
            <w:hideMark/>
          </w:tcPr>
          <w:p w14:paraId="44FAF1EB" w14:textId="12A3C653" w:rsidR="00C5104F" w:rsidRPr="00F00993" w:rsidDel="00C57269" w:rsidRDefault="00C5104F">
            <w:pPr>
              <w:pStyle w:val="body"/>
              <w:shd w:val="clear" w:color="auto" w:fill="FFFFFF"/>
              <w:spacing w:before="0" w:beforeAutospacing="0" w:after="0" w:line="360" w:lineRule="auto"/>
              <w:ind w:firstLine="1320"/>
              <w:jc w:val="both"/>
              <w:textAlignment w:val="baseline"/>
              <w:divId w:val="776415386"/>
              <w:rPr>
                <w:del w:id="3967" w:author="Mauro Sérgio Silva Pinto" w:date="2019-09-27T11:18:00Z"/>
                <w:color w:val="000000" w:themeColor="text1"/>
                <w:rPrChange w:id="3968" w:author="Jacyeude Araújo" w:date="2019-10-02T13:03:00Z">
                  <w:rPr>
                    <w:del w:id="3969" w:author="Mauro Sérgio Silva Pinto" w:date="2019-09-27T11:18:00Z"/>
                    <w:color w:val="000000" w:themeColor="text1"/>
                  </w:rPr>
                </w:rPrChange>
              </w:rPr>
              <w:pPrChange w:id="3970" w:author="Mauro Sérgio Silva Pinto" w:date="2019-09-27T11:18:00Z">
                <w:pPr>
                  <w:spacing w:line="360" w:lineRule="auto"/>
                  <w:jc w:val="both"/>
                  <w:textAlignment w:val="baseline"/>
                  <w:divId w:val="776415386"/>
                </w:pPr>
              </w:pPrChange>
            </w:pPr>
            <w:del w:id="3971" w:author="Mauro Sérgio Silva Pinto" w:date="2019-09-27T11:18:00Z">
              <w:r w:rsidRPr="00F00993" w:rsidDel="00C57269">
                <w:rPr>
                  <w:noProof/>
                  <w:color w:val="000000" w:themeColor="text1"/>
                  <w:rPrChange w:id="3972" w:author="Jacyeude Araújo" w:date="2019-10-02T13:03:00Z">
                    <w:rPr>
                      <w:noProof/>
                      <w:color w:val="000000" w:themeColor="text1"/>
                    </w:rPr>
                  </w:rPrChange>
                </w:rPr>
                <w:drawing>
                  <wp:inline distT="0" distB="0" distL="0" distR="0" wp14:anchorId="6EAE9A1D" wp14:editId="5D08B687">
                    <wp:extent cx="389255" cy="448945"/>
                    <wp:effectExtent l="0" t="0" r="0"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A1F97D7" w14:textId="2C830502" w:rsidR="00C5104F" w:rsidRPr="00F00993" w:rsidDel="00C57269" w:rsidRDefault="00C5104F">
            <w:pPr>
              <w:pStyle w:val="body"/>
              <w:shd w:val="clear" w:color="auto" w:fill="FFFFFF"/>
              <w:spacing w:before="0" w:beforeAutospacing="0" w:after="0" w:line="360" w:lineRule="auto"/>
              <w:ind w:firstLine="1320"/>
              <w:jc w:val="both"/>
              <w:textAlignment w:val="baseline"/>
              <w:rPr>
                <w:del w:id="3973" w:author="Mauro Sérgio Silva Pinto" w:date="2019-09-27T11:18:00Z"/>
                <w:color w:val="000000" w:themeColor="text1"/>
                <w:rPrChange w:id="3974" w:author="Jacyeude Araújo" w:date="2019-10-02T13:03:00Z">
                  <w:rPr>
                    <w:del w:id="3975" w:author="Mauro Sérgio Silva Pinto" w:date="2019-09-27T11:18:00Z"/>
                    <w:color w:val="000000" w:themeColor="text1"/>
                  </w:rPr>
                </w:rPrChange>
              </w:rPr>
              <w:pPrChange w:id="3976" w:author="Mauro Sérgio Silva Pinto" w:date="2019-09-27T11:18:00Z">
                <w:pPr>
                  <w:spacing w:line="360" w:lineRule="auto"/>
                  <w:jc w:val="both"/>
                </w:pPr>
              </w:pPrChange>
            </w:pPr>
            <w:del w:id="3977" w:author="Mauro Sérgio Silva Pinto" w:date="2019-09-27T11:18:00Z">
              <w:r w:rsidRPr="00F00993" w:rsidDel="00C57269">
                <w:rPr>
                  <w:color w:val="000000" w:themeColor="text1"/>
                  <w:rPrChange w:id="3978" w:author="Jacyeude Araújo" w:date="2019-10-02T13:03:00Z">
                    <w:rPr>
                      <w:color w:val="000000" w:themeColor="text1"/>
                    </w:rPr>
                  </w:rPrChange>
                </w:rPr>
                <w:delText xml:space="preserve">O nó de regressão de Cox permite criar um modelo de sobrevivência para dados de tempo até o evento na presença de registros censurados. O modelo produz uma função de sobrevivência que prediz a probabilidade de que o evento de interesse tenha ocorrido em um determinado momento (t) para determinados valores das variáveis de entrada. </w:delText>
              </w:r>
            </w:del>
          </w:p>
        </w:tc>
      </w:tr>
      <w:tr w:rsidR="002D1497" w:rsidRPr="00F00993" w:rsidDel="00C57269" w14:paraId="3B24B07F" w14:textId="34CD3228" w:rsidTr="00C5104F">
        <w:trPr>
          <w:del w:id="3979" w:author="Mauro Sérgio Silva Pinto" w:date="2019-09-27T11:18:00Z"/>
        </w:trPr>
        <w:tc>
          <w:tcPr>
            <w:tcW w:w="0" w:type="auto"/>
            <w:vAlign w:val="center"/>
            <w:hideMark/>
          </w:tcPr>
          <w:p w14:paraId="7B5E7A90" w14:textId="149B96BE" w:rsidR="00C5104F" w:rsidRPr="00F00993" w:rsidDel="00C57269" w:rsidRDefault="00C5104F">
            <w:pPr>
              <w:pStyle w:val="body"/>
              <w:shd w:val="clear" w:color="auto" w:fill="FFFFFF"/>
              <w:spacing w:before="0" w:beforeAutospacing="0" w:after="0" w:line="360" w:lineRule="auto"/>
              <w:ind w:firstLine="1320"/>
              <w:jc w:val="both"/>
              <w:textAlignment w:val="baseline"/>
              <w:rPr>
                <w:del w:id="3980" w:author="Mauro Sérgio Silva Pinto" w:date="2019-09-27T11:18:00Z"/>
                <w:color w:val="000000" w:themeColor="text1"/>
                <w:rPrChange w:id="3981" w:author="Jacyeude Araújo" w:date="2019-10-02T13:03:00Z">
                  <w:rPr>
                    <w:del w:id="3982" w:author="Mauro Sérgio Silva Pinto" w:date="2019-09-27T11:18:00Z"/>
                    <w:color w:val="000000" w:themeColor="text1"/>
                  </w:rPr>
                </w:rPrChange>
              </w:rPr>
              <w:pPrChange w:id="3983" w:author="Mauro Sérgio Silva Pinto" w:date="2019-09-27T11:18:00Z">
                <w:pPr>
                  <w:spacing w:line="360" w:lineRule="auto"/>
                  <w:jc w:val="both"/>
                  <w:textAlignment w:val="baseline"/>
                </w:pPr>
              </w:pPrChange>
            </w:pPr>
            <w:del w:id="3984" w:author="Mauro Sérgio Silva Pinto" w:date="2019-09-27T11:18:00Z">
              <w:r w:rsidRPr="00F00993" w:rsidDel="00C57269">
                <w:rPr>
                  <w:noProof/>
                  <w:color w:val="000000" w:themeColor="text1"/>
                  <w:rPrChange w:id="3985" w:author="Jacyeude Araújo" w:date="2019-10-02T13:03:00Z">
                    <w:rPr>
                      <w:noProof/>
                      <w:color w:val="000000" w:themeColor="text1"/>
                    </w:rPr>
                  </w:rPrChange>
                </w:rPr>
                <w:drawing>
                  <wp:inline distT="0" distB="0" distL="0" distR="0" wp14:anchorId="3B5B3CCD" wp14:editId="08164609">
                    <wp:extent cx="389255" cy="448945"/>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7290E16B" w14:textId="367EAD5A" w:rsidR="00C5104F" w:rsidRPr="00F00993" w:rsidDel="00C57269" w:rsidRDefault="00C5104F">
            <w:pPr>
              <w:pStyle w:val="body"/>
              <w:shd w:val="clear" w:color="auto" w:fill="FFFFFF"/>
              <w:spacing w:before="0" w:beforeAutospacing="0" w:after="0" w:line="360" w:lineRule="auto"/>
              <w:ind w:firstLine="1320"/>
              <w:jc w:val="both"/>
              <w:textAlignment w:val="baseline"/>
              <w:rPr>
                <w:del w:id="3986" w:author="Mauro Sérgio Silva Pinto" w:date="2019-09-27T11:18:00Z"/>
                <w:color w:val="000000" w:themeColor="text1"/>
                <w:rPrChange w:id="3987" w:author="Jacyeude Araújo" w:date="2019-10-02T13:03:00Z">
                  <w:rPr>
                    <w:del w:id="3988" w:author="Mauro Sérgio Silva Pinto" w:date="2019-09-27T11:18:00Z"/>
                    <w:color w:val="000000" w:themeColor="text1"/>
                  </w:rPr>
                </w:rPrChange>
              </w:rPr>
              <w:pPrChange w:id="3989" w:author="Mauro Sérgio Silva Pinto" w:date="2019-09-27T11:18:00Z">
                <w:pPr>
                  <w:spacing w:line="360" w:lineRule="auto"/>
                  <w:jc w:val="both"/>
                </w:pPr>
              </w:pPrChange>
            </w:pPr>
            <w:del w:id="3990" w:author="Mauro Sérgio Silva Pinto" w:date="2019-09-27T11:18:00Z">
              <w:r w:rsidRPr="00F00993" w:rsidDel="00C57269">
                <w:rPr>
                  <w:color w:val="000000" w:themeColor="text1"/>
                  <w:rPrChange w:id="3991" w:author="Jacyeude Araújo" w:date="2019-10-02T13:03:00Z">
                    <w:rPr>
                      <w:color w:val="000000" w:themeColor="text1"/>
                    </w:rPr>
                  </w:rPrChange>
                </w:rPr>
                <w:delText xml:space="preserve">O nó </w:delText>
              </w:r>
              <w:r w:rsidRPr="00F00993" w:rsidDel="00C57269">
                <w:rPr>
                  <w:i/>
                  <w:iCs/>
                  <w:color w:val="000000" w:themeColor="text1"/>
                  <w:rPrChange w:id="3992" w:author="Jacyeude Araújo" w:date="2019-10-02T13:03:00Z">
                    <w:rPr>
                      <w:i/>
                      <w:iCs/>
                      <w:color w:val="000000" w:themeColor="text1"/>
                    </w:rPr>
                  </w:rPrChange>
                </w:rPr>
                <w:delText>Support Vector Machine</w:delText>
              </w:r>
              <w:r w:rsidRPr="00F00993" w:rsidDel="00C57269">
                <w:rPr>
                  <w:color w:val="000000" w:themeColor="text1"/>
                  <w:rPrChange w:id="3993" w:author="Jacyeude Araújo" w:date="2019-10-02T13:03:00Z">
                    <w:rPr>
                      <w:color w:val="000000" w:themeColor="text1"/>
                    </w:rPr>
                  </w:rPrChange>
                </w:rPr>
                <w:delText xml:space="preserve"> (</w:delText>
              </w:r>
              <w:r w:rsidR="00C2130D" w:rsidRPr="00F00993" w:rsidDel="00C57269">
                <w:rPr>
                  <w:color w:val="000000" w:themeColor="text1"/>
                  <w:rPrChange w:id="3994" w:author="Jacyeude Araújo" w:date="2019-10-02T13:03:00Z">
                    <w:rPr>
                      <w:color w:val="000000" w:themeColor="text1"/>
                    </w:rPr>
                  </w:rPrChange>
                </w:rPr>
                <w:delText>MVS- M</w:delText>
              </w:r>
              <w:r w:rsidR="007B2135" w:rsidRPr="00F00993" w:rsidDel="00C57269">
                <w:rPr>
                  <w:color w:val="000000" w:themeColor="text1"/>
                  <w:rPrChange w:id="3995" w:author="Jacyeude Araújo" w:date="2019-10-02T13:03:00Z">
                    <w:rPr>
                      <w:color w:val="000000" w:themeColor="text1"/>
                    </w:rPr>
                  </w:rPrChange>
                </w:rPr>
                <w:delText>á</w:delText>
              </w:r>
              <w:r w:rsidR="00C2130D" w:rsidRPr="00F00993" w:rsidDel="00C57269">
                <w:rPr>
                  <w:color w:val="000000" w:themeColor="text1"/>
                  <w:rPrChange w:id="3996" w:author="Jacyeude Araújo" w:date="2019-10-02T13:03:00Z">
                    <w:rPr>
                      <w:color w:val="000000" w:themeColor="text1"/>
                    </w:rPr>
                  </w:rPrChange>
                </w:rPr>
                <w:delText>quinas de vetores de s</w:delText>
              </w:r>
              <w:r w:rsidR="00BB6F1F" w:rsidRPr="00F00993" w:rsidDel="00C57269">
                <w:rPr>
                  <w:color w:val="000000" w:themeColor="text1"/>
                  <w:rPrChange w:id="3997" w:author="Jacyeude Araújo" w:date="2019-10-02T13:03:00Z">
                    <w:rPr>
                      <w:color w:val="000000" w:themeColor="text1"/>
                    </w:rPr>
                  </w:rPrChange>
                </w:rPr>
                <w:delText>u</w:delText>
              </w:r>
              <w:r w:rsidR="00C2130D" w:rsidRPr="00F00993" w:rsidDel="00C57269">
                <w:rPr>
                  <w:color w:val="000000" w:themeColor="text1"/>
                  <w:rPrChange w:id="3998" w:author="Jacyeude Araújo" w:date="2019-10-02T13:03:00Z">
                    <w:rPr>
                      <w:color w:val="000000" w:themeColor="text1"/>
                    </w:rPr>
                  </w:rPrChange>
                </w:rPr>
                <w:delText>porte</w:delText>
              </w:r>
              <w:r w:rsidRPr="00F00993" w:rsidDel="00C57269">
                <w:rPr>
                  <w:color w:val="000000" w:themeColor="text1"/>
                  <w:rPrChange w:id="3999" w:author="Jacyeude Araújo" w:date="2019-10-02T13:03:00Z">
                    <w:rPr>
                      <w:color w:val="000000" w:themeColor="text1"/>
                    </w:rPr>
                  </w:rPrChange>
                </w:rPr>
                <w:delText xml:space="preserve">) </w:delText>
              </w:r>
              <w:r w:rsidR="000F12B8" w:rsidRPr="00F00993" w:rsidDel="00C57269">
                <w:rPr>
                  <w:color w:val="000000" w:themeColor="text1"/>
                  <w:rPrChange w:id="4000" w:author="Jacyeude Araújo" w:date="2019-10-02T13:03:00Z">
                    <w:rPr>
                      <w:color w:val="000000" w:themeColor="text1"/>
                    </w:rPr>
                  </w:rPrChange>
                </w:rPr>
                <w:delText xml:space="preserve">é adequado para uso com amplos conjuntos de dados. Podendo usar as configurações padrão no nó para produzir um modelo básico de forma relativamente rápida, ou as configurações de Especialista para experimentar diferentes tipos de modelo </w:delText>
              </w:r>
              <w:r w:rsidR="00C2130D" w:rsidRPr="00F00993" w:rsidDel="00C57269">
                <w:rPr>
                  <w:color w:val="000000" w:themeColor="text1"/>
                  <w:rPrChange w:id="4001" w:author="Jacyeude Araújo" w:date="2019-10-02T13:03:00Z">
                    <w:rPr>
                      <w:color w:val="000000" w:themeColor="text1"/>
                    </w:rPr>
                  </w:rPrChange>
                </w:rPr>
                <w:delText>MVS</w:delText>
              </w:r>
              <w:r w:rsidR="000F12B8" w:rsidRPr="00F00993" w:rsidDel="00C57269">
                <w:rPr>
                  <w:color w:val="000000" w:themeColor="text1"/>
                  <w:rPrChange w:id="4002" w:author="Jacyeude Araújo" w:date="2019-10-02T13:03:00Z">
                    <w:rPr>
                      <w:color w:val="000000" w:themeColor="text1"/>
                    </w:rPr>
                  </w:rPrChange>
                </w:rPr>
                <w:delText xml:space="preserve">. </w:delText>
              </w:r>
              <w:r w:rsidRPr="00F00993" w:rsidDel="00C57269">
                <w:rPr>
                  <w:color w:val="000000" w:themeColor="text1"/>
                  <w:rPrChange w:id="4003" w:author="Jacyeude Araújo" w:date="2019-10-02T13:03:00Z">
                    <w:rPr>
                      <w:color w:val="000000" w:themeColor="text1"/>
                    </w:rPr>
                  </w:rPrChange>
                </w:rPr>
                <w:delText xml:space="preserve">permite que </w:delText>
              </w:r>
              <w:r w:rsidR="000F12B8" w:rsidRPr="00F00993" w:rsidDel="00C57269">
                <w:rPr>
                  <w:color w:val="000000" w:themeColor="text1"/>
                  <w:rPrChange w:id="4004" w:author="Jacyeude Araújo" w:date="2019-10-02T13:03:00Z">
                    <w:rPr>
                      <w:color w:val="000000" w:themeColor="text1"/>
                    </w:rPr>
                  </w:rPrChange>
                </w:rPr>
                <w:delText>sejam</w:delText>
              </w:r>
              <w:r w:rsidRPr="00F00993" w:rsidDel="00C57269">
                <w:rPr>
                  <w:color w:val="000000" w:themeColor="text1"/>
                  <w:rPrChange w:id="4005" w:author="Jacyeude Araújo" w:date="2019-10-02T13:03:00Z">
                    <w:rPr>
                      <w:color w:val="000000" w:themeColor="text1"/>
                    </w:rPr>
                  </w:rPrChange>
                </w:rPr>
                <w:delText xml:space="preserve"> classifi</w:delText>
              </w:r>
              <w:r w:rsidR="000F12B8" w:rsidRPr="00F00993" w:rsidDel="00C57269">
                <w:rPr>
                  <w:color w:val="000000" w:themeColor="text1"/>
                  <w:rPrChange w:id="4006" w:author="Jacyeude Araújo" w:date="2019-10-02T13:03:00Z">
                    <w:rPr>
                      <w:color w:val="000000" w:themeColor="text1"/>
                    </w:rPr>
                  </w:rPrChange>
                </w:rPr>
                <w:delText xml:space="preserve">cados </w:delText>
              </w:r>
              <w:r w:rsidRPr="00F00993" w:rsidDel="00C57269">
                <w:rPr>
                  <w:color w:val="000000" w:themeColor="text1"/>
                  <w:rPrChange w:id="4007" w:author="Jacyeude Araújo" w:date="2019-10-02T13:03:00Z">
                    <w:rPr>
                      <w:color w:val="000000" w:themeColor="text1"/>
                    </w:rPr>
                  </w:rPrChange>
                </w:rPr>
                <w:delText xml:space="preserve">dados em um </w:delText>
              </w:r>
              <w:r w:rsidR="000F12B8" w:rsidRPr="00F00993" w:rsidDel="00C57269">
                <w:rPr>
                  <w:color w:val="000000" w:themeColor="text1"/>
                  <w:rPrChange w:id="4008" w:author="Jacyeude Araújo" w:date="2019-10-02T13:03:00Z">
                    <w:rPr>
                      <w:color w:val="000000" w:themeColor="text1"/>
                    </w:rPr>
                  </w:rPrChange>
                </w:rPr>
                <w:delText>ou mais</w:delText>
              </w:r>
              <w:r w:rsidRPr="00F00993" w:rsidDel="00C57269">
                <w:rPr>
                  <w:color w:val="000000" w:themeColor="text1"/>
                  <w:rPrChange w:id="4009" w:author="Jacyeude Araújo" w:date="2019-10-02T13:03:00Z">
                    <w:rPr>
                      <w:color w:val="000000" w:themeColor="text1"/>
                    </w:rPr>
                  </w:rPrChange>
                </w:rPr>
                <w:delText xml:space="preserve"> grupos sem sobreajuste</w:delText>
              </w:r>
              <w:r w:rsidR="007B2135" w:rsidRPr="00F00993" w:rsidDel="00C57269">
                <w:rPr>
                  <w:color w:val="000000" w:themeColor="text1"/>
                  <w:rPrChange w:id="4010" w:author="Jacyeude Araújo" w:date="2019-10-02T13:03:00Z">
                    <w:rPr>
                      <w:color w:val="000000" w:themeColor="text1"/>
                    </w:rPr>
                  </w:rPrChange>
                </w:rPr>
                <w:delText>(</w:delText>
              </w:r>
              <w:r w:rsidR="007B2135" w:rsidRPr="00F00993" w:rsidDel="00C57269">
                <w:rPr>
                  <w:i/>
                  <w:iCs/>
                  <w:color w:val="000000" w:themeColor="text1"/>
                  <w:rPrChange w:id="4011" w:author="Jacyeude Araújo" w:date="2019-10-02T13:03:00Z">
                    <w:rPr>
                      <w:i/>
                      <w:iCs/>
                      <w:color w:val="000000" w:themeColor="text1"/>
                    </w:rPr>
                  </w:rPrChange>
                </w:rPr>
                <w:delText>overfiting</w:delText>
              </w:r>
              <w:r w:rsidR="007B2135" w:rsidRPr="00F00993" w:rsidDel="00C57269">
                <w:rPr>
                  <w:color w:val="000000" w:themeColor="text1"/>
                  <w:rPrChange w:id="4012" w:author="Jacyeude Araújo" w:date="2019-10-02T13:03:00Z">
                    <w:rPr>
                      <w:color w:val="000000" w:themeColor="text1"/>
                    </w:rPr>
                  </w:rPrChange>
                </w:rPr>
                <w:delText>)</w:delText>
              </w:r>
              <w:r w:rsidRPr="00F00993" w:rsidDel="00C57269">
                <w:rPr>
                  <w:color w:val="000000" w:themeColor="text1"/>
                  <w:rPrChange w:id="4013" w:author="Jacyeude Araújo" w:date="2019-10-02T13:03:00Z">
                    <w:rPr>
                      <w:color w:val="000000" w:themeColor="text1"/>
                    </w:rPr>
                  </w:rPrChange>
                </w:rPr>
                <w:delText>.</w:delText>
              </w:r>
              <w:r w:rsidR="000F12B8" w:rsidRPr="00F00993" w:rsidDel="00C57269">
                <w:rPr>
                  <w:color w:val="000000" w:themeColor="text1"/>
                  <w:rPrChange w:id="4014" w:author="Jacyeude Araújo" w:date="2019-10-02T13:03:00Z">
                    <w:rPr>
                      <w:color w:val="000000" w:themeColor="text1"/>
                    </w:rPr>
                  </w:rPrChange>
                </w:rPr>
                <w:delText xml:space="preserve"> Sendo Amplamente utilizado por critérios de assertividade na melhoria de tomada de decisão frente à padrões encontrados nos bancos de dados</w:delText>
              </w:r>
              <w:r w:rsidR="007B2135" w:rsidRPr="00F00993" w:rsidDel="00C57269">
                <w:rPr>
                  <w:color w:val="000000" w:themeColor="text1"/>
                  <w:rPrChange w:id="4015" w:author="Jacyeude Araújo" w:date="2019-10-02T13:03:00Z">
                    <w:rPr>
                      <w:color w:val="000000" w:themeColor="text1"/>
                    </w:rPr>
                  </w:rPrChange>
                </w:rPr>
                <w:delText>, com larga escala de confiança.</w:delText>
              </w:r>
              <w:r w:rsidRPr="00F00993" w:rsidDel="00C57269">
                <w:rPr>
                  <w:color w:val="000000" w:themeColor="text1"/>
                  <w:rPrChange w:id="4016" w:author="Jacyeude Araújo" w:date="2019-10-02T13:03:00Z">
                    <w:rPr>
                      <w:color w:val="000000" w:themeColor="text1"/>
                    </w:rPr>
                  </w:rPrChange>
                </w:rPr>
                <w:delText xml:space="preserve"> </w:delText>
              </w:r>
            </w:del>
          </w:p>
        </w:tc>
      </w:tr>
      <w:tr w:rsidR="002D1497" w:rsidRPr="00F00993" w:rsidDel="00C57269" w14:paraId="5745AF24" w14:textId="4BA9109A" w:rsidTr="00C5104F">
        <w:trPr>
          <w:del w:id="4017" w:author="Mauro Sérgio Silva Pinto" w:date="2019-09-27T11:18:00Z"/>
        </w:trPr>
        <w:tc>
          <w:tcPr>
            <w:tcW w:w="0" w:type="auto"/>
            <w:vAlign w:val="center"/>
            <w:hideMark/>
          </w:tcPr>
          <w:p w14:paraId="03E8D828" w14:textId="7EDE7E9C" w:rsidR="00C5104F" w:rsidRPr="00F00993" w:rsidDel="00C57269" w:rsidRDefault="00C5104F">
            <w:pPr>
              <w:pStyle w:val="body"/>
              <w:shd w:val="clear" w:color="auto" w:fill="FFFFFF"/>
              <w:spacing w:before="0" w:beforeAutospacing="0" w:after="0" w:line="360" w:lineRule="auto"/>
              <w:ind w:firstLine="1320"/>
              <w:jc w:val="both"/>
              <w:textAlignment w:val="baseline"/>
              <w:divId w:val="30500381"/>
              <w:rPr>
                <w:del w:id="4018" w:author="Mauro Sérgio Silva Pinto" w:date="2019-09-27T11:18:00Z"/>
                <w:color w:val="000000" w:themeColor="text1"/>
                <w:rPrChange w:id="4019" w:author="Jacyeude Araújo" w:date="2019-10-02T13:03:00Z">
                  <w:rPr>
                    <w:del w:id="4020" w:author="Mauro Sérgio Silva Pinto" w:date="2019-09-27T11:18:00Z"/>
                    <w:color w:val="000000" w:themeColor="text1"/>
                  </w:rPr>
                </w:rPrChange>
              </w:rPr>
              <w:pPrChange w:id="4021" w:author="Mauro Sérgio Silva Pinto" w:date="2019-09-27T11:18:00Z">
                <w:pPr>
                  <w:spacing w:line="360" w:lineRule="auto"/>
                  <w:jc w:val="both"/>
                  <w:textAlignment w:val="baseline"/>
                  <w:divId w:val="30500381"/>
                </w:pPr>
              </w:pPrChange>
            </w:pPr>
            <w:del w:id="4022" w:author="Mauro Sérgio Silva Pinto" w:date="2019-09-27T11:18:00Z">
              <w:r w:rsidRPr="00F00993" w:rsidDel="00C57269">
                <w:rPr>
                  <w:noProof/>
                  <w:color w:val="000000" w:themeColor="text1"/>
                  <w:rPrChange w:id="4023" w:author="Jacyeude Araújo" w:date="2019-10-02T13:03:00Z">
                    <w:rPr>
                      <w:noProof/>
                      <w:color w:val="000000" w:themeColor="text1"/>
                    </w:rPr>
                  </w:rPrChange>
                </w:rPr>
                <w:drawing>
                  <wp:inline distT="0" distB="0" distL="0" distR="0" wp14:anchorId="36385E76" wp14:editId="744BC2C7">
                    <wp:extent cx="389255" cy="448945"/>
                    <wp:effectExtent l="0" t="0" r="0" b="825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16B92178" w14:textId="1AE48402" w:rsidR="00C5104F" w:rsidRPr="00F00993" w:rsidDel="00C57269" w:rsidRDefault="00C5104F">
            <w:pPr>
              <w:pStyle w:val="body"/>
              <w:shd w:val="clear" w:color="auto" w:fill="FFFFFF"/>
              <w:spacing w:before="0" w:beforeAutospacing="0" w:after="0" w:line="360" w:lineRule="auto"/>
              <w:ind w:firstLine="1320"/>
              <w:jc w:val="both"/>
              <w:textAlignment w:val="baseline"/>
              <w:rPr>
                <w:del w:id="4024" w:author="Mauro Sérgio Silva Pinto" w:date="2019-09-27T11:18:00Z"/>
                <w:color w:val="000000" w:themeColor="text1"/>
                <w:rPrChange w:id="4025" w:author="Jacyeude Araújo" w:date="2019-10-02T13:03:00Z">
                  <w:rPr>
                    <w:del w:id="4026" w:author="Mauro Sérgio Silva Pinto" w:date="2019-09-27T11:18:00Z"/>
                    <w:color w:val="000000" w:themeColor="text1"/>
                  </w:rPr>
                </w:rPrChange>
              </w:rPr>
              <w:pPrChange w:id="4027" w:author="Mauro Sérgio Silva Pinto" w:date="2019-09-27T11:18:00Z">
                <w:pPr>
                  <w:spacing w:line="360" w:lineRule="auto"/>
                  <w:jc w:val="both"/>
                </w:pPr>
              </w:pPrChange>
            </w:pPr>
            <w:del w:id="4028" w:author="Mauro Sérgio Silva Pinto" w:date="2019-09-27T11:18:00Z">
              <w:r w:rsidRPr="00F00993" w:rsidDel="00C57269">
                <w:rPr>
                  <w:color w:val="000000" w:themeColor="text1"/>
                  <w:rPrChange w:id="4029" w:author="Jacyeude Araújo" w:date="2019-10-02T13:03:00Z">
                    <w:rPr>
                      <w:color w:val="000000" w:themeColor="text1"/>
                    </w:rPr>
                  </w:rPrChange>
                </w:rPr>
                <w:delText xml:space="preserve">O nó Rede Bayesiana permite criar um modelo de probabilidade combinando evidências observadas e registradas com conhecimento do mundo real para estabelecer a probabilidade de ocorrências. </w:delText>
              </w:r>
            </w:del>
          </w:p>
        </w:tc>
      </w:tr>
      <w:tr w:rsidR="002D1497" w:rsidRPr="00F00993" w:rsidDel="00C57269" w14:paraId="2B068044" w14:textId="73B655A5" w:rsidTr="00C5104F">
        <w:trPr>
          <w:del w:id="4030" w:author="Mauro Sérgio Silva Pinto" w:date="2019-09-27T11:18:00Z"/>
        </w:trPr>
        <w:tc>
          <w:tcPr>
            <w:tcW w:w="0" w:type="auto"/>
            <w:vAlign w:val="center"/>
            <w:hideMark/>
          </w:tcPr>
          <w:p w14:paraId="275CDAE9" w14:textId="72D17243" w:rsidR="00C5104F" w:rsidRPr="00F00993" w:rsidDel="00C57269" w:rsidRDefault="00C5104F">
            <w:pPr>
              <w:pStyle w:val="body"/>
              <w:shd w:val="clear" w:color="auto" w:fill="FFFFFF"/>
              <w:spacing w:before="0" w:beforeAutospacing="0" w:after="0" w:line="360" w:lineRule="auto"/>
              <w:ind w:firstLine="1320"/>
              <w:jc w:val="both"/>
              <w:textAlignment w:val="baseline"/>
              <w:rPr>
                <w:del w:id="4031" w:author="Mauro Sérgio Silva Pinto" w:date="2019-09-27T11:18:00Z"/>
                <w:color w:val="000000" w:themeColor="text1"/>
                <w:rPrChange w:id="4032" w:author="Jacyeude Araújo" w:date="2019-10-02T13:03:00Z">
                  <w:rPr>
                    <w:del w:id="4033" w:author="Mauro Sérgio Silva Pinto" w:date="2019-09-27T11:18:00Z"/>
                    <w:color w:val="000000" w:themeColor="text1"/>
                  </w:rPr>
                </w:rPrChange>
              </w:rPr>
              <w:pPrChange w:id="4034" w:author="Mauro Sérgio Silva Pinto" w:date="2019-09-27T11:18:00Z">
                <w:pPr>
                  <w:spacing w:line="360" w:lineRule="auto"/>
                  <w:jc w:val="both"/>
                  <w:textAlignment w:val="baseline"/>
                </w:pPr>
              </w:pPrChange>
            </w:pPr>
            <w:del w:id="4035" w:author="Mauro Sérgio Silva Pinto" w:date="2019-09-27T11:18:00Z">
              <w:r w:rsidRPr="00F00993" w:rsidDel="00C57269">
                <w:rPr>
                  <w:noProof/>
                  <w:color w:val="000000" w:themeColor="text1"/>
                  <w:rPrChange w:id="4036" w:author="Jacyeude Araújo" w:date="2019-10-02T13:03:00Z">
                    <w:rPr>
                      <w:noProof/>
                      <w:color w:val="000000" w:themeColor="text1"/>
                    </w:rPr>
                  </w:rPrChange>
                </w:rPr>
                <w:drawing>
                  <wp:inline distT="0" distB="0" distL="0" distR="0" wp14:anchorId="2B8CB47A" wp14:editId="3E25CCE6">
                    <wp:extent cx="389255" cy="448945"/>
                    <wp:effectExtent l="0" t="0" r="0"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046E686" w14:textId="08A66D28" w:rsidR="00C5104F" w:rsidRPr="00F00993" w:rsidDel="00C57269" w:rsidRDefault="00C5104F">
            <w:pPr>
              <w:pStyle w:val="body"/>
              <w:shd w:val="clear" w:color="auto" w:fill="FFFFFF"/>
              <w:spacing w:before="0" w:beforeAutospacing="0" w:after="0" w:line="360" w:lineRule="auto"/>
              <w:ind w:firstLine="1320"/>
              <w:jc w:val="both"/>
              <w:textAlignment w:val="baseline"/>
              <w:rPr>
                <w:del w:id="4037" w:author="Mauro Sérgio Silva Pinto" w:date="2019-09-27T11:18:00Z"/>
                <w:color w:val="000000" w:themeColor="text1"/>
                <w:rPrChange w:id="4038" w:author="Jacyeude Araújo" w:date="2019-10-02T13:03:00Z">
                  <w:rPr>
                    <w:del w:id="4039" w:author="Mauro Sérgio Silva Pinto" w:date="2019-09-27T11:18:00Z"/>
                    <w:color w:val="000000" w:themeColor="text1"/>
                  </w:rPr>
                </w:rPrChange>
              </w:rPr>
              <w:pPrChange w:id="4040" w:author="Mauro Sérgio Silva Pinto" w:date="2019-09-27T11:18:00Z">
                <w:pPr>
                  <w:spacing w:line="360" w:lineRule="auto"/>
                  <w:jc w:val="both"/>
                </w:pPr>
              </w:pPrChange>
            </w:pPr>
            <w:del w:id="4041" w:author="Mauro Sérgio Silva Pinto" w:date="2019-09-27T11:18:00Z">
              <w:r w:rsidRPr="00F00993" w:rsidDel="00C57269">
                <w:rPr>
                  <w:color w:val="000000" w:themeColor="text1"/>
                  <w:rPrChange w:id="4042" w:author="Jacyeude Araújo" w:date="2019-10-02T13:03:00Z">
                    <w:rPr>
                      <w:color w:val="000000" w:themeColor="text1"/>
                    </w:rPr>
                  </w:rPrChange>
                </w:rPr>
                <w:delText xml:space="preserve">O nó SLRM (Modelo de Resposta de Auto-Aprendizagem) permite criar um modelo no qual um único novo caso, ou um pequeno número de novos casos, possa ser usado para reestimar o modelo sem precisar treinar novamente o modelo usando todos os dados. </w:delText>
              </w:r>
            </w:del>
          </w:p>
        </w:tc>
      </w:tr>
      <w:tr w:rsidR="00DE389A" w:rsidRPr="00F00993" w:rsidDel="00C57269" w14:paraId="2113959F" w14:textId="45E0D045" w:rsidTr="00C5104F">
        <w:trPr>
          <w:del w:id="4043" w:author="Mauro Sérgio Silva Pinto" w:date="2019-09-27T11:18:00Z"/>
        </w:trPr>
        <w:tc>
          <w:tcPr>
            <w:tcW w:w="0" w:type="auto"/>
            <w:vAlign w:val="center"/>
            <w:hideMark/>
          </w:tcPr>
          <w:p w14:paraId="0133B933" w14:textId="70E2A7EA" w:rsidR="00C5104F" w:rsidRPr="00F00993" w:rsidDel="00C57269" w:rsidRDefault="00C5104F">
            <w:pPr>
              <w:pStyle w:val="body"/>
              <w:shd w:val="clear" w:color="auto" w:fill="FFFFFF"/>
              <w:spacing w:before="0" w:beforeAutospacing="0" w:after="0" w:line="360" w:lineRule="auto"/>
              <w:ind w:firstLine="1320"/>
              <w:jc w:val="both"/>
              <w:textAlignment w:val="baseline"/>
              <w:rPr>
                <w:del w:id="4044" w:author="Mauro Sérgio Silva Pinto" w:date="2019-09-27T11:18:00Z"/>
                <w:color w:val="000000" w:themeColor="text1"/>
                <w:rPrChange w:id="4045" w:author="Jacyeude Araújo" w:date="2019-10-02T13:03:00Z">
                  <w:rPr>
                    <w:del w:id="4046" w:author="Mauro Sérgio Silva Pinto" w:date="2019-09-27T11:18:00Z"/>
                    <w:color w:val="000000" w:themeColor="text1"/>
                  </w:rPr>
                </w:rPrChange>
              </w:rPr>
              <w:pPrChange w:id="4047" w:author="Mauro Sérgio Silva Pinto" w:date="2019-09-27T11:18:00Z">
                <w:pPr>
                  <w:spacing w:line="360" w:lineRule="auto"/>
                  <w:jc w:val="both"/>
                  <w:textAlignment w:val="baseline"/>
                </w:pPr>
              </w:pPrChange>
            </w:pPr>
            <w:del w:id="4048" w:author="Mauro Sérgio Silva Pinto" w:date="2019-09-27T11:18:00Z">
              <w:r w:rsidRPr="00F00993" w:rsidDel="00C57269">
                <w:rPr>
                  <w:noProof/>
                  <w:color w:val="000000" w:themeColor="text1"/>
                  <w:rPrChange w:id="4049" w:author="Jacyeude Araújo" w:date="2019-10-02T13:03:00Z">
                    <w:rPr>
                      <w:noProof/>
                      <w:color w:val="000000" w:themeColor="text1"/>
                    </w:rPr>
                  </w:rPrChange>
                </w:rPr>
                <w:drawing>
                  <wp:inline distT="0" distB="0" distL="0" distR="0" wp14:anchorId="717E3391" wp14:editId="2028921F">
                    <wp:extent cx="389255" cy="448945"/>
                    <wp:effectExtent l="0" t="0" r="0" b="825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8549CE4" w14:textId="4F6A8E45" w:rsidR="00C5104F" w:rsidRPr="00F00993" w:rsidDel="00C57269" w:rsidRDefault="00C5104F">
            <w:pPr>
              <w:pStyle w:val="body"/>
              <w:shd w:val="clear" w:color="auto" w:fill="FFFFFF"/>
              <w:spacing w:before="0" w:beforeAutospacing="0" w:after="0" w:line="360" w:lineRule="auto"/>
              <w:ind w:firstLine="1320"/>
              <w:jc w:val="both"/>
              <w:textAlignment w:val="baseline"/>
              <w:rPr>
                <w:del w:id="4050" w:author="Mauro Sérgio Silva Pinto" w:date="2019-09-27T11:18:00Z"/>
                <w:color w:val="000000" w:themeColor="text1"/>
                <w:rPrChange w:id="4051" w:author="Jacyeude Araújo" w:date="2019-10-02T13:03:00Z">
                  <w:rPr>
                    <w:del w:id="4052" w:author="Mauro Sérgio Silva Pinto" w:date="2019-09-27T11:18:00Z"/>
                    <w:color w:val="000000" w:themeColor="text1"/>
                  </w:rPr>
                </w:rPrChange>
              </w:rPr>
              <w:pPrChange w:id="4053" w:author="Mauro Sérgio Silva Pinto" w:date="2019-09-27T11:18:00Z">
                <w:pPr>
                  <w:keepNext/>
                  <w:spacing w:line="360" w:lineRule="auto"/>
                  <w:jc w:val="both"/>
                </w:pPr>
              </w:pPrChange>
            </w:pPr>
            <w:del w:id="4054" w:author="Mauro Sérgio Silva Pinto" w:date="2019-09-27T11:18:00Z">
              <w:r w:rsidRPr="00F00993" w:rsidDel="00C57269">
                <w:rPr>
                  <w:color w:val="000000" w:themeColor="text1"/>
                  <w:rPrChange w:id="4055" w:author="Jacyeude Araújo" w:date="2019-10-02T13:03:00Z">
                    <w:rPr>
                      <w:color w:val="000000" w:themeColor="text1"/>
                    </w:rPr>
                  </w:rPrChange>
                </w:rPr>
                <w:delText>O nó K-Nearest Neighbor (KNN) associa um novo caso à categoria ou valor dos objetos k mais próximos a ele no espaço do preditor, em que k é um número inteiro. Casos semelhantes estão próximos e casos diferentes são distantes um do outro</w:delText>
              </w:r>
            </w:del>
          </w:p>
        </w:tc>
      </w:tr>
    </w:tbl>
    <w:p w14:paraId="32566BFA" w14:textId="32E0A86E" w:rsidR="006D5106" w:rsidRPr="00F00993" w:rsidDel="00C57269" w:rsidRDefault="008D4A3A">
      <w:pPr>
        <w:pStyle w:val="body"/>
        <w:shd w:val="clear" w:color="auto" w:fill="FFFFFF"/>
        <w:spacing w:before="0" w:beforeAutospacing="0" w:after="0" w:line="360" w:lineRule="auto"/>
        <w:ind w:firstLine="1320"/>
        <w:jc w:val="both"/>
        <w:textAlignment w:val="baseline"/>
        <w:rPr>
          <w:del w:id="4056" w:author="Mauro Sérgio Silva Pinto" w:date="2019-09-27T11:18:00Z"/>
          <w:b/>
          <w:bCs/>
          <w:color w:val="000000" w:themeColor="text1"/>
          <w:bdr w:val="none" w:sz="0" w:space="0" w:color="auto" w:frame="1"/>
          <w:rPrChange w:id="4057" w:author="Jacyeude Araújo" w:date="2019-10-02T13:03:00Z">
            <w:rPr>
              <w:del w:id="4058" w:author="Mauro Sérgio Silva Pinto" w:date="2019-09-27T11:18:00Z"/>
              <w:b/>
              <w:bCs/>
              <w:color w:val="000000" w:themeColor="text1"/>
              <w:bdr w:val="none" w:sz="0" w:space="0" w:color="auto" w:frame="1"/>
            </w:rPr>
          </w:rPrChange>
        </w:rPr>
        <w:pPrChange w:id="4059" w:author="Mauro Sérgio Silva Pinto" w:date="2019-09-27T11:18:00Z">
          <w:pPr>
            <w:pStyle w:val="Legenda"/>
            <w:jc w:val="center"/>
          </w:pPr>
        </w:pPrChange>
      </w:pPr>
      <w:del w:id="4060" w:author="Mauro Sérgio Silva Pinto" w:date="2019-09-27T11:18:00Z">
        <w:r w:rsidRPr="00F00993" w:rsidDel="00C57269">
          <w:rPr>
            <w:color w:val="000000" w:themeColor="text1"/>
            <w:rPrChange w:id="4061" w:author="Jacyeude Araújo" w:date="2019-10-02T13:03:00Z">
              <w:rPr>
                <w:i w:val="0"/>
                <w:iCs w:val="0"/>
                <w:color w:val="000000" w:themeColor="text1"/>
              </w:rPr>
            </w:rPrChange>
          </w:rPr>
          <w:delText xml:space="preserve">Tabela </w:delText>
        </w:r>
        <w:r w:rsidR="00CA155D" w:rsidRPr="00F00993" w:rsidDel="00C57269">
          <w:rPr>
            <w:color w:val="000000" w:themeColor="text1"/>
            <w:rPrChange w:id="4062" w:author="Jacyeude Araújo" w:date="2019-10-02T13:03:00Z">
              <w:rPr>
                <w:i w:val="0"/>
                <w:iCs w:val="0"/>
                <w:color w:val="000000" w:themeColor="text1"/>
              </w:rPr>
            </w:rPrChange>
          </w:rPr>
          <w:fldChar w:fldCharType="begin"/>
        </w:r>
        <w:r w:rsidR="00CA155D" w:rsidRPr="00F00993" w:rsidDel="00C57269">
          <w:rPr>
            <w:color w:val="000000" w:themeColor="text1"/>
            <w:rPrChange w:id="4063" w:author="Jacyeude Araújo" w:date="2019-10-02T13:03:00Z">
              <w:rPr>
                <w:i w:val="0"/>
                <w:iCs w:val="0"/>
                <w:color w:val="000000" w:themeColor="text1"/>
              </w:rPr>
            </w:rPrChange>
          </w:rPr>
          <w:delInstrText xml:space="preserve"> SEQ Tabela \* ARABIC </w:delInstrText>
        </w:r>
        <w:r w:rsidR="00CA155D" w:rsidRPr="00F00993" w:rsidDel="00C57269">
          <w:rPr>
            <w:color w:val="000000" w:themeColor="text1"/>
            <w:rPrChange w:id="4064" w:author="Jacyeude Araújo" w:date="2019-10-02T13:03:00Z">
              <w:rPr>
                <w:i w:val="0"/>
                <w:iCs w:val="0"/>
                <w:color w:val="000000" w:themeColor="text1"/>
              </w:rPr>
            </w:rPrChange>
          </w:rPr>
          <w:fldChar w:fldCharType="separate"/>
        </w:r>
        <w:r w:rsidR="00EE7A76" w:rsidRPr="00F00993" w:rsidDel="00C57269">
          <w:rPr>
            <w:noProof/>
            <w:color w:val="000000" w:themeColor="text1"/>
            <w:rPrChange w:id="4065" w:author="Jacyeude Araújo" w:date="2019-10-02T13:03:00Z">
              <w:rPr>
                <w:i w:val="0"/>
                <w:iCs w:val="0"/>
                <w:noProof/>
                <w:color w:val="000000" w:themeColor="text1"/>
              </w:rPr>
            </w:rPrChange>
          </w:rPr>
          <w:delText>4</w:delText>
        </w:r>
        <w:r w:rsidR="00CA155D" w:rsidRPr="00F00993" w:rsidDel="00C57269">
          <w:rPr>
            <w:color w:val="000000" w:themeColor="text1"/>
            <w:rPrChange w:id="4066" w:author="Jacyeude Araújo" w:date="2019-10-02T13:03:00Z">
              <w:rPr>
                <w:i w:val="0"/>
                <w:iCs w:val="0"/>
                <w:color w:val="000000" w:themeColor="text1"/>
              </w:rPr>
            </w:rPrChange>
          </w:rPr>
          <w:fldChar w:fldCharType="end"/>
        </w:r>
        <w:r w:rsidRPr="00F00993" w:rsidDel="00C57269">
          <w:rPr>
            <w:color w:val="000000" w:themeColor="text1"/>
            <w:rPrChange w:id="4067" w:author="Jacyeude Araújo" w:date="2019-10-02T13:03:00Z">
              <w:rPr>
                <w:i w:val="0"/>
                <w:iCs w:val="0"/>
                <w:color w:val="000000" w:themeColor="text1"/>
              </w:rPr>
            </w:rPrChange>
          </w:rPr>
          <w:delText xml:space="preserve"> - Descrição de modelos de classificação. Fonte Adaptado de [23]</w:delText>
        </w:r>
      </w:del>
    </w:p>
    <w:p w14:paraId="61A68009" w14:textId="1BDBEC8B" w:rsidR="00B70A53" w:rsidRPr="00F00993" w:rsidDel="00C57269" w:rsidRDefault="00B70A53">
      <w:pPr>
        <w:pStyle w:val="body"/>
        <w:shd w:val="clear" w:color="auto" w:fill="FFFFFF"/>
        <w:spacing w:before="0" w:beforeAutospacing="0" w:after="0" w:line="360" w:lineRule="auto"/>
        <w:ind w:firstLine="1320"/>
        <w:jc w:val="both"/>
        <w:textAlignment w:val="baseline"/>
        <w:rPr>
          <w:del w:id="4068" w:author="Mauro Sérgio Silva Pinto" w:date="2019-09-27T11:18:00Z"/>
          <w:b/>
          <w:bCs/>
          <w:color w:val="000000" w:themeColor="text1"/>
          <w:bdr w:val="none" w:sz="0" w:space="0" w:color="auto" w:frame="1"/>
        </w:rPr>
        <w:pPrChange w:id="4069" w:author="Mauro Sérgio Silva Pinto" w:date="2019-09-27T11:18:00Z">
          <w:pPr>
            <w:pStyle w:val="body"/>
            <w:numPr>
              <w:numId w:val="25"/>
            </w:numPr>
            <w:shd w:val="clear" w:color="auto" w:fill="FFFFFF"/>
            <w:spacing w:before="0" w:beforeAutospacing="0" w:after="0" w:line="360" w:lineRule="auto"/>
            <w:ind w:left="2160" w:hanging="360"/>
            <w:jc w:val="both"/>
            <w:textAlignment w:val="baseline"/>
          </w:pPr>
        </w:pPrChange>
      </w:pPr>
      <w:del w:id="4070" w:author="Mauro Sérgio Silva Pinto" w:date="2019-09-27T11:18:00Z">
        <w:r w:rsidRPr="00F00993" w:rsidDel="00C57269">
          <w:rPr>
            <w:b/>
            <w:bCs/>
            <w:color w:val="000000" w:themeColor="text1"/>
            <w:bdr w:val="none" w:sz="0" w:space="0" w:color="auto" w:frame="1"/>
          </w:rPr>
          <w:delText xml:space="preserve">Modelos de </w:delText>
        </w:r>
        <w:r w:rsidR="00E74B16" w:rsidRPr="00F00993" w:rsidDel="00C57269">
          <w:rPr>
            <w:b/>
            <w:bCs/>
            <w:color w:val="000000" w:themeColor="text1"/>
            <w:bdr w:val="none" w:sz="0" w:space="0" w:color="auto" w:frame="1"/>
          </w:rPr>
          <w:delText>A</w:delText>
        </w:r>
        <w:r w:rsidRPr="00F00993" w:rsidDel="00C57269">
          <w:rPr>
            <w:b/>
            <w:bCs/>
            <w:color w:val="000000" w:themeColor="text1"/>
            <w:bdr w:val="none" w:sz="0" w:space="0" w:color="auto" w:frame="1"/>
          </w:rPr>
          <w:delText>ssociação</w:delText>
        </w:r>
      </w:del>
    </w:p>
    <w:p w14:paraId="4B8AD01B" w14:textId="6421F58B" w:rsidR="00B70A53" w:rsidRPr="00F00993" w:rsidDel="00C57269" w:rsidRDefault="00B70A53" w:rsidP="00C57269">
      <w:pPr>
        <w:pStyle w:val="body"/>
        <w:shd w:val="clear" w:color="auto" w:fill="FFFFFF"/>
        <w:spacing w:before="0" w:beforeAutospacing="0" w:after="0" w:line="360" w:lineRule="auto"/>
        <w:ind w:firstLine="1320"/>
        <w:jc w:val="both"/>
        <w:textAlignment w:val="baseline"/>
        <w:rPr>
          <w:del w:id="4071" w:author="Mauro Sérgio Silva Pinto" w:date="2019-09-27T11:18:00Z"/>
          <w:color w:val="000000" w:themeColor="text1"/>
          <w:bdr w:val="none" w:sz="0" w:space="0" w:color="auto" w:frame="1"/>
        </w:rPr>
      </w:pPr>
      <w:del w:id="4072" w:author="Mauro Sérgio Silva Pinto" w:date="2019-09-27T11:18:00Z">
        <w:r w:rsidRPr="00F00993" w:rsidDel="00C57269">
          <w:rPr>
            <w:color w:val="000000" w:themeColor="text1"/>
            <w:bdr w:val="none" w:sz="0" w:space="0" w:color="auto" w:frame="1"/>
          </w:rPr>
          <w:delText>Os modelos de associação encontram padrões em que um</w:delText>
        </w:r>
      </w:del>
      <w:del w:id="4073" w:author="Mauro Sérgio Silva Pinto" w:date="2019-09-27T11:17:00Z">
        <w:r w:rsidRPr="00F00993" w:rsidDel="00FB3081">
          <w:rPr>
            <w:color w:val="000000" w:themeColor="text1"/>
            <w:bdr w:val="none" w:sz="0" w:space="0" w:color="auto" w:frame="1"/>
          </w:rPr>
          <w:delText>a</w:delText>
        </w:r>
      </w:del>
      <w:del w:id="4074" w:author="Mauro Sérgio Silva Pinto" w:date="2019-09-27T11:18:00Z">
        <w:r w:rsidRPr="00F00993" w:rsidDel="00C57269">
          <w:rPr>
            <w:color w:val="000000" w:themeColor="text1"/>
            <w:bdr w:val="none" w:sz="0" w:space="0" w:color="auto" w:frame="1"/>
          </w:rPr>
          <w:delText xml:space="preserve"> ou mais atributo est</w:delText>
        </w:r>
      </w:del>
      <w:del w:id="4075" w:author="Mauro Sérgio Silva Pinto" w:date="2019-09-27T11:17:00Z">
        <w:r w:rsidR="00197544" w:rsidRPr="00F00993" w:rsidDel="00FB3081">
          <w:rPr>
            <w:color w:val="000000" w:themeColor="text1"/>
            <w:bdr w:val="none" w:sz="0" w:space="0" w:color="auto" w:frame="1"/>
          </w:rPr>
          <w:delText>á</w:delText>
        </w:r>
      </w:del>
      <w:del w:id="4076" w:author="Mauro Sérgio Silva Pinto" w:date="2019-09-27T11:18:00Z">
        <w:r w:rsidRPr="00F00993" w:rsidDel="00C57269">
          <w:rPr>
            <w:color w:val="000000" w:themeColor="text1"/>
            <w:bdr w:val="none" w:sz="0" w:space="0" w:color="auto" w:frame="1"/>
          </w:rPr>
          <w:delText xml:space="preserve"> associad</w:delText>
        </w:r>
        <w:r w:rsidR="00197544" w:rsidRPr="00F00993" w:rsidDel="00C57269">
          <w:rPr>
            <w:color w:val="000000" w:themeColor="text1"/>
            <w:bdr w:val="none" w:sz="0" w:space="0" w:color="auto" w:frame="1"/>
          </w:rPr>
          <w:delText>o</w:delText>
        </w:r>
        <w:r w:rsidRPr="00F00993" w:rsidDel="00C57269">
          <w:rPr>
            <w:color w:val="000000" w:themeColor="text1"/>
            <w:bdr w:val="none" w:sz="0" w:space="0" w:color="auto" w:frame="1"/>
          </w:rPr>
          <w:delText xml:space="preserve"> a outr</w:delText>
        </w:r>
        <w:r w:rsidR="00197544" w:rsidRPr="00F00993" w:rsidDel="00C57269">
          <w:rPr>
            <w:color w:val="000000" w:themeColor="text1"/>
            <w:bdr w:val="none" w:sz="0" w:space="0" w:color="auto" w:frame="1"/>
          </w:rPr>
          <w:delText>o</w:delText>
        </w:r>
        <w:r w:rsidRPr="00F00993" w:rsidDel="00C57269">
          <w:rPr>
            <w:color w:val="000000" w:themeColor="text1"/>
            <w:bdr w:val="none" w:sz="0" w:space="0" w:color="auto" w:frame="1"/>
          </w:rPr>
          <w:delText xml:space="preserve">s </w:delText>
        </w:r>
        <w:r w:rsidR="00197544" w:rsidRPr="00F00993" w:rsidDel="00C57269">
          <w:rPr>
            <w:color w:val="000000" w:themeColor="text1"/>
            <w:bdr w:val="none" w:sz="0" w:space="0" w:color="auto" w:frame="1"/>
          </w:rPr>
          <w:delText>atributos</w:delText>
        </w:r>
        <w:r w:rsidRPr="00F00993" w:rsidDel="00C57269">
          <w:rPr>
            <w:color w:val="000000" w:themeColor="text1"/>
            <w:bdr w:val="none" w:sz="0" w:space="0" w:color="auto" w:frame="1"/>
          </w:rPr>
          <w:delText xml:space="preserve">. Os modelos constroem conjuntos de regras que definem esses relacionamentos. Aqui, os campos dentro dos dados podem atuar como entradas e destinos. </w:delText>
        </w:r>
        <w:r w:rsidR="00E74B16" w:rsidRPr="00F00993" w:rsidDel="00C57269">
          <w:rPr>
            <w:color w:val="000000" w:themeColor="text1"/>
            <w:bdr w:val="none" w:sz="0" w:space="0" w:color="auto" w:frame="1"/>
          </w:rPr>
          <w:delText>P</w:delText>
        </w:r>
        <w:r w:rsidRPr="00F00993" w:rsidDel="00C57269">
          <w:rPr>
            <w:color w:val="000000" w:themeColor="text1"/>
            <w:bdr w:val="none" w:sz="0" w:space="0" w:color="auto" w:frame="1"/>
          </w:rPr>
          <w:delText>ode</w:delText>
        </w:r>
        <w:r w:rsidR="00E74B16" w:rsidRPr="00F00993" w:rsidDel="00C57269">
          <w:rPr>
            <w:color w:val="000000" w:themeColor="text1"/>
            <w:bdr w:val="none" w:sz="0" w:space="0" w:color="auto" w:frame="1"/>
          </w:rPr>
          <w:delText>ndo</w:delText>
        </w:r>
        <w:r w:rsidRPr="00F00993" w:rsidDel="00C57269">
          <w:rPr>
            <w:color w:val="000000" w:themeColor="text1"/>
            <w:bdr w:val="none" w:sz="0" w:space="0" w:color="auto" w:frame="1"/>
          </w:rPr>
          <w:delText xml:space="preserve"> encontrar essas associações manualmente, mas os algoritmos de regra de associação são muito mais rápidos e podem explorar padrões mais complexos. </w:delText>
        </w:r>
        <w:r w:rsidR="00E74B16" w:rsidRPr="00F00993" w:rsidDel="00C57269">
          <w:rPr>
            <w:color w:val="000000" w:themeColor="text1"/>
            <w:bdr w:val="none" w:sz="0" w:space="0" w:color="auto" w:frame="1"/>
          </w:rPr>
          <w:delText>[</w:delText>
        </w:r>
        <w:r w:rsidR="007B2135" w:rsidRPr="00F00993" w:rsidDel="00C57269">
          <w:rPr>
            <w:color w:val="000000" w:themeColor="text1"/>
            <w:bdr w:val="none" w:sz="0" w:space="0" w:color="auto" w:frame="1"/>
          </w:rPr>
          <w:delText>23</w:delText>
        </w:r>
        <w:r w:rsidR="00E74B16" w:rsidRPr="00F00993" w:rsidDel="00C57269">
          <w:rPr>
            <w:color w:val="000000" w:themeColor="text1"/>
            <w:bdr w:val="none" w:sz="0" w:space="0" w:color="auto" w:frame="1"/>
          </w:rPr>
          <w:delText>]</w:delText>
        </w:r>
      </w:del>
    </w:p>
    <w:p w14:paraId="2E96303E" w14:textId="35500309" w:rsidR="006D5106" w:rsidRPr="00F00993" w:rsidDel="00C57269" w:rsidRDefault="00B70A53" w:rsidP="00C57269">
      <w:pPr>
        <w:pStyle w:val="body"/>
        <w:shd w:val="clear" w:color="auto" w:fill="FFFFFF"/>
        <w:spacing w:before="0" w:beforeAutospacing="0" w:after="0" w:line="360" w:lineRule="auto"/>
        <w:ind w:firstLine="1320"/>
        <w:jc w:val="both"/>
        <w:textAlignment w:val="baseline"/>
        <w:rPr>
          <w:del w:id="4077" w:author="Mauro Sérgio Silva Pinto" w:date="2019-09-27T11:18:00Z"/>
          <w:color w:val="000000" w:themeColor="text1"/>
          <w:bdr w:val="none" w:sz="0" w:space="0" w:color="auto" w:frame="1"/>
        </w:rPr>
      </w:pPr>
      <w:del w:id="4078" w:author="Mauro Sérgio Silva Pinto" w:date="2019-09-27T11:18:00Z">
        <w:r w:rsidRPr="00F00993" w:rsidDel="00C57269">
          <w:rPr>
            <w:color w:val="000000" w:themeColor="text1"/>
            <w:bdr w:val="none" w:sz="0" w:space="0" w:color="auto" w:frame="1"/>
          </w:rPr>
          <w:delText xml:space="preserve">Nós de </w:delText>
        </w:r>
        <w:r w:rsidR="00C312B6" w:rsidRPr="00F00993" w:rsidDel="00C57269">
          <w:rPr>
            <w:color w:val="000000" w:themeColor="text1"/>
            <w:bdr w:val="none" w:sz="0" w:space="0" w:color="auto" w:frame="1"/>
          </w:rPr>
          <w:delText>associação</w:delText>
        </w:r>
        <w:r w:rsidR="008D4A3A" w:rsidRPr="00F00993" w:rsidDel="00C57269">
          <w:rPr>
            <w:color w:val="000000" w:themeColor="text1"/>
            <w:bdr w:val="none" w:sz="0" w:space="0" w:color="auto" w:frame="1"/>
          </w:rPr>
          <w:delText>, tabela 5</w:delText>
        </w:r>
        <w:r w:rsidR="00C312B6" w:rsidRPr="00F00993" w:rsidDel="00C57269">
          <w:rPr>
            <w:color w:val="000000" w:themeColor="text1"/>
            <w:bdr w:val="none" w:sz="0" w:space="0" w:color="auto" w:frame="1"/>
          </w:rPr>
          <w:delText>:</w:delText>
        </w:r>
      </w:del>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63"/>
        <w:gridCol w:w="7437"/>
      </w:tblGrid>
      <w:tr w:rsidR="008C4F9C" w:rsidRPr="00F00993" w:rsidDel="00C57269" w14:paraId="5FF16062" w14:textId="41F8DC1D" w:rsidTr="00B70A53">
        <w:trPr>
          <w:del w:id="4079" w:author="Mauro Sérgio Silva Pinto" w:date="2019-09-27T11:18:00Z"/>
        </w:trPr>
        <w:tc>
          <w:tcPr>
            <w:tcW w:w="0" w:type="auto"/>
            <w:vAlign w:val="center"/>
          </w:tcPr>
          <w:p w14:paraId="4DC0B8C5" w14:textId="599138CD" w:rsidR="008C4F9C" w:rsidRPr="00F00993" w:rsidDel="00C57269" w:rsidRDefault="008C4F9C">
            <w:pPr>
              <w:pStyle w:val="body"/>
              <w:shd w:val="clear" w:color="auto" w:fill="FFFFFF"/>
              <w:spacing w:before="0" w:beforeAutospacing="0" w:after="0" w:line="360" w:lineRule="auto"/>
              <w:ind w:firstLine="1320"/>
              <w:jc w:val="both"/>
              <w:textAlignment w:val="baseline"/>
              <w:rPr>
                <w:del w:id="4080" w:author="Mauro Sérgio Silva Pinto" w:date="2019-09-27T11:18:00Z"/>
                <w:noProof/>
                <w:color w:val="000000" w:themeColor="text1"/>
                <w:rPrChange w:id="4081" w:author="Jacyeude Araújo" w:date="2019-10-02T13:03:00Z">
                  <w:rPr>
                    <w:del w:id="4082" w:author="Mauro Sérgio Silva Pinto" w:date="2019-09-27T11:18:00Z"/>
                    <w:noProof/>
                    <w:color w:val="000000" w:themeColor="text1"/>
                  </w:rPr>
                </w:rPrChange>
              </w:rPr>
              <w:pPrChange w:id="4083" w:author="Mauro Sérgio Silva Pinto" w:date="2019-09-27T11:18:00Z">
                <w:pPr>
                  <w:spacing w:before="150" w:line="360" w:lineRule="auto"/>
                  <w:ind w:left="120"/>
                  <w:jc w:val="both"/>
                  <w:textAlignment w:val="baseline"/>
                </w:pPr>
              </w:pPrChange>
            </w:pPr>
            <w:del w:id="4084" w:author="Mauro Sérgio Silva Pinto" w:date="2019-09-27T11:18:00Z">
              <w:r w:rsidRPr="00F00993" w:rsidDel="00C57269">
                <w:rPr>
                  <w:noProof/>
                  <w:color w:val="000000" w:themeColor="text1"/>
                  <w:rPrChange w:id="4085" w:author="Jacyeude Araújo" w:date="2019-10-02T13:03:00Z">
                    <w:rPr>
                      <w:noProof/>
                      <w:color w:val="000000" w:themeColor="text1"/>
                    </w:rPr>
                  </w:rPrChange>
                </w:rPr>
                <w:delText>Nó</w:delText>
              </w:r>
            </w:del>
          </w:p>
        </w:tc>
        <w:tc>
          <w:tcPr>
            <w:tcW w:w="0" w:type="auto"/>
            <w:vAlign w:val="center"/>
          </w:tcPr>
          <w:p w14:paraId="757D389A" w14:textId="333CE3B8" w:rsidR="008C4F9C" w:rsidRPr="00F00993" w:rsidDel="00C57269" w:rsidRDefault="008C4F9C">
            <w:pPr>
              <w:pStyle w:val="body"/>
              <w:shd w:val="clear" w:color="auto" w:fill="FFFFFF"/>
              <w:spacing w:before="0" w:beforeAutospacing="0" w:after="0" w:line="360" w:lineRule="auto"/>
              <w:ind w:firstLine="1320"/>
              <w:jc w:val="both"/>
              <w:textAlignment w:val="baseline"/>
              <w:rPr>
                <w:del w:id="4086" w:author="Mauro Sérgio Silva Pinto" w:date="2019-09-27T11:18:00Z"/>
                <w:color w:val="000000" w:themeColor="text1"/>
                <w:rPrChange w:id="4087" w:author="Jacyeude Araújo" w:date="2019-10-02T13:03:00Z">
                  <w:rPr>
                    <w:del w:id="4088" w:author="Mauro Sérgio Silva Pinto" w:date="2019-09-27T11:18:00Z"/>
                    <w:color w:val="000000" w:themeColor="text1"/>
                  </w:rPr>
                </w:rPrChange>
              </w:rPr>
              <w:pPrChange w:id="4089" w:author="Mauro Sérgio Silva Pinto" w:date="2019-09-27T11:18:00Z">
                <w:pPr>
                  <w:spacing w:line="360" w:lineRule="auto"/>
                  <w:jc w:val="center"/>
                </w:pPr>
              </w:pPrChange>
            </w:pPr>
            <w:del w:id="4090" w:author="Mauro Sérgio Silva Pinto" w:date="2019-09-27T11:18:00Z">
              <w:r w:rsidRPr="00F00993" w:rsidDel="00C57269">
                <w:rPr>
                  <w:color w:val="000000" w:themeColor="text1"/>
                  <w:rPrChange w:id="4091" w:author="Jacyeude Araújo" w:date="2019-10-02T13:03:00Z">
                    <w:rPr>
                      <w:color w:val="000000" w:themeColor="text1"/>
                    </w:rPr>
                  </w:rPrChange>
                </w:rPr>
                <w:delText>Descrição</w:delText>
              </w:r>
            </w:del>
          </w:p>
        </w:tc>
      </w:tr>
      <w:tr w:rsidR="002D1497" w:rsidRPr="00F00993" w:rsidDel="00C57269" w14:paraId="2C78FFC4" w14:textId="17601C6A" w:rsidTr="00B70A53">
        <w:trPr>
          <w:del w:id="4092" w:author="Mauro Sérgio Silva Pinto" w:date="2019-09-27T11:18:00Z"/>
        </w:trPr>
        <w:tc>
          <w:tcPr>
            <w:tcW w:w="0" w:type="auto"/>
            <w:vAlign w:val="center"/>
            <w:hideMark/>
          </w:tcPr>
          <w:p w14:paraId="67309417" w14:textId="2B20BD52" w:rsidR="00B70A53" w:rsidRPr="00F00993" w:rsidDel="00C57269" w:rsidRDefault="00B70A53">
            <w:pPr>
              <w:pStyle w:val="body"/>
              <w:shd w:val="clear" w:color="auto" w:fill="FFFFFF"/>
              <w:spacing w:before="0" w:beforeAutospacing="0" w:after="0" w:line="360" w:lineRule="auto"/>
              <w:ind w:firstLine="1320"/>
              <w:jc w:val="both"/>
              <w:textAlignment w:val="baseline"/>
              <w:divId w:val="1038432457"/>
              <w:rPr>
                <w:del w:id="4093" w:author="Mauro Sérgio Silva Pinto" w:date="2019-09-27T11:18:00Z"/>
                <w:color w:val="000000" w:themeColor="text1"/>
                <w:rPrChange w:id="4094" w:author="Jacyeude Araújo" w:date="2019-10-02T13:03:00Z">
                  <w:rPr>
                    <w:del w:id="4095" w:author="Mauro Sérgio Silva Pinto" w:date="2019-09-27T11:18:00Z"/>
                    <w:color w:val="000000" w:themeColor="text1"/>
                  </w:rPr>
                </w:rPrChange>
              </w:rPr>
              <w:pPrChange w:id="4096" w:author="Mauro Sérgio Silva Pinto" w:date="2019-09-27T11:18:00Z">
                <w:pPr>
                  <w:spacing w:line="360" w:lineRule="auto"/>
                  <w:jc w:val="both"/>
                  <w:textAlignment w:val="baseline"/>
                  <w:divId w:val="1038432457"/>
                </w:pPr>
              </w:pPrChange>
            </w:pPr>
            <w:del w:id="4097" w:author="Mauro Sérgio Silva Pinto" w:date="2019-09-27T11:18:00Z">
              <w:r w:rsidRPr="00F00993" w:rsidDel="00C57269">
                <w:rPr>
                  <w:noProof/>
                  <w:color w:val="000000" w:themeColor="text1"/>
                  <w:rPrChange w:id="4098" w:author="Jacyeude Araújo" w:date="2019-10-02T13:03:00Z">
                    <w:rPr>
                      <w:noProof/>
                      <w:color w:val="000000" w:themeColor="text1"/>
                    </w:rPr>
                  </w:rPrChange>
                </w:rPr>
                <w:drawing>
                  <wp:inline distT="0" distB="0" distL="0" distR="0" wp14:anchorId="0A40A987" wp14:editId="60C02FDC">
                    <wp:extent cx="389255" cy="448945"/>
                    <wp:effectExtent l="0" t="0" r="0" b="8255"/>
                    <wp:docPr id="107" name="Imagem 107" descr="Apriori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priori nod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DAE22C7" w14:textId="5B84F962" w:rsidR="00B70A53" w:rsidRPr="00F00993" w:rsidDel="00C57269" w:rsidRDefault="00B70A53">
            <w:pPr>
              <w:pStyle w:val="body"/>
              <w:shd w:val="clear" w:color="auto" w:fill="FFFFFF"/>
              <w:spacing w:before="0" w:beforeAutospacing="0" w:after="0" w:line="360" w:lineRule="auto"/>
              <w:ind w:firstLine="1320"/>
              <w:jc w:val="both"/>
              <w:textAlignment w:val="baseline"/>
              <w:rPr>
                <w:del w:id="4099" w:author="Mauro Sérgio Silva Pinto" w:date="2019-09-27T11:18:00Z"/>
                <w:color w:val="000000" w:themeColor="text1"/>
                <w:rPrChange w:id="4100" w:author="Jacyeude Araújo" w:date="2019-10-02T13:03:00Z">
                  <w:rPr>
                    <w:del w:id="4101" w:author="Mauro Sérgio Silva Pinto" w:date="2019-09-27T11:18:00Z"/>
                    <w:color w:val="000000" w:themeColor="text1"/>
                  </w:rPr>
                </w:rPrChange>
              </w:rPr>
              <w:pPrChange w:id="4102" w:author="Mauro Sérgio Silva Pinto" w:date="2019-09-27T11:18:00Z">
                <w:pPr>
                  <w:spacing w:line="360" w:lineRule="auto"/>
                  <w:jc w:val="both"/>
                </w:pPr>
              </w:pPrChange>
            </w:pPr>
            <w:del w:id="4103" w:author="Mauro Sérgio Silva Pinto" w:date="2019-09-27T11:18:00Z">
              <w:r w:rsidRPr="00F00993" w:rsidDel="00C57269">
                <w:rPr>
                  <w:color w:val="000000" w:themeColor="text1"/>
                  <w:rPrChange w:id="4104" w:author="Jacyeude Araújo" w:date="2019-10-02T13:03:00Z">
                    <w:rPr>
                      <w:color w:val="000000" w:themeColor="text1"/>
                    </w:rPr>
                  </w:rPrChange>
                </w:rPr>
                <w:delText>O nó Apriori extrai um conjunto de regras dos dados, retirando as regras com o maior conteúdo de informações. A Apriori oferece cinco métodos diferentes de seleção de regras e usa um sofisticado esquema de indexação para processar grandes conjuntos de dados com eficiência.</w:delText>
              </w:r>
            </w:del>
          </w:p>
        </w:tc>
      </w:tr>
      <w:tr w:rsidR="002D1497" w:rsidRPr="00F00993" w:rsidDel="00C57269" w14:paraId="4F044907" w14:textId="309497C2" w:rsidTr="00B70A53">
        <w:trPr>
          <w:del w:id="4105" w:author="Mauro Sérgio Silva Pinto" w:date="2019-09-27T11:18:00Z"/>
        </w:trPr>
        <w:tc>
          <w:tcPr>
            <w:tcW w:w="0" w:type="auto"/>
            <w:vAlign w:val="center"/>
            <w:hideMark/>
          </w:tcPr>
          <w:p w14:paraId="38F8C304" w14:textId="686134DC" w:rsidR="00B70A53" w:rsidRPr="00F00993" w:rsidDel="00C57269" w:rsidRDefault="00B70A53">
            <w:pPr>
              <w:pStyle w:val="body"/>
              <w:shd w:val="clear" w:color="auto" w:fill="FFFFFF"/>
              <w:spacing w:before="0" w:beforeAutospacing="0" w:after="0" w:line="360" w:lineRule="auto"/>
              <w:ind w:firstLine="1320"/>
              <w:jc w:val="both"/>
              <w:textAlignment w:val="baseline"/>
              <w:rPr>
                <w:del w:id="4106" w:author="Mauro Sérgio Silva Pinto" w:date="2019-09-27T11:18:00Z"/>
                <w:color w:val="000000" w:themeColor="text1"/>
                <w:rPrChange w:id="4107" w:author="Jacyeude Araújo" w:date="2019-10-02T13:03:00Z">
                  <w:rPr>
                    <w:del w:id="4108" w:author="Mauro Sérgio Silva Pinto" w:date="2019-09-27T11:18:00Z"/>
                    <w:color w:val="000000" w:themeColor="text1"/>
                  </w:rPr>
                </w:rPrChange>
              </w:rPr>
              <w:pPrChange w:id="4109" w:author="Mauro Sérgio Silva Pinto" w:date="2019-09-27T11:18:00Z">
                <w:pPr>
                  <w:spacing w:line="360" w:lineRule="auto"/>
                  <w:jc w:val="both"/>
                  <w:textAlignment w:val="baseline"/>
                </w:pPr>
              </w:pPrChange>
            </w:pPr>
            <w:del w:id="4110" w:author="Mauro Sérgio Silva Pinto" w:date="2019-09-27T11:18:00Z">
              <w:r w:rsidRPr="00F00993" w:rsidDel="00C57269">
                <w:rPr>
                  <w:noProof/>
                  <w:color w:val="000000" w:themeColor="text1"/>
                  <w:rPrChange w:id="4111" w:author="Jacyeude Araújo" w:date="2019-10-02T13:03:00Z">
                    <w:rPr>
                      <w:noProof/>
                      <w:color w:val="000000" w:themeColor="text1"/>
                    </w:rPr>
                  </w:rPrChange>
                </w:rPr>
                <w:drawing>
                  <wp:inline distT="0" distB="0" distL="0" distR="0" wp14:anchorId="6DB45EFB" wp14:editId="52362B77">
                    <wp:extent cx="389255" cy="448945"/>
                    <wp:effectExtent l="0" t="0" r="0" b="8255"/>
                    <wp:docPr id="106" name="Imagem 106" descr="CARM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RMA n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3A5E4EDD" w14:textId="58362775" w:rsidR="00B70A53" w:rsidRPr="00F00993" w:rsidDel="00C57269" w:rsidRDefault="00B70A53">
            <w:pPr>
              <w:pStyle w:val="body"/>
              <w:shd w:val="clear" w:color="auto" w:fill="FFFFFF"/>
              <w:spacing w:before="0" w:beforeAutospacing="0" w:after="0" w:line="360" w:lineRule="auto"/>
              <w:ind w:firstLine="1320"/>
              <w:jc w:val="both"/>
              <w:textAlignment w:val="baseline"/>
              <w:rPr>
                <w:del w:id="4112" w:author="Mauro Sérgio Silva Pinto" w:date="2019-09-27T11:18:00Z"/>
                <w:color w:val="000000" w:themeColor="text1"/>
                <w:rPrChange w:id="4113" w:author="Jacyeude Araújo" w:date="2019-10-02T13:03:00Z">
                  <w:rPr>
                    <w:del w:id="4114" w:author="Mauro Sérgio Silva Pinto" w:date="2019-09-27T11:18:00Z"/>
                    <w:color w:val="000000" w:themeColor="text1"/>
                  </w:rPr>
                </w:rPrChange>
              </w:rPr>
              <w:pPrChange w:id="4115" w:author="Mauro Sérgio Silva Pinto" w:date="2019-09-27T11:18:00Z">
                <w:pPr>
                  <w:spacing w:line="360" w:lineRule="auto"/>
                  <w:jc w:val="both"/>
                </w:pPr>
              </w:pPrChange>
            </w:pPr>
            <w:del w:id="4116" w:author="Mauro Sérgio Silva Pinto" w:date="2019-09-27T11:18:00Z">
              <w:r w:rsidRPr="00F00993" w:rsidDel="00C57269">
                <w:rPr>
                  <w:color w:val="000000" w:themeColor="text1"/>
                  <w:rPrChange w:id="4117" w:author="Jacyeude Araújo" w:date="2019-10-02T13:03:00Z">
                    <w:rPr>
                      <w:color w:val="000000" w:themeColor="text1"/>
                    </w:rPr>
                  </w:rPrChange>
                </w:rPr>
                <w:delText>O modelo CARMA extrai um conjunto de regras dos dados sem exigir que</w:delText>
              </w:r>
              <w:r w:rsidR="0055576E" w:rsidRPr="00F00993" w:rsidDel="00C57269">
                <w:rPr>
                  <w:color w:val="000000" w:themeColor="text1"/>
                  <w:rPrChange w:id="4118" w:author="Jacyeude Araújo" w:date="2019-10-02T13:03:00Z">
                    <w:rPr>
                      <w:color w:val="000000" w:themeColor="text1"/>
                    </w:rPr>
                  </w:rPrChange>
                </w:rPr>
                <w:delText xml:space="preserve"> sejam</w:delText>
              </w:r>
              <w:r w:rsidRPr="00F00993" w:rsidDel="00C57269">
                <w:rPr>
                  <w:color w:val="000000" w:themeColor="text1"/>
                  <w:rPrChange w:id="4119" w:author="Jacyeude Araújo" w:date="2019-10-02T13:03:00Z">
                    <w:rPr>
                      <w:color w:val="000000" w:themeColor="text1"/>
                    </w:rPr>
                  </w:rPrChange>
                </w:rPr>
                <w:delText xml:space="preserve"> especifi</w:delText>
              </w:r>
              <w:r w:rsidR="0055576E" w:rsidRPr="00F00993" w:rsidDel="00C57269">
                <w:rPr>
                  <w:color w:val="000000" w:themeColor="text1"/>
                  <w:rPrChange w:id="4120" w:author="Jacyeude Araújo" w:date="2019-10-02T13:03:00Z">
                    <w:rPr>
                      <w:color w:val="000000" w:themeColor="text1"/>
                    </w:rPr>
                  </w:rPrChange>
                </w:rPr>
                <w:delText>cados</w:delText>
              </w:r>
              <w:r w:rsidRPr="00F00993" w:rsidDel="00C57269">
                <w:rPr>
                  <w:color w:val="000000" w:themeColor="text1"/>
                  <w:rPrChange w:id="4121" w:author="Jacyeude Araújo" w:date="2019-10-02T13:03:00Z">
                    <w:rPr>
                      <w:color w:val="000000" w:themeColor="text1"/>
                    </w:rPr>
                  </w:rPrChange>
                </w:rPr>
                <w:delText xml:space="preserve"> campos de entrada ou destino. Ao contrário de Apriori, o nó CARMA oferece configurações de construção para suporte a regras (suporte para antecedentes e </w:delText>
              </w:r>
              <w:r w:rsidR="00426F85" w:rsidRPr="00F00993" w:rsidDel="00C57269">
                <w:rPr>
                  <w:color w:val="000000" w:themeColor="text1"/>
                  <w:rPrChange w:id="4122" w:author="Jacyeude Araújo" w:date="2019-10-02T13:03:00Z">
                    <w:rPr>
                      <w:color w:val="000000" w:themeColor="text1"/>
                    </w:rPr>
                  </w:rPrChange>
                </w:rPr>
                <w:delText>consequentes</w:delText>
              </w:r>
              <w:r w:rsidRPr="00F00993" w:rsidDel="00C57269">
                <w:rPr>
                  <w:color w:val="000000" w:themeColor="text1"/>
                  <w:rPrChange w:id="4123" w:author="Jacyeude Araújo" w:date="2019-10-02T13:03:00Z">
                    <w:rPr>
                      <w:color w:val="000000" w:themeColor="text1"/>
                    </w:rPr>
                  </w:rPrChange>
                </w:rPr>
                <w:delText>), em vez de apenas suporte antecedente.</w:delText>
              </w:r>
            </w:del>
          </w:p>
        </w:tc>
      </w:tr>
      <w:tr w:rsidR="00DE389A" w:rsidRPr="00F00993" w:rsidDel="00C57269" w14:paraId="6F90A199" w14:textId="6B0506F3" w:rsidTr="00B70A53">
        <w:trPr>
          <w:del w:id="4124" w:author="Mauro Sérgio Silva Pinto" w:date="2019-09-27T11:18:00Z"/>
        </w:trPr>
        <w:tc>
          <w:tcPr>
            <w:tcW w:w="0" w:type="auto"/>
            <w:vAlign w:val="center"/>
            <w:hideMark/>
          </w:tcPr>
          <w:p w14:paraId="2D0F636F" w14:textId="33B4FDC5" w:rsidR="00B70A53" w:rsidRPr="00F00993" w:rsidDel="00C57269" w:rsidRDefault="00B70A53">
            <w:pPr>
              <w:pStyle w:val="body"/>
              <w:shd w:val="clear" w:color="auto" w:fill="FFFFFF"/>
              <w:spacing w:before="0" w:beforeAutospacing="0" w:after="0" w:line="360" w:lineRule="auto"/>
              <w:ind w:firstLine="1320"/>
              <w:jc w:val="both"/>
              <w:textAlignment w:val="baseline"/>
              <w:divId w:val="1908878096"/>
              <w:rPr>
                <w:del w:id="4125" w:author="Mauro Sérgio Silva Pinto" w:date="2019-09-27T11:18:00Z"/>
                <w:color w:val="000000" w:themeColor="text1"/>
                <w:rPrChange w:id="4126" w:author="Jacyeude Araújo" w:date="2019-10-02T13:03:00Z">
                  <w:rPr>
                    <w:del w:id="4127" w:author="Mauro Sérgio Silva Pinto" w:date="2019-09-27T11:18:00Z"/>
                    <w:color w:val="000000" w:themeColor="text1"/>
                  </w:rPr>
                </w:rPrChange>
              </w:rPr>
              <w:pPrChange w:id="4128" w:author="Mauro Sérgio Silva Pinto" w:date="2019-09-27T11:18:00Z">
                <w:pPr>
                  <w:spacing w:line="360" w:lineRule="auto"/>
                  <w:jc w:val="both"/>
                  <w:textAlignment w:val="baseline"/>
                  <w:divId w:val="1908878096"/>
                </w:pPr>
              </w:pPrChange>
            </w:pPr>
            <w:del w:id="4129" w:author="Mauro Sérgio Silva Pinto" w:date="2019-09-27T11:18:00Z">
              <w:r w:rsidRPr="00F00993" w:rsidDel="00C57269">
                <w:rPr>
                  <w:noProof/>
                  <w:color w:val="000000" w:themeColor="text1"/>
                  <w:rPrChange w:id="4130" w:author="Jacyeude Araújo" w:date="2019-10-02T13:03:00Z">
                    <w:rPr>
                      <w:noProof/>
                      <w:color w:val="000000" w:themeColor="text1"/>
                    </w:rPr>
                  </w:rPrChange>
                </w:rPr>
                <w:drawing>
                  <wp:inline distT="0" distB="0" distL="0" distR="0" wp14:anchorId="3BACB334" wp14:editId="08CA8919">
                    <wp:extent cx="389255" cy="448945"/>
                    <wp:effectExtent l="0" t="0" r="0" b="8255"/>
                    <wp:docPr id="105" name="Imagem 105" descr="Sequen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quence n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2667483" w14:textId="3FB3AD1D" w:rsidR="00B70A53" w:rsidRPr="00F00993" w:rsidDel="00C57269" w:rsidRDefault="00B70A53">
            <w:pPr>
              <w:pStyle w:val="body"/>
              <w:shd w:val="clear" w:color="auto" w:fill="FFFFFF"/>
              <w:spacing w:before="0" w:beforeAutospacing="0" w:after="0" w:line="360" w:lineRule="auto"/>
              <w:ind w:firstLine="1320"/>
              <w:jc w:val="both"/>
              <w:textAlignment w:val="baseline"/>
              <w:rPr>
                <w:del w:id="4131" w:author="Mauro Sérgio Silva Pinto" w:date="2019-09-27T11:18:00Z"/>
                <w:color w:val="000000" w:themeColor="text1"/>
                <w:rPrChange w:id="4132" w:author="Jacyeude Araújo" w:date="2019-10-02T13:03:00Z">
                  <w:rPr>
                    <w:del w:id="4133" w:author="Mauro Sérgio Silva Pinto" w:date="2019-09-27T11:18:00Z"/>
                    <w:color w:val="000000" w:themeColor="text1"/>
                  </w:rPr>
                </w:rPrChange>
              </w:rPr>
              <w:pPrChange w:id="4134" w:author="Mauro Sérgio Silva Pinto" w:date="2019-09-27T11:18:00Z">
                <w:pPr>
                  <w:keepNext/>
                  <w:spacing w:line="360" w:lineRule="auto"/>
                  <w:jc w:val="both"/>
                </w:pPr>
              </w:pPrChange>
            </w:pPr>
            <w:del w:id="4135" w:author="Mauro Sérgio Silva Pinto" w:date="2019-09-27T11:18:00Z">
              <w:r w:rsidRPr="00F00993" w:rsidDel="00C57269">
                <w:rPr>
                  <w:color w:val="000000" w:themeColor="text1"/>
                  <w:rPrChange w:id="4136" w:author="Jacyeude Araújo" w:date="2019-10-02T13:03:00Z">
                    <w:rPr>
                      <w:color w:val="000000" w:themeColor="text1"/>
                    </w:rPr>
                  </w:rPrChange>
                </w:rPr>
                <w:delText>O nó Sequence descobre regras de associação em dados sequenciais ou orientados a tempo. Uma sequência é uma lista de conjuntos de itens que tendem a ocorrer em uma ordem previsível.</w:delText>
              </w:r>
            </w:del>
          </w:p>
        </w:tc>
      </w:tr>
    </w:tbl>
    <w:p w14:paraId="00218DBD" w14:textId="73280615" w:rsidR="006D5106" w:rsidRPr="00F00993" w:rsidDel="00C57269" w:rsidRDefault="008D4A3A">
      <w:pPr>
        <w:pStyle w:val="body"/>
        <w:shd w:val="clear" w:color="auto" w:fill="FFFFFF"/>
        <w:spacing w:before="0" w:beforeAutospacing="0" w:after="0" w:line="360" w:lineRule="auto"/>
        <w:ind w:firstLine="1320"/>
        <w:jc w:val="both"/>
        <w:textAlignment w:val="baseline"/>
        <w:rPr>
          <w:del w:id="4137" w:author="Mauro Sérgio Silva Pinto" w:date="2019-09-27T11:18:00Z"/>
          <w:color w:val="000000" w:themeColor="text1"/>
          <w:bdr w:val="none" w:sz="0" w:space="0" w:color="auto" w:frame="1"/>
          <w:rPrChange w:id="4138" w:author="Jacyeude Araújo" w:date="2019-10-02T13:03:00Z">
            <w:rPr>
              <w:del w:id="4139" w:author="Mauro Sérgio Silva Pinto" w:date="2019-09-27T11:18:00Z"/>
              <w:color w:val="000000" w:themeColor="text1"/>
              <w:bdr w:val="none" w:sz="0" w:space="0" w:color="auto" w:frame="1"/>
            </w:rPr>
          </w:rPrChange>
        </w:rPr>
        <w:pPrChange w:id="4140" w:author="Mauro Sérgio Silva Pinto" w:date="2019-09-27T11:18:00Z">
          <w:pPr>
            <w:pStyle w:val="Legenda"/>
            <w:jc w:val="center"/>
          </w:pPr>
        </w:pPrChange>
      </w:pPr>
      <w:del w:id="4141" w:author="Mauro Sérgio Silva Pinto" w:date="2019-09-27T11:18:00Z">
        <w:r w:rsidRPr="00F00993" w:rsidDel="00C57269">
          <w:rPr>
            <w:color w:val="000000" w:themeColor="text1"/>
            <w:rPrChange w:id="4142" w:author="Jacyeude Araújo" w:date="2019-10-02T13:03:00Z">
              <w:rPr>
                <w:i w:val="0"/>
                <w:iCs w:val="0"/>
                <w:color w:val="000000" w:themeColor="text1"/>
              </w:rPr>
            </w:rPrChange>
          </w:rPr>
          <w:delText xml:space="preserve">Tabela </w:delText>
        </w:r>
        <w:r w:rsidR="00CA155D" w:rsidRPr="00F00993" w:rsidDel="00C57269">
          <w:rPr>
            <w:color w:val="000000" w:themeColor="text1"/>
            <w:rPrChange w:id="4143" w:author="Jacyeude Araújo" w:date="2019-10-02T13:03:00Z">
              <w:rPr>
                <w:i w:val="0"/>
                <w:iCs w:val="0"/>
                <w:color w:val="000000" w:themeColor="text1"/>
              </w:rPr>
            </w:rPrChange>
          </w:rPr>
          <w:fldChar w:fldCharType="begin"/>
        </w:r>
        <w:r w:rsidR="00CA155D" w:rsidRPr="00F00993" w:rsidDel="00C57269">
          <w:rPr>
            <w:color w:val="000000" w:themeColor="text1"/>
            <w:rPrChange w:id="4144" w:author="Jacyeude Araújo" w:date="2019-10-02T13:03:00Z">
              <w:rPr>
                <w:i w:val="0"/>
                <w:iCs w:val="0"/>
                <w:color w:val="000000" w:themeColor="text1"/>
              </w:rPr>
            </w:rPrChange>
          </w:rPr>
          <w:delInstrText xml:space="preserve"> SEQ Tabela \* ARABIC </w:delInstrText>
        </w:r>
        <w:r w:rsidR="00CA155D" w:rsidRPr="00F00993" w:rsidDel="00C57269">
          <w:rPr>
            <w:color w:val="000000" w:themeColor="text1"/>
            <w:rPrChange w:id="4145" w:author="Jacyeude Araújo" w:date="2019-10-02T13:03:00Z">
              <w:rPr>
                <w:i w:val="0"/>
                <w:iCs w:val="0"/>
                <w:color w:val="000000" w:themeColor="text1"/>
              </w:rPr>
            </w:rPrChange>
          </w:rPr>
          <w:fldChar w:fldCharType="separate"/>
        </w:r>
        <w:r w:rsidR="00EE7A76" w:rsidRPr="00F00993" w:rsidDel="00C57269">
          <w:rPr>
            <w:noProof/>
            <w:color w:val="000000" w:themeColor="text1"/>
            <w:rPrChange w:id="4146" w:author="Jacyeude Araújo" w:date="2019-10-02T13:03:00Z">
              <w:rPr>
                <w:i w:val="0"/>
                <w:iCs w:val="0"/>
                <w:noProof/>
                <w:color w:val="000000" w:themeColor="text1"/>
              </w:rPr>
            </w:rPrChange>
          </w:rPr>
          <w:delText>5</w:delText>
        </w:r>
        <w:r w:rsidR="00CA155D" w:rsidRPr="00F00993" w:rsidDel="00C57269">
          <w:rPr>
            <w:color w:val="000000" w:themeColor="text1"/>
            <w:rPrChange w:id="4147" w:author="Jacyeude Araújo" w:date="2019-10-02T13:03:00Z">
              <w:rPr>
                <w:i w:val="0"/>
                <w:iCs w:val="0"/>
                <w:color w:val="000000" w:themeColor="text1"/>
              </w:rPr>
            </w:rPrChange>
          </w:rPr>
          <w:fldChar w:fldCharType="end"/>
        </w:r>
        <w:r w:rsidRPr="00F00993" w:rsidDel="00C57269">
          <w:rPr>
            <w:color w:val="000000" w:themeColor="text1"/>
            <w:rPrChange w:id="4148" w:author="Jacyeude Araújo" w:date="2019-10-02T13:03:00Z">
              <w:rPr>
                <w:i w:val="0"/>
                <w:iCs w:val="0"/>
                <w:color w:val="000000" w:themeColor="text1"/>
              </w:rPr>
            </w:rPrChange>
          </w:rPr>
          <w:delText xml:space="preserve"> - Descrição Modelos de Associação. Fonte Adaptado de [23]</w:delText>
        </w:r>
      </w:del>
    </w:p>
    <w:p w14:paraId="4641FB95" w14:textId="66FA8701" w:rsidR="00B70A53" w:rsidRPr="00F00993" w:rsidDel="00C57269" w:rsidRDefault="00B70A53">
      <w:pPr>
        <w:pStyle w:val="body"/>
        <w:shd w:val="clear" w:color="auto" w:fill="FFFFFF"/>
        <w:spacing w:before="0" w:beforeAutospacing="0" w:after="0" w:line="360" w:lineRule="auto"/>
        <w:ind w:firstLine="1320"/>
        <w:jc w:val="both"/>
        <w:textAlignment w:val="baseline"/>
        <w:rPr>
          <w:del w:id="4149" w:author="Mauro Sérgio Silva Pinto" w:date="2019-09-27T11:18:00Z"/>
          <w:b/>
          <w:bCs/>
          <w:color w:val="000000" w:themeColor="text1"/>
          <w:bdr w:val="none" w:sz="0" w:space="0" w:color="auto" w:frame="1"/>
        </w:rPr>
        <w:pPrChange w:id="4150" w:author="Mauro Sérgio Silva Pinto" w:date="2019-09-27T11:18:00Z">
          <w:pPr>
            <w:pStyle w:val="body"/>
            <w:numPr>
              <w:numId w:val="25"/>
            </w:numPr>
            <w:shd w:val="clear" w:color="auto" w:fill="FFFFFF"/>
            <w:spacing w:before="0" w:beforeAutospacing="0" w:after="0" w:line="360" w:lineRule="auto"/>
            <w:ind w:left="2160" w:hanging="360"/>
            <w:jc w:val="both"/>
            <w:textAlignment w:val="baseline"/>
          </w:pPr>
        </w:pPrChange>
      </w:pPr>
      <w:del w:id="4151" w:author="Mauro Sérgio Silva Pinto" w:date="2019-09-27T11:18:00Z">
        <w:r w:rsidRPr="00F00993" w:rsidDel="00C57269">
          <w:rPr>
            <w:b/>
            <w:bCs/>
            <w:color w:val="000000" w:themeColor="text1"/>
            <w:bdr w:val="none" w:sz="0" w:space="0" w:color="auto" w:frame="1"/>
          </w:rPr>
          <w:delText xml:space="preserve">Modelos de </w:delText>
        </w:r>
        <w:r w:rsidR="00E74B16" w:rsidRPr="00F00993" w:rsidDel="00C57269">
          <w:rPr>
            <w:b/>
            <w:bCs/>
            <w:color w:val="000000" w:themeColor="text1"/>
            <w:bdr w:val="none" w:sz="0" w:space="0" w:color="auto" w:frame="1"/>
          </w:rPr>
          <w:delText>S</w:delText>
        </w:r>
        <w:r w:rsidRPr="00F00993" w:rsidDel="00C57269">
          <w:rPr>
            <w:b/>
            <w:bCs/>
            <w:color w:val="000000" w:themeColor="text1"/>
            <w:bdr w:val="none" w:sz="0" w:space="0" w:color="auto" w:frame="1"/>
          </w:rPr>
          <w:delText>egmentação</w:delText>
        </w:r>
      </w:del>
    </w:p>
    <w:p w14:paraId="0909BEAD" w14:textId="1564DE77" w:rsidR="00B70A53" w:rsidRPr="00F00993" w:rsidDel="00C57269" w:rsidRDefault="00B70A53" w:rsidP="00C57269">
      <w:pPr>
        <w:pStyle w:val="body"/>
        <w:shd w:val="clear" w:color="auto" w:fill="FFFFFF"/>
        <w:spacing w:before="0" w:beforeAutospacing="0" w:after="0" w:line="360" w:lineRule="auto"/>
        <w:ind w:firstLine="1320"/>
        <w:jc w:val="both"/>
        <w:textAlignment w:val="baseline"/>
        <w:rPr>
          <w:del w:id="4152" w:author="Mauro Sérgio Silva Pinto" w:date="2019-09-27T11:18:00Z"/>
          <w:color w:val="000000" w:themeColor="text1"/>
          <w:bdr w:val="none" w:sz="0" w:space="0" w:color="auto" w:frame="1"/>
        </w:rPr>
      </w:pPr>
      <w:del w:id="4153" w:author="Mauro Sérgio Silva Pinto" w:date="2019-09-27T11:18:00Z">
        <w:r w:rsidRPr="00F00993" w:rsidDel="00C57269">
          <w:rPr>
            <w:color w:val="000000" w:themeColor="text1"/>
            <w:bdr w:val="none" w:sz="0" w:space="0" w:color="auto" w:frame="1"/>
          </w:rPr>
          <w:delText xml:space="preserve">Os modelos de segmentação dividem os dados em segmentos ou clusters de registros que possuem padrões semelhantes de campos de entrada. </w:delText>
        </w:r>
        <w:r w:rsidR="00426F85" w:rsidRPr="00F00993" w:rsidDel="00C57269">
          <w:rPr>
            <w:color w:val="000000" w:themeColor="text1"/>
            <w:bdr w:val="none" w:sz="0" w:space="0" w:color="auto" w:frame="1"/>
          </w:rPr>
          <w:delText xml:space="preserve">Comumente </w:delText>
        </w:r>
        <w:r w:rsidRPr="00F00993" w:rsidDel="00C57269">
          <w:rPr>
            <w:color w:val="000000" w:themeColor="text1"/>
            <w:bdr w:val="none" w:sz="0" w:space="0" w:color="auto" w:frame="1"/>
          </w:rPr>
          <w:delText>conhecidos como "modelos de cluster" são úteis nos casos em que o resultado específico é desconhecido</w:delText>
        </w:r>
        <w:r w:rsidR="00600A3F" w:rsidRPr="00F00993" w:rsidDel="00C57269">
          <w:rPr>
            <w:color w:val="000000" w:themeColor="text1"/>
            <w:bdr w:val="none" w:sz="0" w:space="0" w:color="auto" w:frame="1"/>
          </w:rPr>
          <w:delText xml:space="preserve">. </w:delText>
        </w:r>
        <w:r w:rsidRPr="00F00993" w:rsidDel="00C57269">
          <w:rPr>
            <w:color w:val="000000" w:themeColor="text1"/>
            <w:bdr w:val="none" w:sz="0" w:space="0" w:color="auto" w:frame="1"/>
          </w:rPr>
          <w:delText>Os modelos de cluster</w:delText>
        </w:r>
        <w:r w:rsidR="00B4053D" w:rsidRPr="00F00993" w:rsidDel="00C57269">
          <w:rPr>
            <w:color w:val="000000" w:themeColor="text1"/>
            <w:bdr w:val="none" w:sz="0" w:space="0" w:color="auto" w:frame="1"/>
          </w:rPr>
          <w:delText>, descritos na tabela 6,</w:delText>
        </w:r>
        <w:r w:rsidRPr="00F00993" w:rsidDel="00C57269">
          <w:rPr>
            <w:color w:val="000000" w:themeColor="text1"/>
            <w:bdr w:val="none" w:sz="0" w:space="0" w:color="auto" w:frame="1"/>
          </w:rPr>
          <w:delText xml:space="preserve"> concentram</w:delText>
        </w:r>
        <w:r w:rsidR="00B4053D" w:rsidRPr="00F00993" w:rsidDel="00C57269">
          <w:rPr>
            <w:color w:val="000000" w:themeColor="text1"/>
            <w:bdr w:val="none" w:sz="0" w:space="0" w:color="auto" w:frame="1"/>
          </w:rPr>
          <w:delText>-se</w:delText>
        </w:r>
        <w:r w:rsidRPr="00F00993" w:rsidDel="00C57269">
          <w:rPr>
            <w:color w:val="000000" w:themeColor="text1"/>
            <w:bdr w:val="none" w:sz="0" w:space="0" w:color="auto" w:frame="1"/>
          </w:rPr>
          <w:delText xml:space="preserve"> na identificação de grupos de registros semelhantes e na rotulagem dos registros de acordo com o grupo ao qual eles pertencem. </w:delText>
        </w:r>
        <w:r w:rsidR="00E74B16" w:rsidRPr="00F00993" w:rsidDel="00C57269">
          <w:rPr>
            <w:color w:val="000000" w:themeColor="text1"/>
            <w:bdr w:val="none" w:sz="0" w:space="0" w:color="auto" w:frame="1"/>
          </w:rPr>
          <w:delText>[</w:delText>
        </w:r>
        <w:r w:rsidR="00B4053D" w:rsidRPr="00F00993" w:rsidDel="00C57269">
          <w:rPr>
            <w:color w:val="000000" w:themeColor="text1"/>
            <w:bdr w:val="none" w:sz="0" w:space="0" w:color="auto" w:frame="1"/>
          </w:rPr>
          <w:delText>23</w:delText>
        </w:r>
        <w:r w:rsidR="00E74B16" w:rsidRPr="00F00993" w:rsidDel="00C57269">
          <w:rPr>
            <w:color w:val="000000" w:themeColor="text1"/>
            <w:bdr w:val="none" w:sz="0" w:space="0" w:color="auto" w:frame="1"/>
          </w:rPr>
          <w:delText>]</w:delText>
        </w:r>
      </w:del>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2313"/>
        <w:gridCol w:w="7187"/>
      </w:tblGrid>
      <w:tr w:rsidR="008C4F9C" w:rsidRPr="00F00993" w:rsidDel="00C57269" w14:paraId="4B4CFB75" w14:textId="2B114233" w:rsidTr="00600A3F">
        <w:trPr>
          <w:del w:id="4154" w:author="Mauro Sérgio Silva Pinto" w:date="2019-09-27T11:18:00Z"/>
        </w:trPr>
        <w:tc>
          <w:tcPr>
            <w:tcW w:w="0" w:type="auto"/>
            <w:vAlign w:val="center"/>
          </w:tcPr>
          <w:p w14:paraId="4E1AD154" w14:textId="59B7379F" w:rsidR="008C4F9C" w:rsidRPr="00F00993" w:rsidDel="00C57269" w:rsidRDefault="008C4F9C">
            <w:pPr>
              <w:pStyle w:val="body"/>
              <w:shd w:val="clear" w:color="auto" w:fill="FFFFFF"/>
              <w:spacing w:before="0" w:beforeAutospacing="0" w:after="0" w:line="360" w:lineRule="auto"/>
              <w:ind w:firstLine="1320"/>
              <w:jc w:val="both"/>
              <w:textAlignment w:val="baseline"/>
              <w:rPr>
                <w:del w:id="4155" w:author="Mauro Sérgio Silva Pinto" w:date="2019-09-27T11:18:00Z"/>
                <w:noProof/>
                <w:color w:val="000000" w:themeColor="text1"/>
                <w:rPrChange w:id="4156" w:author="Jacyeude Araújo" w:date="2019-10-02T13:03:00Z">
                  <w:rPr>
                    <w:del w:id="4157" w:author="Mauro Sérgio Silva Pinto" w:date="2019-09-27T11:18:00Z"/>
                    <w:noProof/>
                    <w:color w:val="000000" w:themeColor="text1"/>
                  </w:rPr>
                </w:rPrChange>
              </w:rPr>
              <w:pPrChange w:id="4158" w:author="Mauro Sérgio Silva Pinto" w:date="2019-09-27T11:18:00Z">
                <w:pPr>
                  <w:spacing w:before="150" w:line="360" w:lineRule="auto"/>
                  <w:ind w:left="120"/>
                  <w:jc w:val="both"/>
                  <w:textAlignment w:val="baseline"/>
                </w:pPr>
              </w:pPrChange>
            </w:pPr>
            <w:del w:id="4159" w:author="Mauro Sérgio Silva Pinto" w:date="2019-09-27T11:18:00Z">
              <w:r w:rsidRPr="00F00993" w:rsidDel="00C57269">
                <w:rPr>
                  <w:noProof/>
                  <w:color w:val="000000" w:themeColor="text1"/>
                  <w:rPrChange w:id="4160" w:author="Jacyeude Araújo" w:date="2019-10-02T13:03:00Z">
                    <w:rPr>
                      <w:noProof/>
                      <w:color w:val="000000" w:themeColor="text1"/>
                    </w:rPr>
                  </w:rPrChange>
                </w:rPr>
                <w:delText xml:space="preserve">Nó </w:delText>
              </w:r>
            </w:del>
          </w:p>
        </w:tc>
        <w:tc>
          <w:tcPr>
            <w:tcW w:w="0" w:type="auto"/>
            <w:vAlign w:val="center"/>
          </w:tcPr>
          <w:p w14:paraId="75DD7135" w14:textId="64DDC667" w:rsidR="008C4F9C" w:rsidRPr="00F00993" w:rsidDel="00C57269" w:rsidRDefault="008C4F9C">
            <w:pPr>
              <w:pStyle w:val="body"/>
              <w:shd w:val="clear" w:color="auto" w:fill="FFFFFF"/>
              <w:spacing w:before="0" w:beforeAutospacing="0" w:after="0" w:line="360" w:lineRule="auto"/>
              <w:ind w:firstLine="1320"/>
              <w:jc w:val="both"/>
              <w:textAlignment w:val="baseline"/>
              <w:rPr>
                <w:del w:id="4161" w:author="Mauro Sérgio Silva Pinto" w:date="2019-09-27T11:18:00Z"/>
                <w:color w:val="000000" w:themeColor="text1"/>
                <w:rPrChange w:id="4162" w:author="Jacyeude Araújo" w:date="2019-10-02T13:03:00Z">
                  <w:rPr>
                    <w:del w:id="4163" w:author="Mauro Sérgio Silva Pinto" w:date="2019-09-27T11:18:00Z"/>
                    <w:color w:val="000000" w:themeColor="text1"/>
                  </w:rPr>
                </w:rPrChange>
              </w:rPr>
              <w:pPrChange w:id="4164" w:author="Mauro Sérgio Silva Pinto" w:date="2019-09-27T11:18:00Z">
                <w:pPr>
                  <w:spacing w:line="360" w:lineRule="auto"/>
                  <w:jc w:val="center"/>
                </w:pPr>
              </w:pPrChange>
            </w:pPr>
            <w:del w:id="4165" w:author="Mauro Sérgio Silva Pinto" w:date="2019-09-27T11:18:00Z">
              <w:r w:rsidRPr="00F00993" w:rsidDel="00C57269">
                <w:rPr>
                  <w:color w:val="000000" w:themeColor="text1"/>
                  <w:rPrChange w:id="4166" w:author="Jacyeude Araújo" w:date="2019-10-02T13:03:00Z">
                    <w:rPr>
                      <w:color w:val="000000" w:themeColor="text1"/>
                    </w:rPr>
                  </w:rPrChange>
                </w:rPr>
                <w:delText>Descrição</w:delText>
              </w:r>
            </w:del>
          </w:p>
        </w:tc>
      </w:tr>
      <w:tr w:rsidR="002D1497" w:rsidRPr="00F00993" w:rsidDel="00C57269" w14:paraId="7638B436" w14:textId="39EBAE02" w:rsidTr="00600A3F">
        <w:trPr>
          <w:del w:id="4167" w:author="Mauro Sérgio Silva Pinto" w:date="2019-09-27T11:18:00Z"/>
        </w:trPr>
        <w:tc>
          <w:tcPr>
            <w:tcW w:w="0" w:type="auto"/>
            <w:vAlign w:val="center"/>
            <w:hideMark/>
          </w:tcPr>
          <w:p w14:paraId="793888A6" w14:textId="448B0DBB" w:rsidR="00600A3F" w:rsidRPr="00F00993" w:rsidDel="00C57269" w:rsidRDefault="00600A3F">
            <w:pPr>
              <w:pStyle w:val="body"/>
              <w:shd w:val="clear" w:color="auto" w:fill="FFFFFF"/>
              <w:spacing w:before="0" w:beforeAutospacing="0" w:after="0" w:line="360" w:lineRule="auto"/>
              <w:ind w:firstLine="1320"/>
              <w:jc w:val="both"/>
              <w:textAlignment w:val="baseline"/>
              <w:divId w:val="1146162620"/>
              <w:rPr>
                <w:del w:id="4168" w:author="Mauro Sérgio Silva Pinto" w:date="2019-09-27T11:18:00Z"/>
                <w:color w:val="000000" w:themeColor="text1"/>
                <w:rPrChange w:id="4169" w:author="Jacyeude Araújo" w:date="2019-10-02T13:03:00Z">
                  <w:rPr>
                    <w:del w:id="4170" w:author="Mauro Sérgio Silva Pinto" w:date="2019-09-27T11:18:00Z"/>
                    <w:color w:val="000000" w:themeColor="text1"/>
                  </w:rPr>
                </w:rPrChange>
              </w:rPr>
              <w:pPrChange w:id="4171" w:author="Mauro Sérgio Silva Pinto" w:date="2019-09-27T11:18:00Z">
                <w:pPr>
                  <w:spacing w:line="360" w:lineRule="auto"/>
                  <w:jc w:val="both"/>
                  <w:textAlignment w:val="baseline"/>
                  <w:divId w:val="1146162620"/>
                </w:pPr>
              </w:pPrChange>
            </w:pPr>
            <w:del w:id="4172" w:author="Mauro Sérgio Silva Pinto" w:date="2019-09-27T11:18:00Z">
              <w:r w:rsidRPr="00F00993" w:rsidDel="00C57269">
                <w:rPr>
                  <w:noProof/>
                  <w:color w:val="000000" w:themeColor="text1"/>
                  <w:rPrChange w:id="4173" w:author="Jacyeude Araújo" w:date="2019-10-02T13:03:00Z">
                    <w:rPr>
                      <w:noProof/>
                      <w:color w:val="000000" w:themeColor="text1"/>
                    </w:rPr>
                  </w:rPrChange>
                </w:rPr>
                <w:drawing>
                  <wp:inline distT="0" distB="0" distL="0" distR="0" wp14:anchorId="3EEE0E1E" wp14:editId="59062C59">
                    <wp:extent cx="389255" cy="4489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08DF3674" w14:textId="534C8734" w:rsidR="00600A3F" w:rsidRPr="00F00993" w:rsidDel="00C57269" w:rsidRDefault="00600A3F">
            <w:pPr>
              <w:pStyle w:val="body"/>
              <w:shd w:val="clear" w:color="auto" w:fill="FFFFFF"/>
              <w:spacing w:before="0" w:beforeAutospacing="0" w:after="0" w:line="360" w:lineRule="auto"/>
              <w:ind w:firstLine="1320"/>
              <w:jc w:val="both"/>
              <w:textAlignment w:val="baseline"/>
              <w:rPr>
                <w:del w:id="4174" w:author="Mauro Sérgio Silva Pinto" w:date="2019-09-27T11:18:00Z"/>
                <w:color w:val="000000" w:themeColor="text1"/>
                <w:rPrChange w:id="4175" w:author="Jacyeude Araújo" w:date="2019-10-02T13:03:00Z">
                  <w:rPr>
                    <w:del w:id="4176" w:author="Mauro Sérgio Silva Pinto" w:date="2019-09-27T11:18:00Z"/>
                    <w:color w:val="000000" w:themeColor="text1"/>
                  </w:rPr>
                </w:rPrChange>
              </w:rPr>
              <w:pPrChange w:id="4177" w:author="Mauro Sérgio Silva Pinto" w:date="2019-09-27T11:18:00Z">
                <w:pPr>
                  <w:spacing w:line="360" w:lineRule="auto"/>
                  <w:jc w:val="both"/>
                </w:pPr>
              </w:pPrChange>
            </w:pPr>
            <w:del w:id="4178" w:author="Mauro Sérgio Silva Pinto" w:date="2019-09-27T11:18:00Z">
              <w:r w:rsidRPr="00F00993" w:rsidDel="00C57269">
                <w:rPr>
                  <w:color w:val="000000" w:themeColor="text1"/>
                  <w:rPrChange w:id="4179" w:author="Jacyeude Araújo" w:date="2019-10-02T13:03:00Z">
                    <w:rPr>
                      <w:color w:val="000000" w:themeColor="text1"/>
                    </w:rPr>
                  </w:rPrChange>
                </w:rPr>
                <w:delText xml:space="preserve">O nó Cluster automático estima e compara modelos de cluster, que identificam grupos de registros que possuem características semelhantes. O nó funciona da mesma maneira que outros nós de modelagem automatizados, permitindo experimentar várias combinações de opções em uma única passagem de modelagem. </w:delText>
              </w:r>
            </w:del>
          </w:p>
        </w:tc>
      </w:tr>
      <w:tr w:rsidR="002D1497" w:rsidRPr="00F00993" w:rsidDel="00C57269" w14:paraId="7F3E6F1F" w14:textId="4C585ED9" w:rsidTr="00600A3F">
        <w:trPr>
          <w:del w:id="4180" w:author="Mauro Sérgio Silva Pinto" w:date="2019-09-27T11:18:00Z"/>
        </w:trPr>
        <w:tc>
          <w:tcPr>
            <w:tcW w:w="0" w:type="auto"/>
            <w:vAlign w:val="center"/>
            <w:hideMark/>
          </w:tcPr>
          <w:p w14:paraId="78668508" w14:textId="2BD01237" w:rsidR="00600A3F" w:rsidRPr="00F00993" w:rsidDel="00C57269" w:rsidRDefault="00600A3F">
            <w:pPr>
              <w:pStyle w:val="body"/>
              <w:shd w:val="clear" w:color="auto" w:fill="FFFFFF"/>
              <w:spacing w:before="0" w:beforeAutospacing="0" w:after="0" w:line="360" w:lineRule="auto"/>
              <w:ind w:firstLine="1320"/>
              <w:jc w:val="both"/>
              <w:textAlignment w:val="baseline"/>
              <w:rPr>
                <w:del w:id="4181" w:author="Mauro Sérgio Silva Pinto" w:date="2019-09-27T11:18:00Z"/>
                <w:color w:val="000000" w:themeColor="text1"/>
                <w:rPrChange w:id="4182" w:author="Jacyeude Araújo" w:date="2019-10-02T13:03:00Z">
                  <w:rPr>
                    <w:del w:id="4183" w:author="Mauro Sérgio Silva Pinto" w:date="2019-09-27T11:18:00Z"/>
                    <w:color w:val="000000" w:themeColor="text1"/>
                  </w:rPr>
                </w:rPrChange>
              </w:rPr>
              <w:pPrChange w:id="4184" w:author="Mauro Sérgio Silva Pinto" w:date="2019-09-27T11:18:00Z">
                <w:pPr>
                  <w:spacing w:line="360" w:lineRule="auto"/>
                  <w:jc w:val="both"/>
                  <w:textAlignment w:val="baseline"/>
                </w:pPr>
              </w:pPrChange>
            </w:pPr>
            <w:del w:id="4185" w:author="Mauro Sérgio Silva Pinto" w:date="2019-09-27T11:18:00Z">
              <w:r w:rsidRPr="00F00993" w:rsidDel="00C57269">
                <w:rPr>
                  <w:noProof/>
                  <w:color w:val="000000" w:themeColor="text1"/>
                  <w:rPrChange w:id="4186" w:author="Jacyeude Araújo" w:date="2019-10-02T13:03:00Z">
                    <w:rPr>
                      <w:noProof/>
                      <w:color w:val="000000" w:themeColor="text1"/>
                    </w:rPr>
                  </w:rPrChange>
                </w:rPr>
                <w:drawing>
                  <wp:inline distT="0" distB="0" distL="0" distR="0" wp14:anchorId="4DA07568" wp14:editId="5EDFF87C">
                    <wp:extent cx="389255" cy="448945"/>
                    <wp:effectExtent l="0" t="0" r="0" b="8255"/>
                    <wp:docPr id="111" name="Imagem 111" descr="K-Mean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Means n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100A8935" w14:textId="56CB3260" w:rsidR="00600A3F" w:rsidRPr="00F00993" w:rsidDel="00C57269" w:rsidRDefault="00600A3F">
            <w:pPr>
              <w:pStyle w:val="body"/>
              <w:shd w:val="clear" w:color="auto" w:fill="FFFFFF"/>
              <w:spacing w:before="0" w:beforeAutospacing="0" w:after="0" w:line="360" w:lineRule="auto"/>
              <w:ind w:firstLine="1320"/>
              <w:jc w:val="both"/>
              <w:textAlignment w:val="baseline"/>
              <w:rPr>
                <w:del w:id="4187" w:author="Mauro Sérgio Silva Pinto" w:date="2019-09-27T11:18:00Z"/>
                <w:color w:val="000000" w:themeColor="text1"/>
                <w:rPrChange w:id="4188" w:author="Jacyeude Araújo" w:date="2019-10-02T13:03:00Z">
                  <w:rPr>
                    <w:del w:id="4189" w:author="Mauro Sérgio Silva Pinto" w:date="2019-09-27T11:18:00Z"/>
                    <w:color w:val="000000" w:themeColor="text1"/>
                  </w:rPr>
                </w:rPrChange>
              </w:rPr>
              <w:pPrChange w:id="4190" w:author="Mauro Sérgio Silva Pinto" w:date="2019-09-27T11:18:00Z">
                <w:pPr>
                  <w:spacing w:line="360" w:lineRule="auto"/>
                  <w:jc w:val="both"/>
                </w:pPr>
              </w:pPrChange>
            </w:pPr>
            <w:del w:id="4191" w:author="Mauro Sérgio Silva Pinto" w:date="2019-09-27T11:18:00Z">
              <w:r w:rsidRPr="00F00993" w:rsidDel="00C57269">
                <w:rPr>
                  <w:color w:val="000000" w:themeColor="text1"/>
                  <w:rPrChange w:id="4192" w:author="Jacyeude Araújo" w:date="2019-10-02T13:03:00Z">
                    <w:rPr>
                      <w:color w:val="000000" w:themeColor="text1"/>
                    </w:rPr>
                  </w:rPrChange>
                </w:rPr>
                <w:delText>O nó K-Means agrupa o conjunto de dados em grupos distintos (ou agrupamentos). O método define um número fixo de clusters, atribui iterativamente registros aos clusters e ajusta os centros de cluster até que refinamentos adicionais não possam mais melhorar o modelo.</w:delText>
              </w:r>
            </w:del>
          </w:p>
        </w:tc>
      </w:tr>
      <w:tr w:rsidR="002D1497" w:rsidRPr="00F00993" w:rsidDel="00C57269" w14:paraId="757C43B6" w14:textId="4FD3367C" w:rsidTr="00600A3F">
        <w:trPr>
          <w:del w:id="4193" w:author="Mauro Sérgio Silva Pinto" w:date="2019-09-27T11:18:00Z"/>
        </w:trPr>
        <w:tc>
          <w:tcPr>
            <w:tcW w:w="0" w:type="auto"/>
            <w:vAlign w:val="center"/>
            <w:hideMark/>
          </w:tcPr>
          <w:p w14:paraId="5F3767F9" w14:textId="05B9DF0B" w:rsidR="00600A3F" w:rsidRPr="00F00993" w:rsidDel="00C57269" w:rsidRDefault="00600A3F">
            <w:pPr>
              <w:pStyle w:val="body"/>
              <w:shd w:val="clear" w:color="auto" w:fill="FFFFFF"/>
              <w:spacing w:before="0" w:beforeAutospacing="0" w:after="0" w:line="360" w:lineRule="auto"/>
              <w:ind w:firstLine="1320"/>
              <w:jc w:val="both"/>
              <w:textAlignment w:val="baseline"/>
              <w:divId w:val="1666475676"/>
              <w:rPr>
                <w:del w:id="4194" w:author="Mauro Sérgio Silva Pinto" w:date="2019-09-27T11:18:00Z"/>
                <w:color w:val="000000" w:themeColor="text1"/>
                <w:rPrChange w:id="4195" w:author="Jacyeude Araújo" w:date="2019-10-02T13:03:00Z">
                  <w:rPr>
                    <w:del w:id="4196" w:author="Mauro Sérgio Silva Pinto" w:date="2019-09-27T11:18:00Z"/>
                    <w:color w:val="000000" w:themeColor="text1"/>
                  </w:rPr>
                </w:rPrChange>
              </w:rPr>
              <w:pPrChange w:id="4197" w:author="Mauro Sérgio Silva Pinto" w:date="2019-09-27T11:18:00Z">
                <w:pPr>
                  <w:spacing w:line="360" w:lineRule="auto"/>
                  <w:jc w:val="both"/>
                  <w:textAlignment w:val="baseline"/>
                  <w:divId w:val="1666475676"/>
                </w:pPr>
              </w:pPrChange>
            </w:pPr>
            <w:del w:id="4198" w:author="Mauro Sérgio Silva Pinto" w:date="2019-09-27T11:18:00Z">
              <w:r w:rsidRPr="00F00993" w:rsidDel="00C57269">
                <w:rPr>
                  <w:noProof/>
                  <w:color w:val="000000" w:themeColor="text1"/>
                  <w:rPrChange w:id="4199" w:author="Jacyeude Araújo" w:date="2019-10-02T13:03:00Z">
                    <w:rPr>
                      <w:noProof/>
                      <w:color w:val="000000" w:themeColor="text1"/>
                    </w:rPr>
                  </w:rPrChange>
                </w:rPr>
                <w:drawing>
                  <wp:inline distT="0" distB="0" distL="0" distR="0" wp14:anchorId="1FC4EED3" wp14:editId="6FF6125D">
                    <wp:extent cx="389255" cy="448945"/>
                    <wp:effectExtent l="0" t="0" r="0" b="8255"/>
                    <wp:docPr id="110" name="Imagem 110" descr="Kohone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ohonen n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B9CB297" w14:textId="4FFD9F40" w:rsidR="00600A3F" w:rsidRPr="00F00993" w:rsidDel="00C57269" w:rsidRDefault="00600A3F">
            <w:pPr>
              <w:pStyle w:val="body"/>
              <w:shd w:val="clear" w:color="auto" w:fill="FFFFFF"/>
              <w:spacing w:before="0" w:beforeAutospacing="0" w:after="0" w:line="360" w:lineRule="auto"/>
              <w:ind w:firstLine="1320"/>
              <w:jc w:val="both"/>
              <w:textAlignment w:val="baseline"/>
              <w:rPr>
                <w:del w:id="4200" w:author="Mauro Sérgio Silva Pinto" w:date="2019-09-27T11:18:00Z"/>
                <w:color w:val="000000" w:themeColor="text1"/>
                <w:rPrChange w:id="4201" w:author="Jacyeude Araújo" w:date="2019-10-02T13:03:00Z">
                  <w:rPr>
                    <w:del w:id="4202" w:author="Mauro Sérgio Silva Pinto" w:date="2019-09-27T11:18:00Z"/>
                    <w:color w:val="000000" w:themeColor="text1"/>
                  </w:rPr>
                </w:rPrChange>
              </w:rPr>
              <w:pPrChange w:id="4203" w:author="Mauro Sérgio Silva Pinto" w:date="2019-09-27T11:18:00Z">
                <w:pPr>
                  <w:spacing w:line="360" w:lineRule="auto"/>
                  <w:jc w:val="both"/>
                </w:pPr>
              </w:pPrChange>
            </w:pPr>
            <w:del w:id="4204" w:author="Mauro Sérgio Silva Pinto" w:date="2019-09-27T11:18:00Z">
              <w:r w:rsidRPr="00F00993" w:rsidDel="00C57269">
                <w:rPr>
                  <w:color w:val="000000" w:themeColor="text1"/>
                  <w:rPrChange w:id="4205" w:author="Jacyeude Araújo" w:date="2019-10-02T13:03:00Z">
                    <w:rPr>
                      <w:color w:val="000000" w:themeColor="text1"/>
                    </w:rPr>
                  </w:rPrChange>
                </w:rPr>
                <w:delText>O nó Kohonen gera um tipo de rede neural que pode ser usada para agrupar o conjunto de dados em grupos distintos. Quando a rede estiver totalmente treinada, os registros semelhantes devem estar próximos no mapa de saída, enquanto os registros diferentes estarão distantes.</w:delText>
              </w:r>
            </w:del>
          </w:p>
        </w:tc>
      </w:tr>
      <w:tr w:rsidR="002D1497" w:rsidRPr="00F00993" w:rsidDel="00C57269" w14:paraId="78AE00C8" w14:textId="72F7BB45" w:rsidTr="00600A3F">
        <w:trPr>
          <w:del w:id="4206" w:author="Mauro Sérgio Silva Pinto" w:date="2019-09-27T11:18:00Z"/>
        </w:trPr>
        <w:tc>
          <w:tcPr>
            <w:tcW w:w="0" w:type="auto"/>
            <w:vAlign w:val="center"/>
            <w:hideMark/>
          </w:tcPr>
          <w:p w14:paraId="3B3E9CDF" w14:textId="0913AA70" w:rsidR="00600A3F" w:rsidRPr="00F00993" w:rsidDel="00C57269" w:rsidRDefault="00600A3F">
            <w:pPr>
              <w:pStyle w:val="body"/>
              <w:shd w:val="clear" w:color="auto" w:fill="FFFFFF"/>
              <w:spacing w:before="0" w:beforeAutospacing="0" w:after="0" w:line="360" w:lineRule="auto"/>
              <w:ind w:firstLine="1320"/>
              <w:jc w:val="both"/>
              <w:textAlignment w:val="baseline"/>
              <w:rPr>
                <w:del w:id="4207" w:author="Mauro Sérgio Silva Pinto" w:date="2019-09-27T11:18:00Z"/>
                <w:color w:val="000000" w:themeColor="text1"/>
                <w:rPrChange w:id="4208" w:author="Jacyeude Araújo" w:date="2019-10-02T13:03:00Z">
                  <w:rPr>
                    <w:del w:id="4209" w:author="Mauro Sérgio Silva Pinto" w:date="2019-09-27T11:18:00Z"/>
                    <w:color w:val="000000" w:themeColor="text1"/>
                  </w:rPr>
                </w:rPrChange>
              </w:rPr>
              <w:pPrChange w:id="4210" w:author="Mauro Sérgio Silva Pinto" w:date="2019-09-27T11:18:00Z">
                <w:pPr>
                  <w:spacing w:line="360" w:lineRule="auto"/>
                  <w:jc w:val="both"/>
                  <w:textAlignment w:val="baseline"/>
                </w:pPr>
              </w:pPrChange>
            </w:pPr>
            <w:del w:id="4211" w:author="Mauro Sérgio Silva Pinto" w:date="2019-09-27T11:18:00Z">
              <w:r w:rsidRPr="00F00993" w:rsidDel="00C57269">
                <w:rPr>
                  <w:noProof/>
                  <w:color w:val="000000" w:themeColor="text1"/>
                  <w:rPrChange w:id="4212" w:author="Jacyeude Araújo" w:date="2019-10-02T13:03:00Z">
                    <w:rPr>
                      <w:noProof/>
                      <w:color w:val="000000" w:themeColor="text1"/>
                    </w:rPr>
                  </w:rPrChange>
                </w:rPr>
                <w:drawing>
                  <wp:inline distT="0" distB="0" distL="0" distR="0" wp14:anchorId="610AD889" wp14:editId="239400C5">
                    <wp:extent cx="389255" cy="448945"/>
                    <wp:effectExtent l="0" t="0" r="0" b="8255"/>
                    <wp:docPr id="109" name="Imagem 109" descr="TwoStep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woStep nod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6C14E54F" w14:textId="0ED3EB54" w:rsidR="00600A3F" w:rsidRPr="00F00993" w:rsidDel="00C57269" w:rsidRDefault="00600A3F">
            <w:pPr>
              <w:pStyle w:val="body"/>
              <w:shd w:val="clear" w:color="auto" w:fill="FFFFFF"/>
              <w:spacing w:before="0" w:beforeAutospacing="0" w:after="0" w:line="360" w:lineRule="auto"/>
              <w:ind w:firstLine="1320"/>
              <w:jc w:val="both"/>
              <w:textAlignment w:val="baseline"/>
              <w:rPr>
                <w:del w:id="4213" w:author="Mauro Sérgio Silva Pinto" w:date="2019-09-27T11:18:00Z"/>
                <w:color w:val="000000" w:themeColor="text1"/>
                <w:rPrChange w:id="4214" w:author="Jacyeude Araújo" w:date="2019-10-02T13:03:00Z">
                  <w:rPr>
                    <w:del w:id="4215" w:author="Mauro Sérgio Silva Pinto" w:date="2019-09-27T11:18:00Z"/>
                    <w:color w:val="000000" w:themeColor="text1"/>
                  </w:rPr>
                </w:rPrChange>
              </w:rPr>
              <w:pPrChange w:id="4216" w:author="Mauro Sérgio Silva Pinto" w:date="2019-09-27T11:18:00Z">
                <w:pPr>
                  <w:spacing w:line="360" w:lineRule="auto"/>
                  <w:jc w:val="both"/>
                </w:pPr>
              </w:pPrChange>
            </w:pPr>
            <w:del w:id="4217" w:author="Mauro Sérgio Silva Pinto" w:date="2019-09-27T11:18:00Z">
              <w:r w:rsidRPr="00F00993" w:rsidDel="00C57269">
                <w:rPr>
                  <w:color w:val="000000" w:themeColor="text1"/>
                  <w:rPrChange w:id="4218" w:author="Jacyeude Araújo" w:date="2019-10-02T13:03:00Z">
                    <w:rPr>
                      <w:color w:val="000000" w:themeColor="text1"/>
                    </w:rPr>
                  </w:rPrChange>
                </w:rPr>
                <w:delText xml:space="preserve">O nó TwoStep usa um método de cluster em duas etapas. A primeira etapa faz uma única passagem pelos dados para compactar os dados de entrada brutos em um conjunto gerenciável de sub-clusters. </w:delText>
              </w:r>
            </w:del>
          </w:p>
        </w:tc>
      </w:tr>
      <w:tr w:rsidR="00DE389A" w:rsidRPr="00F00993" w:rsidDel="00C57269" w14:paraId="3C8D3120" w14:textId="101E35FC" w:rsidTr="00600A3F">
        <w:trPr>
          <w:del w:id="4219" w:author="Mauro Sérgio Silva Pinto" w:date="2019-09-27T11:18:00Z"/>
        </w:trPr>
        <w:tc>
          <w:tcPr>
            <w:tcW w:w="0" w:type="auto"/>
            <w:vAlign w:val="center"/>
            <w:hideMark/>
          </w:tcPr>
          <w:p w14:paraId="0E8600B6" w14:textId="18AAAFC7" w:rsidR="00600A3F" w:rsidRPr="00F00993" w:rsidDel="00C57269" w:rsidRDefault="00600A3F">
            <w:pPr>
              <w:pStyle w:val="body"/>
              <w:shd w:val="clear" w:color="auto" w:fill="FFFFFF"/>
              <w:spacing w:before="0" w:beforeAutospacing="0" w:after="0" w:line="360" w:lineRule="auto"/>
              <w:ind w:firstLine="1320"/>
              <w:jc w:val="both"/>
              <w:textAlignment w:val="baseline"/>
              <w:divId w:val="1535655840"/>
              <w:rPr>
                <w:del w:id="4220" w:author="Mauro Sérgio Silva Pinto" w:date="2019-09-27T11:18:00Z"/>
                <w:color w:val="000000" w:themeColor="text1"/>
                <w:rPrChange w:id="4221" w:author="Jacyeude Araújo" w:date="2019-10-02T13:03:00Z">
                  <w:rPr>
                    <w:del w:id="4222" w:author="Mauro Sérgio Silva Pinto" w:date="2019-09-27T11:18:00Z"/>
                    <w:color w:val="000000" w:themeColor="text1"/>
                  </w:rPr>
                </w:rPrChange>
              </w:rPr>
              <w:pPrChange w:id="4223" w:author="Mauro Sérgio Silva Pinto" w:date="2019-09-27T11:18:00Z">
                <w:pPr>
                  <w:spacing w:line="360" w:lineRule="auto"/>
                  <w:jc w:val="both"/>
                  <w:textAlignment w:val="baseline"/>
                  <w:divId w:val="1535655840"/>
                </w:pPr>
              </w:pPrChange>
            </w:pPr>
            <w:del w:id="4224" w:author="Mauro Sérgio Silva Pinto" w:date="2019-09-27T11:18:00Z">
              <w:r w:rsidRPr="00F00993" w:rsidDel="00C57269">
                <w:rPr>
                  <w:noProof/>
                  <w:color w:val="000000" w:themeColor="text1"/>
                  <w:rPrChange w:id="4225" w:author="Jacyeude Araújo" w:date="2019-10-02T13:03:00Z">
                    <w:rPr>
                      <w:noProof/>
                      <w:color w:val="000000" w:themeColor="text1"/>
                    </w:rPr>
                  </w:rPrChange>
                </w:rPr>
                <w:drawing>
                  <wp:inline distT="0" distB="0" distL="0" distR="0" wp14:anchorId="7821EF56" wp14:editId="53131E10">
                    <wp:extent cx="389255" cy="44894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del>
          </w:p>
        </w:tc>
        <w:tc>
          <w:tcPr>
            <w:tcW w:w="0" w:type="auto"/>
            <w:vAlign w:val="center"/>
            <w:hideMark/>
          </w:tcPr>
          <w:p w14:paraId="45D5F7B8" w14:textId="306AE69F" w:rsidR="00600A3F" w:rsidRPr="00F00993" w:rsidDel="00C57269" w:rsidRDefault="00600A3F">
            <w:pPr>
              <w:pStyle w:val="body"/>
              <w:shd w:val="clear" w:color="auto" w:fill="FFFFFF"/>
              <w:spacing w:before="0" w:beforeAutospacing="0" w:after="0" w:line="360" w:lineRule="auto"/>
              <w:ind w:firstLine="1320"/>
              <w:jc w:val="both"/>
              <w:textAlignment w:val="baseline"/>
              <w:rPr>
                <w:del w:id="4226" w:author="Mauro Sérgio Silva Pinto" w:date="2019-09-27T11:18:00Z"/>
                <w:color w:val="000000" w:themeColor="text1"/>
                <w:rPrChange w:id="4227" w:author="Jacyeude Araújo" w:date="2019-10-02T13:03:00Z">
                  <w:rPr>
                    <w:del w:id="4228" w:author="Mauro Sérgio Silva Pinto" w:date="2019-09-27T11:18:00Z"/>
                    <w:color w:val="000000" w:themeColor="text1"/>
                  </w:rPr>
                </w:rPrChange>
              </w:rPr>
              <w:pPrChange w:id="4229" w:author="Mauro Sérgio Silva Pinto" w:date="2019-09-27T11:18:00Z">
                <w:pPr>
                  <w:keepNext/>
                  <w:spacing w:line="360" w:lineRule="auto"/>
                  <w:jc w:val="both"/>
                </w:pPr>
              </w:pPrChange>
            </w:pPr>
            <w:del w:id="4230" w:author="Mauro Sérgio Silva Pinto" w:date="2019-09-27T11:18:00Z">
              <w:r w:rsidRPr="00F00993" w:rsidDel="00C57269">
                <w:rPr>
                  <w:color w:val="000000" w:themeColor="text1"/>
                  <w:rPrChange w:id="4231" w:author="Jacyeude Araújo" w:date="2019-10-02T13:03:00Z">
                    <w:rPr>
                      <w:color w:val="000000" w:themeColor="text1"/>
                    </w:rPr>
                  </w:rPrChange>
                </w:rPr>
                <w:delText xml:space="preserve">O nó Detecção de anomalias identifica casos incomuns, ou outliers, que não estão em conformidade com os padrões de dados "normais". Com esse nó, é possível identificar discrepantes, mesmo que eles não se ajustem a nenhum padrão conhecido anteriormente. </w:delText>
              </w:r>
            </w:del>
          </w:p>
        </w:tc>
      </w:tr>
    </w:tbl>
    <w:p w14:paraId="3D72C0E6" w14:textId="4A8DBA6E" w:rsidR="00600A3F" w:rsidRPr="00F00993" w:rsidDel="00C57269" w:rsidRDefault="008D4A3A">
      <w:pPr>
        <w:pStyle w:val="body"/>
        <w:shd w:val="clear" w:color="auto" w:fill="FFFFFF"/>
        <w:spacing w:before="0" w:beforeAutospacing="0" w:after="0" w:line="360" w:lineRule="auto"/>
        <w:ind w:firstLine="1320"/>
        <w:jc w:val="both"/>
        <w:textAlignment w:val="baseline"/>
        <w:rPr>
          <w:del w:id="4232" w:author="Mauro Sérgio Silva Pinto" w:date="2019-09-27T11:18:00Z"/>
          <w:color w:val="000000" w:themeColor="text1"/>
          <w:bdr w:val="none" w:sz="0" w:space="0" w:color="auto" w:frame="1"/>
          <w:rPrChange w:id="4233" w:author="Jacyeude Araújo" w:date="2019-10-02T13:03:00Z">
            <w:rPr>
              <w:del w:id="4234" w:author="Mauro Sérgio Silva Pinto" w:date="2019-09-27T11:18:00Z"/>
              <w:color w:val="000000" w:themeColor="text1"/>
              <w:bdr w:val="none" w:sz="0" w:space="0" w:color="auto" w:frame="1"/>
            </w:rPr>
          </w:rPrChange>
        </w:rPr>
        <w:pPrChange w:id="4235" w:author="Mauro Sérgio Silva Pinto" w:date="2019-09-27T11:18:00Z">
          <w:pPr>
            <w:pStyle w:val="Legenda"/>
            <w:jc w:val="center"/>
          </w:pPr>
        </w:pPrChange>
      </w:pPr>
      <w:del w:id="4236" w:author="Mauro Sérgio Silva Pinto" w:date="2019-09-27T11:18:00Z">
        <w:r w:rsidRPr="00F00993" w:rsidDel="00C57269">
          <w:rPr>
            <w:color w:val="000000" w:themeColor="text1"/>
            <w:rPrChange w:id="4237" w:author="Jacyeude Araújo" w:date="2019-10-02T13:03:00Z">
              <w:rPr>
                <w:i w:val="0"/>
                <w:iCs w:val="0"/>
                <w:color w:val="000000" w:themeColor="text1"/>
              </w:rPr>
            </w:rPrChange>
          </w:rPr>
          <w:delText xml:space="preserve">Tabela </w:delText>
        </w:r>
        <w:r w:rsidR="00CA155D" w:rsidRPr="00F00993" w:rsidDel="00C57269">
          <w:rPr>
            <w:color w:val="000000" w:themeColor="text1"/>
            <w:rPrChange w:id="4238" w:author="Jacyeude Araújo" w:date="2019-10-02T13:03:00Z">
              <w:rPr>
                <w:i w:val="0"/>
                <w:iCs w:val="0"/>
                <w:color w:val="000000" w:themeColor="text1"/>
              </w:rPr>
            </w:rPrChange>
          </w:rPr>
          <w:fldChar w:fldCharType="begin"/>
        </w:r>
        <w:r w:rsidR="00CA155D" w:rsidRPr="00F00993" w:rsidDel="00C57269">
          <w:rPr>
            <w:color w:val="000000" w:themeColor="text1"/>
            <w:rPrChange w:id="4239" w:author="Jacyeude Araújo" w:date="2019-10-02T13:03:00Z">
              <w:rPr>
                <w:i w:val="0"/>
                <w:iCs w:val="0"/>
                <w:color w:val="000000" w:themeColor="text1"/>
              </w:rPr>
            </w:rPrChange>
          </w:rPr>
          <w:delInstrText xml:space="preserve"> SEQ Tabela \* ARABIC </w:delInstrText>
        </w:r>
        <w:r w:rsidR="00CA155D" w:rsidRPr="00F00993" w:rsidDel="00C57269">
          <w:rPr>
            <w:color w:val="000000" w:themeColor="text1"/>
            <w:rPrChange w:id="4240" w:author="Jacyeude Araújo" w:date="2019-10-02T13:03:00Z">
              <w:rPr>
                <w:i w:val="0"/>
                <w:iCs w:val="0"/>
                <w:color w:val="000000" w:themeColor="text1"/>
              </w:rPr>
            </w:rPrChange>
          </w:rPr>
          <w:fldChar w:fldCharType="separate"/>
        </w:r>
        <w:r w:rsidR="00EE7A76" w:rsidRPr="00F00993" w:rsidDel="00C57269">
          <w:rPr>
            <w:noProof/>
            <w:color w:val="000000" w:themeColor="text1"/>
            <w:rPrChange w:id="4241" w:author="Jacyeude Araújo" w:date="2019-10-02T13:03:00Z">
              <w:rPr>
                <w:i w:val="0"/>
                <w:iCs w:val="0"/>
                <w:noProof/>
                <w:color w:val="000000" w:themeColor="text1"/>
              </w:rPr>
            </w:rPrChange>
          </w:rPr>
          <w:delText>6</w:delText>
        </w:r>
        <w:r w:rsidR="00CA155D" w:rsidRPr="00F00993" w:rsidDel="00C57269">
          <w:rPr>
            <w:color w:val="000000" w:themeColor="text1"/>
            <w:rPrChange w:id="4242" w:author="Jacyeude Araújo" w:date="2019-10-02T13:03:00Z">
              <w:rPr>
                <w:i w:val="0"/>
                <w:iCs w:val="0"/>
                <w:color w:val="000000" w:themeColor="text1"/>
              </w:rPr>
            </w:rPrChange>
          </w:rPr>
          <w:fldChar w:fldCharType="end"/>
        </w:r>
        <w:r w:rsidRPr="00F00993" w:rsidDel="00C57269">
          <w:rPr>
            <w:color w:val="000000" w:themeColor="text1"/>
            <w:rPrChange w:id="4243" w:author="Jacyeude Araújo" w:date="2019-10-02T13:03:00Z">
              <w:rPr>
                <w:i w:val="0"/>
                <w:iCs w:val="0"/>
                <w:color w:val="000000" w:themeColor="text1"/>
              </w:rPr>
            </w:rPrChange>
          </w:rPr>
          <w:delText xml:space="preserve"> - Descrição Modelos de Segmentação. Fonte:Adaptado de [23]</w:delText>
        </w:r>
      </w:del>
    </w:p>
    <w:p w14:paraId="7F099D76" w14:textId="203FAC98" w:rsidR="00197544" w:rsidRPr="00F00993" w:rsidDel="00C57269" w:rsidRDefault="00197544" w:rsidP="00C57269">
      <w:pPr>
        <w:pStyle w:val="body"/>
        <w:shd w:val="clear" w:color="auto" w:fill="FFFFFF"/>
        <w:spacing w:before="0" w:beforeAutospacing="0" w:after="0" w:line="360" w:lineRule="auto"/>
        <w:ind w:firstLine="1320"/>
        <w:jc w:val="both"/>
        <w:textAlignment w:val="baseline"/>
        <w:rPr>
          <w:del w:id="4244" w:author="Mauro Sérgio Silva Pinto" w:date="2019-09-27T11:18:00Z"/>
          <w:color w:val="000000" w:themeColor="text1"/>
          <w:bdr w:val="none" w:sz="0" w:space="0" w:color="auto" w:frame="1"/>
        </w:rPr>
      </w:pPr>
      <w:del w:id="4245" w:author="Mauro Sérgio Silva Pinto" w:date="2019-09-27T11:18:00Z">
        <w:r w:rsidRPr="00F00993" w:rsidDel="00C57269">
          <w:rPr>
            <w:color w:val="000000" w:themeColor="text1"/>
            <w:bdr w:val="none" w:sz="0" w:space="0" w:color="auto" w:frame="1"/>
          </w:rPr>
          <w:delText xml:space="preserve">Cabe enfatizar que as técnicas de </w:delText>
        </w:r>
        <w:r w:rsidR="0053681C" w:rsidRPr="00F00993" w:rsidDel="00C57269">
          <w:rPr>
            <w:i/>
            <w:iCs/>
            <w:color w:val="000000" w:themeColor="text1"/>
            <w:bdr w:val="none" w:sz="0" w:space="0" w:color="auto" w:frame="1"/>
          </w:rPr>
          <w:delText>M</w:delText>
        </w:r>
        <w:r w:rsidRPr="00F00993" w:rsidDel="00C57269">
          <w:rPr>
            <w:i/>
            <w:iCs/>
            <w:color w:val="000000" w:themeColor="text1"/>
            <w:bdr w:val="none" w:sz="0" w:space="0" w:color="auto" w:frame="1"/>
          </w:rPr>
          <w:delText>odeling</w:delText>
        </w:r>
        <w:r w:rsidRPr="00F00993" w:rsidDel="00C57269">
          <w:rPr>
            <w:color w:val="000000" w:themeColor="text1"/>
            <w:bdr w:val="none" w:sz="0" w:space="0" w:color="auto" w:frame="1"/>
          </w:rPr>
          <w:delText xml:space="preserve"> </w:delText>
        </w:r>
        <w:r w:rsidR="0053681C" w:rsidRPr="00F00993" w:rsidDel="00C57269">
          <w:rPr>
            <w:color w:val="000000" w:themeColor="text1"/>
            <w:bdr w:val="none" w:sz="0" w:space="0" w:color="auto" w:frame="1"/>
          </w:rPr>
          <w:delText>anteriormente</w:delText>
        </w:r>
        <w:r w:rsidRPr="00F00993" w:rsidDel="00C57269">
          <w:rPr>
            <w:color w:val="000000" w:themeColor="text1"/>
            <w:bdr w:val="none" w:sz="0" w:space="0" w:color="auto" w:frame="1"/>
          </w:rPr>
          <w:delText xml:space="preserve"> citada</w:delText>
        </w:r>
        <w:r w:rsidR="00E74B16" w:rsidRPr="00F00993" w:rsidDel="00C57269">
          <w:rPr>
            <w:color w:val="000000" w:themeColor="text1"/>
            <w:bdr w:val="none" w:sz="0" w:space="0" w:color="auto" w:frame="1"/>
          </w:rPr>
          <w:delText>s</w:delText>
        </w:r>
        <w:r w:rsidR="0053681C" w:rsidRPr="00F00993" w:rsidDel="00C57269">
          <w:rPr>
            <w:color w:val="000000" w:themeColor="text1"/>
            <w:bdr w:val="none" w:sz="0" w:space="0" w:color="auto" w:frame="1"/>
          </w:rPr>
          <w:delText xml:space="preserve"> têm particularidades em cada técnica, tendo conjuntos de algoritmos</w:delText>
        </w:r>
        <w:r w:rsidR="007E51B0" w:rsidRPr="00F00993" w:rsidDel="00C57269">
          <w:rPr>
            <w:color w:val="000000" w:themeColor="text1"/>
            <w:bdr w:val="none" w:sz="0" w:space="0" w:color="auto" w:frame="1"/>
          </w:rPr>
          <w:delText xml:space="preserve"> </w:delText>
        </w:r>
        <w:r w:rsidR="0053681C" w:rsidRPr="00F00993" w:rsidDel="00C57269">
          <w:rPr>
            <w:color w:val="000000" w:themeColor="text1"/>
            <w:bdr w:val="none" w:sz="0" w:space="0" w:color="auto" w:frame="1"/>
          </w:rPr>
          <w:delText>processados através de</w:delText>
        </w:r>
        <w:r w:rsidR="00915EF7" w:rsidRPr="00F00993" w:rsidDel="00C57269">
          <w:rPr>
            <w:color w:val="000000" w:themeColor="text1"/>
            <w:bdr w:val="none" w:sz="0" w:space="0" w:color="auto" w:frame="1"/>
          </w:rPr>
          <w:delText xml:space="preserve"> computação na nuvem</w:delText>
        </w:r>
        <w:r w:rsidR="0053681C" w:rsidRPr="00F00993" w:rsidDel="00C57269">
          <w:rPr>
            <w:color w:val="000000" w:themeColor="text1"/>
            <w:bdr w:val="none" w:sz="0" w:space="0" w:color="auto" w:frame="1"/>
          </w:rPr>
          <w:delText xml:space="preserve"> para gerar os modelos preditivos, </w:delText>
        </w:r>
        <w:r w:rsidR="00915EF7" w:rsidRPr="00F00993" w:rsidDel="00C57269">
          <w:rPr>
            <w:color w:val="000000" w:themeColor="text1"/>
            <w:bdr w:val="none" w:sz="0" w:space="0" w:color="auto" w:frame="1"/>
          </w:rPr>
          <w:delText xml:space="preserve">sendo </w:delText>
        </w:r>
        <w:r w:rsidR="0053681C" w:rsidRPr="00F00993" w:rsidDel="00C57269">
          <w:rPr>
            <w:color w:val="000000" w:themeColor="text1"/>
            <w:bdr w:val="none" w:sz="0" w:space="0" w:color="auto" w:frame="1"/>
          </w:rPr>
          <w:delText xml:space="preserve">uma etapa crucial a seleção correta do algoritmo, necessitando de detalhes a serem considerados. O Guia de </w:delText>
        </w:r>
        <w:r w:rsidR="00915EF7" w:rsidRPr="00F00993" w:rsidDel="00C57269">
          <w:rPr>
            <w:color w:val="000000" w:themeColor="text1"/>
            <w:bdr w:val="none" w:sz="0" w:space="0" w:color="auto" w:frame="1"/>
          </w:rPr>
          <w:delText>A</w:delText>
        </w:r>
        <w:r w:rsidR="0053681C" w:rsidRPr="00F00993" w:rsidDel="00C57269">
          <w:rPr>
            <w:color w:val="000000" w:themeColor="text1"/>
            <w:bdr w:val="none" w:sz="0" w:space="0" w:color="auto" w:frame="1"/>
          </w:rPr>
          <w:delText>lgoritmos do IBM SPSS Modeler</w:delText>
        </w:r>
        <w:r w:rsidR="008D4A3A" w:rsidRPr="00F00993" w:rsidDel="00C57269">
          <w:rPr>
            <w:color w:val="000000" w:themeColor="text1"/>
            <w:bdr w:val="none" w:sz="0" w:space="0" w:color="auto" w:frame="1"/>
          </w:rPr>
          <w:delText xml:space="preserve"> [30]</w:delText>
        </w:r>
        <w:r w:rsidR="00915EF7" w:rsidRPr="00F00993" w:rsidDel="00C57269">
          <w:rPr>
            <w:color w:val="000000" w:themeColor="text1"/>
            <w:bdr w:val="none" w:sz="0" w:space="0" w:color="auto" w:frame="1"/>
          </w:rPr>
          <w:delText xml:space="preserve"> traz</w:delText>
        </w:r>
        <w:r w:rsidR="0053681C" w:rsidRPr="00F00993" w:rsidDel="00C57269">
          <w:rPr>
            <w:color w:val="000000" w:themeColor="text1"/>
            <w:bdr w:val="none" w:sz="0" w:space="0" w:color="auto" w:frame="1"/>
          </w:rPr>
          <w:delText xml:space="preserve"> </w:delText>
        </w:r>
        <w:r w:rsidR="00915EF7" w:rsidRPr="00F00993" w:rsidDel="00C57269">
          <w:rPr>
            <w:color w:val="000000" w:themeColor="text1"/>
            <w:bdr w:val="none" w:sz="0" w:space="0" w:color="auto" w:frame="1"/>
          </w:rPr>
          <w:delText>d</w:delText>
        </w:r>
        <w:r w:rsidR="0053681C" w:rsidRPr="00F00993" w:rsidDel="00C57269">
          <w:rPr>
            <w:color w:val="000000" w:themeColor="text1"/>
            <w:bdr w:val="none" w:sz="0" w:space="0" w:color="auto" w:frame="1"/>
          </w:rPr>
          <w:delText>escrições dos fundamentos matemáticos dos métodos de modelagem usados no IBM SPSS Modeler</w:delText>
        </w:r>
        <w:r w:rsidR="008D4A3A" w:rsidRPr="00F00993" w:rsidDel="00C57269">
          <w:rPr>
            <w:color w:val="000000" w:themeColor="text1"/>
            <w:bdr w:val="none" w:sz="0" w:space="0" w:color="auto" w:frame="1"/>
          </w:rPr>
          <w:delText>.</w:delText>
        </w:r>
      </w:del>
    </w:p>
    <w:p w14:paraId="3804A3A8" w14:textId="60B93233" w:rsidR="00426F85" w:rsidRPr="00F00993" w:rsidDel="00C57269" w:rsidRDefault="00426F85" w:rsidP="00C57269">
      <w:pPr>
        <w:pStyle w:val="body"/>
        <w:shd w:val="clear" w:color="auto" w:fill="FFFFFF"/>
        <w:spacing w:before="0" w:beforeAutospacing="0" w:after="0" w:line="360" w:lineRule="auto"/>
        <w:ind w:firstLine="1320"/>
        <w:jc w:val="both"/>
        <w:textAlignment w:val="baseline"/>
        <w:rPr>
          <w:del w:id="4246" w:author="Mauro Sérgio Silva Pinto" w:date="2019-09-27T11:18:00Z"/>
          <w:color w:val="000000" w:themeColor="text1"/>
          <w:bdr w:val="none" w:sz="0" w:space="0" w:color="auto" w:frame="1"/>
        </w:rPr>
      </w:pPr>
      <w:del w:id="4247" w:author="Mauro Sérgio Silva Pinto" w:date="2019-09-27T11:18:00Z">
        <w:r w:rsidRPr="00F00993" w:rsidDel="00C57269">
          <w:rPr>
            <w:color w:val="000000" w:themeColor="text1"/>
            <w:bdr w:val="none" w:sz="0" w:space="0" w:color="auto" w:frame="1"/>
          </w:rPr>
          <w:delText xml:space="preserve">Os nós de </w:delText>
        </w:r>
        <w:r w:rsidRPr="00F00993" w:rsidDel="00C57269">
          <w:rPr>
            <w:i/>
            <w:iCs/>
            <w:color w:val="000000" w:themeColor="text1"/>
            <w:bdr w:val="none" w:sz="0" w:space="0" w:color="auto" w:frame="1"/>
          </w:rPr>
          <w:delText>Output</w:delText>
        </w:r>
        <w:r w:rsidRPr="00F00993" w:rsidDel="00C57269">
          <w:rPr>
            <w:color w:val="000000" w:themeColor="text1"/>
            <w:bdr w:val="none" w:sz="0" w:space="0" w:color="auto" w:frame="1"/>
          </w:rPr>
          <w:delText xml:space="preserve"> fornecem os meios para obter informações sobre seus dados e modelos. Eles também fornecem um mecanismo para exportar dados em vários formatos para interagir com suas outras ferramentas de software.</w:delText>
        </w:r>
      </w:del>
    </w:p>
    <w:p w14:paraId="191F7A1E" w14:textId="53AF4D0B" w:rsidR="00426F85" w:rsidRPr="00F00993" w:rsidDel="00C57269" w:rsidRDefault="00426F85" w:rsidP="00A14603">
      <w:pPr>
        <w:pStyle w:val="body"/>
        <w:shd w:val="clear" w:color="auto" w:fill="FFFFFF"/>
        <w:spacing w:before="0" w:beforeAutospacing="0" w:after="0" w:line="360" w:lineRule="auto"/>
        <w:ind w:firstLine="1320"/>
        <w:jc w:val="both"/>
        <w:textAlignment w:val="baseline"/>
        <w:rPr>
          <w:del w:id="4248" w:author="Mauro Sérgio Silva Pinto" w:date="2019-09-27T11:18:00Z"/>
          <w:color w:val="000000" w:themeColor="text1"/>
          <w:bdr w:val="none" w:sz="0" w:space="0" w:color="auto" w:frame="1"/>
        </w:rPr>
      </w:pPr>
      <w:del w:id="4249" w:author="Mauro Sérgio Silva Pinto" w:date="2019-09-27T11:18:00Z">
        <w:r w:rsidRPr="00F00993" w:rsidDel="00C57269">
          <w:rPr>
            <w:color w:val="000000" w:themeColor="text1"/>
            <w:bdr w:val="none" w:sz="0" w:space="0" w:color="auto" w:frame="1"/>
          </w:rPr>
          <w:delText xml:space="preserve">A seguir os nós de </w:delText>
        </w:r>
        <w:r w:rsidR="00915EF7" w:rsidRPr="00F00993" w:rsidDel="00C57269">
          <w:rPr>
            <w:i/>
            <w:iCs/>
            <w:color w:val="000000" w:themeColor="text1"/>
            <w:bdr w:val="none" w:sz="0" w:space="0" w:color="auto" w:frame="1"/>
          </w:rPr>
          <w:delText>O</w:delText>
        </w:r>
        <w:r w:rsidRPr="00F00993" w:rsidDel="00C57269">
          <w:rPr>
            <w:i/>
            <w:iCs/>
            <w:color w:val="000000" w:themeColor="text1"/>
            <w:bdr w:val="none" w:sz="0" w:space="0" w:color="auto" w:frame="1"/>
          </w:rPr>
          <w:delText>utputs</w:delText>
        </w:r>
        <w:r w:rsidRPr="00F00993" w:rsidDel="00C57269">
          <w:rPr>
            <w:color w:val="000000" w:themeColor="text1"/>
            <w:bdr w:val="none" w:sz="0" w:space="0" w:color="auto" w:frame="1"/>
          </w:rPr>
          <w:delText xml:space="preserve"> serão descritos na tabela </w:delText>
        </w:r>
        <w:r w:rsidR="00B4053D" w:rsidRPr="00F00993" w:rsidDel="00C57269">
          <w:rPr>
            <w:color w:val="000000" w:themeColor="text1"/>
            <w:bdr w:val="none" w:sz="0" w:space="0" w:color="auto" w:frame="1"/>
          </w:rPr>
          <w:delText>7</w:delText>
        </w:r>
        <w:r w:rsidRPr="00F00993" w:rsidDel="00C57269">
          <w:rPr>
            <w:color w:val="000000" w:themeColor="text1"/>
            <w:bdr w:val="none" w:sz="0" w:space="0" w:color="auto" w:frame="1"/>
          </w:rPr>
          <w:delText>:</w:delText>
        </w:r>
      </w:del>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2330"/>
        <w:gridCol w:w="7170"/>
      </w:tblGrid>
      <w:tr w:rsidR="008C4F9C" w:rsidRPr="00F00993" w:rsidDel="00C57269" w14:paraId="7FAB966B" w14:textId="50F7B682" w:rsidTr="00426F85">
        <w:trPr>
          <w:del w:id="4250" w:author="Mauro Sérgio Silva Pinto" w:date="2019-09-27T11:18:00Z"/>
        </w:trPr>
        <w:tc>
          <w:tcPr>
            <w:tcW w:w="0" w:type="auto"/>
            <w:vAlign w:val="center"/>
          </w:tcPr>
          <w:p w14:paraId="0827F5C8" w14:textId="072B7FF5" w:rsidR="008C4F9C" w:rsidRPr="00F00993" w:rsidDel="00C57269" w:rsidRDefault="008C4F9C">
            <w:pPr>
              <w:pStyle w:val="body"/>
              <w:shd w:val="clear" w:color="auto" w:fill="FFFFFF"/>
              <w:spacing w:before="0" w:beforeAutospacing="0" w:after="0" w:line="360" w:lineRule="auto"/>
              <w:ind w:firstLine="1320"/>
              <w:jc w:val="both"/>
              <w:textAlignment w:val="baseline"/>
              <w:rPr>
                <w:del w:id="4251" w:author="Mauro Sérgio Silva Pinto" w:date="2019-09-27T11:18:00Z"/>
                <w:noProof/>
                <w:color w:val="000000" w:themeColor="text1"/>
                <w:rPrChange w:id="4252" w:author="Jacyeude Araújo" w:date="2019-10-02T13:03:00Z">
                  <w:rPr>
                    <w:del w:id="4253" w:author="Mauro Sérgio Silva Pinto" w:date="2019-09-27T11:18:00Z"/>
                    <w:noProof/>
                    <w:color w:val="000000" w:themeColor="text1"/>
                  </w:rPr>
                </w:rPrChange>
              </w:rPr>
              <w:pPrChange w:id="4254" w:author="Mauro Sérgio Silva Pinto" w:date="2019-09-27T11:18:00Z">
                <w:pPr>
                  <w:spacing w:before="150" w:after="0" w:line="360" w:lineRule="auto"/>
                  <w:ind w:left="120"/>
                  <w:jc w:val="both"/>
                  <w:textAlignment w:val="baseline"/>
                </w:pPr>
              </w:pPrChange>
            </w:pPr>
            <w:del w:id="4255" w:author="Mauro Sérgio Silva Pinto" w:date="2019-09-27T11:18:00Z">
              <w:r w:rsidRPr="00F00993" w:rsidDel="00C57269">
                <w:rPr>
                  <w:noProof/>
                  <w:color w:val="000000" w:themeColor="text1"/>
                  <w:rPrChange w:id="4256" w:author="Jacyeude Araújo" w:date="2019-10-02T13:03:00Z">
                    <w:rPr>
                      <w:noProof/>
                      <w:color w:val="000000" w:themeColor="text1"/>
                    </w:rPr>
                  </w:rPrChange>
                </w:rPr>
                <w:delText xml:space="preserve">Nó </w:delText>
              </w:r>
            </w:del>
          </w:p>
        </w:tc>
        <w:tc>
          <w:tcPr>
            <w:tcW w:w="0" w:type="auto"/>
            <w:vAlign w:val="center"/>
          </w:tcPr>
          <w:p w14:paraId="000CA1E6" w14:textId="2AD88F21" w:rsidR="008C4F9C" w:rsidRPr="00F00993" w:rsidDel="00C57269" w:rsidRDefault="008C4F9C">
            <w:pPr>
              <w:pStyle w:val="body"/>
              <w:shd w:val="clear" w:color="auto" w:fill="FFFFFF"/>
              <w:spacing w:before="0" w:beforeAutospacing="0" w:after="0" w:line="360" w:lineRule="auto"/>
              <w:ind w:firstLine="1320"/>
              <w:jc w:val="both"/>
              <w:textAlignment w:val="baseline"/>
              <w:rPr>
                <w:del w:id="4257" w:author="Mauro Sérgio Silva Pinto" w:date="2019-09-27T11:18:00Z"/>
                <w:color w:val="000000" w:themeColor="text1"/>
                <w:rPrChange w:id="4258" w:author="Jacyeude Araújo" w:date="2019-10-02T13:03:00Z">
                  <w:rPr>
                    <w:del w:id="4259" w:author="Mauro Sérgio Silva Pinto" w:date="2019-09-27T11:18:00Z"/>
                    <w:color w:val="000000" w:themeColor="text1"/>
                  </w:rPr>
                </w:rPrChange>
              </w:rPr>
              <w:pPrChange w:id="4260" w:author="Mauro Sérgio Silva Pinto" w:date="2019-09-27T11:18:00Z">
                <w:pPr>
                  <w:spacing w:after="0" w:line="360" w:lineRule="auto"/>
                  <w:jc w:val="center"/>
                </w:pPr>
              </w:pPrChange>
            </w:pPr>
            <w:del w:id="4261" w:author="Mauro Sérgio Silva Pinto" w:date="2019-09-27T11:18:00Z">
              <w:r w:rsidRPr="00F00993" w:rsidDel="00C57269">
                <w:rPr>
                  <w:color w:val="000000" w:themeColor="text1"/>
                  <w:rPrChange w:id="4262" w:author="Jacyeude Araújo" w:date="2019-10-02T13:03:00Z">
                    <w:rPr>
                      <w:color w:val="000000" w:themeColor="text1"/>
                    </w:rPr>
                  </w:rPrChange>
                </w:rPr>
                <w:delText>Descrição</w:delText>
              </w:r>
            </w:del>
          </w:p>
        </w:tc>
      </w:tr>
      <w:tr w:rsidR="002D1497" w:rsidRPr="00F00993" w:rsidDel="00C57269" w14:paraId="59F7805A" w14:textId="7DDBE1C5" w:rsidTr="00426F85">
        <w:trPr>
          <w:del w:id="4263" w:author="Mauro Sérgio Silva Pinto" w:date="2019-09-27T11:18:00Z"/>
        </w:trPr>
        <w:tc>
          <w:tcPr>
            <w:tcW w:w="0" w:type="auto"/>
            <w:vAlign w:val="center"/>
            <w:hideMark/>
          </w:tcPr>
          <w:p w14:paraId="50B27DA1" w14:textId="03DFFB78" w:rsidR="00426F85" w:rsidRPr="00F00993" w:rsidDel="00C57269" w:rsidRDefault="00426F85">
            <w:pPr>
              <w:pStyle w:val="body"/>
              <w:shd w:val="clear" w:color="auto" w:fill="FFFFFF"/>
              <w:spacing w:before="0" w:beforeAutospacing="0" w:after="0" w:line="360" w:lineRule="auto"/>
              <w:ind w:firstLine="1320"/>
              <w:jc w:val="both"/>
              <w:textAlignment w:val="baseline"/>
              <w:divId w:val="305470848"/>
              <w:rPr>
                <w:del w:id="4264" w:author="Mauro Sérgio Silva Pinto" w:date="2019-09-27T11:18:00Z"/>
                <w:color w:val="000000" w:themeColor="text1"/>
                <w:rPrChange w:id="4265" w:author="Jacyeude Araújo" w:date="2019-10-02T13:03:00Z">
                  <w:rPr>
                    <w:del w:id="4266" w:author="Mauro Sérgio Silva Pinto" w:date="2019-09-27T11:18:00Z"/>
                    <w:color w:val="000000" w:themeColor="text1"/>
                  </w:rPr>
                </w:rPrChange>
              </w:rPr>
              <w:pPrChange w:id="4267" w:author="Mauro Sérgio Silva Pinto" w:date="2019-09-27T11:18:00Z">
                <w:pPr>
                  <w:spacing w:after="0" w:line="360" w:lineRule="auto"/>
                  <w:jc w:val="both"/>
                  <w:textAlignment w:val="baseline"/>
                  <w:divId w:val="305470848"/>
                </w:pPr>
              </w:pPrChange>
            </w:pPr>
            <w:del w:id="4268" w:author="Mauro Sérgio Silva Pinto" w:date="2019-09-27T11:18:00Z">
              <w:r w:rsidRPr="00F00993" w:rsidDel="00C57269">
                <w:rPr>
                  <w:noProof/>
                  <w:color w:val="000000" w:themeColor="text1"/>
                  <w:rPrChange w:id="4269" w:author="Jacyeude Araújo" w:date="2019-10-02T13:03:00Z">
                    <w:rPr>
                      <w:noProof/>
                      <w:color w:val="000000" w:themeColor="text1"/>
                    </w:rPr>
                  </w:rPrChange>
                </w:rPr>
                <w:drawing>
                  <wp:inline distT="0" distB="0" distL="0" distR="0" wp14:anchorId="61C27DE3" wp14:editId="1A778388">
                    <wp:extent cx="391795" cy="446405"/>
                    <wp:effectExtent l="0" t="0" r="825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6A8A62A7" w14:textId="1700341C" w:rsidR="00426F85" w:rsidRPr="00F00993" w:rsidDel="00C57269" w:rsidRDefault="00426F85">
            <w:pPr>
              <w:pStyle w:val="body"/>
              <w:shd w:val="clear" w:color="auto" w:fill="FFFFFF"/>
              <w:spacing w:before="0" w:beforeAutospacing="0" w:after="0" w:line="360" w:lineRule="auto"/>
              <w:ind w:firstLine="1320"/>
              <w:jc w:val="both"/>
              <w:textAlignment w:val="baseline"/>
              <w:rPr>
                <w:del w:id="4270" w:author="Mauro Sérgio Silva Pinto" w:date="2019-09-27T11:18:00Z"/>
                <w:color w:val="000000" w:themeColor="text1"/>
                <w:rPrChange w:id="4271" w:author="Jacyeude Araújo" w:date="2019-10-02T13:03:00Z">
                  <w:rPr>
                    <w:del w:id="4272" w:author="Mauro Sérgio Silva Pinto" w:date="2019-09-27T11:18:00Z"/>
                    <w:color w:val="000000" w:themeColor="text1"/>
                  </w:rPr>
                </w:rPrChange>
              </w:rPr>
              <w:pPrChange w:id="4273" w:author="Mauro Sérgio Silva Pinto" w:date="2019-09-27T11:18:00Z">
                <w:pPr>
                  <w:spacing w:after="0" w:line="360" w:lineRule="auto"/>
                  <w:jc w:val="both"/>
                </w:pPr>
              </w:pPrChange>
            </w:pPr>
            <w:del w:id="4274" w:author="Mauro Sérgio Silva Pinto" w:date="2019-09-27T11:18:00Z">
              <w:r w:rsidRPr="00F00993" w:rsidDel="00C57269">
                <w:rPr>
                  <w:color w:val="000000" w:themeColor="text1"/>
                  <w:rPrChange w:id="4275" w:author="Jacyeude Araújo" w:date="2019-10-02T13:03:00Z">
                    <w:rPr>
                      <w:color w:val="000000" w:themeColor="text1"/>
                    </w:rPr>
                  </w:rPrChange>
                </w:rPr>
                <w:delText xml:space="preserve">O nó Tabela exibe os dados em formato de tabela, que também podem ser gravados em um arquivo. Isso é útil a qualquer momento em que </w:delText>
              </w:r>
              <w:r w:rsidR="0055576E" w:rsidRPr="00F00993" w:rsidDel="00C57269">
                <w:rPr>
                  <w:color w:val="000000" w:themeColor="text1"/>
                  <w:rPrChange w:id="4276" w:author="Jacyeude Araújo" w:date="2019-10-02T13:03:00Z">
                    <w:rPr>
                      <w:color w:val="000000" w:themeColor="text1"/>
                    </w:rPr>
                  </w:rPrChange>
                </w:rPr>
                <w:delText>é necessário</w:delText>
              </w:r>
              <w:r w:rsidRPr="00F00993" w:rsidDel="00C57269">
                <w:rPr>
                  <w:color w:val="000000" w:themeColor="text1"/>
                  <w:rPrChange w:id="4277" w:author="Jacyeude Araújo" w:date="2019-10-02T13:03:00Z">
                    <w:rPr>
                      <w:color w:val="000000" w:themeColor="text1"/>
                    </w:rPr>
                  </w:rPrChange>
                </w:rPr>
                <w:delText xml:space="preserve"> inspecionar valores de dados ou exportá-los de forma facilmente legível.</w:delText>
              </w:r>
            </w:del>
          </w:p>
        </w:tc>
      </w:tr>
      <w:tr w:rsidR="002D1497" w:rsidRPr="00F00993" w:rsidDel="00C57269" w14:paraId="021E9FF6" w14:textId="1A6732D3" w:rsidTr="00426F85">
        <w:trPr>
          <w:del w:id="4278" w:author="Mauro Sérgio Silva Pinto" w:date="2019-09-27T11:18:00Z"/>
        </w:trPr>
        <w:tc>
          <w:tcPr>
            <w:tcW w:w="0" w:type="auto"/>
            <w:vAlign w:val="center"/>
            <w:hideMark/>
          </w:tcPr>
          <w:p w14:paraId="0703D4D1" w14:textId="50B09F01" w:rsidR="00426F85" w:rsidRPr="00F00993" w:rsidDel="00C57269" w:rsidRDefault="00426F85">
            <w:pPr>
              <w:pStyle w:val="body"/>
              <w:shd w:val="clear" w:color="auto" w:fill="FFFFFF"/>
              <w:spacing w:before="0" w:beforeAutospacing="0" w:after="0" w:line="360" w:lineRule="auto"/>
              <w:ind w:firstLine="1320"/>
              <w:jc w:val="both"/>
              <w:textAlignment w:val="baseline"/>
              <w:rPr>
                <w:del w:id="4279" w:author="Mauro Sérgio Silva Pinto" w:date="2019-09-27T11:18:00Z"/>
                <w:color w:val="000000" w:themeColor="text1"/>
                <w:rPrChange w:id="4280" w:author="Jacyeude Araújo" w:date="2019-10-02T13:03:00Z">
                  <w:rPr>
                    <w:del w:id="4281" w:author="Mauro Sérgio Silva Pinto" w:date="2019-09-27T11:18:00Z"/>
                    <w:color w:val="000000" w:themeColor="text1"/>
                  </w:rPr>
                </w:rPrChange>
              </w:rPr>
              <w:pPrChange w:id="4282" w:author="Mauro Sérgio Silva Pinto" w:date="2019-09-27T11:18:00Z">
                <w:pPr>
                  <w:spacing w:after="0" w:line="360" w:lineRule="auto"/>
                  <w:jc w:val="both"/>
                  <w:textAlignment w:val="baseline"/>
                </w:pPr>
              </w:pPrChange>
            </w:pPr>
            <w:del w:id="4283" w:author="Mauro Sérgio Silva Pinto" w:date="2019-09-27T11:18:00Z">
              <w:r w:rsidRPr="00F00993" w:rsidDel="00C57269">
                <w:rPr>
                  <w:noProof/>
                  <w:color w:val="000000" w:themeColor="text1"/>
                  <w:rPrChange w:id="4284" w:author="Jacyeude Araújo" w:date="2019-10-02T13:03:00Z">
                    <w:rPr>
                      <w:noProof/>
                      <w:color w:val="000000" w:themeColor="text1"/>
                    </w:rPr>
                  </w:rPrChange>
                </w:rPr>
                <w:drawing>
                  <wp:inline distT="0" distB="0" distL="0" distR="0" wp14:anchorId="7D64619A" wp14:editId="5E2BE3B1">
                    <wp:extent cx="391795" cy="446405"/>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3907FA6B" w14:textId="14584BF8" w:rsidR="00426F85" w:rsidRPr="00F00993" w:rsidDel="00C57269" w:rsidRDefault="00426F85">
            <w:pPr>
              <w:pStyle w:val="body"/>
              <w:shd w:val="clear" w:color="auto" w:fill="FFFFFF"/>
              <w:spacing w:before="0" w:beforeAutospacing="0" w:after="0" w:line="360" w:lineRule="auto"/>
              <w:ind w:firstLine="1320"/>
              <w:jc w:val="both"/>
              <w:textAlignment w:val="baseline"/>
              <w:rPr>
                <w:del w:id="4285" w:author="Mauro Sérgio Silva Pinto" w:date="2019-09-27T11:18:00Z"/>
                <w:color w:val="000000" w:themeColor="text1"/>
                <w:rPrChange w:id="4286" w:author="Jacyeude Araújo" w:date="2019-10-02T13:03:00Z">
                  <w:rPr>
                    <w:del w:id="4287" w:author="Mauro Sérgio Silva Pinto" w:date="2019-09-27T11:18:00Z"/>
                    <w:color w:val="000000" w:themeColor="text1"/>
                  </w:rPr>
                </w:rPrChange>
              </w:rPr>
              <w:pPrChange w:id="4288" w:author="Mauro Sérgio Silva Pinto" w:date="2019-09-27T11:18:00Z">
                <w:pPr>
                  <w:spacing w:after="0" w:line="360" w:lineRule="auto"/>
                  <w:jc w:val="both"/>
                </w:pPr>
              </w:pPrChange>
            </w:pPr>
            <w:del w:id="4289" w:author="Mauro Sérgio Silva Pinto" w:date="2019-09-27T11:18:00Z">
              <w:r w:rsidRPr="00F00993" w:rsidDel="00C57269">
                <w:rPr>
                  <w:color w:val="000000" w:themeColor="text1"/>
                  <w:rPrChange w:id="4290" w:author="Jacyeude Araújo" w:date="2019-10-02T13:03:00Z">
                    <w:rPr>
                      <w:color w:val="000000" w:themeColor="text1"/>
                    </w:rPr>
                  </w:rPrChange>
                </w:rPr>
                <w:delText>O nó Matrix cria uma tabela que mostra os relacionamentos entre os campos. É mais comumente usado para mostrar o relacionamento entre dois campos simbólicos, mas também pode mostrar relacionamentos entre campos de sinalizador ou campos numéricos.</w:delText>
              </w:r>
            </w:del>
          </w:p>
        </w:tc>
      </w:tr>
      <w:tr w:rsidR="002D1497" w:rsidRPr="00F00993" w:rsidDel="00C57269" w14:paraId="0F47603E" w14:textId="2099028A" w:rsidTr="00426F85">
        <w:trPr>
          <w:del w:id="4291" w:author="Mauro Sérgio Silva Pinto" w:date="2019-09-27T11:18:00Z"/>
        </w:trPr>
        <w:tc>
          <w:tcPr>
            <w:tcW w:w="0" w:type="auto"/>
            <w:vAlign w:val="center"/>
            <w:hideMark/>
          </w:tcPr>
          <w:p w14:paraId="3AF43A10" w14:textId="4B809F09" w:rsidR="00426F85" w:rsidRPr="00F00993" w:rsidDel="00C57269" w:rsidRDefault="00426F85">
            <w:pPr>
              <w:pStyle w:val="body"/>
              <w:shd w:val="clear" w:color="auto" w:fill="FFFFFF"/>
              <w:spacing w:before="0" w:beforeAutospacing="0" w:after="0" w:line="360" w:lineRule="auto"/>
              <w:ind w:firstLine="1320"/>
              <w:jc w:val="both"/>
              <w:textAlignment w:val="baseline"/>
              <w:divId w:val="1975481371"/>
              <w:rPr>
                <w:del w:id="4292" w:author="Mauro Sérgio Silva Pinto" w:date="2019-09-27T11:18:00Z"/>
                <w:color w:val="000000" w:themeColor="text1"/>
                <w:rPrChange w:id="4293" w:author="Jacyeude Araújo" w:date="2019-10-02T13:03:00Z">
                  <w:rPr>
                    <w:del w:id="4294" w:author="Mauro Sérgio Silva Pinto" w:date="2019-09-27T11:18:00Z"/>
                    <w:color w:val="000000" w:themeColor="text1"/>
                  </w:rPr>
                </w:rPrChange>
              </w:rPr>
              <w:pPrChange w:id="4295" w:author="Mauro Sérgio Silva Pinto" w:date="2019-09-27T11:18:00Z">
                <w:pPr>
                  <w:spacing w:after="0" w:line="360" w:lineRule="auto"/>
                  <w:jc w:val="both"/>
                  <w:textAlignment w:val="baseline"/>
                  <w:divId w:val="1975481371"/>
                </w:pPr>
              </w:pPrChange>
            </w:pPr>
            <w:del w:id="4296" w:author="Mauro Sérgio Silva Pinto" w:date="2019-09-27T11:18:00Z">
              <w:r w:rsidRPr="00F00993" w:rsidDel="00C57269">
                <w:rPr>
                  <w:noProof/>
                  <w:color w:val="000000" w:themeColor="text1"/>
                  <w:rPrChange w:id="4297" w:author="Jacyeude Araújo" w:date="2019-10-02T13:03:00Z">
                    <w:rPr>
                      <w:noProof/>
                      <w:color w:val="000000" w:themeColor="text1"/>
                    </w:rPr>
                  </w:rPrChange>
                </w:rPr>
                <w:drawing>
                  <wp:inline distT="0" distB="0" distL="0" distR="0" wp14:anchorId="0F013F9E" wp14:editId="0BF2C4AD">
                    <wp:extent cx="391795" cy="446405"/>
                    <wp:effectExtent l="0" t="0" r="825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46644211" w14:textId="37A06D97" w:rsidR="00E74B16" w:rsidRPr="00F00993" w:rsidDel="00C57269" w:rsidRDefault="00426F85">
            <w:pPr>
              <w:pStyle w:val="body"/>
              <w:shd w:val="clear" w:color="auto" w:fill="FFFFFF"/>
              <w:spacing w:before="0" w:beforeAutospacing="0" w:after="0" w:line="360" w:lineRule="auto"/>
              <w:ind w:firstLine="1320"/>
              <w:jc w:val="both"/>
              <w:textAlignment w:val="baseline"/>
              <w:rPr>
                <w:del w:id="4298" w:author="Mauro Sérgio Silva Pinto" w:date="2019-09-27T11:18:00Z"/>
                <w:color w:val="000000" w:themeColor="text1"/>
                <w:rPrChange w:id="4299" w:author="Jacyeude Araújo" w:date="2019-10-02T13:03:00Z">
                  <w:rPr>
                    <w:del w:id="4300" w:author="Mauro Sérgio Silva Pinto" w:date="2019-09-27T11:18:00Z"/>
                    <w:color w:val="000000" w:themeColor="text1"/>
                  </w:rPr>
                </w:rPrChange>
              </w:rPr>
              <w:pPrChange w:id="4301" w:author="Mauro Sérgio Silva Pinto" w:date="2019-09-27T11:18:00Z">
                <w:pPr>
                  <w:spacing w:after="0" w:line="360" w:lineRule="auto"/>
                  <w:jc w:val="both"/>
                </w:pPr>
              </w:pPrChange>
            </w:pPr>
            <w:del w:id="4302" w:author="Mauro Sérgio Silva Pinto" w:date="2019-09-27T11:18:00Z">
              <w:r w:rsidRPr="00F00993" w:rsidDel="00C57269">
                <w:rPr>
                  <w:color w:val="000000" w:themeColor="text1"/>
                  <w:rPrChange w:id="4303" w:author="Jacyeude Araújo" w:date="2019-10-02T13:03:00Z">
                    <w:rPr>
                      <w:color w:val="000000" w:themeColor="text1"/>
                    </w:rPr>
                  </w:rPrChange>
                </w:rPr>
                <w:delText xml:space="preserve">O nó Análise avalia a capacidade dos modelos preditivos de gerar previsões precisas. Os nós de análise realizam comparações entre valores previstos e valores </w:delText>
              </w:r>
              <w:r w:rsidR="00E74B16" w:rsidRPr="00F00993" w:rsidDel="00C57269">
                <w:rPr>
                  <w:color w:val="000000" w:themeColor="text1"/>
                  <w:rPrChange w:id="4304" w:author="Jacyeude Araújo" w:date="2019-10-02T13:03:00Z">
                    <w:rPr>
                      <w:color w:val="000000" w:themeColor="text1"/>
                    </w:rPr>
                  </w:rPrChange>
                </w:rPr>
                <w:delText>de entrada</w:delText>
              </w:r>
              <w:r w:rsidRPr="00F00993" w:rsidDel="00C57269">
                <w:rPr>
                  <w:color w:val="000000" w:themeColor="text1"/>
                  <w:rPrChange w:id="4305" w:author="Jacyeude Araújo" w:date="2019-10-02T13:03:00Z">
                    <w:rPr>
                      <w:color w:val="000000" w:themeColor="text1"/>
                    </w:rPr>
                  </w:rPrChange>
                </w:rPr>
                <w:delText xml:space="preserve"> </w:delText>
              </w:r>
              <w:r w:rsidR="00E74B16" w:rsidRPr="00F00993" w:rsidDel="00C57269">
                <w:rPr>
                  <w:color w:val="000000" w:themeColor="text1"/>
                  <w:rPrChange w:id="4306" w:author="Jacyeude Araújo" w:date="2019-10-02T13:03:00Z">
                    <w:rPr>
                      <w:color w:val="000000" w:themeColor="text1"/>
                    </w:rPr>
                  </w:rPrChange>
                </w:rPr>
                <w:delText>para geração do</w:delText>
              </w:r>
              <w:r w:rsidRPr="00F00993" w:rsidDel="00C57269">
                <w:rPr>
                  <w:color w:val="000000" w:themeColor="text1"/>
                  <w:rPrChange w:id="4307" w:author="Jacyeude Araújo" w:date="2019-10-02T13:03:00Z">
                    <w:rPr>
                      <w:color w:val="000000" w:themeColor="text1"/>
                    </w:rPr>
                  </w:rPrChange>
                </w:rPr>
                <w:delText xml:space="preserve"> modelo. Ele</w:delText>
              </w:r>
              <w:r w:rsidR="007E7C83" w:rsidRPr="00F00993" w:rsidDel="00C57269">
                <w:rPr>
                  <w:color w:val="000000" w:themeColor="text1"/>
                  <w:rPrChange w:id="4308" w:author="Jacyeude Araújo" w:date="2019-10-02T13:03:00Z">
                    <w:rPr>
                      <w:color w:val="000000" w:themeColor="text1"/>
                    </w:rPr>
                  </w:rPrChange>
                </w:rPr>
                <w:delText xml:space="preserve"> </w:delText>
              </w:r>
              <w:r w:rsidRPr="00F00993" w:rsidDel="00C57269">
                <w:rPr>
                  <w:color w:val="000000" w:themeColor="text1"/>
                  <w:rPrChange w:id="4309" w:author="Jacyeude Araújo" w:date="2019-10-02T13:03:00Z">
                    <w:rPr>
                      <w:color w:val="000000" w:themeColor="text1"/>
                    </w:rPr>
                  </w:rPrChange>
                </w:rPr>
                <w:delText>também pode comparar modelos preditivos entre si.</w:delText>
              </w:r>
            </w:del>
          </w:p>
        </w:tc>
      </w:tr>
      <w:tr w:rsidR="002D1497" w:rsidRPr="00F00993" w:rsidDel="00C57269" w14:paraId="42C62C49" w14:textId="62F75676" w:rsidTr="00426F85">
        <w:trPr>
          <w:del w:id="4310" w:author="Mauro Sérgio Silva Pinto" w:date="2019-09-27T11:18:00Z"/>
        </w:trPr>
        <w:tc>
          <w:tcPr>
            <w:tcW w:w="0" w:type="auto"/>
            <w:vAlign w:val="center"/>
            <w:hideMark/>
          </w:tcPr>
          <w:p w14:paraId="4043EABD" w14:textId="7860B4AB" w:rsidR="00426F85" w:rsidRPr="00F00993" w:rsidDel="00C57269" w:rsidRDefault="00426F85">
            <w:pPr>
              <w:pStyle w:val="body"/>
              <w:shd w:val="clear" w:color="auto" w:fill="FFFFFF"/>
              <w:spacing w:before="0" w:beforeAutospacing="0" w:after="0" w:line="360" w:lineRule="auto"/>
              <w:ind w:firstLine="1320"/>
              <w:jc w:val="both"/>
              <w:textAlignment w:val="baseline"/>
              <w:rPr>
                <w:del w:id="4311" w:author="Mauro Sérgio Silva Pinto" w:date="2019-09-27T11:18:00Z"/>
                <w:color w:val="000000" w:themeColor="text1"/>
                <w:rPrChange w:id="4312" w:author="Jacyeude Araújo" w:date="2019-10-02T13:03:00Z">
                  <w:rPr>
                    <w:del w:id="4313" w:author="Mauro Sérgio Silva Pinto" w:date="2019-09-27T11:18:00Z"/>
                    <w:color w:val="000000" w:themeColor="text1"/>
                  </w:rPr>
                </w:rPrChange>
              </w:rPr>
              <w:pPrChange w:id="4314" w:author="Mauro Sérgio Silva Pinto" w:date="2019-09-27T11:18:00Z">
                <w:pPr>
                  <w:spacing w:after="0" w:line="360" w:lineRule="auto"/>
                  <w:jc w:val="both"/>
                  <w:textAlignment w:val="baseline"/>
                </w:pPr>
              </w:pPrChange>
            </w:pPr>
            <w:del w:id="4315" w:author="Mauro Sérgio Silva Pinto" w:date="2019-09-27T11:18:00Z">
              <w:r w:rsidRPr="00F00993" w:rsidDel="00C57269">
                <w:rPr>
                  <w:noProof/>
                  <w:color w:val="000000" w:themeColor="text1"/>
                  <w:rPrChange w:id="4316" w:author="Jacyeude Araújo" w:date="2019-10-02T13:03:00Z">
                    <w:rPr>
                      <w:noProof/>
                      <w:color w:val="000000" w:themeColor="text1"/>
                    </w:rPr>
                  </w:rPrChange>
                </w:rPr>
                <w:drawing>
                  <wp:inline distT="0" distB="0" distL="0" distR="0" wp14:anchorId="3DF24ED0" wp14:editId="5B2DDBC2">
                    <wp:extent cx="391795" cy="44640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089121B1" w14:textId="717CFCB3" w:rsidR="00426F85" w:rsidRPr="00F00993" w:rsidDel="00C57269" w:rsidRDefault="00426F85">
            <w:pPr>
              <w:pStyle w:val="body"/>
              <w:shd w:val="clear" w:color="auto" w:fill="FFFFFF"/>
              <w:spacing w:before="0" w:beforeAutospacing="0" w:after="0" w:line="360" w:lineRule="auto"/>
              <w:ind w:firstLine="1320"/>
              <w:jc w:val="both"/>
              <w:textAlignment w:val="baseline"/>
              <w:rPr>
                <w:del w:id="4317" w:author="Mauro Sérgio Silva Pinto" w:date="2019-09-27T11:18:00Z"/>
                <w:color w:val="000000" w:themeColor="text1"/>
                <w:rPrChange w:id="4318" w:author="Jacyeude Araújo" w:date="2019-10-02T13:03:00Z">
                  <w:rPr>
                    <w:del w:id="4319" w:author="Mauro Sérgio Silva Pinto" w:date="2019-09-27T11:18:00Z"/>
                    <w:color w:val="000000" w:themeColor="text1"/>
                  </w:rPr>
                </w:rPrChange>
              </w:rPr>
              <w:pPrChange w:id="4320" w:author="Mauro Sérgio Silva Pinto" w:date="2019-09-27T11:18:00Z">
                <w:pPr>
                  <w:spacing w:after="0" w:line="360" w:lineRule="auto"/>
                  <w:jc w:val="both"/>
                </w:pPr>
              </w:pPrChange>
            </w:pPr>
            <w:del w:id="4321" w:author="Mauro Sérgio Silva Pinto" w:date="2019-09-27T11:18:00Z">
              <w:r w:rsidRPr="00F00993" w:rsidDel="00C57269">
                <w:rPr>
                  <w:color w:val="000000" w:themeColor="text1"/>
                  <w:rPrChange w:id="4322" w:author="Jacyeude Araújo" w:date="2019-10-02T13:03:00Z">
                    <w:rPr>
                      <w:color w:val="000000" w:themeColor="text1"/>
                    </w:rPr>
                  </w:rPrChange>
                </w:rPr>
                <w:delText xml:space="preserve">O nó Auditoria de dados fornece uma primeira visão abrangente dos dados, incluindo estatísticas resumidas, histogramas e distribuição para cada campo, além de informações sobre valores extremos, valores ausentes e extremos. </w:delText>
              </w:r>
            </w:del>
          </w:p>
        </w:tc>
      </w:tr>
      <w:tr w:rsidR="002D1497" w:rsidRPr="00F00993" w:rsidDel="00C57269" w14:paraId="289B5081" w14:textId="53DB066C" w:rsidTr="00426F85">
        <w:trPr>
          <w:del w:id="4323" w:author="Mauro Sérgio Silva Pinto" w:date="2019-09-27T11:18:00Z"/>
        </w:trPr>
        <w:tc>
          <w:tcPr>
            <w:tcW w:w="0" w:type="auto"/>
            <w:vAlign w:val="center"/>
            <w:hideMark/>
          </w:tcPr>
          <w:p w14:paraId="0CDD916E" w14:textId="79393BBB" w:rsidR="00426F85" w:rsidRPr="00F00993" w:rsidDel="00C57269" w:rsidRDefault="00426F85">
            <w:pPr>
              <w:pStyle w:val="body"/>
              <w:shd w:val="clear" w:color="auto" w:fill="FFFFFF"/>
              <w:spacing w:before="0" w:beforeAutospacing="0" w:after="0" w:line="360" w:lineRule="auto"/>
              <w:ind w:firstLine="1320"/>
              <w:jc w:val="both"/>
              <w:textAlignment w:val="baseline"/>
              <w:divId w:val="783235935"/>
              <w:rPr>
                <w:del w:id="4324" w:author="Mauro Sérgio Silva Pinto" w:date="2019-09-27T11:18:00Z"/>
                <w:color w:val="000000" w:themeColor="text1"/>
                <w:rPrChange w:id="4325" w:author="Jacyeude Araújo" w:date="2019-10-02T13:03:00Z">
                  <w:rPr>
                    <w:del w:id="4326" w:author="Mauro Sérgio Silva Pinto" w:date="2019-09-27T11:18:00Z"/>
                    <w:color w:val="000000" w:themeColor="text1"/>
                  </w:rPr>
                </w:rPrChange>
              </w:rPr>
              <w:pPrChange w:id="4327" w:author="Mauro Sérgio Silva Pinto" w:date="2019-09-27T11:18:00Z">
                <w:pPr>
                  <w:spacing w:after="0" w:line="360" w:lineRule="auto"/>
                  <w:jc w:val="both"/>
                  <w:textAlignment w:val="baseline"/>
                  <w:divId w:val="783235935"/>
                </w:pPr>
              </w:pPrChange>
            </w:pPr>
            <w:del w:id="4328" w:author="Mauro Sérgio Silva Pinto" w:date="2019-09-27T11:18:00Z">
              <w:r w:rsidRPr="00F00993" w:rsidDel="00C57269">
                <w:rPr>
                  <w:noProof/>
                  <w:color w:val="000000" w:themeColor="text1"/>
                  <w:rPrChange w:id="4329" w:author="Jacyeude Araújo" w:date="2019-10-02T13:03:00Z">
                    <w:rPr>
                      <w:noProof/>
                      <w:color w:val="000000" w:themeColor="text1"/>
                    </w:rPr>
                  </w:rPrChange>
                </w:rPr>
                <w:drawing>
                  <wp:inline distT="0" distB="0" distL="0" distR="0" wp14:anchorId="13C6672B" wp14:editId="3112A1F7">
                    <wp:extent cx="391795" cy="446405"/>
                    <wp:effectExtent l="0" t="0" r="825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2B20E91A" w14:textId="1DE7775E" w:rsidR="00426F85" w:rsidRPr="00F00993" w:rsidDel="00C57269" w:rsidRDefault="00426F85">
            <w:pPr>
              <w:pStyle w:val="body"/>
              <w:shd w:val="clear" w:color="auto" w:fill="FFFFFF"/>
              <w:spacing w:before="0" w:beforeAutospacing="0" w:after="0" w:line="360" w:lineRule="auto"/>
              <w:ind w:firstLine="1320"/>
              <w:jc w:val="both"/>
              <w:textAlignment w:val="baseline"/>
              <w:rPr>
                <w:del w:id="4330" w:author="Mauro Sérgio Silva Pinto" w:date="2019-09-27T11:18:00Z"/>
                <w:color w:val="000000" w:themeColor="text1"/>
                <w:rPrChange w:id="4331" w:author="Jacyeude Araújo" w:date="2019-10-02T13:03:00Z">
                  <w:rPr>
                    <w:del w:id="4332" w:author="Mauro Sérgio Silva Pinto" w:date="2019-09-27T11:18:00Z"/>
                    <w:color w:val="000000" w:themeColor="text1"/>
                  </w:rPr>
                </w:rPrChange>
              </w:rPr>
              <w:pPrChange w:id="4333" w:author="Mauro Sérgio Silva Pinto" w:date="2019-09-27T11:18:00Z">
                <w:pPr>
                  <w:spacing w:after="0" w:line="360" w:lineRule="auto"/>
                  <w:jc w:val="both"/>
                </w:pPr>
              </w:pPrChange>
            </w:pPr>
            <w:del w:id="4334" w:author="Mauro Sérgio Silva Pinto" w:date="2019-09-27T11:18:00Z">
              <w:r w:rsidRPr="00F00993" w:rsidDel="00C57269">
                <w:rPr>
                  <w:color w:val="000000" w:themeColor="text1"/>
                  <w:rPrChange w:id="4335" w:author="Jacyeude Araújo" w:date="2019-10-02T13:03:00Z">
                    <w:rPr>
                      <w:color w:val="000000" w:themeColor="text1"/>
                    </w:rPr>
                  </w:rPrChange>
                </w:rPr>
                <w:delText>O nó Transformação permite selecionar e visualizar visualmente os resultados das transformações antes de aplicá-los aos campos selecionados.</w:delText>
              </w:r>
            </w:del>
          </w:p>
        </w:tc>
      </w:tr>
      <w:tr w:rsidR="002D1497" w:rsidRPr="00F00993" w:rsidDel="00C57269" w14:paraId="3507837F" w14:textId="72AC689B" w:rsidTr="00426F85">
        <w:trPr>
          <w:del w:id="4336" w:author="Mauro Sérgio Silva Pinto" w:date="2019-09-27T11:18:00Z"/>
        </w:trPr>
        <w:tc>
          <w:tcPr>
            <w:tcW w:w="0" w:type="auto"/>
            <w:vAlign w:val="center"/>
            <w:hideMark/>
          </w:tcPr>
          <w:p w14:paraId="696C3855" w14:textId="492F3BE0" w:rsidR="00426F85" w:rsidRPr="00F00993" w:rsidDel="00C57269" w:rsidRDefault="00426F85">
            <w:pPr>
              <w:pStyle w:val="body"/>
              <w:shd w:val="clear" w:color="auto" w:fill="FFFFFF"/>
              <w:spacing w:before="0" w:beforeAutospacing="0" w:after="0" w:line="360" w:lineRule="auto"/>
              <w:ind w:firstLine="1320"/>
              <w:jc w:val="both"/>
              <w:textAlignment w:val="baseline"/>
              <w:rPr>
                <w:del w:id="4337" w:author="Mauro Sérgio Silva Pinto" w:date="2019-09-27T11:18:00Z"/>
                <w:color w:val="000000" w:themeColor="text1"/>
                <w:rPrChange w:id="4338" w:author="Jacyeude Araújo" w:date="2019-10-02T13:03:00Z">
                  <w:rPr>
                    <w:del w:id="4339" w:author="Mauro Sérgio Silva Pinto" w:date="2019-09-27T11:18:00Z"/>
                    <w:color w:val="000000" w:themeColor="text1"/>
                  </w:rPr>
                </w:rPrChange>
              </w:rPr>
              <w:pPrChange w:id="4340" w:author="Mauro Sérgio Silva Pinto" w:date="2019-09-27T11:18:00Z">
                <w:pPr>
                  <w:spacing w:after="0" w:line="360" w:lineRule="auto"/>
                  <w:jc w:val="both"/>
                  <w:textAlignment w:val="baseline"/>
                </w:pPr>
              </w:pPrChange>
            </w:pPr>
            <w:del w:id="4341" w:author="Mauro Sérgio Silva Pinto" w:date="2019-09-27T11:18:00Z">
              <w:r w:rsidRPr="00F00993" w:rsidDel="00C57269">
                <w:rPr>
                  <w:noProof/>
                  <w:color w:val="000000" w:themeColor="text1"/>
                  <w:rPrChange w:id="4342" w:author="Jacyeude Araújo" w:date="2019-10-02T13:03:00Z">
                    <w:rPr>
                      <w:noProof/>
                      <w:color w:val="000000" w:themeColor="text1"/>
                    </w:rPr>
                  </w:rPrChange>
                </w:rPr>
                <w:drawing>
                  <wp:inline distT="0" distB="0" distL="0" distR="0" wp14:anchorId="3D709BC9" wp14:editId="3D6036AA">
                    <wp:extent cx="359410" cy="489585"/>
                    <wp:effectExtent l="0" t="0" r="2540" b="571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 cy="489585"/>
                            </a:xfrm>
                            <a:prstGeom prst="rect">
                              <a:avLst/>
                            </a:prstGeom>
                            <a:noFill/>
                            <a:ln>
                              <a:noFill/>
                            </a:ln>
                          </pic:spPr>
                        </pic:pic>
                      </a:graphicData>
                    </a:graphic>
                  </wp:inline>
                </w:drawing>
              </w:r>
            </w:del>
          </w:p>
        </w:tc>
        <w:tc>
          <w:tcPr>
            <w:tcW w:w="0" w:type="auto"/>
            <w:vAlign w:val="center"/>
            <w:hideMark/>
          </w:tcPr>
          <w:p w14:paraId="77B9FC0D" w14:textId="5249C236" w:rsidR="00426F85" w:rsidRPr="00F00993" w:rsidDel="00C57269" w:rsidRDefault="00426F85">
            <w:pPr>
              <w:pStyle w:val="body"/>
              <w:shd w:val="clear" w:color="auto" w:fill="FFFFFF"/>
              <w:spacing w:before="0" w:beforeAutospacing="0" w:after="0" w:line="360" w:lineRule="auto"/>
              <w:ind w:firstLine="1320"/>
              <w:jc w:val="both"/>
              <w:textAlignment w:val="baseline"/>
              <w:rPr>
                <w:del w:id="4343" w:author="Mauro Sérgio Silva Pinto" w:date="2019-09-27T11:18:00Z"/>
                <w:color w:val="000000" w:themeColor="text1"/>
                <w:rPrChange w:id="4344" w:author="Jacyeude Araújo" w:date="2019-10-02T13:03:00Z">
                  <w:rPr>
                    <w:del w:id="4345" w:author="Mauro Sérgio Silva Pinto" w:date="2019-09-27T11:18:00Z"/>
                    <w:color w:val="000000" w:themeColor="text1"/>
                  </w:rPr>
                </w:rPrChange>
              </w:rPr>
              <w:pPrChange w:id="4346" w:author="Mauro Sérgio Silva Pinto" w:date="2019-09-27T11:18:00Z">
                <w:pPr>
                  <w:spacing w:after="0" w:line="360" w:lineRule="auto"/>
                  <w:jc w:val="both"/>
                </w:pPr>
              </w:pPrChange>
            </w:pPr>
            <w:del w:id="4347" w:author="Mauro Sérgio Silva Pinto" w:date="2019-09-27T11:18:00Z">
              <w:r w:rsidRPr="00F00993" w:rsidDel="00C57269">
                <w:rPr>
                  <w:color w:val="000000" w:themeColor="text1"/>
                  <w:rPrChange w:id="4348" w:author="Jacyeude Araújo" w:date="2019-10-02T13:03:00Z">
                    <w:rPr>
                      <w:color w:val="000000" w:themeColor="text1"/>
                    </w:rPr>
                  </w:rPrChange>
                </w:rPr>
                <w:delText>O nó Estatísticas fornece informações resumidas básicas sobre campos numéricos. Ele calcula estatísticas resumidas para campos individuais e correlações entre campos.</w:delText>
              </w:r>
            </w:del>
          </w:p>
        </w:tc>
      </w:tr>
      <w:tr w:rsidR="002D1497" w:rsidRPr="00F00993" w:rsidDel="00C57269" w14:paraId="0FFD5A70" w14:textId="7C42EABC" w:rsidTr="00426F85">
        <w:trPr>
          <w:del w:id="4349" w:author="Mauro Sérgio Silva Pinto" w:date="2019-09-27T11:18:00Z"/>
        </w:trPr>
        <w:tc>
          <w:tcPr>
            <w:tcW w:w="0" w:type="auto"/>
            <w:vAlign w:val="center"/>
            <w:hideMark/>
          </w:tcPr>
          <w:p w14:paraId="1C06694A" w14:textId="416194E4" w:rsidR="00426F85" w:rsidRPr="00F00993" w:rsidDel="00C57269" w:rsidRDefault="00426F85">
            <w:pPr>
              <w:pStyle w:val="body"/>
              <w:shd w:val="clear" w:color="auto" w:fill="FFFFFF"/>
              <w:spacing w:before="0" w:beforeAutospacing="0" w:after="0" w:line="360" w:lineRule="auto"/>
              <w:ind w:firstLine="1320"/>
              <w:jc w:val="both"/>
              <w:textAlignment w:val="baseline"/>
              <w:divId w:val="908421072"/>
              <w:rPr>
                <w:del w:id="4350" w:author="Mauro Sérgio Silva Pinto" w:date="2019-09-27T11:18:00Z"/>
                <w:color w:val="000000" w:themeColor="text1"/>
                <w:rPrChange w:id="4351" w:author="Jacyeude Araújo" w:date="2019-10-02T13:03:00Z">
                  <w:rPr>
                    <w:del w:id="4352" w:author="Mauro Sérgio Silva Pinto" w:date="2019-09-27T11:18:00Z"/>
                    <w:color w:val="000000" w:themeColor="text1"/>
                  </w:rPr>
                </w:rPrChange>
              </w:rPr>
              <w:pPrChange w:id="4353" w:author="Mauro Sérgio Silva Pinto" w:date="2019-09-27T11:18:00Z">
                <w:pPr>
                  <w:spacing w:after="0" w:line="360" w:lineRule="auto"/>
                  <w:jc w:val="both"/>
                  <w:textAlignment w:val="baseline"/>
                  <w:divId w:val="908421072"/>
                </w:pPr>
              </w:pPrChange>
            </w:pPr>
            <w:del w:id="4354" w:author="Mauro Sérgio Silva Pinto" w:date="2019-09-27T11:18:00Z">
              <w:r w:rsidRPr="00F00993" w:rsidDel="00C57269">
                <w:rPr>
                  <w:noProof/>
                  <w:color w:val="000000" w:themeColor="text1"/>
                  <w:rPrChange w:id="4355" w:author="Jacyeude Araújo" w:date="2019-10-02T13:03:00Z">
                    <w:rPr>
                      <w:noProof/>
                      <w:color w:val="000000" w:themeColor="text1"/>
                    </w:rPr>
                  </w:rPrChange>
                </w:rPr>
                <w:drawing>
                  <wp:inline distT="0" distB="0" distL="0" distR="0" wp14:anchorId="24154C95" wp14:editId="37E0F53E">
                    <wp:extent cx="391795" cy="446405"/>
                    <wp:effectExtent l="0" t="0" r="825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3D01FAC0" w14:textId="7007F4B0" w:rsidR="00426F85" w:rsidRPr="00F00993" w:rsidDel="00C57269" w:rsidRDefault="00426F85">
            <w:pPr>
              <w:pStyle w:val="body"/>
              <w:shd w:val="clear" w:color="auto" w:fill="FFFFFF"/>
              <w:spacing w:before="0" w:beforeAutospacing="0" w:after="0" w:line="360" w:lineRule="auto"/>
              <w:ind w:firstLine="1320"/>
              <w:jc w:val="both"/>
              <w:textAlignment w:val="baseline"/>
              <w:rPr>
                <w:del w:id="4356" w:author="Mauro Sérgio Silva Pinto" w:date="2019-09-27T11:18:00Z"/>
                <w:color w:val="000000" w:themeColor="text1"/>
                <w:rPrChange w:id="4357" w:author="Jacyeude Araújo" w:date="2019-10-02T13:03:00Z">
                  <w:rPr>
                    <w:del w:id="4358" w:author="Mauro Sérgio Silva Pinto" w:date="2019-09-27T11:18:00Z"/>
                    <w:color w:val="000000" w:themeColor="text1"/>
                  </w:rPr>
                </w:rPrChange>
              </w:rPr>
              <w:pPrChange w:id="4359" w:author="Mauro Sérgio Silva Pinto" w:date="2019-09-27T11:18:00Z">
                <w:pPr>
                  <w:spacing w:after="0" w:line="360" w:lineRule="auto"/>
                  <w:jc w:val="both"/>
                </w:pPr>
              </w:pPrChange>
            </w:pPr>
            <w:del w:id="4360" w:author="Mauro Sérgio Silva Pinto" w:date="2019-09-27T11:18:00Z">
              <w:r w:rsidRPr="00F00993" w:rsidDel="00C57269">
                <w:rPr>
                  <w:color w:val="000000" w:themeColor="text1"/>
                  <w:rPrChange w:id="4361" w:author="Jacyeude Araújo" w:date="2019-10-02T13:03:00Z">
                    <w:rPr>
                      <w:color w:val="000000" w:themeColor="text1"/>
                    </w:rPr>
                  </w:rPrChange>
                </w:rPr>
                <w:delText xml:space="preserve">O nó Means compara as médias entre grupos independentes ou entre pares de campos relacionados para testar se existe uma diferença significativa. </w:delText>
              </w:r>
            </w:del>
          </w:p>
        </w:tc>
      </w:tr>
      <w:tr w:rsidR="00DE389A" w:rsidRPr="00F00993" w:rsidDel="00C57269" w14:paraId="5F369CE5" w14:textId="684FFC12" w:rsidTr="00426F85">
        <w:trPr>
          <w:del w:id="4362" w:author="Mauro Sérgio Silva Pinto" w:date="2019-09-27T11:18:00Z"/>
        </w:trPr>
        <w:tc>
          <w:tcPr>
            <w:tcW w:w="0" w:type="auto"/>
            <w:vAlign w:val="center"/>
            <w:hideMark/>
          </w:tcPr>
          <w:p w14:paraId="0583477E" w14:textId="241F2848" w:rsidR="00426F85" w:rsidRPr="00F00993" w:rsidDel="00C57269" w:rsidRDefault="00426F85">
            <w:pPr>
              <w:pStyle w:val="body"/>
              <w:shd w:val="clear" w:color="auto" w:fill="FFFFFF"/>
              <w:spacing w:before="0" w:beforeAutospacing="0" w:after="0" w:line="360" w:lineRule="auto"/>
              <w:ind w:firstLine="1320"/>
              <w:jc w:val="both"/>
              <w:textAlignment w:val="baseline"/>
              <w:rPr>
                <w:del w:id="4363" w:author="Mauro Sérgio Silva Pinto" w:date="2019-09-27T11:18:00Z"/>
                <w:color w:val="000000" w:themeColor="text1"/>
                <w:rPrChange w:id="4364" w:author="Jacyeude Araújo" w:date="2019-10-02T13:03:00Z">
                  <w:rPr>
                    <w:del w:id="4365" w:author="Mauro Sérgio Silva Pinto" w:date="2019-09-27T11:18:00Z"/>
                    <w:color w:val="000000" w:themeColor="text1"/>
                  </w:rPr>
                </w:rPrChange>
              </w:rPr>
              <w:pPrChange w:id="4366" w:author="Mauro Sérgio Silva Pinto" w:date="2019-09-27T11:18:00Z">
                <w:pPr>
                  <w:spacing w:after="0" w:line="360" w:lineRule="auto"/>
                  <w:jc w:val="both"/>
                  <w:textAlignment w:val="baseline"/>
                </w:pPr>
              </w:pPrChange>
            </w:pPr>
            <w:del w:id="4367" w:author="Mauro Sérgio Silva Pinto" w:date="2019-09-27T11:18:00Z">
              <w:r w:rsidRPr="00F00993" w:rsidDel="00C57269">
                <w:rPr>
                  <w:noProof/>
                  <w:color w:val="000000" w:themeColor="text1"/>
                  <w:rPrChange w:id="4368" w:author="Jacyeude Araújo" w:date="2019-10-02T13:03:00Z">
                    <w:rPr>
                      <w:noProof/>
                      <w:color w:val="000000" w:themeColor="text1"/>
                    </w:rPr>
                  </w:rPrChange>
                </w:rPr>
                <w:drawing>
                  <wp:inline distT="0" distB="0" distL="0" distR="0" wp14:anchorId="6027AC72" wp14:editId="18B6FC48">
                    <wp:extent cx="391795" cy="446405"/>
                    <wp:effectExtent l="0" t="0" r="825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del>
          </w:p>
        </w:tc>
        <w:tc>
          <w:tcPr>
            <w:tcW w:w="0" w:type="auto"/>
            <w:vAlign w:val="center"/>
            <w:hideMark/>
          </w:tcPr>
          <w:p w14:paraId="185A6738" w14:textId="27AE6471" w:rsidR="00426F85" w:rsidRPr="00F00993" w:rsidDel="00C57269" w:rsidRDefault="00426F85">
            <w:pPr>
              <w:pStyle w:val="body"/>
              <w:shd w:val="clear" w:color="auto" w:fill="FFFFFF"/>
              <w:spacing w:before="0" w:beforeAutospacing="0" w:after="0" w:line="360" w:lineRule="auto"/>
              <w:ind w:firstLine="1320"/>
              <w:jc w:val="both"/>
              <w:textAlignment w:val="baseline"/>
              <w:rPr>
                <w:del w:id="4369" w:author="Mauro Sérgio Silva Pinto" w:date="2019-09-27T11:18:00Z"/>
                <w:color w:val="000000" w:themeColor="text1"/>
                <w:rPrChange w:id="4370" w:author="Jacyeude Araújo" w:date="2019-10-02T13:03:00Z">
                  <w:rPr>
                    <w:del w:id="4371" w:author="Mauro Sérgio Silva Pinto" w:date="2019-09-27T11:18:00Z"/>
                    <w:color w:val="000000" w:themeColor="text1"/>
                  </w:rPr>
                </w:rPrChange>
              </w:rPr>
              <w:pPrChange w:id="4372" w:author="Mauro Sérgio Silva Pinto" w:date="2019-09-27T11:18:00Z">
                <w:pPr>
                  <w:keepNext/>
                  <w:spacing w:after="0" w:line="360" w:lineRule="auto"/>
                  <w:jc w:val="both"/>
                </w:pPr>
              </w:pPrChange>
            </w:pPr>
            <w:del w:id="4373" w:author="Mauro Sérgio Silva Pinto" w:date="2019-09-27T11:18:00Z">
              <w:r w:rsidRPr="00F00993" w:rsidDel="00C57269">
                <w:rPr>
                  <w:color w:val="000000" w:themeColor="text1"/>
                  <w:rPrChange w:id="4374" w:author="Jacyeude Araújo" w:date="2019-10-02T13:03:00Z">
                    <w:rPr>
                      <w:color w:val="000000" w:themeColor="text1"/>
                    </w:rPr>
                  </w:rPrChange>
                </w:rPr>
                <w:delText>O nó Relatório cria relatórios formatados contendo texto fixo, bem como dados e outras expressões derivadas dos dados.</w:delText>
              </w:r>
              <w:r w:rsidR="007E7C83" w:rsidRPr="00F00993" w:rsidDel="00C57269">
                <w:rPr>
                  <w:color w:val="000000" w:themeColor="text1"/>
                  <w:rPrChange w:id="4375" w:author="Jacyeude Araújo" w:date="2019-10-02T13:03:00Z">
                    <w:rPr>
                      <w:color w:val="000000" w:themeColor="text1"/>
                    </w:rPr>
                  </w:rPrChange>
                </w:rPr>
                <w:delText>E</w:delText>
              </w:r>
              <w:r w:rsidRPr="00F00993" w:rsidDel="00C57269">
                <w:rPr>
                  <w:color w:val="000000" w:themeColor="text1"/>
                  <w:rPrChange w:id="4376" w:author="Jacyeude Araújo" w:date="2019-10-02T13:03:00Z">
                    <w:rPr>
                      <w:color w:val="000000" w:themeColor="text1"/>
                    </w:rPr>
                  </w:rPrChange>
                </w:rPr>
                <w:delText>specifica</w:delText>
              </w:r>
              <w:r w:rsidR="007E7C83" w:rsidRPr="00F00993" w:rsidDel="00C57269">
                <w:rPr>
                  <w:color w:val="000000" w:themeColor="text1"/>
                  <w:rPrChange w:id="4377" w:author="Jacyeude Araújo" w:date="2019-10-02T13:03:00Z">
                    <w:rPr>
                      <w:color w:val="000000" w:themeColor="text1"/>
                    </w:rPr>
                  </w:rPrChange>
                </w:rPr>
                <w:delText>ndo</w:delText>
              </w:r>
              <w:r w:rsidRPr="00F00993" w:rsidDel="00C57269">
                <w:rPr>
                  <w:color w:val="000000" w:themeColor="text1"/>
                  <w:rPrChange w:id="4378" w:author="Jacyeude Araújo" w:date="2019-10-02T13:03:00Z">
                    <w:rPr>
                      <w:color w:val="000000" w:themeColor="text1"/>
                    </w:rPr>
                  </w:rPrChange>
                </w:rPr>
                <w:delText xml:space="preserve"> o formato do relatório usando modelos de texto para definir as construções fixas de saída de texto e dados. </w:delText>
              </w:r>
            </w:del>
          </w:p>
        </w:tc>
      </w:tr>
    </w:tbl>
    <w:p w14:paraId="3971BBF5" w14:textId="2A9B0BDE" w:rsidR="00E74B16" w:rsidRPr="00F00993" w:rsidRDefault="00B4053D">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Change w:id="4379" w:author="Jacyeude Araújo" w:date="2019-10-02T13:03:00Z">
            <w:rPr>
              <w:color w:val="000000" w:themeColor="text1"/>
              <w:bdr w:val="none" w:sz="0" w:space="0" w:color="auto" w:frame="1"/>
            </w:rPr>
          </w:rPrChange>
        </w:rPr>
        <w:pPrChange w:id="4380" w:author="Mauro Sérgio Silva Pinto" w:date="2019-09-27T11:18:00Z">
          <w:pPr>
            <w:pStyle w:val="Legenda"/>
            <w:jc w:val="center"/>
          </w:pPr>
        </w:pPrChange>
      </w:pPr>
      <w:del w:id="4381" w:author="Mauro Sérgio Silva Pinto" w:date="2019-09-27T11:18:00Z">
        <w:r w:rsidRPr="00F00993" w:rsidDel="00C57269">
          <w:rPr>
            <w:color w:val="000000" w:themeColor="text1"/>
            <w:rPrChange w:id="4382" w:author="Jacyeude Araújo" w:date="2019-10-02T13:03:00Z">
              <w:rPr>
                <w:i w:val="0"/>
                <w:iCs w:val="0"/>
                <w:color w:val="000000" w:themeColor="text1"/>
              </w:rPr>
            </w:rPrChange>
          </w:rPr>
          <w:delText xml:space="preserve">Tabela </w:delText>
        </w:r>
        <w:r w:rsidR="00CA155D" w:rsidRPr="00F00993" w:rsidDel="00C57269">
          <w:rPr>
            <w:color w:val="000000" w:themeColor="text1"/>
            <w:rPrChange w:id="4383" w:author="Jacyeude Araújo" w:date="2019-10-02T13:03:00Z">
              <w:rPr>
                <w:i w:val="0"/>
                <w:iCs w:val="0"/>
                <w:color w:val="000000" w:themeColor="text1"/>
              </w:rPr>
            </w:rPrChange>
          </w:rPr>
          <w:fldChar w:fldCharType="begin"/>
        </w:r>
        <w:r w:rsidR="00CA155D" w:rsidRPr="00F00993" w:rsidDel="00C57269">
          <w:rPr>
            <w:color w:val="000000" w:themeColor="text1"/>
            <w:rPrChange w:id="4384" w:author="Jacyeude Araújo" w:date="2019-10-02T13:03:00Z">
              <w:rPr>
                <w:i w:val="0"/>
                <w:iCs w:val="0"/>
                <w:color w:val="000000" w:themeColor="text1"/>
              </w:rPr>
            </w:rPrChange>
          </w:rPr>
          <w:delInstrText xml:space="preserve"> SEQ Tabela \* ARABIC </w:delInstrText>
        </w:r>
        <w:r w:rsidR="00CA155D" w:rsidRPr="00F00993" w:rsidDel="00C57269">
          <w:rPr>
            <w:color w:val="000000" w:themeColor="text1"/>
            <w:rPrChange w:id="4385" w:author="Jacyeude Araújo" w:date="2019-10-02T13:03:00Z">
              <w:rPr>
                <w:i w:val="0"/>
                <w:iCs w:val="0"/>
                <w:color w:val="000000" w:themeColor="text1"/>
              </w:rPr>
            </w:rPrChange>
          </w:rPr>
          <w:fldChar w:fldCharType="separate"/>
        </w:r>
        <w:r w:rsidR="00EE7A76" w:rsidRPr="00F00993" w:rsidDel="00C57269">
          <w:rPr>
            <w:noProof/>
            <w:color w:val="000000" w:themeColor="text1"/>
            <w:rPrChange w:id="4386" w:author="Jacyeude Araújo" w:date="2019-10-02T13:03:00Z">
              <w:rPr>
                <w:i w:val="0"/>
                <w:iCs w:val="0"/>
                <w:noProof/>
                <w:color w:val="000000" w:themeColor="text1"/>
              </w:rPr>
            </w:rPrChange>
          </w:rPr>
          <w:delText>7</w:delText>
        </w:r>
        <w:r w:rsidR="00CA155D" w:rsidRPr="00F00993" w:rsidDel="00C57269">
          <w:rPr>
            <w:color w:val="000000" w:themeColor="text1"/>
            <w:rPrChange w:id="4387" w:author="Jacyeude Araújo" w:date="2019-10-02T13:03:00Z">
              <w:rPr>
                <w:i w:val="0"/>
                <w:iCs w:val="0"/>
                <w:color w:val="000000" w:themeColor="text1"/>
              </w:rPr>
            </w:rPrChange>
          </w:rPr>
          <w:fldChar w:fldCharType="end"/>
        </w:r>
        <w:r w:rsidRPr="00F00993" w:rsidDel="00C57269">
          <w:rPr>
            <w:color w:val="000000" w:themeColor="text1"/>
            <w:rPrChange w:id="4388" w:author="Jacyeude Araújo" w:date="2019-10-02T13:03:00Z">
              <w:rPr>
                <w:i w:val="0"/>
                <w:iCs w:val="0"/>
                <w:color w:val="000000" w:themeColor="text1"/>
              </w:rPr>
            </w:rPrChange>
          </w:rPr>
          <w:delText xml:space="preserve"> -  Descrição de Outputs</w:delText>
        </w:r>
      </w:del>
    </w:p>
    <w:p w14:paraId="629E43F0" w14:textId="4FE32F10" w:rsidR="00EB147B" w:rsidRPr="00F00993"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A interface exclusiva do IBM SPSS Modeler permite minerar dados, trabalhando com diagramas de fluxos.</w:t>
      </w:r>
      <w:r w:rsidR="003F1EC4"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color w:val="000000" w:themeColor="text1"/>
          <w:sz w:val="24"/>
          <w:szCs w:val="24"/>
          <w:bdr w:val="none" w:sz="0" w:space="0" w:color="auto" w:frame="1"/>
          <w:lang w:eastAsia="pt-BR"/>
        </w:rPr>
        <w:t xml:space="preserve">No nível mais básico, </w:t>
      </w:r>
      <w:r w:rsidR="007E51B0" w:rsidRPr="00F00993">
        <w:rPr>
          <w:rFonts w:ascii="Times New Roman" w:eastAsia="Times New Roman" w:hAnsi="Times New Roman" w:cs="Times New Roman"/>
          <w:color w:val="000000" w:themeColor="text1"/>
          <w:sz w:val="24"/>
          <w:szCs w:val="24"/>
          <w:bdr w:val="none" w:sz="0" w:space="0" w:color="auto" w:frame="1"/>
          <w:lang w:eastAsia="pt-BR"/>
        </w:rPr>
        <w:t xml:space="preserve">é possível </w:t>
      </w:r>
      <w:r w:rsidRPr="00F00993">
        <w:rPr>
          <w:rFonts w:ascii="Times New Roman" w:eastAsia="Times New Roman" w:hAnsi="Times New Roman" w:cs="Times New Roman"/>
          <w:color w:val="000000" w:themeColor="text1"/>
          <w:sz w:val="24"/>
          <w:szCs w:val="24"/>
          <w:bdr w:val="none" w:sz="0" w:space="0" w:color="auto" w:frame="1"/>
          <w:lang w:eastAsia="pt-BR"/>
        </w:rPr>
        <w:t>criar um fluxo de dados usando as seguintes etapas:</w:t>
      </w:r>
    </w:p>
    <w:p w14:paraId="6CA1348A" w14:textId="78F31F35" w:rsidR="00EB147B" w:rsidRPr="00F00993"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F00993">
        <w:rPr>
          <w:rFonts w:ascii="Times New Roman" w:eastAsia="Times New Roman" w:hAnsi="Times New Roman" w:cs="Times New Roman"/>
          <w:color w:val="000000" w:themeColor="text1"/>
          <w:sz w:val="24"/>
          <w:szCs w:val="24"/>
          <w:bdr w:val="none" w:sz="0" w:space="0" w:color="auto" w:frame="1"/>
          <w:lang w:eastAsia="pt-BR"/>
        </w:rPr>
        <w:t>Adição de</w:t>
      </w:r>
      <w:r w:rsidRPr="00F00993">
        <w:rPr>
          <w:rFonts w:ascii="Times New Roman" w:eastAsia="Times New Roman" w:hAnsi="Times New Roman" w:cs="Times New Roman"/>
          <w:color w:val="000000" w:themeColor="text1"/>
          <w:sz w:val="24"/>
          <w:szCs w:val="24"/>
          <w:bdr w:val="none" w:sz="0" w:space="0" w:color="auto" w:frame="1"/>
          <w:lang w:eastAsia="pt-BR"/>
        </w:rPr>
        <w:t xml:space="preserve"> nós à tela de fluxo.</w:t>
      </w:r>
    </w:p>
    <w:p w14:paraId="7F69709D" w14:textId="78D13E0E" w:rsidR="00EB147B" w:rsidRPr="00F00993"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F00993">
        <w:rPr>
          <w:rFonts w:ascii="Times New Roman" w:eastAsia="Times New Roman" w:hAnsi="Times New Roman" w:cs="Times New Roman"/>
          <w:color w:val="000000" w:themeColor="text1"/>
          <w:sz w:val="24"/>
          <w:szCs w:val="24"/>
          <w:bdr w:val="none" w:sz="0" w:space="0" w:color="auto" w:frame="1"/>
          <w:lang w:eastAsia="pt-BR"/>
        </w:rPr>
        <w:t>Conexão</w:t>
      </w: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F00993">
        <w:rPr>
          <w:rFonts w:ascii="Times New Roman" w:eastAsia="Times New Roman" w:hAnsi="Times New Roman" w:cs="Times New Roman"/>
          <w:color w:val="000000" w:themeColor="text1"/>
          <w:sz w:val="24"/>
          <w:szCs w:val="24"/>
          <w:bdr w:val="none" w:sz="0" w:space="0" w:color="auto" w:frame="1"/>
          <w:lang w:eastAsia="pt-BR"/>
        </w:rPr>
        <w:t>do</w:t>
      </w:r>
      <w:r w:rsidRPr="00F00993">
        <w:rPr>
          <w:rFonts w:ascii="Times New Roman" w:eastAsia="Times New Roman" w:hAnsi="Times New Roman" w:cs="Times New Roman"/>
          <w:color w:val="000000" w:themeColor="text1"/>
          <w:sz w:val="24"/>
          <w:szCs w:val="24"/>
          <w:bdr w:val="none" w:sz="0" w:space="0" w:color="auto" w:frame="1"/>
          <w:lang w:eastAsia="pt-BR"/>
        </w:rPr>
        <w:t>s nós para formar um fluxo.</w:t>
      </w:r>
    </w:p>
    <w:p w14:paraId="0B123930" w14:textId="34D898C2" w:rsidR="00EB147B" w:rsidRPr="00F00993"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Especifi</w:t>
      </w:r>
      <w:r w:rsidR="0055576E" w:rsidRPr="00F00993">
        <w:rPr>
          <w:rFonts w:ascii="Times New Roman" w:eastAsia="Times New Roman" w:hAnsi="Times New Roman" w:cs="Times New Roman"/>
          <w:color w:val="000000" w:themeColor="text1"/>
          <w:sz w:val="24"/>
          <w:szCs w:val="24"/>
          <w:bdr w:val="none" w:sz="0" w:space="0" w:color="auto" w:frame="1"/>
          <w:lang w:eastAsia="pt-BR"/>
        </w:rPr>
        <w:t>cação das</w:t>
      </w:r>
      <w:r w:rsidRPr="00F00993">
        <w:rPr>
          <w:rFonts w:ascii="Times New Roman" w:eastAsia="Times New Roman" w:hAnsi="Times New Roman" w:cs="Times New Roman"/>
          <w:color w:val="000000" w:themeColor="text1"/>
          <w:sz w:val="24"/>
          <w:szCs w:val="24"/>
          <w:bdr w:val="none" w:sz="0" w:space="0" w:color="auto" w:frame="1"/>
          <w:lang w:eastAsia="pt-BR"/>
        </w:rPr>
        <w:t xml:space="preserve"> opç</w:t>
      </w:r>
      <w:r w:rsidR="0055576E" w:rsidRPr="00F00993">
        <w:rPr>
          <w:rFonts w:ascii="Times New Roman" w:eastAsia="Times New Roman" w:hAnsi="Times New Roman" w:cs="Times New Roman"/>
          <w:color w:val="000000" w:themeColor="text1"/>
          <w:sz w:val="24"/>
          <w:szCs w:val="24"/>
          <w:bdr w:val="none" w:sz="0" w:space="0" w:color="auto" w:frame="1"/>
          <w:lang w:eastAsia="pt-BR"/>
        </w:rPr>
        <w:t>ões</w:t>
      </w:r>
      <w:r w:rsidRPr="00F00993">
        <w:rPr>
          <w:rFonts w:ascii="Times New Roman" w:eastAsia="Times New Roman" w:hAnsi="Times New Roman" w:cs="Times New Roman"/>
          <w:color w:val="000000" w:themeColor="text1"/>
          <w:sz w:val="24"/>
          <w:szCs w:val="24"/>
          <w:bdr w:val="none" w:sz="0" w:space="0" w:color="auto" w:frame="1"/>
          <w:lang w:eastAsia="pt-BR"/>
        </w:rPr>
        <w:t xml:space="preserve"> d</w:t>
      </w:r>
      <w:r w:rsidR="0055576E" w:rsidRPr="00F00993">
        <w:rPr>
          <w:rFonts w:ascii="Times New Roman" w:eastAsia="Times New Roman" w:hAnsi="Times New Roman" w:cs="Times New Roman"/>
          <w:color w:val="000000" w:themeColor="text1"/>
          <w:sz w:val="24"/>
          <w:szCs w:val="24"/>
          <w:bdr w:val="none" w:sz="0" w:space="0" w:color="auto" w:frame="1"/>
          <w:lang w:eastAsia="pt-BR"/>
        </w:rPr>
        <w:t>os</w:t>
      </w:r>
      <w:r w:rsidRPr="00F00993">
        <w:rPr>
          <w:rFonts w:ascii="Times New Roman" w:eastAsia="Times New Roman" w:hAnsi="Times New Roman" w:cs="Times New Roman"/>
          <w:color w:val="000000" w:themeColor="text1"/>
          <w:sz w:val="24"/>
          <w:szCs w:val="24"/>
          <w:bdr w:val="none" w:sz="0" w:space="0" w:color="auto" w:frame="1"/>
          <w:lang w:eastAsia="pt-BR"/>
        </w:rPr>
        <w:t xml:space="preserve"> nó</w:t>
      </w:r>
      <w:r w:rsidR="0055576E" w:rsidRPr="00F00993">
        <w:rPr>
          <w:rFonts w:ascii="Times New Roman" w:eastAsia="Times New Roman" w:hAnsi="Times New Roman" w:cs="Times New Roman"/>
          <w:color w:val="000000" w:themeColor="text1"/>
          <w:sz w:val="24"/>
          <w:szCs w:val="24"/>
          <w:bdr w:val="none" w:sz="0" w:space="0" w:color="auto" w:frame="1"/>
          <w:lang w:eastAsia="pt-BR"/>
        </w:rPr>
        <w:t>s</w:t>
      </w:r>
      <w:r w:rsidRPr="00F00993">
        <w:rPr>
          <w:rFonts w:ascii="Times New Roman" w:eastAsia="Times New Roman" w:hAnsi="Times New Roman" w:cs="Times New Roman"/>
          <w:color w:val="000000" w:themeColor="text1"/>
          <w:sz w:val="24"/>
          <w:szCs w:val="24"/>
          <w:bdr w:val="none" w:sz="0" w:space="0" w:color="auto" w:frame="1"/>
          <w:lang w:eastAsia="pt-BR"/>
        </w:rPr>
        <w:t>.</w:t>
      </w:r>
    </w:p>
    <w:p w14:paraId="5528AD8B" w14:textId="26A7C779" w:rsidR="00EB147B" w:rsidRPr="00F00993"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Execu</w:t>
      </w:r>
      <w:r w:rsidR="0055576E" w:rsidRPr="00F00993">
        <w:rPr>
          <w:rFonts w:ascii="Times New Roman" w:eastAsia="Times New Roman" w:hAnsi="Times New Roman" w:cs="Times New Roman"/>
          <w:color w:val="000000" w:themeColor="text1"/>
          <w:sz w:val="24"/>
          <w:szCs w:val="24"/>
          <w:bdr w:val="none" w:sz="0" w:space="0" w:color="auto" w:frame="1"/>
          <w:lang w:eastAsia="pt-BR"/>
        </w:rPr>
        <w:t>ção</w:t>
      </w: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F00993">
        <w:rPr>
          <w:rFonts w:ascii="Times New Roman" w:eastAsia="Times New Roman" w:hAnsi="Times New Roman" w:cs="Times New Roman"/>
          <w:color w:val="000000" w:themeColor="text1"/>
          <w:sz w:val="24"/>
          <w:szCs w:val="24"/>
          <w:bdr w:val="none" w:sz="0" w:space="0" w:color="auto" w:frame="1"/>
          <w:lang w:eastAsia="pt-BR"/>
        </w:rPr>
        <w:t>d</w:t>
      </w:r>
      <w:r w:rsidRPr="00F00993">
        <w:rPr>
          <w:rFonts w:ascii="Times New Roman" w:eastAsia="Times New Roman" w:hAnsi="Times New Roman" w:cs="Times New Roman"/>
          <w:color w:val="000000" w:themeColor="text1"/>
          <w:sz w:val="24"/>
          <w:szCs w:val="24"/>
          <w:bdr w:val="none" w:sz="0" w:space="0" w:color="auto" w:frame="1"/>
          <w:lang w:eastAsia="pt-BR"/>
        </w:rPr>
        <w:t>o fluxo.</w:t>
      </w:r>
    </w:p>
    <w:p w14:paraId="28F84737" w14:textId="77777777" w:rsidR="00B718E4" w:rsidRPr="00F00993" w:rsidRDefault="00B718E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p>
    <w:p w14:paraId="3A88E0B3" w14:textId="2F1F31EB" w:rsidR="007F42EF" w:rsidRPr="00F00993" w:rsidRDefault="007F42EF"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F00993">
        <w:rPr>
          <w:rFonts w:ascii="Times New Roman" w:hAnsi="Times New Roman" w:cs="Times New Roman"/>
          <w:color w:val="000000" w:themeColor="text1"/>
          <w:sz w:val="24"/>
          <w:szCs w:val="24"/>
          <w:shd w:val="clear" w:color="auto" w:fill="FFFFFF"/>
        </w:rPr>
        <w:t>Ao contrário dos métodos estatísticos mais tradicionais, não</w:t>
      </w:r>
      <w:r w:rsidR="00C54F6E" w:rsidRPr="00F00993">
        <w:rPr>
          <w:rFonts w:ascii="Times New Roman" w:hAnsi="Times New Roman" w:cs="Times New Roman"/>
          <w:color w:val="000000" w:themeColor="text1"/>
          <w:sz w:val="24"/>
          <w:szCs w:val="24"/>
          <w:shd w:val="clear" w:color="auto" w:fill="FFFFFF"/>
        </w:rPr>
        <w:t xml:space="preserve"> é estritamente</w:t>
      </w:r>
      <w:r w:rsidRPr="00F00993">
        <w:rPr>
          <w:rFonts w:ascii="Times New Roman" w:hAnsi="Times New Roman" w:cs="Times New Roman"/>
          <w:color w:val="000000" w:themeColor="text1"/>
          <w:sz w:val="24"/>
          <w:szCs w:val="24"/>
          <w:shd w:val="clear" w:color="auto" w:fill="FFFFFF"/>
        </w:rPr>
        <w:t xml:space="preserve"> </w:t>
      </w:r>
      <w:r w:rsidR="00C54F6E" w:rsidRPr="00F00993">
        <w:rPr>
          <w:rFonts w:ascii="Times New Roman" w:hAnsi="Times New Roman" w:cs="Times New Roman"/>
          <w:color w:val="000000" w:themeColor="text1"/>
          <w:sz w:val="24"/>
          <w:szCs w:val="24"/>
          <w:shd w:val="clear" w:color="auto" w:fill="FFFFFF"/>
        </w:rPr>
        <w:t>necessário</w:t>
      </w:r>
      <w:r w:rsidRPr="00F00993">
        <w:rPr>
          <w:rFonts w:ascii="Times New Roman" w:hAnsi="Times New Roman" w:cs="Times New Roman"/>
          <w:color w:val="000000" w:themeColor="text1"/>
          <w:sz w:val="24"/>
          <w:szCs w:val="24"/>
          <w:shd w:val="clear" w:color="auto" w:fill="FFFFFF"/>
        </w:rPr>
        <w:t xml:space="preserve"> precisa</w:t>
      </w:r>
      <w:r w:rsidR="00C54F6E" w:rsidRPr="00F00993">
        <w:rPr>
          <w:rFonts w:ascii="Times New Roman" w:hAnsi="Times New Roman" w:cs="Times New Roman"/>
          <w:color w:val="000000" w:themeColor="text1"/>
          <w:sz w:val="24"/>
          <w:szCs w:val="24"/>
          <w:shd w:val="clear" w:color="auto" w:fill="FFFFFF"/>
        </w:rPr>
        <w:t>r</w:t>
      </w:r>
      <w:r w:rsidRPr="00F00993">
        <w:rPr>
          <w:rFonts w:ascii="Times New Roman" w:hAnsi="Times New Roman" w:cs="Times New Roman"/>
          <w:color w:val="000000" w:themeColor="text1"/>
          <w:sz w:val="24"/>
          <w:szCs w:val="24"/>
          <w:shd w:val="clear" w:color="auto" w:fill="FFFFFF"/>
        </w:rPr>
        <w:t xml:space="preserve"> saber o que está procurando quando </w:t>
      </w:r>
      <w:r w:rsidR="00C54F6E" w:rsidRPr="00F00993">
        <w:rPr>
          <w:rFonts w:ascii="Times New Roman" w:hAnsi="Times New Roman" w:cs="Times New Roman"/>
          <w:color w:val="000000" w:themeColor="text1"/>
          <w:sz w:val="24"/>
          <w:szCs w:val="24"/>
          <w:shd w:val="clear" w:color="auto" w:fill="FFFFFF"/>
        </w:rPr>
        <w:t xml:space="preserve">se </w:t>
      </w:r>
      <w:r w:rsidRPr="00F00993">
        <w:rPr>
          <w:rFonts w:ascii="Times New Roman" w:hAnsi="Times New Roman" w:cs="Times New Roman"/>
          <w:color w:val="000000" w:themeColor="text1"/>
          <w:sz w:val="24"/>
          <w:szCs w:val="24"/>
          <w:shd w:val="clear" w:color="auto" w:fill="FFFFFF"/>
        </w:rPr>
        <w:t>inicia</w:t>
      </w:r>
      <w:r w:rsidR="00C54F6E" w:rsidRPr="00F00993">
        <w:rPr>
          <w:rFonts w:ascii="Times New Roman" w:hAnsi="Times New Roman" w:cs="Times New Roman"/>
          <w:color w:val="000000" w:themeColor="text1"/>
          <w:sz w:val="24"/>
          <w:szCs w:val="24"/>
          <w:shd w:val="clear" w:color="auto" w:fill="FFFFFF"/>
        </w:rPr>
        <w:t xml:space="preserve"> uma avaliação de característica entre bancos de dados</w:t>
      </w:r>
      <w:r w:rsidRPr="00F00993">
        <w:rPr>
          <w:rFonts w:ascii="Times New Roman" w:hAnsi="Times New Roman" w:cs="Times New Roman"/>
          <w:color w:val="000000" w:themeColor="text1"/>
          <w:sz w:val="24"/>
          <w:szCs w:val="24"/>
          <w:shd w:val="clear" w:color="auto" w:fill="FFFFFF"/>
        </w:rPr>
        <w:t xml:space="preserve">. </w:t>
      </w:r>
      <w:r w:rsidR="00C54F6E" w:rsidRPr="00F00993">
        <w:rPr>
          <w:rFonts w:ascii="Times New Roman" w:hAnsi="Times New Roman" w:cs="Times New Roman"/>
          <w:color w:val="000000" w:themeColor="text1"/>
          <w:sz w:val="24"/>
          <w:szCs w:val="24"/>
          <w:shd w:val="clear" w:color="auto" w:fill="FFFFFF"/>
        </w:rPr>
        <w:t>Sendo possível</w:t>
      </w:r>
      <w:r w:rsidRPr="00F00993">
        <w:rPr>
          <w:rFonts w:ascii="Times New Roman" w:hAnsi="Times New Roman" w:cs="Times New Roman"/>
          <w:color w:val="000000" w:themeColor="text1"/>
          <w:sz w:val="24"/>
          <w:szCs w:val="24"/>
          <w:shd w:val="clear" w:color="auto" w:fill="FFFFFF"/>
        </w:rPr>
        <w:t xml:space="preserve"> explorar </w:t>
      </w:r>
      <w:r w:rsidR="00C54F6E" w:rsidRPr="00F00993">
        <w:rPr>
          <w:rFonts w:ascii="Times New Roman" w:hAnsi="Times New Roman" w:cs="Times New Roman"/>
          <w:color w:val="000000" w:themeColor="text1"/>
          <w:sz w:val="24"/>
          <w:szCs w:val="24"/>
          <w:shd w:val="clear" w:color="auto" w:fill="FFFFFF"/>
        </w:rPr>
        <w:t>os</w:t>
      </w:r>
      <w:r w:rsidRPr="00F00993">
        <w:rPr>
          <w:rFonts w:ascii="Times New Roman" w:hAnsi="Times New Roman" w:cs="Times New Roman"/>
          <w:color w:val="000000" w:themeColor="text1"/>
          <w:sz w:val="24"/>
          <w:szCs w:val="24"/>
          <w:shd w:val="clear" w:color="auto" w:fill="FFFFFF"/>
        </w:rPr>
        <w:t xml:space="preserve"> dados, ajustando-se a diferentes modelos e investigar diferentes relacionamentos, </w:t>
      </w:r>
      <w:r w:rsidR="006C74C0" w:rsidRPr="00F00993">
        <w:rPr>
          <w:rFonts w:ascii="Times New Roman" w:hAnsi="Times New Roman" w:cs="Times New Roman"/>
          <w:color w:val="000000" w:themeColor="text1"/>
          <w:sz w:val="24"/>
          <w:szCs w:val="24"/>
          <w:shd w:val="clear" w:color="auto" w:fill="FFFFFF"/>
        </w:rPr>
        <w:t>até que</w:t>
      </w:r>
      <w:r w:rsidR="00C54F6E" w:rsidRPr="00F00993">
        <w:rPr>
          <w:rFonts w:ascii="Times New Roman" w:hAnsi="Times New Roman" w:cs="Times New Roman"/>
          <w:color w:val="000000" w:themeColor="text1"/>
          <w:sz w:val="24"/>
          <w:szCs w:val="24"/>
          <w:shd w:val="clear" w:color="auto" w:fill="FFFFFF"/>
        </w:rPr>
        <w:t xml:space="preserve"> sejam encontradas informações </w:t>
      </w:r>
      <w:r w:rsidR="00E74B16" w:rsidRPr="00F00993">
        <w:rPr>
          <w:rFonts w:ascii="Times New Roman" w:hAnsi="Times New Roman" w:cs="Times New Roman"/>
          <w:color w:val="000000" w:themeColor="text1"/>
          <w:sz w:val="24"/>
          <w:szCs w:val="24"/>
          <w:shd w:val="clear" w:color="auto" w:fill="FFFFFF"/>
        </w:rPr>
        <w:t>úteis [</w:t>
      </w:r>
      <w:r w:rsidR="00B4053D" w:rsidRPr="00F00993">
        <w:rPr>
          <w:rFonts w:ascii="Times New Roman" w:hAnsi="Times New Roman" w:cs="Times New Roman"/>
          <w:color w:val="000000" w:themeColor="text1"/>
          <w:sz w:val="24"/>
          <w:szCs w:val="24"/>
          <w:shd w:val="clear" w:color="auto" w:fill="FFFFFF"/>
        </w:rPr>
        <w:t>23</w:t>
      </w:r>
      <w:r w:rsidR="007E7C83" w:rsidRPr="00F00993">
        <w:rPr>
          <w:rFonts w:ascii="Times New Roman" w:hAnsi="Times New Roman" w:cs="Times New Roman"/>
          <w:color w:val="000000" w:themeColor="text1"/>
          <w:sz w:val="24"/>
          <w:szCs w:val="24"/>
          <w:shd w:val="clear" w:color="auto" w:fill="FFFFFF"/>
        </w:rPr>
        <w:t>]</w:t>
      </w:r>
      <w:r w:rsidRPr="00F00993">
        <w:rPr>
          <w:rFonts w:ascii="Times New Roman" w:hAnsi="Times New Roman" w:cs="Times New Roman"/>
          <w:color w:val="000000" w:themeColor="text1"/>
          <w:sz w:val="24"/>
          <w:szCs w:val="24"/>
          <w:shd w:val="clear" w:color="auto" w:fill="FFFFFF"/>
        </w:rPr>
        <w:t>.</w:t>
      </w:r>
    </w:p>
    <w:p w14:paraId="632E267C" w14:textId="77777777" w:rsidR="00A229B0" w:rsidRPr="00F00993" w:rsidRDefault="00A229B0"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p>
    <w:p w14:paraId="5326BA9F" w14:textId="081BCF38" w:rsidR="006C74C0" w:rsidRPr="00F00993" w:rsidRDefault="002D1497" w:rsidP="00E463DB">
      <w:pPr>
        <w:pStyle w:val="Ttulo2"/>
        <w:spacing w:before="0" w:line="360" w:lineRule="auto"/>
        <w:jc w:val="both"/>
        <w:rPr>
          <w:rFonts w:ascii="Times New Roman" w:hAnsi="Times New Roman" w:cs="Times New Roman"/>
          <w:b/>
          <w:bCs/>
          <w:color w:val="000000" w:themeColor="text1"/>
          <w:sz w:val="24"/>
          <w:szCs w:val="24"/>
          <w:shd w:val="clear" w:color="auto" w:fill="FFFFFF"/>
        </w:rPr>
      </w:pPr>
      <w:bookmarkStart w:id="4389" w:name="_Toc20921306"/>
      <w:r w:rsidRPr="00F00993">
        <w:rPr>
          <w:rFonts w:ascii="Times New Roman" w:hAnsi="Times New Roman" w:cs="Times New Roman"/>
          <w:b/>
          <w:bCs/>
          <w:color w:val="000000" w:themeColor="text1"/>
          <w:sz w:val="24"/>
          <w:szCs w:val="24"/>
          <w:shd w:val="clear" w:color="auto" w:fill="FFFFFF"/>
        </w:rPr>
        <w:lastRenderedPageBreak/>
        <w:t>2</w:t>
      </w:r>
      <w:r w:rsidR="006C74C0" w:rsidRPr="00F00993">
        <w:rPr>
          <w:rFonts w:ascii="Times New Roman" w:hAnsi="Times New Roman" w:cs="Times New Roman"/>
          <w:b/>
          <w:bCs/>
          <w:color w:val="000000" w:themeColor="text1"/>
          <w:sz w:val="24"/>
          <w:szCs w:val="24"/>
          <w:shd w:val="clear" w:color="auto" w:fill="FFFFFF"/>
        </w:rPr>
        <w:t>.</w:t>
      </w:r>
      <w:r w:rsidR="00C82799" w:rsidRPr="00F00993">
        <w:rPr>
          <w:rFonts w:ascii="Times New Roman" w:hAnsi="Times New Roman" w:cs="Times New Roman"/>
          <w:b/>
          <w:bCs/>
          <w:color w:val="000000" w:themeColor="text1"/>
          <w:sz w:val="24"/>
          <w:szCs w:val="24"/>
          <w:shd w:val="clear" w:color="auto" w:fill="FFFFFF"/>
        </w:rPr>
        <w:t>5</w:t>
      </w:r>
      <w:r w:rsidR="006C74C0" w:rsidRPr="00F00993">
        <w:rPr>
          <w:rFonts w:ascii="Times New Roman" w:hAnsi="Times New Roman" w:cs="Times New Roman"/>
          <w:b/>
          <w:bCs/>
          <w:color w:val="000000" w:themeColor="text1"/>
          <w:sz w:val="24"/>
          <w:szCs w:val="24"/>
          <w:shd w:val="clear" w:color="auto" w:fill="FFFFFF"/>
        </w:rPr>
        <w:t xml:space="preserve"> Medidas de Precisão</w:t>
      </w:r>
      <w:bookmarkEnd w:id="4389"/>
    </w:p>
    <w:p w14:paraId="238A928D" w14:textId="77777777" w:rsidR="006C74C0" w:rsidRPr="00F00993" w:rsidRDefault="006C74C0" w:rsidP="00E463DB">
      <w:pPr>
        <w:spacing w:after="0" w:line="360" w:lineRule="auto"/>
        <w:jc w:val="both"/>
        <w:rPr>
          <w:rFonts w:ascii="Times New Roman" w:hAnsi="Times New Roman" w:cs="Times New Roman"/>
          <w:color w:val="000000" w:themeColor="text1"/>
          <w:sz w:val="24"/>
          <w:szCs w:val="24"/>
        </w:rPr>
      </w:pPr>
    </w:p>
    <w:p w14:paraId="2FA135B5" w14:textId="6F6661AA" w:rsidR="00112A3B" w:rsidRPr="00F00993" w:rsidRDefault="00E74B16"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Levando em consideração que </w:t>
      </w:r>
      <w:r w:rsidR="000A43DC" w:rsidRPr="00F00993">
        <w:rPr>
          <w:rFonts w:ascii="Times New Roman" w:hAnsi="Times New Roman" w:cs="Times New Roman"/>
          <w:color w:val="000000" w:themeColor="text1"/>
          <w:sz w:val="24"/>
          <w:szCs w:val="24"/>
        </w:rPr>
        <w:t>as sistematizações em qualquer software de predição precisam</w:t>
      </w:r>
      <w:r w:rsidR="005714B3" w:rsidRPr="00F00993">
        <w:rPr>
          <w:rFonts w:ascii="Times New Roman" w:hAnsi="Times New Roman" w:cs="Times New Roman"/>
          <w:color w:val="000000" w:themeColor="text1"/>
          <w:sz w:val="24"/>
          <w:szCs w:val="24"/>
        </w:rPr>
        <w:t xml:space="preserve"> considerar algum marco como referência para avaliar as condições das saídas geradas frente </w:t>
      </w:r>
      <w:ins w:id="4390" w:author="Mauro Sérgio Silva Pinto" w:date="2019-09-27T11:19:00Z">
        <w:r w:rsidR="00C57269" w:rsidRPr="00F00993">
          <w:rPr>
            <w:rFonts w:ascii="Times New Roman" w:hAnsi="Times New Roman" w:cs="Times New Roman"/>
            <w:color w:val="000000" w:themeColor="text1"/>
            <w:sz w:val="24"/>
            <w:szCs w:val="24"/>
          </w:rPr>
          <w:t>à</w:t>
        </w:r>
      </w:ins>
      <w:del w:id="4391" w:author="Mauro Sérgio Silva Pinto" w:date="2019-09-27T11:19:00Z">
        <w:r w:rsidR="005714B3" w:rsidRPr="00F00993" w:rsidDel="00C57269">
          <w:rPr>
            <w:rFonts w:ascii="Times New Roman" w:hAnsi="Times New Roman" w:cs="Times New Roman"/>
            <w:color w:val="000000" w:themeColor="text1"/>
            <w:sz w:val="24"/>
            <w:szCs w:val="24"/>
          </w:rPr>
          <w:delText>a</w:delText>
        </w:r>
      </w:del>
      <w:r w:rsidR="005714B3" w:rsidRPr="00F00993">
        <w:rPr>
          <w:rFonts w:ascii="Times New Roman" w:hAnsi="Times New Roman" w:cs="Times New Roman"/>
          <w:color w:val="000000" w:themeColor="text1"/>
          <w:sz w:val="24"/>
          <w:szCs w:val="24"/>
        </w:rPr>
        <w:t xml:space="preserve">s entradas e </w:t>
      </w:r>
      <w:ins w:id="4392" w:author="Mauro Sérgio Silva Pinto" w:date="2019-09-27T11:19:00Z">
        <w:r w:rsidR="00C57269" w:rsidRPr="00F00993">
          <w:rPr>
            <w:rFonts w:ascii="Times New Roman" w:hAnsi="Times New Roman" w:cs="Times New Roman"/>
            <w:color w:val="000000" w:themeColor="text1"/>
            <w:sz w:val="24"/>
            <w:szCs w:val="24"/>
          </w:rPr>
          <w:t>à</w:t>
        </w:r>
      </w:ins>
      <w:del w:id="4393" w:author="Mauro Sérgio Silva Pinto" w:date="2019-09-27T11:19:00Z">
        <w:r w:rsidR="005714B3" w:rsidRPr="00F00993" w:rsidDel="00C57269">
          <w:rPr>
            <w:rFonts w:ascii="Times New Roman" w:hAnsi="Times New Roman" w:cs="Times New Roman"/>
            <w:color w:val="000000" w:themeColor="text1"/>
            <w:sz w:val="24"/>
            <w:szCs w:val="24"/>
          </w:rPr>
          <w:delText>a</w:delText>
        </w:r>
      </w:del>
      <w:r w:rsidR="005714B3" w:rsidRPr="00F00993">
        <w:rPr>
          <w:rFonts w:ascii="Times New Roman" w:hAnsi="Times New Roman" w:cs="Times New Roman"/>
          <w:color w:val="000000" w:themeColor="text1"/>
          <w:sz w:val="24"/>
          <w:szCs w:val="24"/>
        </w:rPr>
        <w:t xml:space="preserve">s comparações </w:t>
      </w:r>
      <w:r w:rsidR="00C54F6E" w:rsidRPr="00F00993">
        <w:rPr>
          <w:rFonts w:ascii="Times New Roman" w:hAnsi="Times New Roman" w:cs="Times New Roman"/>
          <w:color w:val="000000" w:themeColor="text1"/>
          <w:sz w:val="24"/>
          <w:szCs w:val="24"/>
        </w:rPr>
        <w:t>realizadas</w:t>
      </w:r>
      <w:r w:rsidR="005714B3" w:rsidRPr="00F00993">
        <w:rPr>
          <w:rFonts w:ascii="Times New Roman" w:hAnsi="Times New Roman" w:cs="Times New Roman"/>
          <w:color w:val="000000" w:themeColor="text1"/>
          <w:sz w:val="24"/>
          <w:szCs w:val="24"/>
        </w:rPr>
        <w:t>, tem-se que aplicar alguns conceitos para a interpretação</w:t>
      </w:r>
      <w:r w:rsidR="00112A3B" w:rsidRPr="00F00993">
        <w:rPr>
          <w:rFonts w:ascii="Times New Roman" w:hAnsi="Times New Roman" w:cs="Times New Roman"/>
          <w:color w:val="000000" w:themeColor="text1"/>
          <w:sz w:val="24"/>
          <w:szCs w:val="24"/>
        </w:rPr>
        <w:t xml:space="preserve"> </w:t>
      </w:r>
      <w:r w:rsidR="007E51B0" w:rsidRPr="00F00993">
        <w:rPr>
          <w:rFonts w:ascii="Times New Roman" w:hAnsi="Times New Roman" w:cs="Times New Roman"/>
          <w:color w:val="000000" w:themeColor="text1"/>
          <w:sz w:val="24"/>
          <w:szCs w:val="24"/>
        </w:rPr>
        <w:t>d</w:t>
      </w:r>
      <w:r w:rsidR="00112A3B" w:rsidRPr="00F00993">
        <w:rPr>
          <w:rFonts w:ascii="Times New Roman" w:hAnsi="Times New Roman" w:cs="Times New Roman"/>
          <w:color w:val="000000" w:themeColor="text1"/>
          <w:sz w:val="24"/>
          <w:szCs w:val="24"/>
        </w:rPr>
        <w:t>as saídas geradas a partir da execução da etapa de processamento dest</w:t>
      </w:r>
      <w:r w:rsidR="007E51B0" w:rsidRPr="00F00993">
        <w:rPr>
          <w:rFonts w:ascii="Times New Roman" w:hAnsi="Times New Roman" w:cs="Times New Roman"/>
          <w:color w:val="000000" w:themeColor="text1"/>
          <w:sz w:val="24"/>
          <w:szCs w:val="24"/>
        </w:rPr>
        <w:t>a dissertação</w:t>
      </w:r>
      <w:r w:rsidR="00112A3B" w:rsidRPr="00F00993">
        <w:rPr>
          <w:rFonts w:ascii="Times New Roman" w:hAnsi="Times New Roman" w:cs="Times New Roman"/>
          <w:color w:val="000000" w:themeColor="text1"/>
          <w:sz w:val="24"/>
          <w:szCs w:val="24"/>
        </w:rPr>
        <w:t>.</w:t>
      </w:r>
    </w:p>
    <w:p w14:paraId="61C6DFAD" w14:textId="45BD97DD" w:rsidR="00AA1553" w:rsidRPr="00F00993" w:rsidRDefault="00517A55" w:rsidP="00B4053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Desta forma</w:t>
      </w:r>
      <w:ins w:id="4394" w:author="Mauro Sérgio Silva Pinto" w:date="2019-09-27T11:19:00Z">
        <w:r w:rsidR="00C57269"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é</w:t>
      </w:r>
      <w:r w:rsidR="00112A3B" w:rsidRPr="00F00993">
        <w:rPr>
          <w:rFonts w:ascii="Times New Roman" w:hAnsi="Times New Roman" w:cs="Times New Roman"/>
          <w:color w:val="000000" w:themeColor="text1"/>
          <w:sz w:val="24"/>
          <w:szCs w:val="24"/>
        </w:rPr>
        <w:t xml:space="preserve"> necessário avaliar o preenchimento dos valores dos parâmetros da função kernel(tópico</w:t>
      </w:r>
      <w:r w:rsidR="00B4053D" w:rsidRPr="00F00993">
        <w:rPr>
          <w:rFonts w:ascii="Times New Roman" w:hAnsi="Times New Roman" w:cs="Times New Roman"/>
          <w:color w:val="000000" w:themeColor="text1"/>
          <w:sz w:val="24"/>
          <w:szCs w:val="24"/>
        </w:rPr>
        <w:t>3.5</w:t>
      </w:r>
      <w:r w:rsidR="00112A3B" w:rsidRPr="00F00993">
        <w:rPr>
          <w:rFonts w:ascii="Times New Roman" w:hAnsi="Times New Roman" w:cs="Times New Roman"/>
          <w:color w:val="000000" w:themeColor="text1"/>
          <w:sz w:val="24"/>
          <w:szCs w:val="24"/>
        </w:rPr>
        <w:t>) aplicada ao algoritmo de modelagem</w:t>
      </w:r>
      <w:r w:rsidR="007E51B0" w:rsidRPr="00F00993">
        <w:rPr>
          <w:rFonts w:ascii="Times New Roman" w:hAnsi="Times New Roman" w:cs="Times New Roman"/>
          <w:color w:val="000000" w:themeColor="text1"/>
          <w:sz w:val="24"/>
          <w:szCs w:val="24"/>
        </w:rPr>
        <w:t xml:space="preserve"> MVS</w:t>
      </w:r>
      <w:r w:rsidR="00112A3B" w:rsidRPr="00F00993">
        <w:rPr>
          <w:rFonts w:ascii="Times New Roman" w:hAnsi="Times New Roman" w:cs="Times New Roman"/>
          <w:color w:val="000000" w:themeColor="text1"/>
          <w:sz w:val="24"/>
          <w:szCs w:val="24"/>
        </w:rPr>
        <w:t>,</w:t>
      </w:r>
      <w:r w:rsidR="000A43DC" w:rsidRPr="00F00993">
        <w:rPr>
          <w:rFonts w:ascii="Times New Roman" w:hAnsi="Times New Roman" w:cs="Times New Roman"/>
          <w:color w:val="000000" w:themeColor="text1"/>
          <w:sz w:val="24"/>
          <w:szCs w:val="24"/>
        </w:rPr>
        <w:t xml:space="preserve"> pois a seleção </w:t>
      </w:r>
      <w:r w:rsidR="00AA1553" w:rsidRPr="00F00993">
        <w:rPr>
          <w:rFonts w:ascii="Times New Roman" w:hAnsi="Times New Roman" w:cs="Times New Roman"/>
          <w:color w:val="000000" w:themeColor="text1"/>
          <w:sz w:val="24"/>
          <w:szCs w:val="24"/>
        </w:rPr>
        <w:t>do tipo da função e a</w:t>
      </w:r>
      <w:r w:rsidR="000A43DC" w:rsidRPr="00F00993">
        <w:rPr>
          <w:rFonts w:ascii="Times New Roman" w:hAnsi="Times New Roman" w:cs="Times New Roman"/>
          <w:color w:val="000000" w:themeColor="text1"/>
          <w:sz w:val="24"/>
          <w:szCs w:val="24"/>
        </w:rPr>
        <w:t xml:space="preserve"> modificação d</w:t>
      </w:r>
      <w:r w:rsidR="00AA1553" w:rsidRPr="00F00993">
        <w:rPr>
          <w:rFonts w:ascii="Times New Roman" w:hAnsi="Times New Roman" w:cs="Times New Roman"/>
          <w:color w:val="000000" w:themeColor="text1"/>
          <w:sz w:val="24"/>
          <w:szCs w:val="24"/>
        </w:rPr>
        <w:t>os parâmetros do kernel</w:t>
      </w:r>
      <w:r w:rsidR="000A43DC"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395" w:author="Jacyeude Araújo" w:date="2019-10-02T13:03:00Z">
              <w:rPr>
                <w:rFonts w:ascii="Cambria Math" w:hAnsi="Cambria Math" w:cs="Times New Roman"/>
                <w:color w:val="000000" w:themeColor="text1"/>
                <w:sz w:val="24"/>
                <w:szCs w:val="24"/>
              </w:rPr>
            </w:rPrChange>
          </w:rPr>
          <m:t>γ</m:t>
        </m:r>
      </m:oMath>
      <w:r w:rsidR="000A43DC" w:rsidRPr="00F00993">
        <w:rPr>
          <w:rFonts w:ascii="Times New Roman" w:eastAsiaTheme="minorEastAsia" w:hAnsi="Times New Roman" w:cs="Times New Roman"/>
          <w:color w:val="000000" w:themeColor="text1"/>
          <w:sz w:val="24"/>
          <w:szCs w:val="24"/>
        </w:rPr>
        <w:t xml:space="preserve">, C e </w:t>
      </w:r>
      <m:oMath>
        <m:r>
          <w:rPr>
            <w:rFonts w:ascii="Cambria Math" w:eastAsiaTheme="minorEastAsia" w:hAnsi="Cambria Math" w:cs="Times New Roman"/>
            <w:color w:val="000000" w:themeColor="text1"/>
            <w:sz w:val="24"/>
            <w:szCs w:val="24"/>
            <w:rPrChange w:id="4396" w:author="Jacyeude Araújo" w:date="2019-10-02T13:03:00Z">
              <w:rPr>
                <w:rFonts w:ascii="Cambria Math" w:eastAsiaTheme="minorEastAsia" w:hAnsi="Cambria Math" w:cs="Times New Roman"/>
                <w:color w:val="000000" w:themeColor="text1"/>
                <w:sz w:val="24"/>
                <w:szCs w:val="24"/>
              </w:rPr>
            </w:rPrChange>
          </w:rPr>
          <m:t>ε</m:t>
        </m:r>
      </m:oMath>
      <w:r w:rsidR="000A43DC" w:rsidRPr="00F00993">
        <w:rPr>
          <w:rFonts w:ascii="Times New Roman" w:hAnsi="Times New Roman" w:cs="Times New Roman"/>
          <w:color w:val="000000" w:themeColor="text1"/>
          <w:sz w:val="24"/>
          <w:szCs w:val="24"/>
        </w:rPr>
        <w:t xml:space="preserve"> tem influência direta sobre</w:t>
      </w:r>
      <w:r w:rsidR="00AA1553" w:rsidRPr="00F00993">
        <w:rPr>
          <w:rFonts w:ascii="Times New Roman" w:hAnsi="Times New Roman" w:cs="Times New Roman"/>
          <w:color w:val="000000" w:themeColor="text1"/>
          <w:sz w:val="24"/>
          <w:szCs w:val="24"/>
        </w:rPr>
        <w:t xml:space="preserve"> a execução da aplicação de MVS e as formulações dos resultados.</w:t>
      </w:r>
      <w:r w:rsidR="000A43DC" w:rsidRPr="00F00993">
        <w:rPr>
          <w:rFonts w:ascii="Times New Roman" w:hAnsi="Times New Roman" w:cs="Times New Roman"/>
          <w:color w:val="000000" w:themeColor="text1"/>
          <w:sz w:val="24"/>
          <w:szCs w:val="24"/>
        </w:rPr>
        <w:t xml:space="preserve"> </w:t>
      </w:r>
      <w:r w:rsidR="00AA1553" w:rsidRPr="00F00993">
        <w:rPr>
          <w:rFonts w:ascii="Times New Roman" w:hAnsi="Times New Roman" w:cs="Times New Roman"/>
          <w:color w:val="000000" w:themeColor="text1"/>
          <w:sz w:val="24"/>
          <w:szCs w:val="24"/>
        </w:rPr>
        <w:t xml:space="preserve">Conduzindo a buscas para aplicação de parâmetros “ótimos” para obtenção de resultados satisfatórios, como em casos </w:t>
      </w:r>
      <w:r w:rsidR="002A0216" w:rsidRPr="00F00993">
        <w:rPr>
          <w:rFonts w:ascii="Times New Roman" w:hAnsi="Times New Roman" w:cs="Times New Roman"/>
          <w:color w:val="000000" w:themeColor="text1"/>
          <w:sz w:val="24"/>
          <w:szCs w:val="24"/>
        </w:rPr>
        <w:t>como [</w:t>
      </w:r>
      <w:r w:rsidR="00B4053D" w:rsidRPr="00F00993">
        <w:rPr>
          <w:rFonts w:ascii="Times New Roman" w:hAnsi="Times New Roman" w:cs="Times New Roman"/>
          <w:color w:val="000000" w:themeColor="text1"/>
          <w:sz w:val="24"/>
          <w:szCs w:val="24"/>
        </w:rPr>
        <w:t>31</w:t>
      </w:r>
      <w:r w:rsidR="002A0216" w:rsidRPr="00F00993">
        <w:rPr>
          <w:rFonts w:ascii="Times New Roman" w:hAnsi="Times New Roman" w:cs="Times New Roman"/>
          <w:color w:val="000000" w:themeColor="text1"/>
          <w:sz w:val="24"/>
          <w:szCs w:val="24"/>
        </w:rPr>
        <w:t>]</w:t>
      </w:r>
      <w:r w:rsidR="00AA1553" w:rsidRPr="00F00993">
        <w:rPr>
          <w:rFonts w:ascii="Times New Roman" w:hAnsi="Times New Roman" w:cs="Times New Roman"/>
          <w:color w:val="000000" w:themeColor="text1"/>
          <w:sz w:val="24"/>
          <w:szCs w:val="24"/>
        </w:rPr>
        <w:t xml:space="preserve"> e </w:t>
      </w:r>
      <w:r w:rsidR="002A0216" w:rsidRPr="00F00993">
        <w:rPr>
          <w:rFonts w:ascii="Times New Roman" w:hAnsi="Times New Roman" w:cs="Times New Roman"/>
          <w:color w:val="000000" w:themeColor="text1"/>
          <w:sz w:val="24"/>
          <w:szCs w:val="24"/>
        </w:rPr>
        <w:t>[</w:t>
      </w:r>
      <w:r w:rsidR="00B4053D" w:rsidRPr="00F00993">
        <w:rPr>
          <w:rFonts w:ascii="Times New Roman" w:hAnsi="Times New Roman" w:cs="Times New Roman"/>
          <w:color w:val="000000" w:themeColor="text1"/>
          <w:sz w:val="24"/>
          <w:szCs w:val="24"/>
        </w:rPr>
        <w:t>3</w:t>
      </w:r>
      <w:r w:rsidR="002A0216" w:rsidRPr="00F00993">
        <w:rPr>
          <w:rFonts w:ascii="Times New Roman" w:hAnsi="Times New Roman" w:cs="Times New Roman"/>
          <w:color w:val="000000" w:themeColor="text1"/>
          <w:sz w:val="24"/>
          <w:szCs w:val="24"/>
        </w:rPr>
        <w:t>2]</w:t>
      </w:r>
      <w:r w:rsidR="00AA1553" w:rsidRPr="00F00993">
        <w:rPr>
          <w:rFonts w:ascii="Times New Roman" w:hAnsi="Times New Roman" w:cs="Times New Roman"/>
          <w:color w:val="000000" w:themeColor="text1"/>
          <w:sz w:val="24"/>
          <w:szCs w:val="24"/>
        </w:rPr>
        <w:t xml:space="preserve"> </w:t>
      </w:r>
      <w:r w:rsidR="002A0216" w:rsidRPr="00F00993">
        <w:rPr>
          <w:rFonts w:ascii="Times New Roman" w:hAnsi="Times New Roman" w:cs="Times New Roman"/>
          <w:color w:val="000000" w:themeColor="text1"/>
          <w:sz w:val="24"/>
          <w:szCs w:val="24"/>
        </w:rPr>
        <w:t xml:space="preserve">em que </w:t>
      </w:r>
      <w:r w:rsidR="00AA1553" w:rsidRPr="00F00993">
        <w:rPr>
          <w:rFonts w:ascii="Times New Roman" w:hAnsi="Times New Roman" w:cs="Times New Roman"/>
          <w:color w:val="000000" w:themeColor="text1"/>
          <w:sz w:val="24"/>
          <w:szCs w:val="24"/>
        </w:rPr>
        <w:t>houve aplicação de métodos heurísticos de determinação dos parâmetros de kernel</w:t>
      </w:r>
      <w:r w:rsidR="002A0216" w:rsidRPr="00F00993">
        <w:rPr>
          <w:rFonts w:ascii="Times New Roman" w:hAnsi="Times New Roman" w:cs="Times New Roman"/>
          <w:color w:val="000000" w:themeColor="text1"/>
          <w:sz w:val="24"/>
          <w:szCs w:val="24"/>
        </w:rPr>
        <w:t xml:space="preserve">, estes parâmetros serão melhor discutidos no tópico </w:t>
      </w:r>
      <w:r w:rsidR="00B4053D" w:rsidRPr="00F00993">
        <w:rPr>
          <w:rFonts w:ascii="Times New Roman" w:hAnsi="Times New Roman" w:cs="Times New Roman"/>
          <w:color w:val="000000" w:themeColor="text1"/>
          <w:sz w:val="24"/>
          <w:szCs w:val="24"/>
        </w:rPr>
        <w:t>3</w:t>
      </w:r>
      <w:r w:rsidR="002A0216" w:rsidRPr="00F00993">
        <w:rPr>
          <w:rFonts w:ascii="Times New Roman" w:hAnsi="Times New Roman" w:cs="Times New Roman"/>
          <w:color w:val="000000" w:themeColor="text1"/>
          <w:sz w:val="24"/>
          <w:szCs w:val="24"/>
        </w:rPr>
        <w:t>.</w:t>
      </w:r>
      <w:r w:rsidR="00B4053D" w:rsidRPr="00F00993">
        <w:rPr>
          <w:rFonts w:ascii="Times New Roman" w:hAnsi="Times New Roman" w:cs="Times New Roman"/>
          <w:color w:val="000000" w:themeColor="text1"/>
          <w:sz w:val="24"/>
          <w:szCs w:val="24"/>
        </w:rPr>
        <w:t>5</w:t>
      </w:r>
      <w:r w:rsidR="00AA1553" w:rsidRPr="00F00993">
        <w:rPr>
          <w:rFonts w:ascii="Times New Roman" w:hAnsi="Times New Roman" w:cs="Times New Roman"/>
          <w:color w:val="000000" w:themeColor="text1"/>
          <w:sz w:val="24"/>
          <w:szCs w:val="24"/>
        </w:rPr>
        <w:t>.</w:t>
      </w:r>
    </w:p>
    <w:p w14:paraId="2016B8EA" w14:textId="50C945AA" w:rsidR="00AF6487" w:rsidRPr="00F00993" w:rsidRDefault="00AF6487" w:rsidP="00AF6487">
      <w:pPr>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Como verificado na tabela 2 de </w:t>
      </w:r>
      <w:r w:rsidRPr="00F00993">
        <w:rPr>
          <w:rFonts w:ascii="Times New Roman" w:hAnsi="Times New Roman" w:cs="Times New Roman"/>
          <w:i/>
          <w:iCs/>
          <w:color w:val="000000" w:themeColor="text1"/>
          <w:sz w:val="24"/>
          <w:szCs w:val="24"/>
        </w:rPr>
        <w:t>Field Operations</w:t>
      </w:r>
      <w:r w:rsidRPr="00F00993">
        <w:rPr>
          <w:rFonts w:ascii="Times New Roman" w:hAnsi="Times New Roman" w:cs="Times New Roman"/>
          <w:color w:val="000000" w:themeColor="text1"/>
          <w:sz w:val="24"/>
          <w:szCs w:val="24"/>
        </w:rPr>
        <w:t xml:space="preserve"> o nó </w:t>
      </w:r>
      <w:proofErr w:type="spellStart"/>
      <w:r w:rsidRPr="00F00993">
        <w:rPr>
          <w:rFonts w:ascii="Times New Roman" w:hAnsi="Times New Roman" w:cs="Times New Roman"/>
          <w:i/>
          <w:iCs/>
          <w:color w:val="000000" w:themeColor="text1"/>
          <w:sz w:val="24"/>
          <w:szCs w:val="24"/>
        </w:rPr>
        <w:t>Partition</w:t>
      </w:r>
      <w:proofErr w:type="spellEnd"/>
      <w:r w:rsidRPr="00F00993">
        <w:rPr>
          <w:rFonts w:ascii="Times New Roman" w:hAnsi="Times New Roman" w:cs="Times New Roman"/>
          <w:color w:val="000000" w:themeColor="text1"/>
          <w:sz w:val="24"/>
          <w:szCs w:val="24"/>
        </w:rPr>
        <w:t xml:space="preserve"> (Partição) gera um campo de partição, que divide os dados em subconjuntos separados para os estágios de treinamento, teste e validação da construção do modelo. Sendo peça fundamental para a verificação da capacidade de generalização de um modelo de classificação, dando espaço para testes do modelo em parte dos dados utilizados, sendo fundamental para verificação das características do modelo gerado.</w:t>
      </w:r>
    </w:p>
    <w:p w14:paraId="1CDCE02F" w14:textId="356DDF08" w:rsidR="00B0217C" w:rsidRPr="00F00993" w:rsidRDefault="00AA1553" w:rsidP="00AF6487">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Assim como </w:t>
      </w:r>
      <w:r w:rsidR="00AF6487" w:rsidRPr="00F00993">
        <w:rPr>
          <w:rFonts w:ascii="Times New Roman" w:hAnsi="Times New Roman" w:cs="Times New Roman"/>
          <w:color w:val="000000" w:themeColor="text1"/>
          <w:sz w:val="24"/>
          <w:szCs w:val="24"/>
        </w:rPr>
        <w:t>os conhecimentos anteriormente citados</w:t>
      </w:r>
      <w:r w:rsidRPr="00F00993">
        <w:rPr>
          <w:rFonts w:ascii="Times New Roman" w:hAnsi="Times New Roman" w:cs="Times New Roman"/>
          <w:color w:val="000000" w:themeColor="text1"/>
          <w:sz w:val="24"/>
          <w:szCs w:val="24"/>
        </w:rPr>
        <w:t xml:space="preserve">, outra característica que deve ser compreendida para avaliar os resultados, é </w:t>
      </w:r>
      <w:r w:rsidR="00112A3B" w:rsidRPr="00F00993">
        <w:rPr>
          <w:rFonts w:ascii="Times New Roman" w:hAnsi="Times New Roman" w:cs="Times New Roman"/>
          <w:color w:val="000000" w:themeColor="text1"/>
          <w:sz w:val="24"/>
          <w:szCs w:val="24"/>
        </w:rPr>
        <w:t>conhecimento</w:t>
      </w:r>
      <w:r w:rsidR="005714B3" w:rsidRPr="00F00993">
        <w:rPr>
          <w:rFonts w:ascii="Times New Roman" w:hAnsi="Times New Roman" w:cs="Times New Roman"/>
          <w:color w:val="000000" w:themeColor="text1"/>
          <w:sz w:val="24"/>
          <w:szCs w:val="24"/>
        </w:rPr>
        <w:t xml:space="preserve"> do nó </w:t>
      </w:r>
      <w:r w:rsidR="005714B3" w:rsidRPr="00F00993">
        <w:rPr>
          <w:rFonts w:ascii="Times New Roman" w:hAnsi="Times New Roman" w:cs="Times New Roman"/>
          <w:i/>
          <w:iCs/>
          <w:color w:val="000000" w:themeColor="text1"/>
          <w:sz w:val="24"/>
          <w:szCs w:val="24"/>
        </w:rPr>
        <w:t>Analysis</w:t>
      </w:r>
      <w:r w:rsidR="00C54F6E" w:rsidRPr="00F00993">
        <w:rPr>
          <w:rFonts w:ascii="Times New Roman" w:hAnsi="Times New Roman" w:cs="Times New Roman"/>
          <w:color w:val="000000" w:themeColor="text1"/>
          <w:sz w:val="24"/>
          <w:szCs w:val="24"/>
        </w:rPr>
        <w:t xml:space="preserve"> (output)</w:t>
      </w:r>
      <w:r w:rsidR="005714B3" w:rsidRPr="00F00993">
        <w:rPr>
          <w:rFonts w:ascii="Times New Roman" w:hAnsi="Times New Roman" w:cs="Times New Roman"/>
          <w:color w:val="000000" w:themeColor="text1"/>
          <w:sz w:val="24"/>
          <w:szCs w:val="24"/>
        </w:rPr>
        <w:t xml:space="preserve">, que </w:t>
      </w:r>
      <w:r w:rsidR="007E51B0" w:rsidRPr="00F00993">
        <w:rPr>
          <w:rFonts w:ascii="Times New Roman" w:hAnsi="Times New Roman" w:cs="Times New Roman"/>
          <w:color w:val="000000" w:themeColor="text1"/>
          <w:sz w:val="24"/>
          <w:szCs w:val="24"/>
        </w:rPr>
        <w:t>é</w:t>
      </w:r>
      <w:r w:rsidR="005714B3" w:rsidRPr="00F00993">
        <w:rPr>
          <w:rFonts w:ascii="Times New Roman" w:hAnsi="Times New Roman" w:cs="Times New Roman"/>
          <w:color w:val="000000" w:themeColor="text1"/>
          <w:sz w:val="24"/>
          <w:szCs w:val="24"/>
        </w:rPr>
        <w:t xml:space="preserve"> de fundamental importância para a compreensão</w:t>
      </w:r>
      <w:r w:rsidRPr="00F00993">
        <w:rPr>
          <w:rFonts w:ascii="Times New Roman" w:hAnsi="Times New Roman" w:cs="Times New Roman"/>
          <w:color w:val="000000" w:themeColor="text1"/>
          <w:sz w:val="24"/>
          <w:szCs w:val="24"/>
        </w:rPr>
        <w:t xml:space="preserve"> das</w:t>
      </w:r>
      <w:r w:rsidR="00112A3B" w:rsidRPr="00F00993">
        <w:rPr>
          <w:rFonts w:ascii="Times New Roman" w:hAnsi="Times New Roman" w:cs="Times New Roman"/>
          <w:color w:val="000000" w:themeColor="text1"/>
          <w:sz w:val="24"/>
          <w:szCs w:val="24"/>
        </w:rPr>
        <w:t xml:space="preserve"> avaliações da </w:t>
      </w:r>
      <w:r w:rsidR="00AF6487" w:rsidRPr="00F00993">
        <w:rPr>
          <w:rFonts w:ascii="Times New Roman" w:hAnsi="Times New Roman" w:cs="Times New Roman"/>
          <w:color w:val="000000" w:themeColor="text1"/>
          <w:sz w:val="24"/>
          <w:szCs w:val="24"/>
        </w:rPr>
        <w:t xml:space="preserve">aplicação, no caso deste trabalho, de </w:t>
      </w:r>
      <w:r w:rsidR="00112A3B" w:rsidRPr="00F00993">
        <w:rPr>
          <w:rFonts w:ascii="Times New Roman" w:hAnsi="Times New Roman" w:cs="Times New Roman"/>
          <w:color w:val="000000" w:themeColor="text1"/>
          <w:sz w:val="24"/>
          <w:szCs w:val="24"/>
        </w:rPr>
        <w:t xml:space="preserve">MVS </w:t>
      </w:r>
      <w:r w:rsidR="00517A55" w:rsidRPr="00F00993">
        <w:rPr>
          <w:rFonts w:ascii="Times New Roman" w:hAnsi="Times New Roman" w:cs="Times New Roman"/>
          <w:color w:val="000000" w:themeColor="text1"/>
          <w:sz w:val="24"/>
          <w:szCs w:val="24"/>
        </w:rPr>
        <w:t xml:space="preserve">sobre </w:t>
      </w:r>
      <w:r w:rsidRPr="00F00993">
        <w:rPr>
          <w:rFonts w:ascii="Times New Roman" w:hAnsi="Times New Roman" w:cs="Times New Roman"/>
          <w:color w:val="000000" w:themeColor="text1"/>
          <w:sz w:val="24"/>
          <w:szCs w:val="24"/>
        </w:rPr>
        <w:t>um</w:t>
      </w:r>
      <w:r w:rsidR="00517A55" w:rsidRPr="00F00993">
        <w:rPr>
          <w:rFonts w:ascii="Times New Roman" w:hAnsi="Times New Roman" w:cs="Times New Roman"/>
          <w:color w:val="000000" w:themeColor="text1"/>
          <w:sz w:val="24"/>
          <w:szCs w:val="24"/>
        </w:rPr>
        <w:t xml:space="preserve"> banco de dados</w:t>
      </w:r>
      <w:r w:rsidR="005714B3" w:rsidRPr="00F00993">
        <w:rPr>
          <w:rFonts w:ascii="Times New Roman" w:hAnsi="Times New Roman" w:cs="Times New Roman"/>
          <w:color w:val="000000" w:themeColor="text1"/>
          <w:sz w:val="24"/>
          <w:szCs w:val="24"/>
        </w:rPr>
        <w:t>.</w:t>
      </w:r>
    </w:p>
    <w:p w14:paraId="5F280562" w14:textId="26F84D6C" w:rsidR="00392A9B" w:rsidRPr="00F00993" w:rsidRDefault="005714B3" w:rsidP="00E463DB">
      <w:pPr>
        <w:spacing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w:t>
      </w:r>
      <w:r w:rsidR="00B0217C" w:rsidRPr="00F00993">
        <w:rPr>
          <w:rFonts w:ascii="Times New Roman" w:hAnsi="Times New Roman" w:cs="Times New Roman"/>
          <w:color w:val="000000" w:themeColor="text1"/>
          <w:sz w:val="24"/>
          <w:szCs w:val="24"/>
        </w:rPr>
        <w:t>avaliar os resultados do n</w:t>
      </w:r>
      <w:r w:rsidR="002A0216" w:rsidRPr="00F00993">
        <w:rPr>
          <w:rFonts w:ascii="Times New Roman" w:hAnsi="Times New Roman" w:cs="Times New Roman"/>
          <w:color w:val="000000" w:themeColor="text1"/>
          <w:sz w:val="24"/>
          <w:szCs w:val="24"/>
        </w:rPr>
        <w:t>ó</w:t>
      </w:r>
      <w:r w:rsidR="00B0217C" w:rsidRPr="00F00993">
        <w:rPr>
          <w:rFonts w:ascii="Times New Roman" w:hAnsi="Times New Roman" w:cs="Times New Roman"/>
          <w:color w:val="000000" w:themeColor="text1"/>
          <w:sz w:val="24"/>
          <w:szCs w:val="24"/>
        </w:rPr>
        <w:t xml:space="preserve"> </w:t>
      </w:r>
      <w:r w:rsidR="00B0217C" w:rsidRPr="00F00993">
        <w:rPr>
          <w:rFonts w:ascii="Times New Roman" w:hAnsi="Times New Roman" w:cs="Times New Roman"/>
          <w:i/>
          <w:iCs/>
          <w:color w:val="000000" w:themeColor="text1"/>
          <w:sz w:val="24"/>
          <w:szCs w:val="24"/>
        </w:rPr>
        <w:t>Analysis</w:t>
      </w:r>
      <w:r w:rsidR="00B0217C" w:rsidRPr="00F00993">
        <w:rPr>
          <w:rFonts w:ascii="Times New Roman" w:hAnsi="Times New Roman" w:cs="Times New Roman"/>
          <w:color w:val="000000" w:themeColor="text1"/>
          <w:sz w:val="24"/>
          <w:szCs w:val="24"/>
        </w:rPr>
        <w:t xml:space="preserve"> tem-se a</w:t>
      </w:r>
      <w:r w:rsidRPr="00F00993">
        <w:rPr>
          <w:rFonts w:ascii="Times New Roman" w:hAnsi="Times New Roman" w:cs="Times New Roman"/>
          <w:color w:val="000000" w:themeColor="text1"/>
          <w:sz w:val="24"/>
          <w:szCs w:val="24"/>
        </w:rPr>
        <w:t xml:space="preserve"> </w:t>
      </w:r>
      <w:ins w:id="4397" w:author="Jacyeude Araújo" w:date="2019-10-02T10:51:00Z">
        <w:r w:rsidR="005D1A94" w:rsidRPr="00F00993">
          <w:rPr>
            <w:rFonts w:ascii="Times New Roman" w:hAnsi="Times New Roman" w:cs="Times New Roman"/>
            <w:color w:val="000000" w:themeColor="text1"/>
            <w:sz w:val="24"/>
            <w:szCs w:val="24"/>
          </w:rPr>
          <w:t>F</w:t>
        </w:r>
      </w:ins>
      <w:del w:id="4398" w:author="Jacyeude Araújo" w:date="2019-10-02T10:51:00Z">
        <w:r w:rsidR="00AF6487" w:rsidRPr="00F00993" w:rsidDel="005D1A94">
          <w:rPr>
            <w:rFonts w:ascii="Times New Roman" w:hAnsi="Times New Roman" w:cs="Times New Roman"/>
            <w:color w:val="000000" w:themeColor="text1"/>
            <w:sz w:val="24"/>
            <w:szCs w:val="24"/>
          </w:rPr>
          <w:delText>f</w:delText>
        </w:r>
      </w:del>
      <w:r w:rsidR="00AF6487" w:rsidRPr="00F00993">
        <w:rPr>
          <w:rFonts w:ascii="Times New Roman" w:hAnsi="Times New Roman" w:cs="Times New Roman"/>
          <w:color w:val="000000" w:themeColor="text1"/>
          <w:sz w:val="24"/>
          <w:szCs w:val="24"/>
        </w:rPr>
        <w:t>igura</w:t>
      </w:r>
      <w:r w:rsidRPr="00F00993">
        <w:rPr>
          <w:rFonts w:ascii="Times New Roman" w:hAnsi="Times New Roman" w:cs="Times New Roman"/>
          <w:color w:val="000000" w:themeColor="text1"/>
          <w:sz w:val="24"/>
          <w:szCs w:val="24"/>
        </w:rPr>
        <w:t xml:space="preserve"> </w:t>
      </w:r>
      <w:r w:rsidR="00134A64" w:rsidRPr="00F00993">
        <w:rPr>
          <w:rFonts w:ascii="Times New Roman" w:hAnsi="Times New Roman" w:cs="Times New Roman"/>
          <w:color w:val="000000" w:themeColor="text1"/>
          <w:sz w:val="24"/>
          <w:szCs w:val="24"/>
        </w:rPr>
        <w:t>1</w:t>
      </w:r>
      <w:del w:id="4399" w:author="Jacyeude Araújo" w:date="2019-10-02T10:51:00Z">
        <w:r w:rsidR="00134A64" w:rsidRPr="00F00993" w:rsidDel="005D1A94">
          <w:rPr>
            <w:rFonts w:ascii="Times New Roman" w:hAnsi="Times New Roman" w:cs="Times New Roman"/>
            <w:color w:val="000000" w:themeColor="text1"/>
            <w:sz w:val="24"/>
            <w:szCs w:val="24"/>
          </w:rPr>
          <w:delText>9</w:delText>
        </w:r>
      </w:del>
      <w:ins w:id="4400" w:author="Jacyeude Araújo" w:date="2019-10-02T11:16:00Z">
        <w:r w:rsidR="00C7631D" w:rsidRPr="00F00993">
          <w:rPr>
            <w:rFonts w:ascii="Times New Roman" w:hAnsi="Times New Roman" w:cs="Times New Roman"/>
            <w:color w:val="000000" w:themeColor="text1"/>
            <w:sz w:val="24"/>
            <w:szCs w:val="24"/>
          </w:rPr>
          <w:t>6</w:t>
        </w:r>
      </w:ins>
      <w:r w:rsidRPr="00F00993">
        <w:rPr>
          <w:rFonts w:ascii="Times New Roman" w:hAnsi="Times New Roman" w:cs="Times New Roman"/>
          <w:color w:val="000000" w:themeColor="text1"/>
          <w:sz w:val="24"/>
          <w:szCs w:val="24"/>
        </w:rPr>
        <w:t xml:space="preserve"> </w:t>
      </w:r>
      <w:r w:rsidR="00B0217C" w:rsidRPr="00F00993">
        <w:rPr>
          <w:rFonts w:ascii="Times New Roman" w:hAnsi="Times New Roman" w:cs="Times New Roman"/>
          <w:color w:val="000000" w:themeColor="text1"/>
          <w:sz w:val="24"/>
          <w:szCs w:val="24"/>
        </w:rPr>
        <w:t xml:space="preserve">que </w:t>
      </w:r>
      <w:r w:rsidRPr="00F00993">
        <w:rPr>
          <w:rFonts w:ascii="Times New Roman" w:hAnsi="Times New Roman" w:cs="Times New Roman"/>
          <w:color w:val="000000" w:themeColor="text1"/>
          <w:sz w:val="24"/>
          <w:szCs w:val="24"/>
        </w:rPr>
        <w:t>mostra um exemplo de resultados obtidos.</w:t>
      </w:r>
    </w:p>
    <w:p w14:paraId="60CB4192" w14:textId="41A6C330" w:rsidR="005D1A94" w:rsidRPr="00F00993" w:rsidRDefault="005D1A94">
      <w:pPr>
        <w:pStyle w:val="Legenda"/>
        <w:keepNext/>
        <w:jc w:val="center"/>
        <w:rPr>
          <w:ins w:id="4401" w:author="Jacyeude Araújo" w:date="2019-10-02T10:51:00Z"/>
          <w:rFonts w:ascii="Times New Roman" w:hAnsi="Times New Roman" w:cs="Times New Roman"/>
          <w:i w:val="0"/>
          <w:iCs w:val="0"/>
          <w:color w:val="000000" w:themeColor="text1"/>
          <w:sz w:val="22"/>
          <w:szCs w:val="22"/>
          <w:rPrChange w:id="4402" w:author="Jacyeude Araújo" w:date="2019-10-02T13:03:00Z">
            <w:rPr>
              <w:ins w:id="4403" w:author="Jacyeude Araújo" w:date="2019-10-02T10:51:00Z"/>
            </w:rPr>
          </w:rPrChange>
        </w:rPr>
        <w:pPrChange w:id="4404" w:author="Jacyeude Araújo" w:date="2019-10-02T10:51:00Z">
          <w:pPr>
            <w:pStyle w:val="Legenda"/>
          </w:pPr>
        </w:pPrChange>
      </w:pPr>
      <w:ins w:id="4405" w:author="Jacyeude Araújo" w:date="2019-10-02T10:51:00Z">
        <w:r w:rsidRPr="00F00993">
          <w:rPr>
            <w:rFonts w:ascii="Times New Roman" w:hAnsi="Times New Roman" w:cs="Times New Roman"/>
            <w:i w:val="0"/>
            <w:iCs w:val="0"/>
            <w:color w:val="000000" w:themeColor="text1"/>
            <w:sz w:val="22"/>
            <w:szCs w:val="22"/>
            <w:rPrChange w:id="4406"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4407"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440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440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16</w:t>
      </w:r>
      <w:ins w:id="4410" w:author="Jacyeude Araújo" w:date="2019-10-02T10:51:00Z">
        <w:r w:rsidRPr="00F00993">
          <w:rPr>
            <w:rFonts w:ascii="Times New Roman" w:hAnsi="Times New Roman" w:cs="Times New Roman"/>
            <w:i w:val="0"/>
            <w:iCs w:val="0"/>
            <w:color w:val="000000" w:themeColor="text1"/>
            <w:sz w:val="22"/>
            <w:szCs w:val="22"/>
            <w:rPrChange w:id="4411"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4412" w:author="Jacyeude Araújo" w:date="2019-10-02T13:03:00Z">
              <w:rPr/>
            </w:rPrChange>
          </w:rPr>
          <w:t xml:space="preserve"> - Saídas obtidas através de Analysis</w:t>
        </w:r>
      </w:ins>
    </w:p>
    <w:p w14:paraId="10BA369A" w14:textId="77777777" w:rsidR="008C4F9C" w:rsidRPr="00F00993" w:rsidRDefault="00112A3B" w:rsidP="008C4F9C">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b/>
          <w:bCs/>
          <w:noProof/>
          <w:color w:val="000000" w:themeColor="text1"/>
          <w:lang w:eastAsia="pt-BR"/>
          <w:rPrChange w:id="4413" w:author="Jacyeude Araújo" w:date="2019-10-02T13:03:00Z">
            <w:rPr>
              <w:rFonts w:ascii="Times New Roman" w:hAnsi="Times New Roman" w:cs="Times New Roman"/>
              <w:b/>
              <w:bCs/>
              <w:noProof/>
              <w:color w:val="000000" w:themeColor="text1"/>
              <w:sz w:val="24"/>
              <w:szCs w:val="24"/>
              <w:lang w:eastAsia="pt-BR"/>
            </w:rPr>
          </w:rPrChange>
        </w:rPr>
        <w:drawing>
          <wp:inline distT="0" distB="0" distL="0" distR="0" wp14:anchorId="60794627" wp14:editId="2289BC7E">
            <wp:extent cx="4174490" cy="3008741"/>
            <wp:effectExtent l="0" t="0" r="0"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0810" cy="3020503"/>
                    </a:xfrm>
                    <a:prstGeom prst="rect">
                      <a:avLst/>
                    </a:prstGeom>
                    <a:noFill/>
                    <a:ln>
                      <a:noFill/>
                    </a:ln>
                  </pic:spPr>
                </pic:pic>
              </a:graphicData>
            </a:graphic>
          </wp:inline>
        </w:drawing>
      </w:r>
    </w:p>
    <w:p w14:paraId="5278F2F5" w14:textId="7758F02A" w:rsidR="00112A3B" w:rsidRPr="00F00993" w:rsidRDefault="008C4F9C" w:rsidP="008C4F9C">
      <w:pPr>
        <w:pStyle w:val="Legenda"/>
        <w:jc w:val="center"/>
        <w:rPr>
          <w:rFonts w:ascii="Times New Roman" w:hAnsi="Times New Roman" w:cs="Times New Roman"/>
          <w:i w:val="0"/>
          <w:iCs w:val="0"/>
          <w:color w:val="000000" w:themeColor="text1"/>
          <w:sz w:val="22"/>
          <w:szCs w:val="22"/>
          <w:rPrChange w:id="4414" w:author="Jacyeude Araújo" w:date="2019-10-02T13:03:00Z">
            <w:rPr>
              <w:rFonts w:ascii="Times New Roman" w:hAnsi="Times New Roman" w:cs="Times New Roman"/>
              <w:color w:val="000000" w:themeColor="text1"/>
              <w:sz w:val="24"/>
              <w:szCs w:val="24"/>
            </w:rPr>
          </w:rPrChange>
        </w:rPr>
      </w:pPr>
      <w:bookmarkStart w:id="4415" w:name="_Toc20849506"/>
      <w:del w:id="4416" w:author="Jacyeude Araújo" w:date="2019-10-02T10:51:00Z">
        <w:r w:rsidRPr="00F00993" w:rsidDel="005D1A94">
          <w:rPr>
            <w:rFonts w:ascii="Times New Roman" w:hAnsi="Times New Roman" w:cs="Times New Roman"/>
            <w:i w:val="0"/>
            <w:iCs w:val="0"/>
            <w:color w:val="000000" w:themeColor="text1"/>
            <w:sz w:val="22"/>
            <w:szCs w:val="22"/>
            <w:rPrChange w:id="4417" w:author="Jacyeude Araújo" w:date="2019-10-02T13:03:00Z">
              <w:rPr>
                <w:rFonts w:ascii="Times New Roman" w:hAnsi="Times New Roman" w:cs="Times New Roman"/>
                <w:color w:val="000000" w:themeColor="text1"/>
              </w:rPr>
            </w:rPrChange>
          </w:rPr>
          <w:delText xml:space="preserve">Figura </w:delText>
        </w:r>
      </w:del>
      <w:del w:id="4418" w:author="Jacyeude Araújo" w:date="2019-10-02T10:09:00Z">
        <w:r w:rsidR="00CC0B09" w:rsidRPr="00F00993" w:rsidDel="00DA6A84">
          <w:rPr>
            <w:rFonts w:ascii="Times New Roman" w:hAnsi="Times New Roman" w:cs="Times New Roman"/>
            <w:i w:val="0"/>
            <w:iCs w:val="0"/>
            <w:color w:val="000000" w:themeColor="text1"/>
            <w:sz w:val="22"/>
            <w:szCs w:val="22"/>
            <w:rPrChange w:id="4419"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4420"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442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4422" w:author="Jacyeude Araújo" w:date="2019-10-02T13:03:00Z">
              <w:rPr>
                <w:rFonts w:ascii="Times New Roman" w:hAnsi="Times New Roman" w:cs="Times New Roman"/>
                <w:noProof/>
                <w:color w:val="000000" w:themeColor="text1"/>
              </w:rPr>
            </w:rPrChange>
          </w:rPr>
          <w:delText>19</w:delText>
        </w:r>
        <w:r w:rsidR="00CC0B09" w:rsidRPr="00F00993" w:rsidDel="00DA6A84">
          <w:rPr>
            <w:rFonts w:ascii="Times New Roman" w:hAnsi="Times New Roman" w:cs="Times New Roman"/>
            <w:i w:val="0"/>
            <w:iCs w:val="0"/>
            <w:color w:val="000000" w:themeColor="text1"/>
            <w:sz w:val="22"/>
            <w:szCs w:val="22"/>
            <w:rPrChange w:id="4423" w:author="Jacyeude Araújo" w:date="2019-10-02T13:03:00Z">
              <w:rPr>
                <w:rFonts w:ascii="Times New Roman" w:hAnsi="Times New Roman" w:cs="Times New Roman"/>
                <w:color w:val="000000" w:themeColor="text1"/>
              </w:rPr>
            </w:rPrChange>
          </w:rPr>
          <w:fldChar w:fldCharType="end"/>
        </w:r>
      </w:del>
      <w:del w:id="4424" w:author="Jacyeude Araújo" w:date="2019-10-02T10:51:00Z">
        <w:r w:rsidRPr="00F00993" w:rsidDel="005D1A94">
          <w:rPr>
            <w:rFonts w:ascii="Times New Roman" w:hAnsi="Times New Roman" w:cs="Times New Roman"/>
            <w:i w:val="0"/>
            <w:iCs w:val="0"/>
            <w:color w:val="000000" w:themeColor="text1"/>
            <w:sz w:val="22"/>
            <w:szCs w:val="22"/>
            <w:rPrChange w:id="4425" w:author="Jacyeude Araújo" w:date="2019-10-02T13:03:00Z">
              <w:rPr>
                <w:rFonts w:ascii="Times New Roman" w:hAnsi="Times New Roman" w:cs="Times New Roman"/>
                <w:color w:val="000000" w:themeColor="text1"/>
              </w:rPr>
            </w:rPrChange>
          </w:rPr>
          <w:delText xml:space="preserve"> - Saídas obtidas através de Analysis</w:delText>
        </w:r>
        <w:r w:rsidR="00AF6487" w:rsidRPr="00F00993" w:rsidDel="005D1A94">
          <w:rPr>
            <w:rFonts w:ascii="Times New Roman" w:hAnsi="Times New Roman" w:cs="Times New Roman"/>
            <w:i w:val="0"/>
            <w:iCs w:val="0"/>
            <w:color w:val="000000" w:themeColor="text1"/>
            <w:sz w:val="22"/>
            <w:szCs w:val="22"/>
            <w:rPrChange w:id="4426" w:author="Jacyeude Araújo" w:date="2019-10-02T13:03:00Z">
              <w:rPr>
                <w:rFonts w:ascii="Times New Roman" w:hAnsi="Times New Roman" w:cs="Times New Roman"/>
                <w:color w:val="000000" w:themeColor="text1"/>
              </w:rPr>
            </w:rPrChange>
          </w:rPr>
          <w:delText xml:space="preserve">. </w:delText>
        </w:r>
      </w:del>
      <w:r w:rsidR="00AF6487" w:rsidRPr="00F00993">
        <w:rPr>
          <w:rFonts w:ascii="Times New Roman" w:hAnsi="Times New Roman" w:cs="Times New Roman"/>
          <w:i w:val="0"/>
          <w:iCs w:val="0"/>
          <w:color w:val="000000" w:themeColor="text1"/>
          <w:sz w:val="22"/>
          <w:szCs w:val="22"/>
          <w:rPrChange w:id="4427" w:author="Jacyeude Araújo" w:date="2019-10-02T13:03:00Z">
            <w:rPr>
              <w:rFonts w:ascii="Times New Roman" w:hAnsi="Times New Roman" w:cs="Times New Roman"/>
              <w:color w:val="000000" w:themeColor="text1"/>
            </w:rPr>
          </w:rPrChange>
        </w:rPr>
        <w:t>Fonte: O próprio autor.</w:t>
      </w:r>
      <w:bookmarkEnd w:id="4415"/>
    </w:p>
    <w:p w14:paraId="001EC69A" w14:textId="77777777" w:rsidR="00016697" w:rsidRPr="00F00993" w:rsidRDefault="00016697" w:rsidP="00E463DB">
      <w:pPr>
        <w:spacing w:after="0"/>
        <w:jc w:val="both"/>
        <w:rPr>
          <w:rFonts w:ascii="Times New Roman" w:hAnsi="Times New Roman" w:cs="Times New Roman"/>
          <w:color w:val="000000" w:themeColor="text1"/>
          <w:sz w:val="24"/>
          <w:szCs w:val="24"/>
        </w:rPr>
      </w:pPr>
    </w:p>
    <w:p w14:paraId="64F11E8A" w14:textId="33412966" w:rsidR="00DC04E3" w:rsidRPr="00F00993" w:rsidRDefault="00E464D8"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F00993">
        <w:rPr>
          <w:color w:val="000000" w:themeColor="text1"/>
        </w:rPr>
        <w:t xml:space="preserve">O Modeler </w:t>
      </w:r>
      <w:r w:rsidR="00AF6487" w:rsidRPr="00F00993">
        <w:rPr>
          <w:color w:val="000000" w:themeColor="text1"/>
        </w:rPr>
        <w:t>Applications [29</w:t>
      </w:r>
      <w:r w:rsidRPr="00F00993">
        <w:rPr>
          <w:color w:val="000000" w:themeColor="text1"/>
        </w:rPr>
        <w:t>]</w:t>
      </w:r>
      <w:ins w:id="4428" w:author="Mauro Sérgio Silva Pinto" w:date="2019-09-27T11:22:00Z">
        <w:r w:rsidR="00C57269" w:rsidRPr="00F00993">
          <w:rPr>
            <w:color w:val="000000" w:themeColor="text1"/>
          </w:rPr>
          <w:t xml:space="preserve"> </w:t>
        </w:r>
      </w:ins>
      <w:r w:rsidRPr="00F00993">
        <w:rPr>
          <w:color w:val="000000" w:themeColor="text1"/>
        </w:rPr>
        <w:t xml:space="preserve">e </w:t>
      </w:r>
      <w:r w:rsidR="00CA3F6C" w:rsidRPr="00F00993">
        <w:rPr>
          <w:color w:val="000000" w:themeColor="text1"/>
        </w:rPr>
        <w:t>[</w:t>
      </w:r>
      <w:r w:rsidR="00AF6487" w:rsidRPr="00F00993">
        <w:rPr>
          <w:color w:val="000000" w:themeColor="text1"/>
        </w:rPr>
        <w:t>23</w:t>
      </w:r>
      <w:r w:rsidR="00CA3F6C" w:rsidRPr="00F00993">
        <w:rPr>
          <w:color w:val="000000" w:themeColor="text1"/>
        </w:rPr>
        <w:t xml:space="preserve">], </w:t>
      </w:r>
      <w:r w:rsidRPr="00F00993">
        <w:rPr>
          <w:color w:val="000000" w:themeColor="text1"/>
        </w:rPr>
        <w:t xml:space="preserve">fornecem </w:t>
      </w:r>
      <w:del w:id="4429" w:author="Mauro Sérgio Silva Pinto" w:date="2019-09-27T11:22:00Z">
        <w:r w:rsidRPr="00F00993" w:rsidDel="00C57269">
          <w:rPr>
            <w:color w:val="000000" w:themeColor="text1"/>
          </w:rPr>
          <w:delText xml:space="preserve">os </w:delText>
        </w:r>
      </w:del>
      <w:r w:rsidRPr="00F00993">
        <w:rPr>
          <w:color w:val="000000" w:themeColor="text1"/>
        </w:rPr>
        <w:t xml:space="preserve">as informações acerca de como avaliar </w:t>
      </w:r>
      <w:r w:rsidR="00CA3F6C" w:rsidRPr="00F00993">
        <w:rPr>
          <w:color w:val="000000" w:themeColor="text1"/>
        </w:rPr>
        <w:t>o</w:t>
      </w:r>
      <w:r w:rsidRPr="00F00993">
        <w:rPr>
          <w:color w:val="000000" w:themeColor="text1"/>
        </w:rPr>
        <w:t>s resultados de</w:t>
      </w:r>
      <w:r w:rsidR="00CA3F6C" w:rsidRPr="00F00993">
        <w:rPr>
          <w:color w:val="000000" w:themeColor="text1"/>
        </w:rPr>
        <w:t xml:space="preserve"> Analysis</w:t>
      </w:r>
      <w:r w:rsidRPr="00F00993">
        <w:rPr>
          <w:color w:val="000000" w:themeColor="text1"/>
        </w:rPr>
        <w:t>, que</w:t>
      </w:r>
      <w:r w:rsidR="00DC04E3" w:rsidRPr="00F00993">
        <w:rPr>
          <w:color w:val="000000" w:themeColor="text1"/>
          <w:bdr w:val="none" w:sz="0" w:space="0" w:color="auto" w:frame="1"/>
        </w:rPr>
        <w:t xml:space="preserve"> contém uma seção para cada campo de saída para o qual existe um campo de previsão correspondente criado por um modelo gerado.</w:t>
      </w:r>
    </w:p>
    <w:p w14:paraId="6F6CB720" w14:textId="5B4C5E40" w:rsidR="00496C76" w:rsidRPr="00F00993" w:rsidRDefault="00496C76"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F00993">
        <w:rPr>
          <w:color w:val="000000" w:themeColor="text1"/>
          <w:bdr w:val="none" w:sz="0" w:space="0" w:color="auto" w:frame="1"/>
        </w:rPr>
        <w:t>A seguir as descrições das subseções de Analysis:</w:t>
      </w:r>
    </w:p>
    <w:p w14:paraId="191FA144" w14:textId="09286830" w:rsidR="00DC04E3" w:rsidRPr="00F00993"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Erro mínimo: </w:t>
      </w:r>
      <w:r w:rsidR="00AF6487" w:rsidRPr="00F00993">
        <w:rPr>
          <w:rFonts w:ascii="Times New Roman" w:eastAsia="Times New Roman" w:hAnsi="Times New Roman" w:cs="Times New Roman"/>
          <w:color w:val="000000" w:themeColor="text1"/>
          <w:sz w:val="24"/>
          <w:szCs w:val="24"/>
          <w:bdr w:val="none" w:sz="0" w:space="0" w:color="auto" w:frame="1"/>
          <w:lang w:eastAsia="pt-BR"/>
        </w:rPr>
        <w:t xml:space="preserve">Compreendido como a </w:t>
      </w:r>
      <w:r w:rsidRPr="00F00993">
        <w:rPr>
          <w:rFonts w:ascii="Times New Roman" w:eastAsia="Times New Roman" w:hAnsi="Times New Roman" w:cs="Times New Roman"/>
          <w:color w:val="000000" w:themeColor="text1"/>
          <w:sz w:val="24"/>
          <w:szCs w:val="24"/>
          <w:bdr w:val="none" w:sz="0" w:space="0" w:color="auto" w:frame="1"/>
          <w:lang w:eastAsia="pt-BR"/>
        </w:rPr>
        <w:t xml:space="preserve">diferença </w:t>
      </w:r>
      <w:r w:rsidR="002604E3" w:rsidRPr="00F00993">
        <w:rPr>
          <w:rFonts w:ascii="Times New Roman" w:eastAsia="Times New Roman" w:hAnsi="Times New Roman" w:cs="Times New Roman"/>
          <w:color w:val="000000" w:themeColor="text1"/>
          <w:sz w:val="24"/>
          <w:szCs w:val="24"/>
          <w:bdr w:val="none" w:sz="0" w:space="0" w:color="auto" w:frame="1"/>
          <w:lang w:eastAsia="pt-BR"/>
        </w:rPr>
        <w:t xml:space="preserve">mínima </w:t>
      </w:r>
      <w:r w:rsidRPr="00F00993">
        <w:rPr>
          <w:rFonts w:ascii="Times New Roman" w:eastAsia="Times New Roman" w:hAnsi="Times New Roman" w:cs="Times New Roman"/>
          <w:color w:val="000000" w:themeColor="text1"/>
          <w:sz w:val="24"/>
          <w:szCs w:val="24"/>
          <w:bdr w:val="none" w:sz="0" w:space="0" w:color="auto" w:frame="1"/>
          <w:lang w:eastAsia="pt-BR"/>
        </w:rPr>
        <w:t>entre os valores observados e os previstos</w:t>
      </w:r>
      <w:r w:rsidR="002604E3" w:rsidRPr="00F00993">
        <w:rPr>
          <w:rFonts w:ascii="Times New Roman" w:eastAsia="Times New Roman" w:hAnsi="Times New Roman" w:cs="Times New Roman"/>
          <w:color w:val="000000" w:themeColor="text1"/>
          <w:sz w:val="24"/>
          <w:szCs w:val="24"/>
          <w:bdr w:val="none" w:sz="0" w:space="0" w:color="auto" w:frame="1"/>
          <w:lang w:eastAsia="pt-BR"/>
        </w:rPr>
        <w:t>.</w:t>
      </w:r>
    </w:p>
    <w:p w14:paraId="479F4381" w14:textId="006652D9" w:rsidR="002604E3" w:rsidRPr="00F00993" w:rsidRDefault="00DC04E3" w:rsidP="002604E3">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 Erro máximo: </w:t>
      </w:r>
      <w:r w:rsidR="002604E3" w:rsidRPr="00F00993">
        <w:rPr>
          <w:rFonts w:ascii="Times New Roman" w:eastAsia="Times New Roman" w:hAnsi="Times New Roman" w:cs="Times New Roman"/>
          <w:color w:val="000000" w:themeColor="text1"/>
          <w:sz w:val="24"/>
          <w:szCs w:val="24"/>
          <w:bdr w:val="none" w:sz="0" w:space="0" w:color="auto" w:frame="1"/>
          <w:lang w:eastAsia="pt-BR"/>
        </w:rPr>
        <w:t>Compreendido como a diferença máximos entre os valores observados e os previstos.</w:t>
      </w:r>
    </w:p>
    <w:p w14:paraId="0DD49205" w14:textId="4F002748" w:rsidR="00DC04E3" w:rsidRPr="00F00993"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Erro médio: </w:t>
      </w:r>
      <w:r w:rsidRPr="00F00993">
        <w:rPr>
          <w:rFonts w:ascii="Times New Roman" w:eastAsia="Times New Roman" w:hAnsi="Times New Roman" w:cs="Times New Roman"/>
          <w:color w:val="000000" w:themeColor="text1"/>
          <w:sz w:val="24"/>
          <w:szCs w:val="24"/>
          <w:bdr w:val="none" w:sz="0" w:space="0" w:color="auto" w:frame="1"/>
          <w:lang w:eastAsia="pt-BR"/>
        </w:rPr>
        <w:t>Mostra a média de erros em todos os registros.</w:t>
      </w:r>
      <w:r w:rsidR="00E464D8" w:rsidRPr="00F00993">
        <w:rPr>
          <w:rFonts w:ascii="Times New Roman" w:eastAsia="Times New Roman" w:hAnsi="Times New Roman" w:cs="Times New Roman"/>
          <w:color w:val="000000" w:themeColor="text1"/>
          <w:sz w:val="24"/>
          <w:szCs w:val="24"/>
          <w:bdr w:val="none" w:sz="0" w:space="0" w:color="auto" w:frame="1"/>
          <w:lang w:eastAsia="pt-BR"/>
        </w:rPr>
        <w:t xml:space="preserve"> Indica se há </w:t>
      </w:r>
      <w:r w:rsidRPr="00F00993">
        <w:rPr>
          <w:rFonts w:ascii="Times New Roman" w:eastAsia="Times New Roman" w:hAnsi="Times New Roman" w:cs="Times New Roman"/>
          <w:color w:val="000000" w:themeColor="text1"/>
          <w:sz w:val="24"/>
          <w:szCs w:val="24"/>
          <w:bdr w:val="none" w:sz="0" w:space="0" w:color="auto" w:frame="1"/>
          <w:lang w:eastAsia="pt-BR"/>
        </w:rPr>
        <w:t>uma tendência mais forte de superestimar do que subestimar o modelo.</w:t>
      </w:r>
      <w:r w:rsidR="00E464D8"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2604E3" w:rsidRPr="00F00993">
        <w:rPr>
          <w:rFonts w:ascii="Times New Roman" w:eastAsia="Times New Roman" w:hAnsi="Times New Roman" w:cs="Times New Roman"/>
          <w:color w:val="000000" w:themeColor="text1"/>
          <w:sz w:val="24"/>
          <w:szCs w:val="24"/>
          <w:bdr w:val="none" w:sz="0" w:space="0" w:color="auto" w:frame="1"/>
          <w:lang w:eastAsia="pt-BR"/>
        </w:rPr>
        <w:t>À medida que se percebe que este valor tem valor crescente, pode-se caracterizar o modelo com características de sobre ajuste.</w:t>
      </w:r>
    </w:p>
    <w:p w14:paraId="2EF287C9" w14:textId="353A97E6" w:rsidR="00DC04E3" w:rsidRPr="00F00993"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Erro absoluto médio: </w:t>
      </w:r>
      <w:r w:rsidRPr="00F00993">
        <w:rPr>
          <w:rFonts w:ascii="Times New Roman" w:eastAsia="Times New Roman" w:hAnsi="Times New Roman" w:cs="Times New Roman"/>
          <w:color w:val="000000" w:themeColor="text1"/>
          <w:sz w:val="24"/>
          <w:szCs w:val="24"/>
          <w:bdr w:val="none" w:sz="0" w:space="0" w:color="auto" w:frame="1"/>
          <w:lang w:eastAsia="pt-BR"/>
        </w:rPr>
        <w:t xml:space="preserve">Mostra a média dos valores absolutos dos erros em todos os registros. </w:t>
      </w:r>
    </w:p>
    <w:p w14:paraId="294FE5D0" w14:textId="4302BCC6" w:rsidR="00DC04E3" w:rsidRPr="00F00993"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Desvio Padrão: </w:t>
      </w:r>
      <w:r w:rsidRPr="00F00993">
        <w:rPr>
          <w:rFonts w:ascii="Times New Roman" w:eastAsia="Times New Roman" w:hAnsi="Times New Roman" w:cs="Times New Roman"/>
          <w:color w:val="000000" w:themeColor="text1"/>
          <w:sz w:val="24"/>
          <w:szCs w:val="24"/>
          <w:bdr w:val="none" w:sz="0" w:space="0" w:color="auto" w:frame="1"/>
          <w:lang w:eastAsia="pt-BR"/>
        </w:rPr>
        <w:t>Mostra o desvio padrão dos erros.</w:t>
      </w:r>
    </w:p>
    <w:p w14:paraId="79303473" w14:textId="74FD21F9" w:rsidR="00DC04E3" w:rsidRPr="00F00993"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b/>
          <w:bCs/>
          <w:color w:val="000000" w:themeColor="text1"/>
          <w:sz w:val="24"/>
          <w:szCs w:val="24"/>
          <w:bdr w:val="none" w:sz="0" w:space="0" w:color="auto" w:frame="1"/>
          <w:lang w:eastAsia="pt-BR"/>
        </w:rPr>
        <w:t xml:space="preserve">Correlação linear: </w:t>
      </w:r>
      <w:r w:rsidRPr="00F00993">
        <w:rPr>
          <w:rFonts w:ascii="Times New Roman" w:eastAsia="Times New Roman" w:hAnsi="Times New Roman" w:cs="Times New Roman"/>
          <w:color w:val="000000" w:themeColor="text1"/>
          <w:sz w:val="24"/>
          <w:szCs w:val="24"/>
          <w:bdr w:val="none" w:sz="0" w:space="0" w:color="auto" w:frame="1"/>
          <w:lang w:eastAsia="pt-BR"/>
        </w:rPr>
        <w:t xml:space="preserve">Mostra a correlação linear entre os valores previstos e reais. Essa estatística varia entre -1,0 </w:t>
      </w:r>
      <w:r w:rsidR="008642AD" w:rsidRPr="00F00993">
        <w:rPr>
          <w:rFonts w:ascii="Times New Roman" w:eastAsia="Times New Roman" w:hAnsi="Times New Roman" w:cs="Times New Roman"/>
          <w:color w:val="000000" w:themeColor="text1"/>
          <w:sz w:val="24"/>
          <w:szCs w:val="24"/>
          <w:bdr w:val="none" w:sz="0" w:space="0" w:color="auto" w:frame="1"/>
          <w:lang w:eastAsia="pt-BR"/>
        </w:rPr>
        <w:t>a</w:t>
      </w:r>
      <w:r w:rsidRPr="00F00993">
        <w:rPr>
          <w:rFonts w:ascii="Times New Roman" w:eastAsia="Times New Roman" w:hAnsi="Times New Roman" w:cs="Times New Roman"/>
          <w:color w:val="000000" w:themeColor="text1"/>
          <w:sz w:val="24"/>
          <w:szCs w:val="24"/>
          <w:bdr w:val="none" w:sz="0" w:space="0" w:color="auto" w:frame="1"/>
          <w:lang w:eastAsia="pt-BR"/>
        </w:rPr>
        <w:t xml:space="preserve"> 1,0.</w:t>
      </w:r>
      <w:r w:rsidR="000A43DC"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Pr="00F00993">
        <w:rPr>
          <w:rFonts w:ascii="Times New Roman" w:eastAsia="Times New Roman" w:hAnsi="Times New Roman" w:cs="Times New Roman"/>
          <w:color w:val="000000" w:themeColor="text1"/>
          <w:sz w:val="24"/>
          <w:szCs w:val="24"/>
          <w:bdr w:val="none" w:sz="0" w:space="0" w:color="auto" w:frame="1"/>
          <w:lang w:eastAsia="pt-BR"/>
        </w:rPr>
        <w:t xml:space="preserve">Valores próximos a 1,0 indicam uma forte associação positiva, de </w:t>
      </w:r>
      <w:r w:rsidRPr="00F00993">
        <w:rPr>
          <w:rFonts w:ascii="Times New Roman" w:eastAsia="Times New Roman" w:hAnsi="Times New Roman" w:cs="Times New Roman"/>
          <w:color w:val="000000" w:themeColor="text1"/>
          <w:sz w:val="24"/>
          <w:szCs w:val="24"/>
          <w:bdr w:val="none" w:sz="0" w:space="0" w:color="auto" w:frame="1"/>
          <w:lang w:eastAsia="pt-BR"/>
        </w:rPr>
        <w:lastRenderedPageBreak/>
        <w:t xml:space="preserve">modo que valores previstos são associados a valores reais e baixos valores previstos, associados a baixos valores reais. Valores próximos a -1,0 indicam uma forte associação negativa, de modo que altos valores previstos são associados a baixos valores reais. Valores próximos a 0,0 indicam uma associação fraca, de modo que os valores previstos são </w:t>
      </w:r>
      <w:r w:rsidR="007E51B0" w:rsidRPr="00F00993">
        <w:rPr>
          <w:rFonts w:ascii="Times New Roman" w:eastAsia="Times New Roman" w:hAnsi="Times New Roman" w:cs="Times New Roman"/>
          <w:color w:val="000000" w:themeColor="text1"/>
          <w:sz w:val="24"/>
          <w:szCs w:val="24"/>
          <w:bdr w:val="none" w:sz="0" w:space="0" w:color="auto" w:frame="1"/>
          <w:lang w:eastAsia="pt-BR"/>
        </w:rPr>
        <w:t>um tanto quanto</w:t>
      </w:r>
      <w:r w:rsidRPr="00F00993">
        <w:rPr>
          <w:rFonts w:ascii="Times New Roman" w:eastAsia="Times New Roman" w:hAnsi="Times New Roman" w:cs="Times New Roman"/>
          <w:color w:val="000000" w:themeColor="text1"/>
          <w:sz w:val="24"/>
          <w:szCs w:val="24"/>
          <w:bdr w:val="none" w:sz="0" w:space="0" w:color="auto" w:frame="1"/>
          <w:lang w:eastAsia="pt-BR"/>
        </w:rPr>
        <w:t xml:space="preserve"> independentes dos valores reais.</w:t>
      </w:r>
    </w:p>
    <w:p w14:paraId="544E549B" w14:textId="0FD68567" w:rsidR="00F34253" w:rsidRPr="00F00993" w:rsidRDefault="005714B3" w:rsidP="008C4F9C">
      <w:pPr>
        <w:shd w:val="clear" w:color="auto" w:fill="FFFFFF"/>
        <w:spacing w:after="30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r w:rsidRPr="00F00993">
        <w:rPr>
          <w:rFonts w:ascii="Times New Roman" w:eastAsia="Times New Roman" w:hAnsi="Times New Roman" w:cs="Times New Roman"/>
          <w:color w:val="000000" w:themeColor="text1"/>
          <w:sz w:val="24"/>
          <w:szCs w:val="24"/>
          <w:bdr w:val="none" w:sz="0" w:space="0" w:color="auto" w:frame="1"/>
          <w:lang w:eastAsia="pt-BR"/>
        </w:rPr>
        <w:t xml:space="preserve">Para </w:t>
      </w:r>
      <w:r w:rsidR="008C4F9C" w:rsidRPr="00F00993">
        <w:rPr>
          <w:rFonts w:ascii="Times New Roman" w:eastAsia="Times New Roman" w:hAnsi="Times New Roman" w:cs="Times New Roman"/>
          <w:color w:val="000000" w:themeColor="text1"/>
          <w:sz w:val="24"/>
          <w:szCs w:val="24"/>
          <w:bdr w:val="none" w:sz="0" w:space="0" w:color="auto" w:frame="1"/>
          <w:lang w:eastAsia="pt-BR"/>
        </w:rPr>
        <w:t>avaliar</w:t>
      </w:r>
      <w:r w:rsidRPr="00F00993">
        <w:rPr>
          <w:rFonts w:ascii="Times New Roman" w:eastAsia="Times New Roman" w:hAnsi="Times New Roman" w:cs="Times New Roman"/>
          <w:color w:val="000000" w:themeColor="text1"/>
          <w:sz w:val="24"/>
          <w:szCs w:val="24"/>
          <w:bdr w:val="none" w:sz="0" w:space="0" w:color="auto" w:frame="1"/>
          <w:lang w:eastAsia="pt-BR"/>
        </w:rPr>
        <w:t xml:space="preserve"> as descobertas</w:t>
      </w:r>
      <w:r w:rsidR="00726701"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904900" w:rsidRPr="00F00993">
        <w:rPr>
          <w:rFonts w:ascii="Times New Roman" w:eastAsia="Times New Roman" w:hAnsi="Times New Roman" w:cs="Times New Roman"/>
          <w:color w:val="000000" w:themeColor="text1"/>
          <w:sz w:val="24"/>
          <w:szCs w:val="24"/>
          <w:bdr w:val="none" w:sz="0" w:space="0" w:color="auto" w:frame="1"/>
          <w:lang w:eastAsia="pt-BR"/>
        </w:rPr>
        <w:t>sobre resultados encontrados</w:t>
      </w:r>
      <w:r w:rsidR="00BA2AEE" w:rsidRPr="00F00993">
        <w:rPr>
          <w:rFonts w:ascii="Times New Roman" w:eastAsia="Times New Roman" w:hAnsi="Times New Roman" w:cs="Times New Roman"/>
          <w:color w:val="000000" w:themeColor="text1"/>
          <w:sz w:val="24"/>
          <w:szCs w:val="24"/>
          <w:bdr w:val="none" w:sz="0" w:space="0" w:color="auto" w:frame="1"/>
          <w:lang w:eastAsia="pt-BR"/>
        </w:rPr>
        <w:t xml:space="preserve"> através do Analysis</w:t>
      </w:r>
      <w:ins w:id="4430" w:author="Mauro Sérgio Silva Pinto" w:date="2019-09-27T11:23:00Z">
        <w:r w:rsidR="00C57269" w:rsidRPr="00F00993">
          <w:rPr>
            <w:rFonts w:ascii="Times New Roman" w:eastAsia="Times New Roman" w:hAnsi="Times New Roman" w:cs="Times New Roman"/>
            <w:color w:val="000000" w:themeColor="text1"/>
            <w:sz w:val="24"/>
            <w:szCs w:val="24"/>
            <w:bdr w:val="none" w:sz="0" w:space="0" w:color="auto" w:frame="1"/>
            <w:lang w:eastAsia="pt-BR"/>
          </w:rPr>
          <w:t>,</w:t>
        </w:r>
      </w:ins>
      <w:r w:rsidR="00904900"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BA2AEE" w:rsidRPr="00F00993">
        <w:rPr>
          <w:rFonts w:ascii="Times New Roman" w:eastAsia="Times New Roman" w:hAnsi="Times New Roman" w:cs="Times New Roman"/>
          <w:color w:val="000000" w:themeColor="text1"/>
          <w:sz w:val="24"/>
          <w:szCs w:val="24"/>
          <w:bdr w:val="none" w:sz="0" w:space="0" w:color="auto" w:frame="1"/>
          <w:lang w:eastAsia="pt-BR"/>
        </w:rPr>
        <w:t xml:space="preserve">deve-se compreender as saídas, como na figura </w:t>
      </w:r>
      <w:r w:rsidR="002604E3" w:rsidRPr="00F00993">
        <w:rPr>
          <w:rFonts w:ascii="Times New Roman" w:eastAsia="Times New Roman" w:hAnsi="Times New Roman" w:cs="Times New Roman"/>
          <w:color w:val="000000" w:themeColor="text1"/>
          <w:sz w:val="24"/>
          <w:szCs w:val="24"/>
          <w:bdr w:val="none" w:sz="0" w:space="0" w:color="auto" w:frame="1"/>
          <w:lang w:eastAsia="pt-BR"/>
        </w:rPr>
        <w:t>21</w:t>
      </w:r>
      <w:r w:rsidR="00BA2AEE" w:rsidRPr="00F00993">
        <w:rPr>
          <w:rFonts w:ascii="Times New Roman" w:eastAsia="Times New Roman" w:hAnsi="Times New Roman" w:cs="Times New Roman"/>
          <w:color w:val="000000" w:themeColor="text1"/>
          <w:sz w:val="24"/>
          <w:szCs w:val="24"/>
          <w:bdr w:val="none" w:sz="0" w:space="0" w:color="auto" w:frame="1"/>
          <w:lang w:eastAsia="pt-BR"/>
        </w:rPr>
        <w:t>, tomada como exemplo de interpretação, em que</w:t>
      </w:r>
      <w:r w:rsidR="008C4F9C"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os valores encontrados da correlação linear é possível identificar uma baixa relação encontrada entre os valores de predição e os valores reais, devido </w:t>
      </w:r>
      <w:ins w:id="4431" w:author="Mauro Sérgio Silva Pinto" w:date="2019-09-27T11:24:00Z">
        <w:r w:rsidR="00C57269" w:rsidRPr="00F00993">
          <w:rPr>
            <w:rFonts w:ascii="Times New Roman" w:eastAsia="Times New Roman" w:hAnsi="Times New Roman" w:cs="Times New Roman"/>
            <w:color w:val="000000" w:themeColor="text1"/>
            <w:sz w:val="24"/>
            <w:szCs w:val="24"/>
            <w:bdr w:val="none" w:sz="0" w:space="0" w:color="auto" w:frame="1"/>
            <w:lang w:eastAsia="pt-BR"/>
          </w:rPr>
          <w:t>à</w:t>
        </w:r>
      </w:ins>
      <w:del w:id="4432" w:author="Mauro Sérgio Silva Pinto" w:date="2019-09-27T11:24:00Z">
        <w:r w:rsidR="009E1B0B" w:rsidRPr="00F00993" w:rsidDel="00C57269">
          <w:rPr>
            <w:rFonts w:ascii="Times New Roman" w:eastAsia="Times New Roman" w:hAnsi="Times New Roman" w:cs="Times New Roman"/>
            <w:color w:val="000000" w:themeColor="text1"/>
            <w:sz w:val="24"/>
            <w:szCs w:val="24"/>
            <w:bdr w:val="none" w:sz="0" w:space="0" w:color="auto" w:frame="1"/>
            <w:lang w:eastAsia="pt-BR"/>
          </w:rPr>
          <w:delText>a</w:delText>
        </w:r>
      </w:del>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 </w:t>
      </w:r>
      <w:r w:rsidR="002A0216" w:rsidRPr="00F00993">
        <w:rPr>
          <w:rFonts w:ascii="Times New Roman" w:eastAsia="Times New Roman" w:hAnsi="Times New Roman" w:cs="Times New Roman"/>
          <w:color w:val="000000" w:themeColor="text1"/>
          <w:sz w:val="24"/>
          <w:szCs w:val="24"/>
          <w:bdr w:val="none" w:sz="0" w:space="0" w:color="auto" w:frame="1"/>
          <w:lang w:eastAsia="pt-BR"/>
        </w:rPr>
        <w:t>correlação linear</w:t>
      </w:r>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 estar próximo dos 50% do total que se pode obter, trazendo uma avaliação de baixa acurácia do modelo gerado</w:t>
      </w:r>
      <w:r w:rsidR="00D92D21" w:rsidRPr="00F00993">
        <w:rPr>
          <w:rFonts w:ascii="Times New Roman" w:eastAsia="Times New Roman" w:hAnsi="Times New Roman" w:cs="Times New Roman"/>
          <w:color w:val="000000" w:themeColor="text1"/>
          <w:sz w:val="24"/>
          <w:szCs w:val="24"/>
          <w:bdr w:val="none" w:sz="0" w:space="0" w:color="auto" w:frame="1"/>
          <w:lang w:eastAsia="pt-BR"/>
        </w:rPr>
        <w:t>. D</w:t>
      </w:r>
      <w:r w:rsidR="009E1B0B" w:rsidRPr="00F00993">
        <w:rPr>
          <w:rFonts w:ascii="Times New Roman" w:eastAsia="Times New Roman" w:hAnsi="Times New Roman" w:cs="Times New Roman"/>
          <w:color w:val="000000" w:themeColor="text1"/>
          <w:sz w:val="24"/>
          <w:szCs w:val="24"/>
          <w:bdr w:val="none" w:sz="0" w:space="0" w:color="auto" w:frame="1"/>
          <w:lang w:eastAsia="pt-BR"/>
        </w:rPr>
        <w:t>e acordo com a literatura [</w:t>
      </w:r>
      <w:r w:rsidR="002604E3" w:rsidRPr="00F00993">
        <w:rPr>
          <w:rFonts w:ascii="Times New Roman" w:eastAsia="Times New Roman" w:hAnsi="Times New Roman" w:cs="Times New Roman"/>
          <w:color w:val="000000" w:themeColor="text1"/>
          <w:sz w:val="24"/>
          <w:szCs w:val="24"/>
          <w:bdr w:val="none" w:sz="0" w:space="0" w:color="auto" w:frame="1"/>
          <w:lang w:eastAsia="pt-BR"/>
        </w:rPr>
        <w:t>31</w:t>
      </w:r>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 para bons valores entre a </w:t>
      </w:r>
      <w:r w:rsidR="00922C90" w:rsidRPr="00F00993">
        <w:rPr>
          <w:rFonts w:ascii="Times New Roman" w:eastAsia="Times New Roman" w:hAnsi="Times New Roman" w:cs="Times New Roman"/>
          <w:color w:val="000000" w:themeColor="text1"/>
          <w:sz w:val="24"/>
          <w:szCs w:val="24"/>
          <w:bdr w:val="none" w:sz="0" w:space="0" w:color="auto" w:frame="1"/>
          <w:lang w:eastAsia="pt-BR"/>
        </w:rPr>
        <w:t>predição</w:t>
      </w:r>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 e os valores reais comparados, o valor de correlação linear deve ser superior a 80%, em [</w:t>
      </w:r>
      <w:r w:rsidR="002604E3" w:rsidRPr="00F00993">
        <w:rPr>
          <w:rFonts w:ascii="Times New Roman" w:eastAsia="Times New Roman" w:hAnsi="Times New Roman" w:cs="Times New Roman"/>
          <w:color w:val="000000" w:themeColor="text1"/>
          <w:sz w:val="24"/>
          <w:szCs w:val="24"/>
          <w:bdr w:val="none" w:sz="0" w:space="0" w:color="auto" w:frame="1"/>
          <w:lang w:eastAsia="pt-BR"/>
        </w:rPr>
        <w:t>32</w:t>
      </w:r>
      <w:r w:rsidR="009E1B0B" w:rsidRPr="00F00993">
        <w:rPr>
          <w:rFonts w:ascii="Times New Roman" w:eastAsia="Times New Roman" w:hAnsi="Times New Roman" w:cs="Times New Roman"/>
          <w:color w:val="000000" w:themeColor="text1"/>
          <w:sz w:val="24"/>
          <w:szCs w:val="24"/>
          <w:bdr w:val="none" w:sz="0" w:space="0" w:color="auto" w:frame="1"/>
          <w:lang w:eastAsia="pt-BR"/>
        </w:rPr>
        <w:t>] chegou-se a 9</w:t>
      </w:r>
      <w:r w:rsidR="00DE389A" w:rsidRPr="00F00993">
        <w:rPr>
          <w:rFonts w:ascii="Times New Roman" w:eastAsia="Times New Roman" w:hAnsi="Times New Roman" w:cs="Times New Roman"/>
          <w:color w:val="000000" w:themeColor="text1"/>
          <w:sz w:val="24"/>
          <w:szCs w:val="24"/>
          <w:bdr w:val="none" w:sz="0" w:space="0" w:color="auto" w:frame="1"/>
          <w:lang w:eastAsia="pt-BR"/>
        </w:rPr>
        <w:t>8</w:t>
      </w:r>
      <w:r w:rsidR="009E1B0B" w:rsidRPr="00F00993">
        <w:rPr>
          <w:rFonts w:ascii="Times New Roman" w:eastAsia="Times New Roman" w:hAnsi="Times New Roman" w:cs="Times New Roman"/>
          <w:color w:val="000000" w:themeColor="text1"/>
          <w:sz w:val="24"/>
          <w:szCs w:val="24"/>
          <w:bdr w:val="none" w:sz="0" w:space="0" w:color="auto" w:frame="1"/>
          <w:lang w:eastAsia="pt-BR"/>
        </w:rPr>
        <w:t xml:space="preserve">% de </w:t>
      </w:r>
      <w:r w:rsidR="002604E3" w:rsidRPr="00F00993">
        <w:rPr>
          <w:rFonts w:ascii="Times New Roman" w:eastAsia="Times New Roman" w:hAnsi="Times New Roman" w:cs="Times New Roman"/>
          <w:color w:val="000000" w:themeColor="text1"/>
          <w:sz w:val="24"/>
          <w:szCs w:val="24"/>
          <w:bdr w:val="none" w:sz="0" w:space="0" w:color="auto" w:frame="1"/>
          <w:lang w:eastAsia="pt-BR"/>
        </w:rPr>
        <w:t>acurácia do modelo gerado. Para MVS, os valores dos erros representam as próprias medidas do plano de separação das classes, com valores de erro máximo e mínimo, erro médio, erro absoluto e desvio padrão</w:t>
      </w:r>
      <w:r w:rsidR="00DE389A" w:rsidRPr="00F00993">
        <w:rPr>
          <w:rFonts w:ascii="Times New Roman" w:eastAsia="Times New Roman" w:hAnsi="Times New Roman" w:cs="Times New Roman"/>
          <w:color w:val="000000" w:themeColor="text1"/>
          <w:sz w:val="24"/>
          <w:szCs w:val="24"/>
          <w:bdr w:val="none" w:sz="0" w:space="0" w:color="auto" w:frame="1"/>
          <w:lang w:eastAsia="pt-BR"/>
        </w:rPr>
        <w:t>.</w:t>
      </w:r>
    </w:p>
    <w:p w14:paraId="6D0D6E48" w14:textId="32679EA5" w:rsidR="00F007EB" w:rsidRPr="00F00993" w:rsidRDefault="00F007EB" w:rsidP="00E463DB">
      <w:pPr>
        <w:spacing w:after="0" w:line="360" w:lineRule="auto"/>
        <w:ind w:firstLine="1440"/>
        <w:jc w:val="both"/>
        <w:rPr>
          <w:rFonts w:ascii="Times New Roman" w:hAnsi="Times New Roman" w:cs="Times New Roman"/>
          <w:color w:val="000000" w:themeColor="text1"/>
          <w:sz w:val="24"/>
          <w:szCs w:val="24"/>
        </w:rPr>
      </w:pPr>
    </w:p>
    <w:p w14:paraId="4C3DDC09" w14:textId="7C2F12AB"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34EC1C50" w14:textId="3D85514E"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3E8CEF75" w14:textId="326BF298"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72468E80" w14:textId="17451439"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50259211" w14:textId="708CE980"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68E6DA4B" w14:textId="35F1FA00"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1F10A925" w14:textId="373A4780"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51D5D0F1" w14:textId="57A14DCF"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6232EDEA" w14:textId="453CBF01"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46785C9C" w14:textId="55A839C5"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31BD2FAE" w14:textId="3D194FE4" w:rsidR="0045305D" w:rsidRPr="00F00993" w:rsidRDefault="0045305D" w:rsidP="00E463DB">
      <w:pPr>
        <w:spacing w:after="0" w:line="360" w:lineRule="auto"/>
        <w:ind w:firstLine="1440"/>
        <w:jc w:val="both"/>
        <w:rPr>
          <w:rFonts w:ascii="Times New Roman" w:hAnsi="Times New Roman" w:cs="Times New Roman"/>
          <w:color w:val="000000" w:themeColor="text1"/>
          <w:sz w:val="24"/>
          <w:szCs w:val="24"/>
        </w:rPr>
      </w:pPr>
    </w:p>
    <w:p w14:paraId="0F1AA7C9" w14:textId="0CA38837" w:rsidR="00DE389A" w:rsidRPr="00F00993" w:rsidRDefault="00DE389A" w:rsidP="00E463DB">
      <w:pPr>
        <w:spacing w:after="0" w:line="360" w:lineRule="auto"/>
        <w:ind w:firstLine="1440"/>
        <w:jc w:val="both"/>
        <w:rPr>
          <w:rFonts w:ascii="Times New Roman" w:hAnsi="Times New Roman" w:cs="Times New Roman"/>
          <w:color w:val="000000" w:themeColor="text1"/>
          <w:sz w:val="24"/>
          <w:szCs w:val="24"/>
        </w:rPr>
      </w:pPr>
    </w:p>
    <w:p w14:paraId="78AD5050" w14:textId="44842A26" w:rsidR="00DE389A" w:rsidRPr="00F00993" w:rsidRDefault="00DE389A" w:rsidP="00E463DB">
      <w:pPr>
        <w:spacing w:after="0" w:line="360" w:lineRule="auto"/>
        <w:ind w:firstLine="1440"/>
        <w:jc w:val="both"/>
        <w:rPr>
          <w:rFonts w:ascii="Times New Roman" w:hAnsi="Times New Roman" w:cs="Times New Roman"/>
          <w:color w:val="000000" w:themeColor="text1"/>
          <w:sz w:val="24"/>
          <w:szCs w:val="24"/>
        </w:rPr>
      </w:pPr>
    </w:p>
    <w:p w14:paraId="1D51C734" w14:textId="70CB3662" w:rsidR="00DE389A" w:rsidRPr="00F00993" w:rsidRDefault="00DE389A" w:rsidP="00E463DB">
      <w:pPr>
        <w:spacing w:after="0" w:line="360" w:lineRule="auto"/>
        <w:ind w:firstLine="1440"/>
        <w:jc w:val="both"/>
        <w:rPr>
          <w:rFonts w:ascii="Times New Roman" w:hAnsi="Times New Roman" w:cs="Times New Roman"/>
          <w:color w:val="000000" w:themeColor="text1"/>
          <w:sz w:val="24"/>
          <w:szCs w:val="24"/>
        </w:rPr>
      </w:pPr>
    </w:p>
    <w:p w14:paraId="3EF23BAC" w14:textId="77777777" w:rsidR="00DE389A" w:rsidRPr="00F00993" w:rsidRDefault="00DE389A" w:rsidP="00E463DB">
      <w:pPr>
        <w:spacing w:after="0" w:line="360" w:lineRule="auto"/>
        <w:ind w:firstLine="1440"/>
        <w:jc w:val="both"/>
        <w:rPr>
          <w:rFonts w:ascii="Times New Roman" w:hAnsi="Times New Roman" w:cs="Times New Roman"/>
          <w:color w:val="000000" w:themeColor="text1"/>
          <w:sz w:val="24"/>
          <w:szCs w:val="24"/>
        </w:rPr>
      </w:pPr>
    </w:p>
    <w:p w14:paraId="1546E60A" w14:textId="68783C83" w:rsidR="0045305D" w:rsidRPr="00F00993" w:rsidRDefault="0045305D" w:rsidP="00E463DB">
      <w:pPr>
        <w:pStyle w:val="Ttulo1"/>
        <w:spacing w:line="360" w:lineRule="auto"/>
        <w:jc w:val="both"/>
        <w:rPr>
          <w:rFonts w:ascii="Times New Roman" w:hAnsi="Times New Roman" w:cs="Times New Roman"/>
          <w:b/>
          <w:bCs/>
          <w:color w:val="000000" w:themeColor="text1"/>
          <w:sz w:val="24"/>
          <w:szCs w:val="24"/>
        </w:rPr>
      </w:pPr>
      <w:bookmarkStart w:id="4433" w:name="_Toc20921307"/>
      <w:r w:rsidRPr="00F00993">
        <w:rPr>
          <w:rFonts w:ascii="Times New Roman" w:hAnsi="Times New Roman" w:cs="Times New Roman"/>
          <w:b/>
          <w:bCs/>
          <w:color w:val="000000" w:themeColor="text1"/>
          <w:sz w:val="24"/>
          <w:szCs w:val="24"/>
        </w:rPr>
        <w:lastRenderedPageBreak/>
        <w:t xml:space="preserve">CAPITULO </w:t>
      </w:r>
      <w:r w:rsidR="002D1497" w:rsidRPr="00F00993">
        <w:rPr>
          <w:rFonts w:ascii="Times New Roman" w:hAnsi="Times New Roman" w:cs="Times New Roman"/>
          <w:b/>
          <w:bCs/>
          <w:color w:val="000000" w:themeColor="text1"/>
          <w:sz w:val="24"/>
          <w:szCs w:val="24"/>
        </w:rPr>
        <w:t>3</w:t>
      </w:r>
      <w:bookmarkEnd w:id="4433"/>
    </w:p>
    <w:p w14:paraId="3F7E3094" w14:textId="4BACB00F" w:rsidR="0045305D" w:rsidRPr="00F00993"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4434" w:name="_Toc20921308"/>
      <w:r w:rsidRPr="00F00993">
        <w:rPr>
          <w:rFonts w:ascii="Times New Roman" w:hAnsi="Times New Roman" w:cs="Times New Roman"/>
          <w:b/>
          <w:bCs/>
          <w:color w:val="000000" w:themeColor="text1"/>
          <w:sz w:val="24"/>
          <w:szCs w:val="24"/>
        </w:rPr>
        <w:t>3</w:t>
      </w:r>
      <w:r w:rsidR="0045305D" w:rsidRPr="00F00993">
        <w:rPr>
          <w:rFonts w:ascii="Times New Roman" w:hAnsi="Times New Roman" w:cs="Times New Roman"/>
          <w:b/>
          <w:bCs/>
          <w:color w:val="000000" w:themeColor="text1"/>
          <w:sz w:val="24"/>
          <w:szCs w:val="24"/>
        </w:rPr>
        <w:t xml:space="preserve"> MÁQUINAS DE VETORES DE SUPORTE</w:t>
      </w:r>
      <w:bookmarkEnd w:id="4434"/>
    </w:p>
    <w:p w14:paraId="3AEB02D8" w14:textId="77777777" w:rsidR="00625680" w:rsidRPr="00F00993" w:rsidRDefault="00625680" w:rsidP="00625680">
      <w:pPr>
        <w:rPr>
          <w:rFonts w:ascii="Times New Roman" w:hAnsi="Times New Roman" w:cs="Times New Roman"/>
          <w:color w:val="000000" w:themeColor="text1"/>
        </w:rPr>
      </w:pPr>
    </w:p>
    <w:p w14:paraId="387EE2CF" w14:textId="653E1536" w:rsidR="00625680" w:rsidRPr="00F00993" w:rsidRDefault="008845C9" w:rsidP="0062568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 acordo com [33] a</w:t>
      </w:r>
      <w:r w:rsidR="00625680" w:rsidRPr="00F00993">
        <w:rPr>
          <w:rFonts w:ascii="Times New Roman" w:hAnsi="Times New Roman" w:cs="Times New Roman"/>
          <w:color w:val="000000" w:themeColor="text1"/>
          <w:sz w:val="24"/>
          <w:szCs w:val="24"/>
        </w:rPr>
        <w:t>s técnicas de AM empregam um princípio de inferência denominado indução, no qual obtém-se conclusões genéricas a partir de um conjunto particular de exemplos. O aprendizado indutivo pode ser dividido em dois tipos principais: supervisionado e não- supervisionado.</w:t>
      </w:r>
    </w:p>
    <w:p w14:paraId="22331616" w14:textId="45A39486" w:rsidR="00625680" w:rsidRPr="00F00993" w:rsidRDefault="00625680" w:rsidP="0062568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Seja </w:t>
      </w:r>
      <m:oMath>
        <m:r>
          <w:rPr>
            <w:rFonts w:ascii="Cambria Math" w:hAnsi="Cambria Math" w:cs="Times New Roman"/>
            <w:color w:val="000000" w:themeColor="text1"/>
            <w:sz w:val="24"/>
            <w:szCs w:val="24"/>
            <w:rPrChange w:id="4435"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um classificador e </w:t>
      </w:r>
      <m:oMath>
        <m:r>
          <w:rPr>
            <w:rFonts w:ascii="Cambria Math" w:hAnsi="Cambria Math" w:cs="Times New Roman"/>
            <w:color w:val="000000" w:themeColor="text1"/>
            <w:sz w:val="24"/>
            <w:szCs w:val="24"/>
            <w:rPrChange w:id="4436"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o conjunto de todos os classificadores que um determinado algoritmo de AM pode gerar. Esse algoritmo, durante o processo de aprendizado, utiliza um c</w:t>
      </w:r>
      <w:proofErr w:type="spellStart"/>
      <w:r w:rsidRPr="00F00993">
        <w:rPr>
          <w:rFonts w:ascii="Times New Roman" w:hAnsi="Times New Roman" w:cs="Times New Roman"/>
          <w:color w:val="000000" w:themeColor="text1"/>
          <w:sz w:val="24"/>
          <w:szCs w:val="24"/>
        </w:rPr>
        <w:t>onjunto</w:t>
      </w:r>
      <w:proofErr w:type="spellEnd"/>
      <w:r w:rsidRPr="00F00993">
        <w:rPr>
          <w:rFonts w:ascii="Times New Roman" w:hAnsi="Times New Roman" w:cs="Times New Roman"/>
          <w:color w:val="000000" w:themeColor="text1"/>
          <w:sz w:val="24"/>
          <w:szCs w:val="24"/>
        </w:rPr>
        <w:t xml:space="preserve"> de treinamento </w:t>
      </w:r>
      <m:oMath>
        <m:r>
          <w:rPr>
            <w:rFonts w:ascii="Cambria Math" w:hAnsi="Cambria Math" w:cs="Times New Roman"/>
            <w:color w:val="000000" w:themeColor="text1"/>
            <w:sz w:val="24"/>
            <w:szCs w:val="24"/>
            <w:rPrChange w:id="4437" w:author="Jacyeude Araújo" w:date="2019-10-02T13:03:00Z">
              <w:rPr>
                <w:rFonts w:ascii="Cambria Math" w:hAnsi="Cambria Math" w:cs="Times New Roman"/>
                <w:color w:val="000000" w:themeColor="text1"/>
                <w:sz w:val="24"/>
                <w:szCs w:val="24"/>
              </w:rPr>
            </w:rPrChange>
          </w:rPr>
          <m:t>T</m:t>
        </m:r>
      </m:oMath>
      <w:r w:rsidRPr="00F00993">
        <w:rPr>
          <w:rFonts w:ascii="Times New Roman" w:hAnsi="Times New Roman" w:cs="Times New Roman"/>
          <w:color w:val="000000" w:themeColor="text1"/>
          <w:sz w:val="24"/>
          <w:szCs w:val="24"/>
        </w:rPr>
        <w:t xml:space="preserve">, composto de </w:t>
      </w:r>
      <m:oMath>
        <m:r>
          <w:rPr>
            <w:rFonts w:ascii="Cambria Math" w:hAnsi="Cambria Math" w:cs="Times New Roman"/>
            <w:color w:val="000000" w:themeColor="text1"/>
            <w:sz w:val="24"/>
            <w:szCs w:val="24"/>
            <w:rPrChange w:id="4438" w:author="Jacyeude Araújo" w:date="2019-10-02T13:03:00Z">
              <w:rPr>
                <w:rFonts w:ascii="Cambria Math" w:hAnsi="Cambria Math" w:cs="Times New Roman"/>
                <w:color w:val="000000" w:themeColor="text1"/>
                <w:sz w:val="24"/>
                <w:szCs w:val="24"/>
              </w:rPr>
            </w:rPrChange>
          </w:rPr>
          <m:t>n</m:t>
        </m:r>
      </m:oMath>
      <w:r w:rsidRPr="00F00993">
        <w:rPr>
          <w:rFonts w:ascii="Times New Roman" w:hAnsi="Times New Roman" w:cs="Times New Roman"/>
          <w:color w:val="000000" w:themeColor="text1"/>
          <w:sz w:val="24"/>
          <w:szCs w:val="24"/>
        </w:rPr>
        <w:t xml:space="preserve"> pares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Change w:id="443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440"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Change w:id="444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442"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para gerar um classificador particular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443" w:author="Jacyeude Araújo" w:date="2019-10-02T13:03:00Z">
                  <w:rPr>
                    <w:rFonts w:ascii="Cambria Math" w:hAnsi="Cambria Math" w:cs="Times New Roman"/>
                    <w:color w:val="000000" w:themeColor="text1"/>
                    <w:sz w:val="24"/>
                    <w:szCs w:val="24"/>
                  </w:rPr>
                </w:rPrChange>
              </w:rPr>
              <m:t>f</m:t>
            </m:r>
          </m:e>
        </m:acc>
        <m:r>
          <w:rPr>
            <w:rFonts w:ascii="Cambria Math" w:hAnsi="Cambria Math" w:cs="Times New Roman"/>
            <w:color w:val="000000" w:themeColor="text1"/>
            <w:sz w:val="24"/>
            <w:szCs w:val="24"/>
            <w:rPrChange w:id="4444" w:author="Jacyeude Araújo" w:date="2019-10-02T13:03:00Z">
              <w:rPr>
                <w:rFonts w:ascii="Cambria Math" w:hAnsi="Cambria Math" w:cs="Times New Roman"/>
                <w:color w:val="000000" w:themeColor="text1"/>
                <w:sz w:val="24"/>
                <w:szCs w:val="24"/>
              </w:rPr>
            </w:rPrChange>
          </w:rPr>
          <m:t>∈F</m:t>
        </m:r>
      </m:oMath>
      <w:r w:rsidR="008845C9" w:rsidRPr="00F00993">
        <w:rPr>
          <w:rFonts w:ascii="Times New Roman" w:hAnsi="Times New Roman" w:cs="Times New Roman"/>
          <w:color w:val="000000" w:themeColor="text1"/>
          <w:sz w:val="24"/>
          <w:szCs w:val="24"/>
        </w:rPr>
        <w:t>´.</w:t>
      </w:r>
    </w:p>
    <w:p w14:paraId="3693BE3A" w14:textId="449BC673" w:rsidR="00625680" w:rsidRPr="00F00993" w:rsidRDefault="00625680" w:rsidP="00625680">
      <w:pPr>
        <w:autoSpaceDE w:val="0"/>
        <w:autoSpaceDN w:val="0"/>
        <w:adjustRightInd w:val="0"/>
        <w:spacing w:after="0" w:line="360" w:lineRule="auto"/>
        <w:ind w:firstLine="1440"/>
        <w:rPr>
          <w:ins w:id="4445" w:author="Jacyeude Araújo" w:date="2019-10-02T10:58: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Considere, por exemplo, o conjunto de treinamento da Figura </w:t>
      </w:r>
      <w:del w:id="4446" w:author="Jacyeude Araújo" w:date="2019-10-02T10:52:00Z">
        <w:r w:rsidRPr="00F00993" w:rsidDel="00AF057C">
          <w:rPr>
            <w:rFonts w:ascii="Times New Roman" w:hAnsi="Times New Roman" w:cs="Times New Roman"/>
            <w:color w:val="000000" w:themeColor="text1"/>
            <w:sz w:val="24"/>
            <w:szCs w:val="24"/>
          </w:rPr>
          <w:delText>2</w:delText>
        </w:r>
        <w:r w:rsidR="00120A5E" w:rsidRPr="00F00993" w:rsidDel="00AF057C">
          <w:rPr>
            <w:rFonts w:ascii="Times New Roman" w:hAnsi="Times New Roman" w:cs="Times New Roman"/>
            <w:color w:val="000000" w:themeColor="text1"/>
            <w:sz w:val="24"/>
            <w:szCs w:val="24"/>
          </w:rPr>
          <w:delText>0</w:delText>
        </w:r>
      </w:del>
      <w:ins w:id="4447" w:author="Jacyeude Araújo" w:date="2019-10-02T10:52:00Z">
        <w:r w:rsidR="00AF057C" w:rsidRPr="00F00993">
          <w:rPr>
            <w:rFonts w:ascii="Times New Roman" w:hAnsi="Times New Roman" w:cs="Times New Roman"/>
            <w:color w:val="000000" w:themeColor="text1"/>
            <w:sz w:val="24"/>
            <w:szCs w:val="24"/>
          </w:rPr>
          <w:t>1</w:t>
        </w:r>
      </w:ins>
      <w:ins w:id="4448" w:author="Jacyeude Araújo" w:date="2019-10-02T11:16:00Z">
        <w:r w:rsidR="00C7631D" w:rsidRPr="00F00993">
          <w:rPr>
            <w:rFonts w:ascii="Times New Roman" w:hAnsi="Times New Roman" w:cs="Times New Roman"/>
            <w:color w:val="000000" w:themeColor="text1"/>
            <w:sz w:val="24"/>
            <w:szCs w:val="24"/>
          </w:rPr>
          <w:t>7</w:t>
        </w:r>
      </w:ins>
      <w:r w:rsidRPr="00F00993">
        <w:rPr>
          <w:rFonts w:ascii="Times New Roman" w:hAnsi="Times New Roman" w:cs="Times New Roman"/>
          <w:color w:val="000000" w:themeColor="text1"/>
          <w:sz w:val="24"/>
          <w:szCs w:val="24"/>
        </w:rPr>
        <w:t xml:space="preserve"> [3</w:t>
      </w:r>
      <w:r w:rsidR="008845C9"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O objetivo do processo de aprendizado é encontrar um classificador que separe os dados das classes “círculo” e “triângulo”. As funções ou hipóteses consideradas são ilustradas na figura, também denominadas fronteiras de decisão, traçadas entre as classes.</w:t>
      </w:r>
    </w:p>
    <w:p w14:paraId="09A12296" w14:textId="77777777" w:rsidR="00AF057C" w:rsidRPr="00F00993" w:rsidRDefault="00AF057C" w:rsidP="00625680">
      <w:pPr>
        <w:autoSpaceDE w:val="0"/>
        <w:autoSpaceDN w:val="0"/>
        <w:adjustRightInd w:val="0"/>
        <w:spacing w:after="0" w:line="360" w:lineRule="auto"/>
        <w:ind w:firstLine="1440"/>
        <w:rPr>
          <w:rFonts w:ascii="Times New Roman" w:hAnsi="Times New Roman" w:cs="Times New Roman"/>
          <w:color w:val="000000" w:themeColor="text1"/>
          <w:sz w:val="24"/>
          <w:szCs w:val="24"/>
        </w:rPr>
      </w:pPr>
    </w:p>
    <w:p w14:paraId="747A7DEB" w14:textId="2BBA86A8" w:rsidR="005D1A94" w:rsidRPr="00F00993" w:rsidRDefault="005D1A94">
      <w:pPr>
        <w:pStyle w:val="Legenda"/>
        <w:keepNext/>
        <w:jc w:val="center"/>
        <w:rPr>
          <w:ins w:id="4449" w:author="Jacyeude Araújo" w:date="2019-10-02T10:52:00Z"/>
          <w:rFonts w:ascii="Times New Roman" w:hAnsi="Times New Roman" w:cs="Times New Roman"/>
          <w:i w:val="0"/>
          <w:iCs w:val="0"/>
          <w:color w:val="000000" w:themeColor="text1"/>
          <w:sz w:val="22"/>
          <w:szCs w:val="22"/>
          <w:rPrChange w:id="4450" w:author="Jacyeude Araújo" w:date="2019-10-02T13:03:00Z">
            <w:rPr>
              <w:ins w:id="4451" w:author="Jacyeude Araújo" w:date="2019-10-02T10:52:00Z"/>
            </w:rPr>
          </w:rPrChange>
        </w:rPr>
        <w:pPrChange w:id="4452" w:author="Jacyeude Araújo" w:date="2019-10-02T10:52:00Z">
          <w:pPr>
            <w:pStyle w:val="Legenda"/>
          </w:pPr>
        </w:pPrChange>
      </w:pPr>
      <w:ins w:id="4453" w:author="Jacyeude Araújo" w:date="2019-10-02T10:52:00Z">
        <w:r w:rsidRPr="00F00993">
          <w:rPr>
            <w:rFonts w:ascii="Times New Roman" w:hAnsi="Times New Roman" w:cs="Times New Roman"/>
            <w:i w:val="0"/>
            <w:iCs w:val="0"/>
            <w:color w:val="000000" w:themeColor="text1"/>
            <w:sz w:val="22"/>
            <w:szCs w:val="22"/>
            <w:rPrChange w:id="445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445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445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445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17</w:t>
      </w:r>
      <w:ins w:id="4458" w:author="Jacyeude Araújo" w:date="2019-10-02T10:52:00Z">
        <w:r w:rsidRPr="00F00993">
          <w:rPr>
            <w:rFonts w:ascii="Times New Roman" w:hAnsi="Times New Roman" w:cs="Times New Roman"/>
            <w:i w:val="0"/>
            <w:iCs w:val="0"/>
            <w:color w:val="000000" w:themeColor="text1"/>
            <w:sz w:val="22"/>
            <w:szCs w:val="22"/>
            <w:rPrChange w:id="445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4460" w:author="Jacyeude Araújo" w:date="2019-10-02T13:03:00Z">
              <w:rPr/>
            </w:rPrChange>
          </w:rPr>
          <w:t xml:space="preserve"> - Conjunto de treinamento binário em três hipóteses diferentes</w:t>
        </w:r>
      </w:ins>
    </w:p>
    <w:p w14:paraId="54E8B314" w14:textId="77777777" w:rsidR="00065E05" w:rsidRPr="00F00993" w:rsidRDefault="00065E05" w:rsidP="00065E05">
      <w:pPr>
        <w:keepNext/>
        <w:autoSpaceDE w:val="0"/>
        <w:autoSpaceDN w:val="0"/>
        <w:adjustRightInd w:val="0"/>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446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5373D088" wp14:editId="5B1A2305">
            <wp:extent cx="4050665" cy="1583267"/>
            <wp:effectExtent l="0" t="0" r="698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a:extLst>
                        <a:ext uri="{28A0092B-C50C-407E-A947-70E740481C1C}">
                          <a14:useLocalDpi xmlns:a14="http://schemas.microsoft.com/office/drawing/2010/main" val="0"/>
                        </a:ext>
                      </a:extLst>
                    </a:blip>
                    <a:srcRect b="20720"/>
                    <a:stretch/>
                  </pic:blipFill>
                  <pic:spPr bwMode="auto">
                    <a:xfrm>
                      <a:off x="0" y="0"/>
                      <a:ext cx="4050665" cy="1583267"/>
                    </a:xfrm>
                    <a:prstGeom prst="rect">
                      <a:avLst/>
                    </a:prstGeom>
                    <a:noFill/>
                    <a:ln>
                      <a:noFill/>
                    </a:ln>
                    <a:extLst>
                      <a:ext uri="{53640926-AAD7-44D8-BBD7-CCE9431645EC}">
                        <a14:shadowObscured xmlns:a14="http://schemas.microsoft.com/office/drawing/2010/main"/>
                      </a:ext>
                    </a:extLst>
                  </pic:spPr>
                </pic:pic>
              </a:graphicData>
            </a:graphic>
          </wp:inline>
        </w:drawing>
      </w:r>
    </w:p>
    <w:p w14:paraId="57F4695F" w14:textId="624F41EC" w:rsidR="00065E05" w:rsidRPr="00F00993" w:rsidRDefault="00065E05" w:rsidP="00065E05">
      <w:pPr>
        <w:pStyle w:val="Legenda"/>
        <w:jc w:val="center"/>
        <w:rPr>
          <w:rFonts w:ascii="Times New Roman" w:hAnsi="Times New Roman" w:cs="Times New Roman"/>
          <w:i w:val="0"/>
          <w:iCs w:val="0"/>
          <w:color w:val="000000" w:themeColor="text1"/>
          <w:sz w:val="22"/>
          <w:szCs w:val="22"/>
          <w:rPrChange w:id="4462" w:author="Jacyeude Araújo" w:date="2019-10-02T13:03:00Z">
            <w:rPr>
              <w:rFonts w:ascii="Times New Roman" w:hAnsi="Times New Roman" w:cs="Times New Roman"/>
              <w:color w:val="000000" w:themeColor="text1"/>
            </w:rPr>
          </w:rPrChange>
        </w:rPr>
      </w:pPr>
      <w:bookmarkStart w:id="4463" w:name="_Toc20849507"/>
      <w:del w:id="4464" w:author="Jacyeude Araújo" w:date="2019-10-02T10:52:00Z">
        <w:r w:rsidRPr="00F00993" w:rsidDel="005D1A94">
          <w:rPr>
            <w:rFonts w:ascii="Times New Roman" w:hAnsi="Times New Roman" w:cs="Times New Roman"/>
            <w:i w:val="0"/>
            <w:iCs w:val="0"/>
            <w:color w:val="000000" w:themeColor="text1"/>
            <w:sz w:val="22"/>
            <w:szCs w:val="22"/>
            <w:rPrChange w:id="4465" w:author="Jacyeude Araújo" w:date="2019-10-02T13:03:00Z">
              <w:rPr>
                <w:rFonts w:ascii="Times New Roman" w:hAnsi="Times New Roman" w:cs="Times New Roman"/>
                <w:color w:val="000000" w:themeColor="text1"/>
              </w:rPr>
            </w:rPrChange>
          </w:rPr>
          <w:delText xml:space="preserve">Figura </w:delText>
        </w:r>
      </w:del>
      <w:del w:id="4466" w:author="Jacyeude Araújo" w:date="2019-10-02T10:09:00Z">
        <w:r w:rsidRPr="00F00993" w:rsidDel="00DA6A84">
          <w:rPr>
            <w:rFonts w:ascii="Times New Roman" w:hAnsi="Times New Roman" w:cs="Times New Roman"/>
            <w:i w:val="0"/>
            <w:iCs w:val="0"/>
            <w:color w:val="000000" w:themeColor="text1"/>
            <w:sz w:val="22"/>
            <w:szCs w:val="22"/>
            <w:rPrChange w:id="4467"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4468"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446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4470" w:author="Jacyeude Araújo" w:date="2019-10-02T13:03:00Z">
              <w:rPr>
                <w:rFonts w:ascii="Times New Roman" w:hAnsi="Times New Roman" w:cs="Times New Roman"/>
                <w:noProof/>
                <w:color w:val="000000" w:themeColor="text1"/>
              </w:rPr>
            </w:rPrChange>
          </w:rPr>
          <w:delText>20</w:delText>
        </w:r>
        <w:r w:rsidRPr="00F00993" w:rsidDel="00DA6A84">
          <w:rPr>
            <w:rFonts w:ascii="Times New Roman" w:hAnsi="Times New Roman" w:cs="Times New Roman"/>
            <w:i w:val="0"/>
            <w:iCs w:val="0"/>
            <w:color w:val="000000" w:themeColor="text1"/>
            <w:sz w:val="22"/>
            <w:szCs w:val="22"/>
            <w:rPrChange w:id="4471" w:author="Jacyeude Araújo" w:date="2019-10-02T13:03:00Z">
              <w:rPr>
                <w:rFonts w:ascii="Times New Roman" w:hAnsi="Times New Roman" w:cs="Times New Roman"/>
                <w:color w:val="000000" w:themeColor="text1"/>
              </w:rPr>
            </w:rPrChange>
          </w:rPr>
          <w:fldChar w:fldCharType="end"/>
        </w:r>
      </w:del>
      <w:del w:id="4472" w:author="Jacyeude Araújo" w:date="2019-10-02T10:52:00Z">
        <w:r w:rsidRPr="00F00993" w:rsidDel="005D1A94">
          <w:rPr>
            <w:rFonts w:ascii="Times New Roman" w:hAnsi="Times New Roman" w:cs="Times New Roman"/>
            <w:i w:val="0"/>
            <w:iCs w:val="0"/>
            <w:color w:val="000000" w:themeColor="text1"/>
            <w:sz w:val="22"/>
            <w:szCs w:val="22"/>
            <w:rPrChange w:id="4473" w:author="Jacyeude Araújo" w:date="2019-10-02T13:03:00Z">
              <w:rPr>
                <w:rFonts w:ascii="Times New Roman" w:hAnsi="Times New Roman" w:cs="Times New Roman"/>
                <w:color w:val="000000" w:themeColor="text1"/>
              </w:rPr>
            </w:rPrChange>
          </w:rPr>
          <w:delText xml:space="preserve"> - Conjunto de treinamento binário em três hipóteses diferentes. </w:delText>
        </w:r>
      </w:del>
      <w:r w:rsidRPr="00F00993">
        <w:rPr>
          <w:rFonts w:ascii="Times New Roman" w:hAnsi="Times New Roman" w:cs="Times New Roman"/>
          <w:i w:val="0"/>
          <w:iCs w:val="0"/>
          <w:color w:val="000000" w:themeColor="text1"/>
          <w:sz w:val="22"/>
          <w:szCs w:val="22"/>
          <w:rPrChange w:id="4474" w:author="Jacyeude Araújo" w:date="2019-10-02T13:03:00Z">
            <w:rPr>
              <w:rFonts w:ascii="Times New Roman" w:hAnsi="Times New Roman" w:cs="Times New Roman"/>
              <w:color w:val="000000" w:themeColor="text1"/>
            </w:rPr>
          </w:rPrChange>
        </w:rPr>
        <w:t>Fonte: [</w:t>
      </w:r>
      <w:r w:rsidR="008845C9" w:rsidRPr="00F00993">
        <w:rPr>
          <w:rFonts w:ascii="Times New Roman" w:hAnsi="Times New Roman" w:cs="Times New Roman"/>
          <w:i w:val="0"/>
          <w:iCs w:val="0"/>
          <w:color w:val="000000" w:themeColor="text1"/>
          <w:sz w:val="22"/>
          <w:szCs w:val="22"/>
          <w:rPrChange w:id="4475" w:author="Jacyeude Araújo" w:date="2019-10-02T13:03:00Z">
            <w:rPr>
              <w:rFonts w:ascii="Times New Roman" w:hAnsi="Times New Roman" w:cs="Times New Roman"/>
              <w:color w:val="000000" w:themeColor="text1"/>
            </w:rPr>
          </w:rPrChange>
        </w:rPr>
        <w:t>33</w:t>
      </w:r>
      <w:r w:rsidRPr="00F00993">
        <w:rPr>
          <w:rFonts w:ascii="Times New Roman" w:hAnsi="Times New Roman" w:cs="Times New Roman"/>
          <w:i w:val="0"/>
          <w:iCs w:val="0"/>
          <w:color w:val="000000" w:themeColor="text1"/>
          <w:sz w:val="22"/>
          <w:szCs w:val="22"/>
          <w:rPrChange w:id="4476" w:author="Jacyeude Araújo" w:date="2019-10-02T13:03:00Z">
            <w:rPr>
              <w:rFonts w:ascii="Times New Roman" w:hAnsi="Times New Roman" w:cs="Times New Roman"/>
              <w:color w:val="000000" w:themeColor="text1"/>
            </w:rPr>
          </w:rPrChange>
        </w:rPr>
        <w:t>]</w:t>
      </w:r>
      <w:bookmarkEnd w:id="4463"/>
    </w:p>
    <w:p w14:paraId="41B4D069" w14:textId="4700347C" w:rsidR="00065E05" w:rsidRPr="00F00993"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Na </w:t>
      </w:r>
      <w:del w:id="4477" w:author="Jacyeude Araújo" w:date="2019-10-01T19:14:00Z">
        <w:r w:rsidRPr="00F00993" w:rsidDel="00952D93">
          <w:rPr>
            <w:rFonts w:ascii="Times New Roman" w:hAnsi="Times New Roman" w:cs="Times New Roman"/>
            <w:color w:val="000000" w:themeColor="text1"/>
            <w:sz w:val="24"/>
            <w:szCs w:val="24"/>
          </w:rPr>
          <w:delText xml:space="preserve">imagem da </w:delText>
        </w:r>
      </w:del>
      <w:commentRangeStart w:id="4478"/>
      <w:r w:rsidRPr="00F00993">
        <w:rPr>
          <w:rFonts w:ascii="Times New Roman" w:hAnsi="Times New Roman" w:cs="Times New Roman"/>
          <w:color w:val="000000" w:themeColor="text1"/>
          <w:sz w:val="24"/>
          <w:szCs w:val="24"/>
        </w:rPr>
        <w:t xml:space="preserve">Figura </w:t>
      </w:r>
      <w:del w:id="4479" w:author="Jacyeude Araújo" w:date="2019-10-02T10:52:00Z">
        <w:r w:rsidRPr="00F00993" w:rsidDel="00AF057C">
          <w:rPr>
            <w:rFonts w:ascii="Times New Roman" w:hAnsi="Times New Roman" w:cs="Times New Roman"/>
            <w:color w:val="000000" w:themeColor="text1"/>
            <w:sz w:val="24"/>
            <w:szCs w:val="24"/>
          </w:rPr>
          <w:delText>20</w:delText>
        </w:r>
      </w:del>
      <w:ins w:id="4480" w:author="Jacyeude Araújo" w:date="2019-10-02T10:52:00Z">
        <w:r w:rsidR="00AF057C" w:rsidRPr="00F00993">
          <w:rPr>
            <w:rFonts w:ascii="Times New Roman" w:hAnsi="Times New Roman" w:cs="Times New Roman"/>
            <w:color w:val="000000" w:themeColor="text1"/>
            <w:sz w:val="24"/>
            <w:szCs w:val="24"/>
          </w:rPr>
          <w:t>18</w:t>
        </w:r>
      </w:ins>
      <w:r w:rsidRPr="00F00993">
        <w:rPr>
          <w:rFonts w:ascii="Times New Roman" w:hAnsi="Times New Roman" w:cs="Times New Roman"/>
          <w:color w:val="000000" w:themeColor="text1"/>
          <w:sz w:val="24"/>
          <w:szCs w:val="24"/>
        </w:rPr>
        <w:t>a</w:t>
      </w:r>
      <w:commentRangeEnd w:id="4478"/>
      <w:r w:rsidR="00247BF0" w:rsidRPr="00F00993">
        <w:rPr>
          <w:rStyle w:val="Refdecomentrio"/>
          <w:color w:val="000000" w:themeColor="text1"/>
          <w:rPrChange w:id="4481" w:author="Jacyeude Araújo" w:date="2019-10-02T13:03:00Z">
            <w:rPr>
              <w:rStyle w:val="Refdecomentrio"/>
            </w:rPr>
          </w:rPrChange>
        </w:rPr>
        <w:commentReference w:id="4478"/>
      </w:r>
      <w:r w:rsidRPr="00F00993">
        <w:rPr>
          <w:rFonts w:ascii="Times New Roman" w:hAnsi="Times New Roman" w:cs="Times New Roman"/>
          <w:color w:val="000000" w:themeColor="text1"/>
          <w:sz w:val="24"/>
          <w:szCs w:val="24"/>
        </w:rPr>
        <w:t>, tem-se uma hipótese que classifica corretamente todos os exemplos do conjunto de treinamento, incluindo dois possíveis ruídos. Por ser muito específica para o conjunto de treinamento, essa função apresenta elevada suscetibilidade a cometer erros quando confrontada com novos dados. Esse caso representa a ocorrência de um super ajustamento(</w:t>
      </w:r>
      <w:r w:rsidRPr="00F00993">
        <w:rPr>
          <w:rFonts w:ascii="Times New Roman" w:hAnsi="Times New Roman" w:cs="Times New Roman"/>
          <w:i/>
          <w:iCs/>
          <w:color w:val="000000" w:themeColor="text1"/>
          <w:sz w:val="24"/>
          <w:szCs w:val="24"/>
        </w:rPr>
        <w:t>overfiting</w:t>
      </w:r>
      <w:r w:rsidRPr="00F00993">
        <w:rPr>
          <w:rFonts w:ascii="Times New Roman" w:hAnsi="Times New Roman" w:cs="Times New Roman"/>
          <w:color w:val="000000" w:themeColor="text1"/>
          <w:sz w:val="24"/>
          <w:szCs w:val="24"/>
        </w:rPr>
        <w:t xml:space="preserve">) do modelo </w:t>
      </w:r>
      <w:r w:rsidR="008845C9" w:rsidRPr="00F00993">
        <w:rPr>
          <w:rFonts w:ascii="Times New Roman" w:hAnsi="Times New Roman" w:cs="Times New Roman"/>
          <w:color w:val="000000" w:themeColor="text1"/>
          <w:sz w:val="24"/>
          <w:szCs w:val="24"/>
        </w:rPr>
        <w:t xml:space="preserve">frente </w:t>
      </w:r>
      <w:r w:rsidRPr="00F00993">
        <w:rPr>
          <w:rFonts w:ascii="Times New Roman" w:hAnsi="Times New Roman" w:cs="Times New Roman"/>
          <w:color w:val="000000" w:themeColor="text1"/>
          <w:sz w:val="24"/>
          <w:szCs w:val="24"/>
        </w:rPr>
        <w:t>aos dados de treinamento [</w:t>
      </w:r>
      <w:r w:rsidR="008845C9"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r w:rsidR="008845C9" w:rsidRPr="00F00993">
        <w:rPr>
          <w:rFonts w:ascii="Times New Roman" w:hAnsi="Times New Roman" w:cs="Times New Roman"/>
          <w:color w:val="000000" w:themeColor="text1"/>
          <w:sz w:val="24"/>
          <w:szCs w:val="24"/>
        </w:rPr>
        <w:t>[34]</w:t>
      </w:r>
      <w:r w:rsidR="00120A5E" w:rsidRPr="00F00993">
        <w:rPr>
          <w:rFonts w:ascii="Times New Roman" w:hAnsi="Times New Roman" w:cs="Times New Roman"/>
          <w:color w:val="000000" w:themeColor="text1"/>
          <w:sz w:val="24"/>
          <w:szCs w:val="24"/>
        </w:rPr>
        <w:t>.</w:t>
      </w:r>
    </w:p>
    <w:p w14:paraId="210A1BA1" w14:textId="3F365FB2" w:rsidR="00065E05" w:rsidRPr="00F00993"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Um outro classificador poderia desconsiderar pontos pertencentes a classes opostas que estejam muito próximos entre si</w:t>
      </w:r>
      <w:r w:rsidR="00383082" w:rsidRPr="00F00993">
        <w:rPr>
          <w:rFonts w:ascii="Times New Roman" w:hAnsi="Times New Roman" w:cs="Times New Roman"/>
          <w:color w:val="000000" w:themeColor="text1"/>
          <w:sz w:val="24"/>
          <w:szCs w:val="24"/>
        </w:rPr>
        <w:t xml:space="preserve"> como mostra a</w:t>
      </w:r>
      <w:r w:rsidRPr="00F00993">
        <w:rPr>
          <w:rFonts w:ascii="Times New Roman" w:hAnsi="Times New Roman" w:cs="Times New Roman"/>
          <w:color w:val="000000" w:themeColor="text1"/>
          <w:sz w:val="24"/>
          <w:szCs w:val="24"/>
        </w:rPr>
        <w:t xml:space="preserve"> </w:t>
      </w:r>
      <w:r w:rsidR="00383082" w:rsidRPr="00F00993">
        <w:rPr>
          <w:rFonts w:ascii="Times New Roman" w:hAnsi="Times New Roman" w:cs="Times New Roman"/>
          <w:color w:val="000000" w:themeColor="text1"/>
          <w:sz w:val="24"/>
          <w:szCs w:val="24"/>
        </w:rPr>
        <w:t xml:space="preserve">figura </w:t>
      </w:r>
      <w:del w:id="4482" w:author="Jacyeude Araújo" w:date="2019-10-02T10:52:00Z">
        <w:r w:rsidR="00383082" w:rsidRPr="00F00993" w:rsidDel="00AF057C">
          <w:rPr>
            <w:rFonts w:ascii="Times New Roman" w:hAnsi="Times New Roman" w:cs="Times New Roman"/>
            <w:color w:val="000000" w:themeColor="text1"/>
            <w:sz w:val="24"/>
            <w:szCs w:val="24"/>
          </w:rPr>
          <w:delText>20</w:delText>
        </w:r>
      </w:del>
      <w:ins w:id="4483" w:author="Jacyeude Araújo" w:date="2019-10-02T10:52:00Z">
        <w:r w:rsidR="00AF057C" w:rsidRPr="00F00993">
          <w:rPr>
            <w:rFonts w:ascii="Times New Roman" w:hAnsi="Times New Roman" w:cs="Times New Roman"/>
            <w:color w:val="000000" w:themeColor="text1"/>
            <w:sz w:val="24"/>
            <w:szCs w:val="24"/>
          </w:rPr>
          <w:t>18</w:t>
        </w:r>
      </w:ins>
      <w:r w:rsidR="00383082" w:rsidRPr="00F00993">
        <w:rPr>
          <w:rFonts w:ascii="Times New Roman" w:hAnsi="Times New Roman" w:cs="Times New Roman"/>
          <w:color w:val="000000" w:themeColor="text1"/>
          <w:sz w:val="24"/>
          <w:szCs w:val="24"/>
        </w:rPr>
        <w:t>c</w:t>
      </w:r>
      <w:r w:rsidRPr="00F00993">
        <w:rPr>
          <w:rFonts w:ascii="Times New Roman" w:hAnsi="Times New Roman" w:cs="Times New Roman"/>
          <w:color w:val="000000" w:themeColor="text1"/>
          <w:sz w:val="24"/>
          <w:szCs w:val="24"/>
        </w:rPr>
        <w:t xml:space="preserve">. A nova hipótese considerada, porém, </w:t>
      </w:r>
      <w:r w:rsidRPr="00F00993">
        <w:rPr>
          <w:rFonts w:ascii="Times New Roman" w:hAnsi="Times New Roman" w:cs="Times New Roman"/>
          <w:color w:val="000000" w:themeColor="text1"/>
          <w:sz w:val="24"/>
          <w:szCs w:val="24"/>
        </w:rPr>
        <w:lastRenderedPageBreak/>
        <w:t xml:space="preserve">comete muitos erros, mesmo para casos que podem ser considerados simples. Tem-se assim a ocorrência de um </w:t>
      </w:r>
      <w:proofErr w:type="spellStart"/>
      <w:r w:rsidRPr="00F00993">
        <w:rPr>
          <w:rFonts w:ascii="Times New Roman" w:hAnsi="Times New Roman" w:cs="Times New Roman"/>
          <w:color w:val="000000" w:themeColor="text1"/>
          <w:sz w:val="24"/>
          <w:szCs w:val="24"/>
        </w:rPr>
        <w:t>sub-ajustamento</w:t>
      </w:r>
      <w:proofErr w:type="spellEnd"/>
      <w:r w:rsidRPr="00F00993">
        <w:rPr>
          <w:rFonts w:ascii="Times New Roman" w:hAnsi="Times New Roman" w:cs="Times New Roman"/>
          <w:color w:val="000000" w:themeColor="text1"/>
          <w:sz w:val="24"/>
          <w:szCs w:val="24"/>
        </w:rPr>
        <w:t>(</w:t>
      </w:r>
      <w:proofErr w:type="spellStart"/>
      <w:r w:rsidRPr="00F00993">
        <w:rPr>
          <w:rFonts w:ascii="Times New Roman" w:hAnsi="Times New Roman" w:cs="Times New Roman"/>
          <w:i/>
          <w:iCs/>
          <w:color w:val="000000" w:themeColor="text1"/>
          <w:sz w:val="24"/>
          <w:szCs w:val="24"/>
        </w:rPr>
        <w:t>underfiting</w:t>
      </w:r>
      <w:proofErr w:type="spellEnd"/>
      <w:r w:rsidRPr="00F00993">
        <w:rPr>
          <w:rFonts w:ascii="Times New Roman" w:hAnsi="Times New Roman" w:cs="Times New Roman"/>
          <w:color w:val="000000" w:themeColor="text1"/>
          <w:sz w:val="24"/>
          <w:szCs w:val="24"/>
        </w:rPr>
        <w:t>), pois o classificador não é capaz de se ajustar mesmo aos exemplos de treinamento.[</w:t>
      </w:r>
      <w:r w:rsidR="00A47C0D" w:rsidRPr="00F00993">
        <w:rPr>
          <w:rFonts w:ascii="Times New Roman" w:hAnsi="Times New Roman" w:cs="Times New Roman"/>
          <w:color w:val="000000" w:themeColor="text1"/>
          <w:sz w:val="24"/>
          <w:szCs w:val="24"/>
        </w:rPr>
        <w:t>42</w:t>
      </w:r>
      <w:r w:rsidRPr="00F00993">
        <w:rPr>
          <w:rFonts w:ascii="Times New Roman" w:hAnsi="Times New Roman" w:cs="Times New Roman"/>
          <w:color w:val="000000" w:themeColor="text1"/>
          <w:sz w:val="24"/>
          <w:szCs w:val="24"/>
        </w:rPr>
        <w:t>]</w:t>
      </w:r>
    </w:p>
    <w:p w14:paraId="6445C228" w14:textId="7BCC469D" w:rsidR="00065E05" w:rsidRPr="00F00993"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Um meio termo entre as duas funções descritas é representado na Figura </w:t>
      </w:r>
      <w:ins w:id="4484" w:author="Jacyeude Araújo" w:date="2019-10-02T10:53:00Z">
        <w:r w:rsidR="00AF057C" w:rsidRPr="00F00993">
          <w:rPr>
            <w:rFonts w:ascii="Times New Roman" w:hAnsi="Times New Roman" w:cs="Times New Roman"/>
            <w:color w:val="000000" w:themeColor="text1"/>
            <w:sz w:val="24"/>
            <w:szCs w:val="24"/>
          </w:rPr>
          <w:t>18b</w:t>
        </w:r>
      </w:ins>
      <w:del w:id="4485" w:author="Jacyeude Araújo" w:date="2019-10-02T10:53:00Z">
        <w:r w:rsidRPr="00F00993" w:rsidDel="00AF057C">
          <w:rPr>
            <w:rFonts w:ascii="Times New Roman" w:hAnsi="Times New Roman" w:cs="Times New Roman"/>
            <w:color w:val="000000" w:themeColor="text1"/>
            <w:sz w:val="24"/>
            <w:szCs w:val="24"/>
          </w:rPr>
          <w:delText>2b</w:delText>
        </w:r>
      </w:del>
      <w:r w:rsidRPr="00F00993">
        <w:rPr>
          <w:rFonts w:ascii="Times New Roman" w:hAnsi="Times New Roman" w:cs="Times New Roman"/>
          <w:color w:val="000000" w:themeColor="text1"/>
          <w:sz w:val="24"/>
          <w:szCs w:val="24"/>
        </w:rPr>
        <w:t>. Esse preditor tem complexidade intermediária e classifica corretamente grande parte dos dados, sem se fixar demasiadamente em qualquer ponto individual.</w:t>
      </w:r>
    </w:p>
    <w:p w14:paraId="519CEC46" w14:textId="7319FA2C" w:rsidR="00065E05" w:rsidRPr="00F00993"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Teoria de Aprendizado Estatístico (TAE) estabelece condições matemáticas que auxiliam na escolha de um classificador particular </w:t>
      </w:r>
      <w:bookmarkStart w:id="4486" w:name="_Hlk20251516"/>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487" w:author="Jacyeude Araújo" w:date="2019-10-02T13:03:00Z">
                  <w:rPr>
                    <w:rFonts w:ascii="Cambria Math" w:hAnsi="Cambria Math" w:cs="Times New Roman"/>
                    <w:color w:val="000000" w:themeColor="text1"/>
                    <w:sz w:val="24"/>
                    <w:szCs w:val="24"/>
                  </w:rPr>
                </w:rPrChange>
              </w:rPr>
              <m:t>f</m:t>
            </m:r>
          </m:e>
        </m:acc>
      </m:oMath>
      <w:bookmarkEnd w:id="4486"/>
      <w:r w:rsidRPr="00F00993">
        <w:rPr>
          <w:rFonts w:ascii="Times New Roman" w:hAnsi="Times New Roman" w:cs="Times New Roman"/>
          <w:color w:val="000000" w:themeColor="text1"/>
          <w:sz w:val="24"/>
          <w:szCs w:val="24"/>
        </w:rPr>
        <w:t xml:space="preserve"> a partir de um conjunto de dados de treinamento. Essas condições levam em conta o desempenho do classificador no conjunto de treinamento e a sua complexidade, com o objetivo de obter um bom desempenho também para novos dados do mesmo domínio. [</w:t>
      </w:r>
      <w:r w:rsidR="00383082"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r w:rsidR="00383082" w:rsidRPr="00F00993">
        <w:rPr>
          <w:rFonts w:ascii="Times New Roman" w:hAnsi="Times New Roman" w:cs="Times New Roman"/>
          <w:color w:val="000000" w:themeColor="text1"/>
          <w:sz w:val="24"/>
          <w:szCs w:val="24"/>
        </w:rPr>
        <w:t>34</w:t>
      </w:r>
      <w:r w:rsidRPr="00F00993">
        <w:rPr>
          <w:rFonts w:ascii="Times New Roman" w:hAnsi="Times New Roman" w:cs="Times New Roman"/>
          <w:color w:val="000000" w:themeColor="text1"/>
          <w:sz w:val="24"/>
          <w:szCs w:val="24"/>
        </w:rPr>
        <w:t>]</w:t>
      </w:r>
    </w:p>
    <w:p w14:paraId="671A647F" w14:textId="682FDA46" w:rsidR="0045305D" w:rsidRPr="00F00993" w:rsidRDefault="0045305D" w:rsidP="00DE389A">
      <w:pPr>
        <w:spacing w:after="0" w:line="360" w:lineRule="auto"/>
        <w:jc w:val="both"/>
        <w:rPr>
          <w:rFonts w:ascii="Times New Roman" w:hAnsi="Times New Roman" w:cs="Times New Roman"/>
          <w:b/>
          <w:bCs/>
          <w:color w:val="000000" w:themeColor="text1"/>
          <w:sz w:val="24"/>
          <w:szCs w:val="24"/>
        </w:rPr>
      </w:pPr>
    </w:p>
    <w:p w14:paraId="7A8E47F5" w14:textId="6DD4F36B" w:rsidR="0045305D" w:rsidRPr="00F00993" w:rsidRDefault="002D1497" w:rsidP="00DE389A">
      <w:pPr>
        <w:pStyle w:val="Ttulo2"/>
        <w:spacing w:before="0" w:line="360" w:lineRule="auto"/>
        <w:jc w:val="both"/>
        <w:rPr>
          <w:rFonts w:ascii="Times New Roman" w:hAnsi="Times New Roman" w:cs="Times New Roman"/>
          <w:b/>
          <w:bCs/>
          <w:color w:val="000000" w:themeColor="text1"/>
          <w:sz w:val="24"/>
          <w:szCs w:val="24"/>
        </w:rPr>
      </w:pPr>
      <w:bookmarkStart w:id="4488" w:name="_Toc20921309"/>
      <w:r w:rsidRPr="00F00993">
        <w:rPr>
          <w:rFonts w:ascii="Times New Roman" w:hAnsi="Times New Roman" w:cs="Times New Roman"/>
          <w:b/>
          <w:bCs/>
          <w:color w:val="000000" w:themeColor="text1"/>
          <w:sz w:val="24"/>
          <w:szCs w:val="24"/>
        </w:rPr>
        <w:t>3</w:t>
      </w:r>
      <w:r w:rsidR="0045305D" w:rsidRPr="00F00993">
        <w:rPr>
          <w:rFonts w:ascii="Times New Roman" w:hAnsi="Times New Roman" w:cs="Times New Roman"/>
          <w:b/>
          <w:bCs/>
          <w:color w:val="000000" w:themeColor="text1"/>
          <w:sz w:val="24"/>
          <w:szCs w:val="24"/>
        </w:rPr>
        <w:t xml:space="preserve">.1 </w:t>
      </w:r>
      <w:r w:rsidR="00065E05" w:rsidRPr="00F00993">
        <w:rPr>
          <w:rFonts w:ascii="Times New Roman" w:hAnsi="Times New Roman" w:cs="Times New Roman"/>
          <w:b/>
          <w:bCs/>
          <w:color w:val="000000" w:themeColor="text1"/>
          <w:sz w:val="24"/>
          <w:szCs w:val="24"/>
        </w:rPr>
        <w:t>Considerações sobre a Escolha do Classificador</w:t>
      </w:r>
      <w:bookmarkEnd w:id="4488"/>
    </w:p>
    <w:p w14:paraId="7FFC4B7A" w14:textId="0383ACAB" w:rsidR="00B634CF" w:rsidRPr="00F00993" w:rsidRDefault="00B634CF" w:rsidP="00AF4A9B">
      <w:pPr>
        <w:autoSpaceDE w:val="0"/>
        <w:autoSpaceDN w:val="0"/>
        <w:adjustRightInd w:val="0"/>
        <w:spacing w:after="0" w:line="240" w:lineRule="auto"/>
        <w:rPr>
          <w:rFonts w:ascii="Times New Roman" w:hAnsi="Times New Roman" w:cs="Times New Roman"/>
          <w:color w:val="000000" w:themeColor="text1"/>
          <w:sz w:val="24"/>
          <w:szCs w:val="24"/>
        </w:rPr>
      </w:pPr>
    </w:p>
    <w:p w14:paraId="6D83DEA8" w14:textId="5864947F" w:rsidR="00065E05" w:rsidRPr="00F00993" w:rsidRDefault="00065E05" w:rsidP="00120A5E">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Na aplicação da TAE, assume-se inicialmente que os dados do domínio em que o aprendizado está ocorrendo são gerados de forma independente e identicamente distribuída (</w:t>
      </w:r>
      <w:proofErr w:type="spellStart"/>
      <w:r w:rsidRPr="00F00993">
        <w:rPr>
          <w:rFonts w:ascii="Times New Roman" w:hAnsi="Times New Roman" w:cs="Times New Roman"/>
          <w:color w:val="000000" w:themeColor="text1"/>
          <w:sz w:val="24"/>
          <w:szCs w:val="24"/>
        </w:rPr>
        <w:t>i.i.d</w:t>
      </w:r>
      <w:proofErr w:type="spellEnd"/>
      <w:r w:rsidRPr="00F00993">
        <w:rPr>
          <w:rFonts w:ascii="Times New Roman" w:hAnsi="Times New Roman" w:cs="Times New Roman"/>
          <w:color w:val="000000" w:themeColor="text1"/>
          <w:sz w:val="24"/>
          <w:szCs w:val="24"/>
        </w:rPr>
        <w:t xml:space="preserve">.) de acordo com uma distribuição de probabilidade </w:t>
      </w:r>
      <m:oMath>
        <m:r>
          <w:rPr>
            <w:rFonts w:ascii="Cambria Math" w:hAnsi="Cambria Math" w:cs="Times New Roman"/>
            <w:color w:val="000000" w:themeColor="text1"/>
            <w:sz w:val="24"/>
            <w:szCs w:val="24"/>
            <w:rPrChange w:id="4489" w:author="Jacyeude Araújo" w:date="2019-10-02T13:03:00Z">
              <w:rPr>
                <w:rFonts w:ascii="Cambria Math" w:hAnsi="Cambria Math" w:cs="Times New Roman"/>
                <w:color w:val="000000" w:themeColor="text1"/>
                <w:sz w:val="24"/>
                <w:szCs w:val="24"/>
              </w:rPr>
            </w:rPrChange>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490" w:author="Jacyeude Araújo" w:date="2019-10-02T13:03:00Z">
                  <w:rPr>
                    <w:rFonts w:ascii="Cambria Math" w:hAnsi="Cambria Math" w:cs="Times New Roman"/>
                    <w:color w:val="000000" w:themeColor="text1"/>
                    <w:sz w:val="24"/>
                    <w:szCs w:val="24"/>
                  </w:rPr>
                </w:rPrChange>
              </w:rPr>
              <m:t>x,y</m:t>
            </m:r>
          </m:e>
        </m:d>
      </m:oMath>
      <w:r w:rsidRPr="00F00993">
        <w:rPr>
          <w:rFonts w:ascii="Times New Roman" w:hAnsi="Times New Roman" w:cs="Times New Roman"/>
          <w:color w:val="000000" w:themeColor="text1"/>
          <w:sz w:val="24"/>
          <w:szCs w:val="24"/>
        </w:rPr>
        <w:t xml:space="preserve"> que descreve a relação entre os dados e os seus rótulos [</w:t>
      </w:r>
      <w:r w:rsidR="00383082" w:rsidRPr="00F00993">
        <w:rPr>
          <w:rFonts w:ascii="Times New Roman" w:hAnsi="Times New Roman" w:cs="Times New Roman"/>
          <w:color w:val="000000" w:themeColor="text1"/>
          <w:sz w:val="24"/>
          <w:szCs w:val="24"/>
        </w:rPr>
        <w:t>36</w:t>
      </w:r>
      <w:r w:rsidRPr="00F00993">
        <w:rPr>
          <w:rFonts w:ascii="Times New Roman" w:hAnsi="Times New Roman" w:cs="Times New Roman"/>
          <w:color w:val="000000" w:themeColor="text1"/>
          <w:sz w:val="24"/>
          <w:szCs w:val="24"/>
        </w:rPr>
        <w:t xml:space="preserve">, </w:t>
      </w:r>
      <w:r w:rsidR="00383082" w:rsidRPr="00F00993">
        <w:rPr>
          <w:rFonts w:ascii="Times New Roman" w:hAnsi="Times New Roman" w:cs="Times New Roman"/>
          <w:color w:val="000000" w:themeColor="text1"/>
          <w:sz w:val="24"/>
          <w:szCs w:val="24"/>
        </w:rPr>
        <w:t>34</w:t>
      </w:r>
      <w:r w:rsidRPr="00F00993">
        <w:rPr>
          <w:rFonts w:ascii="Times New Roman" w:hAnsi="Times New Roman" w:cs="Times New Roman"/>
          <w:color w:val="000000" w:themeColor="text1"/>
          <w:sz w:val="24"/>
          <w:szCs w:val="24"/>
        </w:rPr>
        <w:t xml:space="preserve">]. O erro (também denominado risco) esperado de um classificador </w:t>
      </w:r>
      <m:oMath>
        <m:r>
          <w:rPr>
            <w:rFonts w:ascii="Cambria Math" w:hAnsi="Cambria Math" w:cs="Times New Roman"/>
            <w:color w:val="000000" w:themeColor="text1"/>
            <w:sz w:val="24"/>
            <w:szCs w:val="24"/>
            <w:rPrChange w:id="4491"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para dados de teste pode então ser quantificado pela Equação </w:t>
      </w:r>
      <w:r w:rsidR="00120A5E" w:rsidRPr="00F00993">
        <w:rPr>
          <w:rFonts w:ascii="Times New Roman" w:hAnsi="Times New Roman" w:cs="Times New Roman"/>
          <w:color w:val="000000" w:themeColor="text1"/>
          <w:sz w:val="24"/>
          <w:szCs w:val="24"/>
        </w:rPr>
        <w:t>3.1</w:t>
      </w:r>
      <w:r w:rsidRPr="00F00993">
        <w:rPr>
          <w:rFonts w:ascii="Times New Roman" w:hAnsi="Times New Roman" w:cs="Times New Roman"/>
          <w:color w:val="000000" w:themeColor="text1"/>
          <w:sz w:val="24"/>
          <w:szCs w:val="24"/>
        </w:rPr>
        <w:t xml:space="preserve"> [</w:t>
      </w:r>
      <w:r w:rsidR="00383082"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 xml:space="preserve">]. O risco esperado mede então a capacidade de generalização de </w:t>
      </w:r>
      <m:oMath>
        <m:r>
          <w:rPr>
            <w:rFonts w:ascii="Cambria Math" w:hAnsi="Cambria Math" w:cs="Times New Roman"/>
            <w:color w:val="000000" w:themeColor="text1"/>
            <w:sz w:val="24"/>
            <w:szCs w:val="24"/>
            <w:rPrChange w:id="4492"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[3</w:t>
      </w:r>
      <w:r w:rsidR="00383082" w:rsidRPr="00F00993">
        <w:rPr>
          <w:rFonts w:ascii="Times New Roman" w:hAnsi="Times New Roman" w:cs="Times New Roman"/>
          <w:color w:val="000000" w:themeColor="text1"/>
          <w:sz w:val="24"/>
          <w:szCs w:val="24"/>
        </w:rPr>
        <w:t>7</w:t>
      </w:r>
      <w:r w:rsidRPr="00F00993">
        <w:rPr>
          <w:rFonts w:ascii="Times New Roman" w:hAnsi="Times New Roman" w:cs="Times New Roman"/>
          <w:color w:val="000000" w:themeColor="text1"/>
          <w:sz w:val="24"/>
          <w:szCs w:val="24"/>
        </w:rPr>
        <w:t xml:space="preserve">]. Na Equação 1, </w:t>
      </w:r>
      <m:oMath>
        <m:r>
          <w:rPr>
            <w:rFonts w:ascii="Cambria Math" w:hAnsi="Cambria Math" w:cs="Times New Roman"/>
            <w:color w:val="000000" w:themeColor="text1"/>
            <w:sz w:val="24"/>
            <w:szCs w:val="24"/>
            <w:rPrChange w:id="4493" w:author="Jacyeude Araújo" w:date="2019-10-02T13:03:00Z">
              <w:rPr>
                <w:rFonts w:ascii="Cambria Math" w:hAnsi="Cambria Math" w:cs="Times New Roman"/>
                <w:color w:val="000000" w:themeColor="text1"/>
                <w:sz w:val="24"/>
                <w:szCs w:val="24"/>
              </w:rPr>
            </w:rPrChange>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494" w:author="Jacyeude Araújo" w:date="2019-10-02T13:03:00Z">
                  <w:rPr>
                    <w:rFonts w:ascii="Cambria Math" w:hAnsi="Cambria Math" w:cs="Times New Roman"/>
                    <w:color w:val="000000" w:themeColor="text1"/>
                    <w:sz w:val="24"/>
                    <w:szCs w:val="24"/>
                  </w:rPr>
                </w:rPrChange>
              </w:rPr>
              <m:t>f(x,y</m:t>
            </m:r>
          </m:e>
        </m:d>
      </m:oMath>
      <w:r w:rsidRPr="00F00993">
        <w:rPr>
          <w:rFonts w:ascii="Times New Roman" w:hAnsi="Times New Roman" w:cs="Times New Roman"/>
          <w:color w:val="000000" w:themeColor="text1"/>
          <w:sz w:val="24"/>
          <w:szCs w:val="24"/>
        </w:rPr>
        <w:t xml:space="preserve"> é uma função de custo relacionando </w:t>
      </w:r>
      <w:del w:id="4495" w:author="Mauro Sérgio Silva Pinto" w:date="2019-09-28T10:51:00Z">
        <w:r w:rsidRPr="00F00993" w:rsidDel="00764586">
          <w:rPr>
            <w:rFonts w:ascii="Times New Roman" w:hAnsi="Times New Roman" w:cs="Times New Roman"/>
            <w:color w:val="000000" w:themeColor="text1"/>
            <w:sz w:val="24"/>
            <w:szCs w:val="24"/>
          </w:rPr>
          <w:delText>a</w:delText>
        </w:r>
      </w:del>
      <w:ins w:id="4496" w:author="Mauro Sérgio Silva Pinto" w:date="2019-09-28T10:51:00Z">
        <w:r w:rsidR="00764586" w:rsidRPr="00F00993">
          <w:rPr>
            <w:rFonts w:ascii="Times New Roman" w:hAnsi="Times New Roman" w:cs="Times New Roman"/>
            <w:color w:val="000000" w:themeColor="text1"/>
            <w:sz w:val="24"/>
            <w:szCs w:val="24"/>
          </w:rPr>
          <w:t>à</w:t>
        </w:r>
      </w:ins>
      <w:r w:rsidRPr="00F00993">
        <w:rPr>
          <w:rFonts w:ascii="Times New Roman" w:hAnsi="Times New Roman" w:cs="Times New Roman"/>
          <w:color w:val="000000" w:themeColor="text1"/>
          <w:sz w:val="24"/>
          <w:szCs w:val="24"/>
        </w:rPr>
        <w:t xml:space="preserve"> previsão </w:t>
      </w:r>
      <m:oMath>
        <m:r>
          <w:rPr>
            <w:rFonts w:ascii="Cambria Math" w:hAnsi="Cambria Math" w:cs="Times New Roman"/>
            <w:color w:val="000000" w:themeColor="text1"/>
            <w:sz w:val="24"/>
            <w:szCs w:val="24"/>
            <w:rPrChange w:id="4497"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498" w:author="Jacyeude Araújo" w:date="2019-10-02T13:03:00Z">
                  <w:rPr>
                    <w:rFonts w:ascii="Cambria Math" w:hAnsi="Cambria Math" w:cs="Times New Roman"/>
                    <w:color w:val="000000" w:themeColor="text1"/>
                    <w:sz w:val="24"/>
                    <w:szCs w:val="24"/>
                  </w:rPr>
                </w:rPrChange>
              </w:rPr>
              <m:t>x</m:t>
            </m:r>
          </m:e>
        </m:d>
      </m:oMath>
      <w:r w:rsidRPr="00F00993">
        <w:rPr>
          <w:rFonts w:ascii="Times New Roman" w:hAnsi="Times New Roman" w:cs="Times New Roman"/>
          <w:color w:val="000000" w:themeColor="text1"/>
          <w:sz w:val="24"/>
          <w:szCs w:val="24"/>
        </w:rPr>
        <w:t xml:space="preserve"> qua</w:t>
      </w:r>
      <w:proofErr w:type="spellStart"/>
      <w:r w:rsidRPr="00F00993">
        <w:rPr>
          <w:rFonts w:ascii="Times New Roman" w:hAnsi="Times New Roman" w:cs="Times New Roman"/>
          <w:color w:val="000000" w:themeColor="text1"/>
          <w:sz w:val="24"/>
          <w:szCs w:val="24"/>
        </w:rPr>
        <w:t>ndo</w:t>
      </w:r>
      <w:proofErr w:type="spellEnd"/>
      <w:r w:rsidRPr="00F00993">
        <w:rPr>
          <w:rFonts w:ascii="Times New Roman" w:hAnsi="Times New Roman" w:cs="Times New Roman"/>
          <w:color w:val="000000" w:themeColor="text1"/>
          <w:sz w:val="24"/>
          <w:szCs w:val="24"/>
        </w:rPr>
        <w:t xml:space="preserve"> a saída desejada é</w:t>
      </w:r>
      <m:oMath>
        <m:r>
          <w:rPr>
            <w:rFonts w:ascii="Cambria Math" w:hAnsi="Cambria Math" w:cs="Times New Roman"/>
            <w:color w:val="000000" w:themeColor="text1"/>
            <w:sz w:val="24"/>
            <w:szCs w:val="24"/>
            <w:rPrChange w:id="4499" w:author="Jacyeude Araújo" w:date="2019-10-02T13:03:00Z">
              <w:rPr>
                <w:rFonts w:ascii="Cambria Math" w:hAnsi="Cambria Math" w:cs="Times New Roman"/>
                <w:color w:val="000000" w:themeColor="text1"/>
                <w:sz w:val="24"/>
                <w:szCs w:val="24"/>
              </w:rPr>
            </w:rPrChange>
          </w:rPr>
          <m:t xml:space="preserve"> y</m:t>
        </m:r>
      </m:oMath>
      <w:r w:rsidRPr="00F00993">
        <w:rPr>
          <w:rFonts w:ascii="Times New Roman" w:hAnsi="Times New Roman" w:cs="Times New Roman"/>
          <w:color w:val="000000" w:themeColor="text1"/>
          <w:sz w:val="24"/>
          <w:szCs w:val="24"/>
        </w:rPr>
        <w:t xml:space="preserve">. </w:t>
      </w:r>
    </w:p>
    <w:p w14:paraId="12D8C82D" w14:textId="21842597" w:rsidR="00AF4A9B" w:rsidRPr="00F00993"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w:p>
    <w:p w14:paraId="65A2D105" w14:textId="7E1D0126" w:rsidR="00AF4A9B" w:rsidRPr="00F00993"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500" w:author="Jacyeude Araújo" w:date="2019-10-02T13:03:00Z">
                <w:rPr>
                  <w:rFonts w:ascii="Cambria Math" w:hAnsi="Cambria Math" w:cs="Times New Roman"/>
                  <w:color w:val="000000" w:themeColor="text1"/>
                  <w:sz w:val="24"/>
                  <w:szCs w:val="24"/>
                </w:rPr>
              </w:rPrChange>
            </w:rPr>
            <m:t>R</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01" w:author="Jacyeude Araújo" w:date="2019-10-02T13:03:00Z">
                    <w:rPr>
                      <w:rFonts w:ascii="Cambria Math" w:hAnsi="Cambria Math" w:cs="Times New Roman"/>
                      <w:color w:val="000000" w:themeColor="text1"/>
                      <w:sz w:val="24"/>
                      <w:szCs w:val="24"/>
                    </w:rPr>
                  </w:rPrChange>
                </w:rPr>
                <m:t>f</m:t>
              </m:r>
            </m:e>
          </m:d>
          <m:r>
            <w:rPr>
              <w:rFonts w:ascii="Cambria Math" w:hAnsi="Cambria Math" w:cs="Times New Roman"/>
              <w:color w:val="000000" w:themeColor="text1"/>
              <w:sz w:val="24"/>
              <w:szCs w:val="24"/>
              <w:rPrChange w:id="4502" w:author="Jacyeude Araújo" w:date="2019-10-02T13:03:00Z">
                <w:rPr>
                  <w:rFonts w:ascii="Cambria Math" w:hAnsi="Cambria Math" w:cs="Times New Roman"/>
                  <w:color w:val="000000" w:themeColor="text1"/>
                  <w:sz w:val="24"/>
                  <w:szCs w:val="24"/>
                </w:rPr>
              </w:rPrChange>
            </w:rPr>
            <m:t>=∫</m:t>
          </m:r>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Change w:id="4503" w:author="Jacyeude Araújo" w:date="2019-10-02T13:03:00Z">
                    <w:rPr>
                      <w:rFonts w:ascii="Cambria Math" w:hAnsi="Cambria Math" w:cs="Times New Roman"/>
                      <w:color w:val="000000" w:themeColor="text1"/>
                      <w:sz w:val="24"/>
                      <w:szCs w:val="24"/>
                    </w:rPr>
                  </w:rPrChange>
                </w:rPr>
                <m:t>c</m:t>
              </m:r>
            </m:fName>
            <m:e>
              <m:r>
                <w:rPr>
                  <w:rFonts w:ascii="Cambria Math" w:hAnsi="Cambria Math" w:cs="Times New Roman"/>
                  <w:color w:val="000000" w:themeColor="text1"/>
                  <w:sz w:val="24"/>
                  <w:szCs w:val="24"/>
                  <w:rPrChange w:id="4504"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05"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506" w:author="Jacyeude Araújo" w:date="2019-10-02T13:03:00Z">
                        <w:rPr>
                          <w:rFonts w:ascii="Cambria Math" w:hAnsi="Cambria Math" w:cs="Times New Roman"/>
                          <w:color w:val="000000" w:themeColor="text1"/>
                          <w:sz w:val="24"/>
                          <w:szCs w:val="24"/>
                        </w:rPr>
                      </w:rPrChange>
                    </w:rPr>
                    <m:t>,y</m:t>
                  </m:r>
                </m:e>
              </m:d>
            </m:e>
          </m:func>
          <m:r>
            <w:rPr>
              <w:rFonts w:ascii="Cambria Math" w:hAnsi="Cambria Math" w:cs="Times New Roman"/>
              <w:color w:val="000000" w:themeColor="text1"/>
              <w:sz w:val="24"/>
              <w:szCs w:val="24"/>
              <w:rPrChange w:id="4507" w:author="Jacyeude Araújo" w:date="2019-10-02T13:03:00Z">
                <w:rPr>
                  <w:rFonts w:ascii="Cambria Math" w:hAnsi="Cambria Math" w:cs="Times New Roman"/>
                  <w:color w:val="000000" w:themeColor="text1"/>
                  <w:sz w:val="24"/>
                  <w:szCs w:val="24"/>
                </w:rPr>
              </w:rPrChange>
            </w:rPr>
            <m:t>ⅆP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08" w:author="Jacyeude Araújo" w:date="2019-10-02T13:03:00Z">
                    <w:rPr>
                      <w:rFonts w:ascii="Cambria Math" w:hAnsi="Cambria Math" w:cs="Times New Roman"/>
                      <w:color w:val="000000" w:themeColor="text1"/>
                      <w:sz w:val="24"/>
                      <w:szCs w:val="24"/>
                    </w:rPr>
                  </w:rPrChange>
                </w:rPr>
                <m:t>x,y</m:t>
              </m:r>
            </m:e>
          </m:d>
          <m:r>
            <w:rPr>
              <w:rFonts w:ascii="Cambria Math" w:eastAsiaTheme="minorEastAsia" w:hAnsi="Cambria Math" w:cs="Times New Roman"/>
              <w:color w:val="000000" w:themeColor="text1"/>
              <w:sz w:val="24"/>
              <w:szCs w:val="24"/>
              <w:rPrChange w:id="4509" w:author="Jacyeude Araújo" w:date="2019-10-02T13:03:00Z">
                <w:rPr>
                  <w:rFonts w:ascii="Cambria Math" w:eastAsiaTheme="minorEastAsia" w:hAnsi="Cambria Math" w:cs="Times New Roman"/>
                  <w:color w:val="000000" w:themeColor="text1"/>
                  <w:sz w:val="24"/>
                  <w:szCs w:val="24"/>
                </w:rPr>
              </w:rPrChange>
            </w:rPr>
            <m:t xml:space="preserve">                                                 (3.1)</m:t>
          </m:r>
        </m:oMath>
      </m:oMathPara>
    </w:p>
    <w:p w14:paraId="1806A51B" w14:textId="73D3852B" w:rsidR="00065E05" w:rsidRPr="00F00993" w:rsidRDefault="00065E05" w:rsidP="00DE389A">
      <w:pPr>
        <w:spacing w:after="0"/>
        <w:jc w:val="both"/>
        <w:rPr>
          <w:rFonts w:ascii="Times New Roman" w:hAnsi="Times New Roman" w:cs="Times New Roman"/>
          <w:color w:val="000000" w:themeColor="text1"/>
          <w:sz w:val="24"/>
          <w:szCs w:val="24"/>
        </w:rPr>
      </w:pPr>
    </w:p>
    <w:p w14:paraId="14A8AC7F" w14:textId="72633750" w:rsidR="008426C8" w:rsidRPr="00F00993" w:rsidRDefault="008426C8" w:rsidP="008426C8">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Infelizmente, não é possível minimizar o risco esperado apresentado na Equação </w:t>
      </w:r>
      <w:r w:rsidR="00120A5E" w:rsidRPr="00F00993">
        <w:rPr>
          <w:rFonts w:ascii="Times New Roman" w:hAnsi="Times New Roman" w:cs="Times New Roman"/>
          <w:color w:val="000000" w:themeColor="text1"/>
          <w:sz w:val="24"/>
          <w:szCs w:val="24"/>
        </w:rPr>
        <w:t>3.1</w:t>
      </w:r>
      <w:r w:rsidRPr="00F00993">
        <w:rPr>
          <w:rFonts w:ascii="Times New Roman" w:hAnsi="Times New Roman" w:cs="Times New Roman"/>
          <w:color w:val="000000" w:themeColor="text1"/>
          <w:sz w:val="24"/>
          <w:szCs w:val="24"/>
        </w:rPr>
        <w:t xml:space="preserve"> diretamente, uma vez que em geral a distribuição de probabilidade </w:t>
      </w:r>
      <m:oMath>
        <m:r>
          <w:rPr>
            <w:rFonts w:ascii="Cambria Math" w:hAnsi="Cambria Math" w:cs="Times New Roman"/>
            <w:color w:val="000000" w:themeColor="text1"/>
            <w:sz w:val="24"/>
            <w:szCs w:val="24"/>
            <w:rPrChange w:id="4510" w:author="Jacyeude Araújo" w:date="2019-10-02T13:03:00Z">
              <w:rPr>
                <w:rFonts w:ascii="Cambria Math" w:hAnsi="Cambria Math" w:cs="Times New Roman"/>
                <w:color w:val="000000" w:themeColor="text1"/>
                <w:sz w:val="24"/>
                <w:szCs w:val="24"/>
              </w:rPr>
            </w:rPrChange>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11" w:author="Jacyeude Araújo" w:date="2019-10-02T13:03:00Z">
                  <w:rPr>
                    <w:rFonts w:ascii="Cambria Math" w:hAnsi="Cambria Math" w:cs="Times New Roman"/>
                    <w:color w:val="000000" w:themeColor="text1"/>
                    <w:sz w:val="24"/>
                    <w:szCs w:val="24"/>
                  </w:rPr>
                </w:rPrChange>
              </w:rPr>
              <m:t>x,y</m:t>
            </m:r>
          </m:e>
        </m:d>
      </m:oMath>
      <w:r w:rsidRPr="00F00993">
        <w:rPr>
          <w:rFonts w:ascii="Times New Roman" w:hAnsi="Times New Roman" w:cs="Times New Roman"/>
          <w:color w:val="000000" w:themeColor="text1"/>
          <w:sz w:val="24"/>
          <w:szCs w:val="24"/>
        </w:rPr>
        <w:t xml:space="preserve"> é desconhecida [</w:t>
      </w:r>
      <w:r w:rsidR="00120A5E"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 xml:space="preserve">]. Tem-se unicamente a informação dos dados de treinamento, também amostrados de </w:t>
      </w:r>
      <m:oMath>
        <m:r>
          <w:rPr>
            <w:rFonts w:ascii="Cambria Math" w:hAnsi="Cambria Math" w:cs="Times New Roman"/>
            <w:color w:val="000000" w:themeColor="text1"/>
            <w:sz w:val="24"/>
            <w:szCs w:val="24"/>
            <w:rPrChange w:id="4512" w:author="Jacyeude Araújo" w:date="2019-10-02T13:03:00Z">
              <w:rPr>
                <w:rFonts w:ascii="Cambria Math" w:hAnsi="Cambria Math" w:cs="Times New Roman"/>
                <w:color w:val="000000" w:themeColor="text1"/>
                <w:sz w:val="24"/>
                <w:szCs w:val="24"/>
              </w:rPr>
            </w:rPrChange>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13" w:author="Jacyeude Araújo" w:date="2019-10-02T13:03:00Z">
                  <w:rPr>
                    <w:rFonts w:ascii="Cambria Math" w:hAnsi="Cambria Math" w:cs="Times New Roman"/>
                    <w:color w:val="000000" w:themeColor="text1"/>
                    <w:sz w:val="24"/>
                    <w:szCs w:val="24"/>
                  </w:rPr>
                </w:rPrChange>
              </w:rPr>
              <m:t>x,y</m:t>
            </m:r>
          </m:e>
        </m:d>
      </m:oMath>
      <w:r w:rsidRPr="00F00993">
        <w:rPr>
          <w:rFonts w:ascii="Times New Roman" w:hAnsi="Times New Roman" w:cs="Times New Roman"/>
          <w:color w:val="000000" w:themeColor="text1"/>
          <w:sz w:val="24"/>
          <w:szCs w:val="24"/>
        </w:rPr>
        <w:t>. Normalmente ut</w:t>
      </w:r>
      <w:proofErr w:type="spellStart"/>
      <w:r w:rsidRPr="00F00993">
        <w:rPr>
          <w:rFonts w:ascii="Times New Roman" w:hAnsi="Times New Roman" w:cs="Times New Roman"/>
          <w:color w:val="000000" w:themeColor="text1"/>
          <w:sz w:val="24"/>
          <w:szCs w:val="24"/>
        </w:rPr>
        <w:t>iliza-se</w:t>
      </w:r>
      <w:proofErr w:type="spellEnd"/>
      <w:r w:rsidRPr="00F00993">
        <w:rPr>
          <w:rFonts w:ascii="Times New Roman" w:hAnsi="Times New Roman" w:cs="Times New Roman"/>
          <w:color w:val="000000" w:themeColor="text1"/>
          <w:sz w:val="24"/>
          <w:szCs w:val="24"/>
        </w:rPr>
        <w:t xml:space="preserve"> o princípio da indução para inferir uma função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514" w:author="Jacyeude Araújo" w:date="2019-10-02T13:03:00Z">
                  <w:rPr>
                    <w:rFonts w:ascii="Cambria Math" w:hAnsi="Cambria Math" w:cs="Times New Roman"/>
                    <w:color w:val="000000" w:themeColor="text1"/>
                    <w:sz w:val="24"/>
                    <w:szCs w:val="24"/>
                  </w:rPr>
                </w:rPrChange>
              </w:rPr>
              <m:t>f</m:t>
            </m:r>
          </m:e>
        </m:acc>
      </m:oMath>
      <w:r w:rsidRPr="00F00993">
        <w:rPr>
          <w:rFonts w:ascii="Times New Roman" w:eastAsiaTheme="minorEastAsia" w:hAnsi="Times New Roman" w:cs="Times New Roman"/>
          <w:color w:val="000000" w:themeColor="text1"/>
          <w:sz w:val="24"/>
          <w:szCs w:val="24"/>
        </w:rPr>
        <w:t xml:space="preserve"> que minimize o erro sobre esses dados e espera-se que esse procedimento leve também a um menor erro sobre os dados de </w:t>
      </w:r>
      <w:r w:rsidR="00383082" w:rsidRPr="00F00993">
        <w:rPr>
          <w:rFonts w:ascii="Times New Roman" w:eastAsiaTheme="minorEastAsia" w:hAnsi="Times New Roman" w:cs="Times New Roman"/>
          <w:color w:val="000000" w:themeColor="text1"/>
          <w:sz w:val="24"/>
          <w:szCs w:val="24"/>
        </w:rPr>
        <w:t>teste [</w:t>
      </w:r>
      <w:r w:rsidRPr="00F00993">
        <w:rPr>
          <w:rFonts w:ascii="Times New Roman" w:eastAsiaTheme="minorEastAsia" w:hAnsi="Times New Roman" w:cs="Times New Roman"/>
          <w:color w:val="000000" w:themeColor="text1"/>
          <w:sz w:val="24"/>
          <w:szCs w:val="24"/>
        </w:rPr>
        <w:t>3</w:t>
      </w:r>
      <w:r w:rsidR="00120A5E" w:rsidRPr="00F00993">
        <w:rPr>
          <w:rFonts w:ascii="Times New Roman" w:eastAsiaTheme="minorEastAsia" w:hAnsi="Times New Roman" w:cs="Times New Roman"/>
          <w:color w:val="000000" w:themeColor="text1"/>
          <w:sz w:val="24"/>
          <w:szCs w:val="24"/>
        </w:rPr>
        <w:t>4</w:t>
      </w:r>
      <w:r w:rsidRPr="00F00993">
        <w:rPr>
          <w:rFonts w:ascii="Times New Roman" w:eastAsiaTheme="minorEastAsia" w:hAnsi="Times New Roman" w:cs="Times New Roman"/>
          <w:color w:val="000000" w:themeColor="text1"/>
          <w:sz w:val="24"/>
          <w:szCs w:val="24"/>
        </w:rPr>
        <w:t xml:space="preserve">]. O risco empírico de </w:t>
      </w:r>
      <m:oMath>
        <m:r>
          <w:rPr>
            <w:rFonts w:ascii="Cambria Math" w:hAnsi="Cambria Math" w:cs="Times New Roman"/>
            <w:color w:val="000000" w:themeColor="text1"/>
            <w:sz w:val="24"/>
            <w:szCs w:val="24"/>
            <w:rPrChange w:id="4515" w:author="Jacyeude Araújo" w:date="2019-10-02T13:03:00Z">
              <w:rPr>
                <w:rFonts w:ascii="Cambria Math" w:hAnsi="Cambria Math" w:cs="Times New Roman"/>
                <w:color w:val="000000" w:themeColor="text1"/>
                <w:sz w:val="24"/>
                <w:szCs w:val="24"/>
              </w:rPr>
            </w:rPrChange>
          </w:rPr>
          <m:t>f</m:t>
        </m:r>
      </m:oMath>
      <w:r w:rsidRPr="00F00993">
        <w:rPr>
          <w:rFonts w:ascii="Times New Roman" w:eastAsiaTheme="minorEastAsia" w:hAnsi="Times New Roman" w:cs="Times New Roman"/>
          <w:color w:val="000000" w:themeColor="text1"/>
          <w:sz w:val="24"/>
          <w:szCs w:val="24"/>
        </w:rPr>
        <w:t xml:space="preserve"> , fornecido pela </w:t>
      </w:r>
      <w:r w:rsidR="00DC5B23" w:rsidRPr="00F00993">
        <w:rPr>
          <w:rFonts w:ascii="Times New Roman" w:eastAsiaTheme="minorEastAsia" w:hAnsi="Times New Roman" w:cs="Times New Roman"/>
          <w:color w:val="000000" w:themeColor="text1"/>
          <w:sz w:val="24"/>
          <w:szCs w:val="24"/>
        </w:rPr>
        <w:t>E</w:t>
      </w:r>
      <w:r w:rsidRPr="00F00993">
        <w:rPr>
          <w:rFonts w:ascii="Times New Roman" w:eastAsiaTheme="minorEastAsia" w:hAnsi="Times New Roman" w:cs="Times New Roman"/>
          <w:color w:val="000000" w:themeColor="text1"/>
          <w:sz w:val="24"/>
          <w:szCs w:val="24"/>
        </w:rPr>
        <w:t xml:space="preserve">quação </w:t>
      </w:r>
      <w:r w:rsidR="00DC5B23" w:rsidRPr="00F00993">
        <w:rPr>
          <w:rFonts w:ascii="Times New Roman" w:eastAsiaTheme="minorEastAsia" w:hAnsi="Times New Roman" w:cs="Times New Roman"/>
          <w:color w:val="000000" w:themeColor="text1"/>
          <w:sz w:val="24"/>
          <w:szCs w:val="24"/>
        </w:rPr>
        <w:t>3.</w:t>
      </w:r>
      <w:r w:rsidRPr="00F00993">
        <w:rPr>
          <w:rFonts w:ascii="Times New Roman" w:eastAsiaTheme="minorEastAsia" w:hAnsi="Times New Roman" w:cs="Times New Roman"/>
          <w:color w:val="000000" w:themeColor="text1"/>
          <w:sz w:val="24"/>
          <w:szCs w:val="24"/>
        </w:rPr>
        <w:t xml:space="preserve">2 </w:t>
      </w:r>
      <w:r w:rsidRPr="00F00993">
        <w:rPr>
          <w:rFonts w:ascii="Times New Roman" w:hAnsi="Times New Roman" w:cs="Times New Roman"/>
          <w:color w:val="000000" w:themeColor="text1"/>
          <w:sz w:val="24"/>
          <w:szCs w:val="24"/>
        </w:rPr>
        <w:t xml:space="preserve">mede o desempenho do classificador nos dados de treinamento, por meio da taxa de classificações incorretas obtidas em </w:t>
      </w:r>
      <m:oMath>
        <m:r>
          <w:rPr>
            <w:rFonts w:ascii="Cambria Math" w:hAnsi="Cambria Math" w:cs="Times New Roman"/>
            <w:color w:val="000000" w:themeColor="text1"/>
            <w:sz w:val="24"/>
            <w:szCs w:val="24"/>
            <w:rPrChange w:id="4516" w:author="Jacyeude Araújo" w:date="2019-10-02T13:03:00Z">
              <w:rPr>
                <w:rFonts w:ascii="Cambria Math" w:hAnsi="Cambria Math" w:cs="Times New Roman"/>
                <w:color w:val="000000" w:themeColor="text1"/>
                <w:sz w:val="24"/>
                <w:szCs w:val="24"/>
              </w:rPr>
            </w:rPrChange>
          </w:rPr>
          <m:t>T</m:t>
        </m:r>
      </m:oMath>
      <w:r w:rsidRPr="00F00993">
        <w:rPr>
          <w:rFonts w:ascii="Times New Roman" w:hAnsi="Times New Roman" w:cs="Times New Roman"/>
          <w:color w:val="000000" w:themeColor="text1"/>
          <w:sz w:val="24"/>
          <w:szCs w:val="24"/>
        </w:rPr>
        <w:t xml:space="preserve"> [</w:t>
      </w:r>
      <w:r w:rsidR="00383082"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r w:rsidR="00383082"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w:t>
      </w:r>
    </w:p>
    <w:p w14:paraId="3C6FDE34" w14:textId="6CF477BA" w:rsidR="008426C8" w:rsidRPr="00F00993" w:rsidRDefault="000E2D34" w:rsidP="00DE389A">
      <w:pPr>
        <w:spacing w:after="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517" w:author="Jacyeude Araújo" w:date="2019-10-02T13:03:00Z">
                    <w:rPr>
                      <w:rFonts w:ascii="Cambria Math" w:hAnsi="Cambria Math" w:cs="Times New Roman"/>
                      <w:color w:val="000000" w:themeColor="text1"/>
                      <w:sz w:val="24"/>
                      <w:szCs w:val="24"/>
                    </w:rPr>
                  </w:rPrChange>
                </w:rPr>
                <m:t>R</m:t>
              </m:r>
            </m:e>
            <m:sub>
              <m:r>
                <w:rPr>
                  <w:rFonts w:ascii="Cambria Math" w:hAnsi="Cambria Math" w:cs="Times New Roman"/>
                  <w:color w:val="000000" w:themeColor="text1"/>
                  <w:sz w:val="24"/>
                  <w:szCs w:val="24"/>
                  <w:rPrChange w:id="4518" w:author="Jacyeude Araújo" w:date="2019-10-02T13:03:00Z">
                    <w:rPr>
                      <w:rFonts w:ascii="Cambria Math" w:hAnsi="Cambria Math" w:cs="Times New Roman"/>
                      <w:color w:val="000000" w:themeColor="text1"/>
                      <w:sz w:val="24"/>
                      <w:szCs w:val="24"/>
                    </w:rPr>
                  </w:rPrChange>
                </w:rPr>
                <m:t>cm</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19" w:author="Jacyeude Araújo" w:date="2019-10-02T13:03:00Z">
                    <w:rPr>
                      <w:rFonts w:ascii="Cambria Math" w:hAnsi="Cambria Math" w:cs="Times New Roman"/>
                      <w:color w:val="000000" w:themeColor="text1"/>
                      <w:sz w:val="24"/>
                      <w:szCs w:val="24"/>
                    </w:rPr>
                  </w:rPrChange>
                </w:rPr>
                <m:t>f</m:t>
              </m:r>
            </m:e>
          </m:d>
          <m:r>
            <w:rPr>
              <w:rFonts w:ascii="Cambria Math" w:hAnsi="Cambria Math" w:cs="Times New Roman"/>
              <w:color w:val="000000" w:themeColor="text1"/>
              <w:sz w:val="24"/>
              <w:szCs w:val="24"/>
              <w:rPrChange w:id="4520"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521" w:author="Jacyeude Araújo" w:date="2019-10-02T13:03:00Z">
                    <w:rPr>
                      <w:rFonts w:ascii="Cambria Math" w:hAnsi="Cambria Math" w:cs="Times New Roman"/>
                      <w:color w:val="000000" w:themeColor="text1"/>
                      <w:sz w:val="24"/>
                      <w:szCs w:val="24"/>
                    </w:rPr>
                  </w:rPrChange>
                </w:rPr>
                <m:t>1</m:t>
              </m:r>
            </m:num>
            <m:den>
              <m:r>
                <w:rPr>
                  <w:rFonts w:ascii="Cambria Math" w:hAnsi="Cambria Math" w:cs="Times New Roman"/>
                  <w:color w:val="000000" w:themeColor="text1"/>
                  <w:sz w:val="24"/>
                  <w:szCs w:val="24"/>
                  <w:rPrChange w:id="4522" w:author="Jacyeude Araújo" w:date="2019-10-02T13:03:00Z">
                    <w:rPr>
                      <w:rFonts w:ascii="Cambria Math" w:hAnsi="Cambria Math" w:cs="Times New Roman"/>
                      <w:color w:val="000000" w:themeColor="text1"/>
                      <w:sz w:val="24"/>
                      <w:szCs w:val="24"/>
                    </w:rPr>
                  </w:rPrChange>
                </w:rPr>
                <m:t>n</m:t>
              </m:r>
            </m:den>
          </m:f>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Change w:id="4523" w:author="Jacyeude Araújo" w:date="2019-10-02T13:03:00Z">
                    <w:rPr>
                      <w:rFonts w:ascii="Cambria Math" w:hAnsi="Cambria Math" w:cs="Times New Roman"/>
                      <w:color w:val="000000" w:themeColor="text1"/>
                      <w:sz w:val="24"/>
                      <w:szCs w:val="24"/>
                    </w:rPr>
                  </w:rPrChange>
                </w:rPr>
                <m:t>i=1</m:t>
              </m:r>
            </m:sub>
            <m:sup>
              <m:r>
                <w:rPr>
                  <w:rFonts w:ascii="Cambria Math" w:hAnsi="Cambria Math" w:cs="Times New Roman"/>
                  <w:color w:val="000000" w:themeColor="text1"/>
                  <w:sz w:val="24"/>
                  <w:szCs w:val="24"/>
                  <w:rPrChange w:id="4524" w:author="Jacyeude Araújo" w:date="2019-10-02T13:03:00Z">
                    <w:rPr>
                      <w:rFonts w:ascii="Cambria Math" w:hAnsi="Cambria Math" w:cs="Times New Roman"/>
                      <w:color w:val="000000" w:themeColor="text1"/>
                      <w:sz w:val="24"/>
                      <w:szCs w:val="24"/>
                    </w:rPr>
                  </w:rPrChange>
                </w:rPr>
                <m:t>n</m:t>
              </m:r>
            </m:sup>
            <m:e>
              <m:r>
                <w:rPr>
                  <w:rFonts w:ascii="Cambria Math" w:hAnsi="Cambria Math" w:cs="Times New Roman"/>
                  <w:color w:val="000000" w:themeColor="text1"/>
                  <w:sz w:val="24"/>
                  <w:szCs w:val="24"/>
                  <w:rPrChange w:id="4525" w:author="Jacyeude Araújo" w:date="2019-10-02T13:03:00Z">
                    <w:rPr>
                      <w:rFonts w:ascii="Cambria Math" w:hAnsi="Cambria Math" w:cs="Times New Roman"/>
                      <w:color w:val="000000" w:themeColor="text1"/>
                      <w:sz w:val="24"/>
                      <w:szCs w:val="24"/>
                    </w:rPr>
                  </w:rPrChange>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526" w:author="Jacyeude Araújo" w:date="2019-10-02T13:03:00Z">
                        <w:rPr>
                          <w:rFonts w:ascii="Cambria Math" w:hAnsi="Cambria Math" w:cs="Times New Roman"/>
                          <w:color w:val="000000" w:themeColor="text1"/>
                          <w:sz w:val="24"/>
                          <w:szCs w:val="24"/>
                        </w:rPr>
                      </w:rPrChange>
                    </w:rPr>
                    <m:t>(f</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52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528"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529"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530"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531" w:author="Jacyeude Araújo" w:date="2019-10-02T13:03:00Z">
                            <w:rPr>
                              <w:rFonts w:ascii="Cambria Math" w:hAnsi="Cambria Math" w:cs="Times New Roman"/>
                              <w:color w:val="000000" w:themeColor="text1"/>
                              <w:sz w:val="24"/>
                              <w:szCs w:val="24"/>
                            </w:rPr>
                          </w:rPrChange>
                        </w:rPr>
                        <m:t>i</m:t>
                      </m:r>
                    </m:sub>
                  </m:sSub>
                </m:e>
              </m:d>
            </m:e>
          </m:nary>
          <m:r>
            <w:rPr>
              <w:rFonts w:ascii="Cambria Math" w:eastAsiaTheme="minorEastAsia" w:hAnsi="Cambria Math" w:cs="Times New Roman"/>
              <w:color w:val="000000" w:themeColor="text1"/>
              <w:sz w:val="24"/>
              <w:szCs w:val="24"/>
              <w:rPrChange w:id="4532" w:author="Jacyeude Araújo" w:date="2019-10-02T13:03:00Z">
                <w:rPr>
                  <w:rFonts w:ascii="Cambria Math" w:eastAsiaTheme="minorEastAsia" w:hAnsi="Cambria Math" w:cs="Times New Roman"/>
                  <w:color w:val="000000" w:themeColor="text1"/>
                  <w:sz w:val="24"/>
                  <w:szCs w:val="24"/>
                </w:rPr>
              </w:rPrChange>
            </w:rPr>
            <m:t xml:space="preserve">                                                            (3.2)</m:t>
          </m:r>
        </m:oMath>
      </m:oMathPara>
    </w:p>
    <w:p w14:paraId="66B06E10" w14:textId="5632A5FE" w:rsidR="008426C8" w:rsidRPr="00F00993" w:rsidRDefault="008426C8" w:rsidP="00D14AB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Esse processo de indução com base nos dados de treinamento conhecidos constitui o princípio de minimização do risco empírico [3</w:t>
      </w:r>
      <w:r w:rsidR="00120A5E"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xml:space="preserve">]. Assintoticamente, com </w:t>
      </w:r>
      <m:oMath>
        <m:r>
          <w:rPr>
            <w:rFonts w:ascii="Cambria Math" w:hAnsi="Cambria Math" w:cs="Times New Roman"/>
            <w:color w:val="000000" w:themeColor="text1"/>
            <w:sz w:val="24"/>
            <w:szCs w:val="24"/>
            <w:rPrChange w:id="4533" w:author="Jacyeude Araújo" w:date="2019-10-02T13:03:00Z">
              <w:rPr>
                <w:rFonts w:ascii="Cambria Math" w:hAnsi="Cambria Math" w:cs="Times New Roman"/>
                <w:color w:val="000000" w:themeColor="text1"/>
                <w:sz w:val="24"/>
                <w:szCs w:val="24"/>
              </w:rPr>
            </w:rPrChange>
          </w:rPr>
          <m:t>n→∞</m:t>
        </m:r>
      </m:oMath>
      <w:r w:rsidRPr="00F00993">
        <w:rPr>
          <w:rFonts w:ascii="Times New Roman" w:hAnsi="Times New Roman" w:cs="Times New Roman"/>
          <w:color w:val="000000" w:themeColor="text1"/>
          <w:sz w:val="24"/>
          <w:szCs w:val="24"/>
        </w:rPr>
        <w:t>, é possível estabelecer condições para o algoritmo de aprendizado que garantam a obtenção de classificadores cujos valores de risco empírico convergem para o risco esperado [</w:t>
      </w:r>
      <w:r w:rsidR="00383082"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 Para conjuntos de dados menores, porém, geralmente não é possível determinar esse tipo de garantia.</w:t>
      </w:r>
    </w:p>
    <w:p w14:paraId="1AD65658" w14:textId="30CF32C4" w:rsidR="00D14AB8" w:rsidRPr="00F00993" w:rsidRDefault="00D14AB8" w:rsidP="00D14AB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noção expressa nesses argumentos é a de que, permitindo que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534" w:author="Jacyeude Araújo" w:date="2019-10-02T13:03:00Z">
                  <w:rPr>
                    <w:rFonts w:ascii="Cambria Math" w:hAnsi="Cambria Math" w:cs="Times New Roman"/>
                    <w:color w:val="000000" w:themeColor="text1"/>
                    <w:sz w:val="24"/>
                    <w:szCs w:val="24"/>
                  </w:rPr>
                </w:rPrChange>
              </w:rPr>
              <m:t>f</m:t>
            </m:r>
          </m:e>
        </m:acc>
      </m:oMath>
      <w:r w:rsidRPr="00F00993">
        <w:rPr>
          <w:rFonts w:ascii="Times New Roman" w:hAnsi="Times New Roman" w:cs="Times New Roman"/>
          <w:color w:val="000000" w:themeColor="text1"/>
          <w:sz w:val="24"/>
          <w:szCs w:val="24"/>
        </w:rPr>
        <w:t xml:space="preserve"> seja escolhida a partir de um conjunto de funções amplo F, é sempre possível encontrar uma f com pequeno risco empírico. Porém, nesse caso os exemplos de treinamento podem se tornar pouco informativos para a tarefa de aprendizado, pois o classificador induzido pode se super</w:t>
      </w:r>
      <w:r w:rsidR="00120A5E"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ajusta</w:t>
      </w:r>
      <w:r w:rsidR="00120A5E" w:rsidRPr="00F00993">
        <w:rPr>
          <w:rFonts w:ascii="Times New Roman" w:hAnsi="Times New Roman" w:cs="Times New Roman"/>
          <w:color w:val="000000" w:themeColor="text1"/>
          <w:sz w:val="24"/>
          <w:szCs w:val="24"/>
        </w:rPr>
        <w:t>da</w:t>
      </w:r>
      <w:r w:rsidRPr="00F00993">
        <w:rPr>
          <w:rFonts w:ascii="Times New Roman" w:hAnsi="Times New Roman" w:cs="Times New Roman"/>
          <w:color w:val="000000" w:themeColor="text1"/>
          <w:sz w:val="24"/>
          <w:szCs w:val="24"/>
        </w:rPr>
        <w:t xml:space="preserve"> a eles. Deve-se então restringir a classe de funções da qual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535" w:author="Jacyeude Araújo" w:date="2019-10-02T13:03:00Z">
                  <w:rPr>
                    <w:rFonts w:ascii="Cambria Math" w:hAnsi="Cambria Math" w:cs="Times New Roman"/>
                    <w:color w:val="000000" w:themeColor="text1"/>
                    <w:sz w:val="24"/>
                    <w:szCs w:val="24"/>
                  </w:rPr>
                </w:rPrChange>
              </w:rPr>
              <m:t>f</m:t>
            </m:r>
          </m:e>
        </m:acc>
      </m:oMath>
      <w:r w:rsidRPr="00F00993">
        <w:rPr>
          <w:rFonts w:ascii="Times New Roman" w:hAnsi="Times New Roman" w:cs="Times New Roman"/>
          <w:color w:val="000000" w:themeColor="text1"/>
          <w:sz w:val="24"/>
          <w:szCs w:val="24"/>
        </w:rPr>
        <w:t xml:space="preserve"> é extraída. Existem diversas abordagens para tal. A TAE lida com essa questão considerando a comple</w:t>
      </w:r>
      <w:proofErr w:type="spellStart"/>
      <w:r w:rsidRPr="00F00993">
        <w:rPr>
          <w:rFonts w:ascii="Times New Roman" w:hAnsi="Times New Roman" w:cs="Times New Roman"/>
          <w:color w:val="000000" w:themeColor="text1"/>
          <w:sz w:val="24"/>
          <w:szCs w:val="24"/>
        </w:rPr>
        <w:t>xidade</w:t>
      </w:r>
      <w:proofErr w:type="spellEnd"/>
      <w:r w:rsidRPr="00F00993">
        <w:rPr>
          <w:rFonts w:ascii="Times New Roman" w:hAnsi="Times New Roman" w:cs="Times New Roman"/>
          <w:color w:val="000000" w:themeColor="text1"/>
          <w:sz w:val="24"/>
          <w:szCs w:val="24"/>
        </w:rPr>
        <w:t xml:space="preserve"> (também referenciada por capacidade) da classe de funções que o algoritmo de aprendizado é capaz de obter [3</w:t>
      </w:r>
      <w:r w:rsidR="00383082"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xml:space="preserve">]. Nessa direção, a TAE provê diversos limites no risco esperado de uma função de classificação, os quais podem ser empregados na escolha do classificador. </w:t>
      </w:r>
    </w:p>
    <w:p w14:paraId="7DB277CE" w14:textId="71626CEB" w:rsidR="008426C8" w:rsidRPr="00F00993" w:rsidRDefault="008845C9" w:rsidP="008845C9">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TAE lida com essa questão considerando a complexidade (também referenciada por capacidade) da classe de funções que o algoritmo de aprendizado é capaz de obter [</w:t>
      </w:r>
      <w:r w:rsidR="00A47C0D" w:rsidRPr="00F00993">
        <w:rPr>
          <w:rFonts w:ascii="Times New Roman" w:hAnsi="Times New Roman" w:cs="Times New Roman"/>
          <w:color w:val="000000" w:themeColor="text1"/>
          <w:sz w:val="24"/>
          <w:szCs w:val="24"/>
        </w:rPr>
        <w:t>42</w:t>
      </w:r>
      <w:r w:rsidRPr="00F00993">
        <w:rPr>
          <w:rFonts w:ascii="Times New Roman" w:hAnsi="Times New Roman" w:cs="Times New Roman"/>
          <w:color w:val="000000" w:themeColor="text1"/>
          <w:sz w:val="24"/>
          <w:szCs w:val="24"/>
        </w:rPr>
        <w:t>]</w:t>
      </w:r>
      <w:r w:rsidR="00383082"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Nessa direção, a TAE provê diversos limites no risco esperado de uma função de classificação, os quais podem ser empregados na escolha do classificador. A próxima seção relaciona alguns dos principais limites sobre os quais as </w:t>
      </w:r>
      <w:proofErr w:type="spellStart"/>
      <w:r w:rsidR="00383082"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se baseiam.</w:t>
      </w:r>
    </w:p>
    <w:p w14:paraId="5CB33853" w14:textId="77777777" w:rsidR="008845C9" w:rsidRPr="00F00993" w:rsidRDefault="008845C9" w:rsidP="008845C9">
      <w:pPr>
        <w:autoSpaceDE w:val="0"/>
        <w:autoSpaceDN w:val="0"/>
        <w:adjustRightInd w:val="0"/>
        <w:spacing w:after="0" w:line="240" w:lineRule="auto"/>
        <w:rPr>
          <w:rFonts w:ascii="Times New Roman" w:hAnsi="Times New Roman" w:cs="Times New Roman"/>
          <w:color w:val="000000" w:themeColor="text1"/>
          <w:sz w:val="24"/>
          <w:szCs w:val="24"/>
        </w:rPr>
      </w:pPr>
    </w:p>
    <w:p w14:paraId="3AF5ADA7" w14:textId="2DBFC029" w:rsidR="008426C8" w:rsidRPr="00F00993" w:rsidRDefault="00D14AB8" w:rsidP="00D14AB8">
      <w:pPr>
        <w:pStyle w:val="Ttulo3"/>
        <w:rPr>
          <w:rFonts w:ascii="Times New Roman" w:hAnsi="Times New Roman" w:cs="Times New Roman"/>
          <w:color w:val="000000" w:themeColor="text1"/>
        </w:rPr>
      </w:pPr>
      <w:bookmarkStart w:id="4536" w:name="_Toc20921310"/>
      <w:r w:rsidRPr="00F00993">
        <w:rPr>
          <w:rFonts w:ascii="Times New Roman" w:hAnsi="Times New Roman" w:cs="Times New Roman"/>
          <w:color w:val="000000" w:themeColor="text1"/>
        </w:rPr>
        <w:t>3.1.1</w:t>
      </w:r>
      <w:r w:rsidR="001D02EB" w:rsidRPr="00F00993">
        <w:rPr>
          <w:rFonts w:ascii="Times New Roman" w:hAnsi="Times New Roman" w:cs="Times New Roman"/>
          <w:color w:val="000000" w:themeColor="text1"/>
        </w:rPr>
        <w:t xml:space="preserve"> Limite no risco esperado</w:t>
      </w:r>
      <w:bookmarkEnd w:id="4536"/>
    </w:p>
    <w:p w14:paraId="303BC34E" w14:textId="7FC05C14" w:rsidR="001D02EB" w:rsidRPr="00F00993" w:rsidRDefault="001D02EB" w:rsidP="0078356B">
      <w:pPr>
        <w:spacing w:after="0" w:line="360" w:lineRule="auto"/>
        <w:ind w:firstLine="1440"/>
        <w:jc w:val="both"/>
        <w:rPr>
          <w:rFonts w:ascii="Times New Roman" w:hAnsi="Times New Roman" w:cs="Times New Roman"/>
          <w:color w:val="000000" w:themeColor="text1"/>
          <w:sz w:val="24"/>
          <w:szCs w:val="24"/>
        </w:rPr>
      </w:pPr>
    </w:p>
    <w:p w14:paraId="7DD4A311" w14:textId="4111DC43" w:rsidR="001D02EB" w:rsidRPr="00F00993" w:rsidRDefault="001D02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Um limite importante fornecido pela TAE relaciona o risco esperado de uma função ao seu risco empírico e a um termo de capacidade. Esse limite, apresentado na Equação 3</w:t>
      </w:r>
      <w:r w:rsidR="00DC5B23"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é garantido com probabilidade</w:t>
      </w:r>
      <m:oMath>
        <m:r>
          <m:rPr>
            <m:sty m:val="p"/>
          </m:rPr>
          <w:rPr>
            <w:rFonts w:ascii="Cambria Math" w:hAnsi="Cambria Math" w:cs="Times New Roman"/>
            <w:color w:val="000000" w:themeColor="text1"/>
            <w:sz w:val="24"/>
            <w:szCs w:val="24"/>
            <w:rPrChange w:id="4537" w:author="Jacyeude Araújo" w:date="2019-10-02T13:03:00Z">
              <w:rPr>
                <w:rFonts w:ascii="Cambria Math" w:hAnsi="Cambria Math" w:cs="Times New Roman"/>
                <w:color w:val="000000" w:themeColor="text1"/>
                <w:sz w:val="24"/>
                <w:szCs w:val="24"/>
              </w:rPr>
            </w:rPrChange>
          </w:rPr>
          <m:t>1-</m:t>
        </m:r>
        <m:r>
          <w:rPr>
            <w:rFonts w:ascii="Cambria Math" w:hAnsi="Cambria Math" w:cs="Times New Roman"/>
            <w:color w:val="000000" w:themeColor="text1"/>
            <w:sz w:val="24"/>
            <w:szCs w:val="24"/>
            <w:rPrChange w:id="4538" w:author="Jacyeude Araújo" w:date="2019-10-02T13:03:00Z">
              <w:rPr>
                <w:rFonts w:ascii="Cambria Math" w:hAnsi="Cambria Math" w:cs="Times New Roman"/>
                <w:color w:val="000000" w:themeColor="text1"/>
                <w:sz w:val="24"/>
                <w:szCs w:val="24"/>
              </w:rPr>
            </w:rPrChange>
          </w:rPr>
          <m:t>θ</m:t>
        </m:r>
      </m:oMath>
      <w:r w:rsidRPr="00F00993">
        <w:rPr>
          <w:rFonts w:ascii="Times New Roman"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Change w:id="4539" w:author="Jacyeude Araújo" w:date="2019-10-02T13:03:00Z">
              <w:rPr>
                <w:rFonts w:ascii="Cambria Math" w:hAnsi="Cambria Math" w:cs="Times New Roman"/>
                <w:color w:val="000000" w:themeColor="text1"/>
                <w:sz w:val="24"/>
                <w:szCs w:val="24"/>
              </w:rPr>
            </w:rPrChange>
          </w:rPr>
          <m:t>θϵ</m:t>
        </m:r>
      </m:oMath>
      <w:r w:rsidRPr="00F00993">
        <w:rPr>
          <w:rFonts w:ascii="Times New Roman" w:hAnsi="Times New Roman" w:cs="Times New Roman"/>
          <w:color w:val="000000" w:themeColor="text1"/>
          <w:sz w:val="24"/>
          <w:szCs w:val="24"/>
        </w:rPr>
        <w:t xml:space="preserve"> </w:t>
      </w:r>
      <w:r w:rsidR="00DC5B23"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0,1</w:t>
      </w:r>
      <w:r w:rsidR="00DC5B23"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w:t>
      </w:r>
      <w:r w:rsidR="00120A5E" w:rsidRPr="00F00993">
        <w:rPr>
          <w:rFonts w:ascii="Times New Roman" w:hAnsi="Times New Roman" w:cs="Times New Roman"/>
          <w:color w:val="000000" w:themeColor="text1"/>
          <w:sz w:val="24"/>
          <w:szCs w:val="24"/>
        </w:rPr>
        <w:t xml:space="preserve">é descrita em </w:t>
      </w:r>
      <w:r w:rsidRPr="00F00993">
        <w:rPr>
          <w:rFonts w:ascii="Times New Roman" w:hAnsi="Times New Roman" w:cs="Times New Roman"/>
          <w:color w:val="000000" w:themeColor="text1"/>
          <w:sz w:val="24"/>
          <w:szCs w:val="24"/>
        </w:rPr>
        <w:t>[</w:t>
      </w:r>
      <w:r w:rsidR="00383082" w:rsidRPr="00F00993">
        <w:rPr>
          <w:rFonts w:ascii="Times New Roman" w:hAnsi="Times New Roman" w:cs="Times New Roman"/>
          <w:color w:val="000000" w:themeColor="text1"/>
          <w:sz w:val="24"/>
          <w:szCs w:val="24"/>
        </w:rPr>
        <w:t>3</w:t>
      </w:r>
      <w:r w:rsidR="00120A5E" w:rsidRPr="00F00993">
        <w:rPr>
          <w:rFonts w:ascii="Times New Roman" w:hAnsi="Times New Roman" w:cs="Times New Roman"/>
          <w:color w:val="000000" w:themeColor="text1"/>
          <w:sz w:val="24"/>
          <w:szCs w:val="24"/>
        </w:rPr>
        <w:t>6</w:t>
      </w:r>
      <w:r w:rsidRPr="00F00993">
        <w:rPr>
          <w:rFonts w:ascii="Times New Roman" w:hAnsi="Times New Roman" w:cs="Times New Roman"/>
          <w:color w:val="000000" w:themeColor="text1"/>
          <w:sz w:val="24"/>
          <w:szCs w:val="24"/>
        </w:rPr>
        <w:t>]</w:t>
      </w:r>
    </w:p>
    <w:p w14:paraId="25B15C85" w14:textId="77777777" w:rsidR="001D02EB" w:rsidRPr="00F00993" w:rsidRDefault="001D02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53BC3AA" w14:textId="42DFE340" w:rsidR="00DC5B23" w:rsidRPr="00F00993" w:rsidRDefault="001D02EB" w:rsidP="00DC5B23">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540" w:author="Jacyeude Araújo" w:date="2019-10-02T13:03:00Z">
                <w:rPr>
                  <w:rFonts w:ascii="Cambria Math" w:hAnsi="Cambria Math" w:cs="Times New Roman"/>
                  <w:color w:val="000000" w:themeColor="text1"/>
                  <w:sz w:val="24"/>
                  <w:szCs w:val="24"/>
                </w:rPr>
              </w:rPrChange>
            </w:rPr>
            <m:t>R</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4541" w:author="Jacyeude Araújo" w:date="2019-10-02T13:03:00Z">
                    <w:rPr>
                      <w:rFonts w:ascii="Cambria Math" w:hAnsi="Cambria Math" w:cs="Times New Roman"/>
                      <w:color w:val="000000" w:themeColor="text1"/>
                      <w:sz w:val="24"/>
                      <w:szCs w:val="24"/>
                    </w:rPr>
                  </w:rPrChange>
                </w:rPr>
                <m:t>f</m:t>
              </m:r>
            </m:e>
          </m:d>
          <m:r>
            <m:rPr>
              <m:sty m:val="p"/>
            </m:rPr>
            <w:rPr>
              <w:rFonts w:ascii="Cambria Math" w:hAnsi="Cambria Math" w:cs="Times New Roman"/>
              <w:color w:val="000000" w:themeColor="text1"/>
              <w:sz w:val="24"/>
              <w:szCs w:val="24"/>
              <w:rPrChange w:id="4542" w:author="Jacyeude Araújo" w:date="2019-10-02T13:03:00Z">
                <w:rPr>
                  <w:rFonts w:ascii="Cambria Math" w:hAnsi="Cambria Math" w:cs="Times New Roman"/>
                  <w:color w:val="000000" w:themeColor="text1"/>
                  <w:sz w:val="24"/>
                  <w:szCs w:val="24"/>
                </w:rPr>
              </w:rPrChange>
            </w:rPr>
            <m:t>≤</m:t>
          </m:r>
          <m:func>
            <m:funcPr>
              <m:ctrlPr>
                <w:rPr>
                  <w:rFonts w:ascii="Cambria Math" w:hAnsi="Cambria Math" w:cs="Times New Roman"/>
                  <w:color w:val="000000" w:themeColor="text1"/>
                  <w:sz w:val="24"/>
                  <w:szCs w:val="24"/>
                </w:rPr>
              </m:ctrlPr>
            </m:funcPr>
            <m:fNa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4543" w:author="Jacyeude Araújo" w:date="2019-10-02T13:03:00Z">
                        <w:rPr>
                          <w:rFonts w:ascii="Cambria Math" w:hAnsi="Cambria Math" w:cs="Times New Roman"/>
                          <w:color w:val="000000" w:themeColor="text1"/>
                          <w:sz w:val="24"/>
                          <w:szCs w:val="24"/>
                        </w:rPr>
                      </w:rPrChange>
                    </w:rPr>
                    <m:t>R</m:t>
                  </m:r>
                </m:e>
                <m:sub>
                  <m:r>
                    <w:rPr>
                      <w:rFonts w:ascii="Cambria Math" w:hAnsi="Cambria Math" w:cs="Times New Roman"/>
                      <w:color w:val="000000" w:themeColor="text1"/>
                      <w:sz w:val="24"/>
                      <w:szCs w:val="24"/>
                      <w:rPrChange w:id="4544" w:author="Jacyeude Araújo" w:date="2019-10-02T13:03:00Z">
                        <w:rPr>
                          <w:rFonts w:ascii="Cambria Math" w:hAnsi="Cambria Math" w:cs="Times New Roman"/>
                          <w:color w:val="000000" w:themeColor="text1"/>
                          <w:sz w:val="24"/>
                          <w:szCs w:val="24"/>
                        </w:rPr>
                      </w:rPrChange>
                    </w:rPr>
                    <m:t>emp</m:t>
                  </m:r>
                </m:sub>
              </m:sSub>
              <m:r>
                <m:rPr>
                  <m:sty m:val="p"/>
                </m:rPr>
                <w:rPr>
                  <w:rFonts w:ascii="Cambria Math" w:hAnsi="Cambria Math" w:cs="Times New Roman"/>
                  <w:color w:val="000000" w:themeColor="text1"/>
                  <w:sz w:val="24"/>
                  <w:szCs w:val="24"/>
                  <w:rPrChange w:id="4545"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4546" w:author="Jacyeude Araújo" w:date="2019-10-02T13:03:00Z">
                    <w:rPr>
                      <w:rFonts w:ascii="Cambria Math" w:hAnsi="Cambria Math" w:cs="Times New Roman"/>
                      <w:color w:val="000000" w:themeColor="text1"/>
                      <w:sz w:val="24"/>
                      <w:szCs w:val="24"/>
                    </w:rPr>
                  </w:rPrChange>
                </w:rPr>
                <m:t>f</m:t>
              </m:r>
              <m:r>
                <m:rPr>
                  <m:sty m:val="p"/>
                </m:rPr>
                <w:rPr>
                  <w:rFonts w:ascii="Cambria Math" w:hAnsi="Cambria Math" w:cs="Times New Roman"/>
                  <w:color w:val="000000" w:themeColor="text1"/>
                  <w:sz w:val="24"/>
                  <w:szCs w:val="24"/>
                  <w:rPrChange w:id="4547" w:author="Jacyeude Araújo" w:date="2019-10-02T13:03:00Z">
                    <w:rPr>
                      <w:rFonts w:ascii="Cambria Math" w:hAnsi="Cambria Math" w:cs="Times New Roman"/>
                      <w:color w:val="000000" w:themeColor="text1"/>
                      <w:sz w:val="24"/>
                      <w:szCs w:val="24"/>
                    </w:rPr>
                  </w:rPrChange>
                </w:rPr>
                <m:t>)</m:t>
              </m:r>
            </m:fName>
            <m:e>
              <m:r>
                <m:rPr>
                  <m:sty m:val="p"/>
                </m:rPr>
                <w:rPr>
                  <w:rFonts w:ascii="Cambria Math" w:hAnsi="Cambria Math" w:cs="Times New Roman"/>
                  <w:color w:val="000000" w:themeColor="text1"/>
                  <w:sz w:val="24"/>
                  <w:szCs w:val="24"/>
                  <w:rPrChange w:id="4548"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color w:val="000000" w:themeColor="text1"/>
                      <w:sz w:val="24"/>
                      <w:szCs w:val="24"/>
                    </w:rPr>
                  </m:ctrlPr>
                </m:fPr>
                <m:num>
                  <m:rad>
                    <m:radPr>
                      <m:degHide m:val="1"/>
                      <m:ctrlPr>
                        <w:rPr>
                          <w:rFonts w:ascii="Cambria Math" w:hAnsi="Cambria Math" w:cs="Times New Roman"/>
                          <w:color w:val="000000" w:themeColor="text1"/>
                          <w:sz w:val="24"/>
                          <w:szCs w:val="24"/>
                        </w:rPr>
                      </m:ctrlPr>
                    </m:radPr>
                    <m:deg/>
                    <m:e>
                      <m:r>
                        <w:rPr>
                          <w:rFonts w:ascii="Cambria Math" w:hAnsi="Cambria Math" w:cs="Times New Roman"/>
                          <w:color w:val="000000" w:themeColor="text1"/>
                          <w:sz w:val="24"/>
                          <w:szCs w:val="24"/>
                          <w:rPrChange w:id="4549" w:author="Jacyeude Araújo" w:date="2019-10-02T13:03:00Z">
                            <w:rPr>
                              <w:rFonts w:ascii="Cambria Math" w:hAnsi="Cambria Math" w:cs="Times New Roman"/>
                              <w:color w:val="000000" w:themeColor="text1"/>
                              <w:sz w:val="24"/>
                              <w:szCs w:val="24"/>
                            </w:rPr>
                          </w:rPrChange>
                        </w:rPr>
                        <m:t>h</m:t>
                      </m:r>
                      <m:d>
                        <m:dPr>
                          <m:ctrlPr>
                            <w:rPr>
                              <w:rFonts w:ascii="Cambria Math" w:hAnsi="Cambria Math" w:cs="Times New Roman"/>
                              <w:color w:val="000000" w:themeColor="text1"/>
                              <w:sz w:val="24"/>
                              <w:szCs w:val="24"/>
                            </w:rPr>
                          </m:ctrlPr>
                        </m:dPr>
                        <m:e>
                          <m:func>
                            <m:funcPr>
                              <m:ctrlPr>
                                <w:rPr>
                                  <w:rFonts w:ascii="Cambria Math" w:hAnsi="Cambria Math" w:cs="Times New Roman"/>
                                  <w:color w:val="000000" w:themeColor="text1"/>
                                  <w:sz w:val="24"/>
                                  <w:szCs w:val="24"/>
                                </w:rPr>
                              </m:ctrlPr>
                            </m:funcPr>
                            <m:fName>
                              <m:r>
                                <w:rPr>
                                  <w:rFonts w:ascii="Cambria Math" w:hAnsi="Cambria Math" w:cs="Times New Roman"/>
                                  <w:color w:val="000000" w:themeColor="text1"/>
                                  <w:sz w:val="24"/>
                                  <w:szCs w:val="24"/>
                                  <w:rPrChange w:id="4550" w:author="Jacyeude Araújo" w:date="2019-10-02T13:03:00Z">
                                    <w:rPr>
                                      <w:rFonts w:ascii="Cambria Math" w:hAnsi="Cambria Math" w:cs="Times New Roman"/>
                                      <w:color w:val="000000" w:themeColor="text1"/>
                                      <w:sz w:val="24"/>
                                      <w:szCs w:val="24"/>
                                    </w:rPr>
                                  </w:rPrChange>
                                </w:rPr>
                                <m:t>ln</m:t>
                              </m:r>
                            </m:fName>
                            <m:e>
                              <m:d>
                                <m:dPr>
                                  <m:endChr m:val=""/>
                                  <m:ctrlPr>
                                    <w:rPr>
                                      <w:rFonts w:ascii="Cambria Math" w:hAnsi="Cambria Math" w:cs="Times New Roman"/>
                                      <w:color w:val="000000" w:themeColor="text1"/>
                                      <w:sz w:val="24"/>
                                      <w:szCs w:val="24"/>
                                    </w:rPr>
                                  </m:ctrlPr>
                                </m:dPr>
                                <m:e>
                                  <m:f>
                                    <m:fPr>
                                      <m:type m:val="skw"/>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Change w:id="4551" w:author="Jacyeude Araújo" w:date="2019-10-02T13:03:00Z">
                                            <w:rPr>
                                              <w:rFonts w:ascii="Cambria Math" w:hAnsi="Cambria Math" w:cs="Times New Roman"/>
                                              <w:color w:val="000000" w:themeColor="text1"/>
                                              <w:sz w:val="24"/>
                                              <w:szCs w:val="24"/>
                                            </w:rPr>
                                          </w:rPrChange>
                                        </w:rPr>
                                        <m:t>2</m:t>
                                      </m:r>
                                      <m:r>
                                        <w:rPr>
                                          <w:rFonts w:ascii="Cambria Math" w:hAnsi="Cambria Math" w:cs="Times New Roman"/>
                                          <w:color w:val="000000" w:themeColor="text1"/>
                                          <w:sz w:val="24"/>
                                          <w:szCs w:val="24"/>
                                          <w:rPrChange w:id="4552" w:author="Jacyeude Araújo" w:date="2019-10-02T13:03:00Z">
                                            <w:rPr>
                                              <w:rFonts w:ascii="Cambria Math" w:hAnsi="Cambria Math" w:cs="Times New Roman"/>
                                              <w:color w:val="000000" w:themeColor="text1"/>
                                              <w:sz w:val="24"/>
                                              <w:szCs w:val="24"/>
                                            </w:rPr>
                                          </w:rPrChange>
                                        </w:rPr>
                                        <m:t>n</m:t>
                                      </m:r>
                                    </m:num>
                                    <m:den>
                                      <m:r>
                                        <w:rPr>
                                          <w:rFonts w:ascii="Cambria Math" w:hAnsi="Cambria Math" w:cs="Times New Roman"/>
                                          <w:color w:val="000000" w:themeColor="text1"/>
                                          <w:sz w:val="24"/>
                                          <w:szCs w:val="24"/>
                                          <w:rPrChange w:id="4553" w:author="Jacyeude Araújo" w:date="2019-10-02T13:03:00Z">
                                            <w:rPr>
                                              <w:rFonts w:ascii="Cambria Math" w:hAnsi="Cambria Math" w:cs="Times New Roman"/>
                                              <w:color w:val="000000" w:themeColor="text1"/>
                                              <w:sz w:val="24"/>
                                              <w:szCs w:val="24"/>
                                            </w:rPr>
                                          </w:rPrChange>
                                        </w:rPr>
                                        <m:t>h</m:t>
                                      </m:r>
                                    </m:den>
                                  </m:f>
                                </m:e>
                              </m:d>
                            </m:e>
                          </m:func>
                        </m:e>
                      </m:d>
                      <m:r>
                        <m:rPr>
                          <m:sty m:val="p"/>
                        </m:rPr>
                        <w:rPr>
                          <w:rFonts w:ascii="Cambria Math" w:hAnsi="Cambria Math" w:cs="Times New Roman"/>
                          <w:color w:val="000000" w:themeColor="text1"/>
                          <w:sz w:val="24"/>
                          <w:szCs w:val="24"/>
                          <w:rPrChange w:id="4554" w:author="Jacyeude Araújo" w:date="2019-10-02T13:03:00Z">
                            <w:rPr>
                              <w:rFonts w:ascii="Cambria Math" w:hAnsi="Cambria Math" w:cs="Times New Roman"/>
                              <w:color w:val="000000" w:themeColor="text1"/>
                              <w:sz w:val="24"/>
                              <w:szCs w:val="24"/>
                            </w:rPr>
                          </w:rPrChange>
                        </w:rPr>
                        <m:t>+1</m:t>
                      </m:r>
                    </m:e>
                  </m:rad>
                  <m:r>
                    <m:rPr>
                      <m:sty m:val="p"/>
                    </m:rPr>
                    <w:rPr>
                      <w:rFonts w:ascii="Cambria Math" w:hAnsi="Cambria Math" w:cs="Times New Roman"/>
                      <w:color w:val="000000" w:themeColor="text1"/>
                      <w:sz w:val="24"/>
                      <w:szCs w:val="24"/>
                      <w:rPrChange w:id="4555"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4556" w:author="Jacyeude Araújo" w:date="2019-10-02T13:03:00Z">
                            <w:rPr>
                              <w:rFonts w:ascii="Cambria Math" w:hAnsi="Cambria Math" w:cs="Times New Roman"/>
                              <w:color w:val="000000" w:themeColor="text1"/>
                              <w:sz w:val="24"/>
                              <w:szCs w:val="24"/>
                            </w:rPr>
                          </w:rPrChange>
                        </w:rPr>
                        <m:t>l</m:t>
                      </m:r>
                    </m:e>
                    <m:sub>
                      <m:r>
                        <w:rPr>
                          <w:rFonts w:ascii="Cambria Math" w:hAnsi="Cambria Math" w:cs="Times New Roman"/>
                          <w:color w:val="000000" w:themeColor="text1"/>
                          <w:sz w:val="24"/>
                          <w:szCs w:val="24"/>
                          <w:rPrChange w:id="4557" w:author="Jacyeude Araújo" w:date="2019-10-02T13:03:00Z">
                            <w:rPr>
                              <w:rFonts w:ascii="Cambria Math" w:hAnsi="Cambria Math" w:cs="Times New Roman"/>
                              <w:color w:val="000000" w:themeColor="text1"/>
                              <w:sz w:val="24"/>
                              <w:szCs w:val="24"/>
                            </w:rPr>
                          </w:rPrChange>
                        </w:rPr>
                        <m:t>n</m:t>
                      </m:r>
                    </m:sub>
                  </m:sSub>
                  <m:d>
                    <m:dPr>
                      <m:ctrlPr>
                        <w:rPr>
                          <w:rFonts w:ascii="Cambria Math" w:hAnsi="Cambria Math" w:cs="Times New Roman"/>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Change w:id="4558" w:author="Jacyeude Araújo" w:date="2019-10-02T13:03:00Z">
                                <w:rPr>
                                  <w:rFonts w:ascii="Cambria Math" w:hAnsi="Cambria Math" w:cs="Times New Roman"/>
                                  <w:color w:val="000000" w:themeColor="text1"/>
                                  <w:sz w:val="24"/>
                                  <w:szCs w:val="24"/>
                                </w:rPr>
                              </w:rPrChange>
                            </w:rPr>
                            <m:t>θ</m:t>
                          </m:r>
                        </m:num>
                        <m:den>
                          <m:r>
                            <m:rPr>
                              <m:sty m:val="p"/>
                            </m:rPr>
                            <w:rPr>
                              <w:rFonts w:ascii="Cambria Math" w:hAnsi="Cambria Math" w:cs="Times New Roman"/>
                              <w:color w:val="000000" w:themeColor="text1"/>
                              <w:sz w:val="24"/>
                              <w:szCs w:val="24"/>
                              <w:rPrChange w:id="4559" w:author="Jacyeude Araújo" w:date="2019-10-02T13:03:00Z">
                                <w:rPr>
                                  <w:rFonts w:ascii="Cambria Math" w:hAnsi="Cambria Math" w:cs="Times New Roman"/>
                                  <w:color w:val="000000" w:themeColor="text1"/>
                                  <w:sz w:val="24"/>
                                  <w:szCs w:val="24"/>
                                </w:rPr>
                              </w:rPrChange>
                            </w:rPr>
                            <m:t>4</m:t>
                          </m:r>
                        </m:den>
                      </m:f>
                    </m:e>
                  </m:d>
                </m:num>
                <m:den>
                  <m:r>
                    <w:rPr>
                      <w:rFonts w:ascii="Cambria Math" w:hAnsi="Cambria Math" w:cs="Times New Roman"/>
                      <w:color w:val="000000" w:themeColor="text1"/>
                      <w:sz w:val="24"/>
                      <w:szCs w:val="24"/>
                      <w:rPrChange w:id="4560" w:author="Jacyeude Araújo" w:date="2019-10-02T13:03:00Z">
                        <w:rPr>
                          <w:rFonts w:ascii="Cambria Math" w:hAnsi="Cambria Math" w:cs="Times New Roman"/>
                          <w:color w:val="000000" w:themeColor="text1"/>
                          <w:sz w:val="24"/>
                          <w:szCs w:val="24"/>
                        </w:rPr>
                      </w:rPrChange>
                    </w:rPr>
                    <m:t>n</m:t>
                  </m:r>
                </m:den>
              </m:f>
            </m:e>
          </m:func>
          <m:r>
            <w:rPr>
              <w:rFonts w:ascii="Cambria Math" w:eastAsiaTheme="minorEastAsia" w:hAnsi="Cambria Math" w:cs="Times New Roman"/>
              <w:color w:val="000000" w:themeColor="text1"/>
              <w:sz w:val="24"/>
              <w:szCs w:val="24"/>
              <w:rPrChange w:id="4561" w:author="Jacyeude Araújo" w:date="2019-10-02T13:03:00Z">
                <w:rPr>
                  <w:rFonts w:ascii="Cambria Math" w:eastAsiaTheme="minorEastAsia" w:hAnsi="Cambria Math" w:cs="Times New Roman"/>
                  <w:color w:val="000000" w:themeColor="text1"/>
                  <w:sz w:val="24"/>
                  <w:szCs w:val="24"/>
                </w:rPr>
              </w:rPrChange>
            </w:rPr>
            <m:t xml:space="preserve">                                                (3.3)</m:t>
          </m:r>
        </m:oMath>
      </m:oMathPara>
    </w:p>
    <w:p w14:paraId="10439C0D" w14:textId="4C9E5FAC" w:rsidR="004D4EEB" w:rsidRPr="00F00993" w:rsidRDefault="004D4E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Nessa equação, </w:t>
      </w:r>
      <m:oMath>
        <m:r>
          <w:rPr>
            <w:rFonts w:ascii="Cambria Math" w:hAnsi="Cambria Math" w:cs="Times New Roman"/>
            <w:color w:val="000000" w:themeColor="text1"/>
            <w:sz w:val="24"/>
            <w:szCs w:val="24"/>
            <w:rPrChange w:id="4562" w:author="Jacyeude Araújo" w:date="2019-10-02T13:03:00Z">
              <w:rPr>
                <w:rFonts w:ascii="Cambria Math" w:hAnsi="Cambria Math" w:cs="Times New Roman"/>
                <w:color w:val="000000" w:themeColor="text1"/>
                <w:sz w:val="24"/>
                <w:szCs w:val="24"/>
              </w:rPr>
            </w:rPrChange>
          </w:rPr>
          <m:t>h</m:t>
        </m:r>
      </m:oMath>
      <w:r w:rsidRPr="00F00993">
        <w:rPr>
          <w:rFonts w:ascii="Times New Roman" w:hAnsi="Times New Roman" w:cs="Times New Roman"/>
          <w:color w:val="000000" w:themeColor="text1"/>
          <w:sz w:val="24"/>
          <w:szCs w:val="24"/>
        </w:rPr>
        <w:t xml:space="preserve"> denota a dimensão Vapnik-Chervonenkis (VC) [</w:t>
      </w:r>
      <w:r w:rsidR="008A73BE" w:rsidRPr="00F00993">
        <w:rPr>
          <w:rFonts w:ascii="Times New Roman" w:hAnsi="Times New Roman" w:cs="Times New Roman"/>
          <w:color w:val="000000" w:themeColor="text1"/>
          <w:sz w:val="24"/>
          <w:szCs w:val="24"/>
        </w:rPr>
        <w:t>38</w:t>
      </w:r>
      <w:r w:rsidRPr="00F00993">
        <w:rPr>
          <w:rFonts w:ascii="Times New Roman" w:hAnsi="Times New Roman" w:cs="Times New Roman"/>
          <w:color w:val="000000" w:themeColor="text1"/>
          <w:sz w:val="24"/>
          <w:szCs w:val="24"/>
        </w:rPr>
        <w:t>] da classe de</w:t>
      </w:r>
      <w:r w:rsidR="00B52451" w:rsidRPr="00F00993">
        <w:rPr>
          <w:rFonts w:ascii="Times New Roman" w:hAnsi="Times New Roman" w:cs="Times New Roman"/>
          <w:color w:val="000000" w:themeColor="text1"/>
          <w:sz w:val="24"/>
          <w:szCs w:val="24"/>
        </w:rPr>
        <w:t xml:space="preserve"> funções </w:t>
      </w:r>
      <m:oMath>
        <m:r>
          <w:rPr>
            <w:rFonts w:ascii="Cambria Math" w:hAnsi="Cambria Math" w:cs="Times New Roman"/>
            <w:color w:val="000000" w:themeColor="text1"/>
            <w:sz w:val="24"/>
            <w:szCs w:val="24"/>
            <w:rPrChange w:id="4563" w:author="Jacyeude Araújo" w:date="2019-10-02T13:03:00Z">
              <w:rPr>
                <w:rFonts w:ascii="Cambria Math" w:hAnsi="Cambria Math" w:cs="Times New Roman"/>
                <w:color w:val="000000" w:themeColor="text1"/>
                <w:sz w:val="24"/>
                <w:szCs w:val="24"/>
              </w:rPr>
            </w:rPrChange>
          </w:rPr>
          <m:t>F</m:t>
        </m:r>
      </m:oMath>
      <w:r w:rsidR="00B52451" w:rsidRPr="00F00993">
        <w:rPr>
          <w:rFonts w:ascii="Times New Roman" w:hAnsi="Times New Roman" w:cs="Times New Roman"/>
          <w:color w:val="000000" w:themeColor="text1"/>
          <w:sz w:val="24"/>
          <w:szCs w:val="24"/>
        </w:rPr>
        <w:t xml:space="preserve"> à qual </w:t>
      </w:r>
      <m:oMath>
        <m:r>
          <w:rPr>
            <w:rFonts w:ascii="Cambria Math" w:hAnsi="Cambria Math" w:cs="Times New Roman"/>
            <w:color w:val="000000" w:themeColor="text1"/>
            <w:sz w:val="24"/>
            <w:szCs w:val="24"/>
            <w:rPrChange w:id="4564" w:author="Jacyeude Araújo" w:date="2019-10-02T13:03:00Z">
              <w:rPr>
                <w:rFonts w:ascii="Cambria Math" w:hAnsi="Cambria Math" w:cs="Times New Roman"/>
                <w:color w:val="000000" w:themeColor="text1"/>
                <w:sz w:val="24"/>
                <w:szCs w:val="24"/>
              </w:rPr>
            </w:rPrChange>
          </w:rPr>
          <m:t>f</m:t>
        </m:r>
      </m:oMath>
      <w:r w:rsidR="00B52451" w:rsidRPr="00F00993">
        <w:rPr>
          <w:rFonts w:ascii="Times New Roman" w:hAnsi="Times New Roman" w:cs="Times New Roman"/>
          <w:color w:val="000000" w:themeColor="text1"/>
          <w:sz w:val="24"/>
          <w:szCs w:val="24"/>
        </w:rPr>
        <w:t xml:space="preserve"> pertence, </w:t>
      </w:r>
      <m:oMath>
        <m:r>
          <w:rPr>
            <w:rFonts w:ascii="Cambria Math" w:hAnsi="Cambria Math" w:cs="Times New Roman"/>
            <w:color w:val="000000" w:themeColor="text1"/>
            <w:sz w:val="24"/>
            <w:szCs w:val="24"/>
            <w:rPrChange w:id="4565" w:author="Jacyeude Araújo" w:date="2019-10-02T13:03:00Z">
              <w:rPr>
                <w:rFonts w:ascii="Cambria Math" w:hAnsi="Cambria Math" w:cs="Times New Roman"/>
                <w:color w:val="000000" w:themeColor="text1"/>
                <w:sz w:val="24"/>
                <w:szCs w:val="24"/>
              </w:rPr>
            </w:rPrChange>
          </w:rPr>
          <m:t>n</m:t>
        </m:r>
      </m:oMath>
      <w:r w:rsidR="00B52451" w:rsidRPr="00F00993">
        <w:rPr>
          <w:rFonts w:ascii="Times New Roman" w:hAnsi="Times New Roman" w:cs="Times New Roman"/>
          <w:color w:val="000000" w:themeColor="text1"/>
          <w:sz w:val="24"/>
          <w:szCs w:val="24"/>
        </w:rPr>
        <w:t xml:space="preserve"> representa a quantidade de exemplos no conjunto de treinamento </w:t>
      </w:r>
      <m:oMath>
        <m:r>
          <w:rPr>
            <w:rFonts w:ascii="Cambria Math" w:hAnsi="Cambria Math" w:cs="Times New Roman"/>
            <w:color w:val="000000" w:themeColor="text1"/>
            <w:sz w:val="24"/>
            <w:szCs w:val="24"/>
            <w:rPrChange w:id="4566" w:author="Jacyeude Araújo" w:date="2019-10-02T13:03:00Z">
              <w:rPr>
                <w:rFonts w:ascii="Cambria Math" w:hAnsi="Cambria Math" w:cs="Times New Roman"/>
                <w:color w:val="000000" w:themeColor="text1"/>
                <w:sz w:val="24"/>
                <w:szCs w:val="24"/>
              </w:rPr>
            </w:rPrChange>
          </w:rPr>
          <m:t>T</m:t>
        </m:r>
      </m:oMath>
      <w:r w:rsidR="00B52451" w:rsidRPr="00F00993">
        <w:rPr>
          <w:rFonts w:ascii="Times New Roman" w:hAnsi="Times New Roman" w:cs="Times New Roman"/>
          <w:color w:val="000000" w:themeColor="text1"/>
          <w:sz w:val="24"/>
          <w:szCs w:val="24"/>
        </w:rPr>
        <w:t xml:space="preserve"> e a parcela de raiz na soma é referenciada como termo de capacidade.</w:t>
      </w:r>
    </w:p>
    <w:p w14:paraId="2C93BDD6" w14:textId="311ADAC9"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dimensão VC </w:t>
      </w:r>
      <m:oMath>
        <m:r>
          <w:rPr>
            <w:rFonts w:ascii="Cambria Math" w:hAnsi="Cambria Math" w:cs="Times New Roman"/>
            <w:color w:val="000000" w:themeColor="text1"/>
            <w:sz w:val="24"/>
            <w:szCs w:val="24"/>
            <w:rPrChange w:id="4567" w:author="Jacyeude Araújo" w:date="2019-10-02T13:03:00Z">
              <w:rPr>
                <w:rFonts w:ascii="Cambria Math" w:hAnsi="Cambria Math" w:cs="Times New Roman"/>
                <w:color w:val="000000" w:themeColor="text1"/>
                <w:sz w:val="24"/>
                <w:szCs w:val="24"/>
              </w:rPr>
            </w:rPrChange>
          </w:rPr>
          <m:t>h</m:t>
        </m:r>
      </m:oMath>
      <w:r w:rsidRPr="00F00993">
        <w:rPr>
          <w:rFonts w:ascii="Times New Roman" w:hAnsi="Times New Roman" w:cs="Times New Roman"/>
          <w:color w:val="000000" w:themeColor="text1"/>
          <w:sz w:val="24"/>
          <w:szCs w:val="24"/>
        </w:rPr>
        <w:t xml:space="preserve"> mede a capacidade do conjunto de funções </w:t>
      </w:r>
      <m:oMath>
        <m:r>
          <w:rPr>
            <w:rFonts w:ascii="Cambria Math" w:hAnsi="Cambria Math" w:cs="Times New Roman"/>
            <w:color w:val="000000" w:themeColor="text1"/>
            <w:sz w:val="24"/>
            <w:szCs w:val="24"/>
            <w:rPrChange w:id="4568"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w:t>
      </w:r>
      <w:r w:rsidR="00DC5B23" w:rsidRPr="00F00993">
        <w:rPr>
          <w:rFonts w:ascii="Times New Roman" w:hAnsi="Times New Roman" w:cs="Times New Roman"/>
          <w:color w:val="000000" w:themeColor="text1"/>
          <w:sz w:val="24"/>
          <w:szCs w:val="24"/>
        </w:rPr>
        <w:t>36</w:t>
      </w:r>
      <w:r w:rsidRPr="00F00993">
        <w:rPr>
          <w:rFonts w:ascii="Times New Roman" w:hAnsi="Times New Roman" w:cs="Times New Roman"/>
          <w:color w:val="000000" w:themeColor="text1"/>
          <w:sz w:val="24"/>
          <w:szCs w:val="24"/>
        </w:rPr>
        <w:t xml:space="preserve">]. Quanto maior o seu valor, mais complexas são as funções de classificação que podem ser induzidas a partir de </w:t>
      </w:r>
      <m:oMath>
        <m:r>
          <w:rPr>
            <w:rFonts w:ascii="Cambria Math" w:hAnsi="Cambria Math" w:cs="Times New Roman"/>
            <w:color w:val="000000" w:themeColor="text1"/>
            <w:sz w:val="24"/>
            <w:szCs w:val="24"/>
            <w:rPrChange w:id="4569"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Dado um problema de classificação binário, essa dimensão é definida como o número máximo de exemplos que podem ser particionados em duas classes pelas funções contidas em </w:t>
      </w:r>
      <m:oMath>
        <m:r>
          <w:rPr>
            <w:rFonts w:ascii="Cambria Math" w:hAnsi="Cambria Math" w:cs="Times New Roman"/>
            <w:color w:val="000000" w:themeColor="text1"/>
            <w:sz w:val="24"/>
            <w:szCs w:val="24"/>
            <w:rPrChange w:id="4570"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para todas as possíveis combinações binárias desses dados.</w:t>
      </w:r>
    </w:p>
    <w:p w14:paraId="59E3BC23" w14:textId="188B5A69"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ilustrar esse conceito, considere os três dados apresentados na </w:t>
      </w:r>
      <w:ins w:id="4571" w:author="Jacyeude Araújo" w:date="2019-10-02T10:54:00Z">
        <w:r w:rsidR="00AF057C" w:rsidRPr="00F00993">
          <w:rPr>
            <w:rFonts w:ascii="Times New Roman" w:hAnsi="Times New Roman" w:cs="Times New Roman"/>
            <w:color w:val="000000" w:themeColor="text1"/>
            <w:sz w:val="24"/>
            <w:szCs w:val="24"/>
          </w:rPr>
          <w:t>F</w:t>
        </w:r>
      </w:ins>
      <w:del w:id="4572" w:author="Jacyeude Araújo" w:date="2019-10-02T10:54:00Z">
        <w:r w:rsidR="00462D0D" w:rsidRPr="00F00993" w:rsidDel="00AF057C">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4573" w:author="Jacyeude Araújo" w:date="2019-10-02T10:54:00Z">
        <w:r w:rsidR="00DC5B23" w:rsidRPr="00F00993" w:rsidDel="00AF057C">
          <w:rPr>
            <w:rFonts w:ascii="Times New Roman" w:hAnsi="Times New Roman" w:cs="Times New Roman"/>
            <w:color w:val="000000" w:themeColor="text1"/>
            <w:sz w:val="24"/>
            <w:szCs w:val="24"/>
          </w:rPr>
          <w:delText>21</w:delText>
        </w:r>
      </w:del>
      <w:ins w:id="4574" w:author="Jacyeude Araújo" w:date="2019-10-02T10:54:00Z">
        <w:r w:rsidR="00AF057C" w:rsidRPr="00F00993">
          <w:rPr>
            <w:rFonts w:ascii="Times New Roman" w:hAnsi="Times New Roman" w:cs="Times New Roman"/>
            <w:color w:val="000000" w:themeColor="text1"/>
            <w:sz w:val="24"/>
            <w:szCs w:val="24"/>
          </w:rPr>
          <w:t>1</w:t>
        </w:r>
      </w:ins>
      <w:ins w:id="4575" w:author="Jacyeude Araújo" w:date="2019-10-02T11:18:00Z">
        <w:r w:rsidR="00C7631D" w:rsidRPr="00F00993">
          <w:rPr>
            <w:rFonts w:ascii="Times New Roman" w:hAnsi="Times New Roman" w:cs="Times New Roman"/>
            <w:color w:val="000000" w:themeColor="text1"/>
            <w:sz w:val="24"/>
            <w:szCs w:val="24"/>
          </w:rPr>
          <w:t>8</w:t>
        </w:r>
      </w:ins>
      <w:r w:rsidRPr="00F00993">
        <w:rPr>
          <w:rFonts w:ascii="Times New Roman" w:hAnsi="Times New Roman" w:cs="Times New Roman"/>
          <w:color w:val="000000" w:themeColor="text1"/>
          <w:sz w:val="24"/>
          <w:szCs w:val="24"/>
        </w:rPr>
        <w:t xml:space="preserve"> [3</w:t>
      </w:r>
      <w:r w:rsidR="00DC5B23"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w:t>
      </w:r>
    </w:p>
    <w:p w14:paraId="1DEE8E8C" w14:textId="75F696AA"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Pode-se verificar que, para qualquer conformação arbitrária dos rótulos “círculo” e “triângulo” que esses dados possam assumir, é possível determinar retas capazes de separá-los.</w:t>
      </w:r>
    </w:p>
    <w:p w14:paraId="095AFD8E" w14:textId="5C8F03BD"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Porém, para os quatro pontos ilustrados na Figura </w:t>
      </w:r>
      <w:del w:id="4576" w:author="Jacyeude Araújo" w:date="2019-10-02T10:54:00Z">
        <w:r w:rsidR="00DC5B23" w:rsidRPr="00F00993" w:rsidDel="00AF057C">
          <w:rPr>
            <w:rFonts w:ascii="Times New Roman" w:hAnsi="Times New Roman" w:cs="Times New Roman"/>
            <w:color w:val="000000" w:themeColor="text1"/>
            <w:sz w:val="24"/>
            <w:szCs w:val="24"/>
          </w:rPr>
          <w:delText>2</w:delText>
        </w:r>
        <w:r w:rsidR="00134A64" w:rsidRPr="00F00993" w:rsidDel="00AF057C">
          <w:rPr>
            <w:rFonts w:ascii="Times New Roman" w:hAnsi="Times New Roman" w:cs="Times New Roman"/>
            <w:color w:val="000000" w:themeColor="text1"/>
            <w:sz w:val="24"/>
            <w:szCs w:val="24"/>
          </w:rPr>
          <w:delText>1</w:delText>
        </w:r>
      </w:del>
      <w:ins w:id="4577" w:author="Jacyeude Araújo" w:date="2019-10-02T10:54:00Z">
        <w:r w:rsidR="00AF057C" w:rsidRPr="00F00993">
          <w:rPr>
            <w:rFonts w:ascii="Times New Roman" w:hAnsi="Times New Roman" w:cs="Times New Roman"/>
            <w:color w:val="000000" w:themeColor="text1"/>
            <w:sz w:val="24"/>
            <w:szCs w:val="24"/>
          </w:rPr>
          <w:t>19</w:t>
        </w:r>
      </w:ins>
      <w:r w:rsidRPr="00F00993">
        <w:rPr>
          <w:rFonts w:ascii="Times New Roman" w:hAnsi="Times New Roman" w:cs="Times New Roman"/>
          <w:color w:val="000000" w:themeColor="text1"/>
          <w:sz w:val="24"/>
          <w:szCs w:val="24"/>
        </w:rPr>
        <w:t xml:space="preserve">, existem rótulos para os dados que podem ser separados por uma reta (Figura </w:t>
      </w:r>
      <w:del w:id="4578" w:author="Jacyeude Araújo" w:date="2019-10-02T10:54:00Z">
        <w:r w:rsidR="00DC5B23" w:rsidRPr="00F00993" w:rsidDel="00AF057C">
          <w:rPr>
            <w:rFonts w:ascii="Times New Roman" w:hAnsi="Times New Roman" w:cs="Times New Roman"/>
            <w:color w:val="000000" w:themeColor="text1"/>
            <w:sz w:val="24"/>
            <w:szCs w:val="24"/>
          </w:rPr>
          <w:delText>2</w:delText>
        </w:r>
        <w:r w:rsidR="00134A64" w:rsidRPr="00F00993" w:rsidDel="00AF057C">
          <w:rPr>
            <w:rFonts w:ascii="Times New Roman" w:hAnsi="Times New Roman" w:cs="Times New Roman"/>
            <w:color w:val="000000" w:themeColor="text1"/>
            <w:sz w:val="24"/>
            <w:szCs w:val="24"/>
          </w:rPr>
          <w:delText>2ª</w:delText>
        </w:r>
      </w:del>
      <w:ins w:id="4579" w:author="Jacyeude Araújo" w:date="2019-10-02T11:17:00Z">
        <w:r w:rsidR="00C7631D" w:rsidRPr="00F00993">
          <w:rPr>
            <w:rFonts w:ascii="Times New Roman" w:hAnsi="Times New Roman" w:cs="Times New Roman"/>
            <w:color w:val="000000" w:themeColor="text1"/>
            <w:sz w:val="24"/>
            <w:szCs w:val="24"/>
          </w:rPr>
          <w:t>19</w:t>
        </w:r>
      </w:ins>
      <w:ins w:id="4580" w:author="Jacyeude Araújo" w:date="2019-10-02T10:54:00Z">
        <w:r w:rsidR="00AF057C" w:rsidRPr="00F00993">
          <w:rPr>
            <w:rFonts w:ascii="Times New Roman" w:hAnsi="Times New Roman" w:cs="Times New Roman"/>
            <w:color w:val="000000" w:themeColor="text1"/>
            <w:sz w:val="24"/>
            <w:szCs w:val="24"/>
          </w:rPr>
          <w:t>a</w:t>
        </w:r>
      </w:ins>
      <w:r w:rsidRPr="00F00993">
        <w:rPr>
          <w:rFonts w:ascii="Times New Roman" w:hAnsi="Times New Roman" w:cs="Times New Roman"/>
          <w:color w:val="000000" w:themeColor="text1"/>
          <w:sz w:val="24"/>
          <w:szCs w:val="24"/>
        </w:rPr>
        <w:t xml:space="preserve">), mas também é possível definir rótulos tal que uma só reta seja incapaz de realizar a separação em classes (Figura </w:t>
      </w:r>
      <w:ins w:id="4581" w:author="Jacyeude Araújo" w:date="2019-10-02T11:17:00Z">
        <w:r w:rsidR="00C7631D" w:rsidRPr="00F00993">
          <w:rPr>
            <w:rFonts w:ascii="Times New Roman" w:hAnsi="Times New Roman" w:cs="Times New Roman"/>
            <w:color w:val="000000" w:themeColor="text1"/>
            <w:sz w:val="24"/>
            <w:szCs w:val="24"/>
          </w:rPr>
          <w:t>19</w:t>
        </w:r>
      </w:ins>
      <w:del w:id="4582" w:author="Jacyeude Araújo" w:date="2019-10-02T11:17:00Z">
        <w:r w:rsidR="00DC5B23" w:rsidRPr="00F00993" w:rsidDel="00C7631D">
          <w:rPr>
            <w:rFonts w:ascii="Times New Roman" w:hAnsi="Times New Roman" w:cs="Times New Roman"/>
            <w:color w:val="000000" w:themeColor="text1"/>
            <w:sz w:val="24"/>
            <w:szCs w:val="24"/>
          </w:rPr>
          <w:delText>2</w:delText>
        </w:r>
      </w:del>
      <w:del w:id="4583" w:author="Jacyeude Araújo" w:date="2019-10-02T10:54:00Z">
        <w:r w:rsidR="00134A64" w:rsidRPr="00F00993" w:rsidDel="00AF057C">
          <w:rPr>
            <w:rFonts w:ascii="Times New Roman" w:hAnsi="Times New Roman" w:cs="Times New Roman"/>
            <w:color w:val="000000" w:themeColor="text1"/>
            <w:sz w:val="24"/>
            <w:szCs w:val="24"/>
          </w:rPr>
          <w:delText>2</w:delText>
        </w:r>
      </w:del>
      <w:r w:rsidRPr="00F00993">
        <w:rPr>
          <w:rFonts w:ascii="Times New Roman" w:hAnsi="Times New Roman" w:cs="Times New Roman"/>
          <w:color w:val="000000" w:themeColor="text1"/>
          <w:sz w:val="24"/>
          <w:szCs w:val="24"/>
        </w:rPr>
        <w:t>b) [</w:t>
      </w:r>
      <w:r w:rsidR="00DC5B23"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Para uma divisão binária arbitrária desses quatro pontos, deve-se então recorrer a funções de complexidade superior à das retas. Essa observação se aplica a quaisquer quatro pontos no espaço bidimensional.</w:t>
      </w:r>
    </w:p>
    <w:p w14:paraId="4C75219C" w14:textId="77777777"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BB30C11" w14:textId="5E9F9775" w:rsidR="00AF057C" w:rsidRPr="00F00993" w:rsidRDefault="00AF057C">
      <w:pPr>
        <w:pStyle w:val="Legenda"/>
        <w:keepNext/>
        <w:jc w:val="center"/>
        <w:rPr>
          <w:ins w:id="4584" w:author="Jacyeude Araújo" w:date="2019-10-02T10:54:00Z"/>
          <w:rFonts w:ascii="Times New Roman" w:hAnsi="Times New Roman" w:cs="Times New Roman"/>
          <w:i w:val="0"/>
          <w:iCs w:val="0"/>
          <w:color w:val="000000" w:themeColor="text1"/>
          <w:rPrChange w:id="4585" w:author="Jacyeude Araújo" w:date="2019-10-02T13:03:00Z">
            <w:rPr>
              <w:ins w:id="4586" w:author="Jacyeude Araújo" w:date="2019-10-02T10:54:00Z"/>
            </w:rPr>
          </w:rPrChange>
        </w:rPr>
        <w:pPrChange w:id="4587" w:author="Jacyeude Araújo" w:date="2019-10-02T10:54:00Z">
          <w:pPr>
            <w:pStyle w:val="Legenda"/>
          </w:pPr>
        </w:pPrChange>
      </w:pPr>
      <w:ins w:id="4588" w:author="Jacyeude Araújo" w:date="2019-10-02T10:54:00Z">
        <w:r w:rsidRPr="00F00993">
          <w:rPr>
            <w:rFonts w:ascii="Times New Roman" w:hAnsi="Times New Roman" w:cs="Times New Roman"/>
            <w:i w:val="0"/>
            <w:iCs w:val="0"/>
            <w:color w:val="000000" w:themeColor="text1"/>
            <w:rPrChange w:id="4589" w:author="Jacyeude Araújo" w:date="2019-10-02T13:03:00Z">
              <w:rPr/>
            </w:rPrChange>
          </w:rPr>
          <w:t xml:space="preserve">Figura </w:t>
        </w:r>
        <w:r w:rsidRPr="00F00993">
          <w:rPr>
            <w:rFonts w:ascii="Times New Roman" w:hAnsi="Times New Roman" w:cs="Times New Roman"/>
            <w:i w:val="0"/>
            <w:iCs w:val="0"/>
            <w:color w:val="000000" w:themeColor="text1"/>
            <w:rPrChange w:id="4590" w:author="Jacyeude Araújo" w:date="2019-10-02T13:03:00Z">
              <w:rPr/>
            </w:rPrChange>
          </w:rPr>
          <w:fldChar w:fldCharType="begin"/>
        </w:r>
        <w:r w:rsidRPr="00F00993">
          <w:rPr>
            <w:rFonts w:ascii="Times New Roman" w:hAnsi="Times New Roman" w:cs="Times New Roman"/>
            <w:i w:val="0"/>
            <w:iCs w:val="0"/>
            <w:color w:val="000000" w:themeColor="text1"/>
            <w:rPrChange w:id="4591"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rPrChange w:id="4592" w:author="Jacyeude Araújo" w:date="2019-10-02T13:03:00Z">
            <w:rPr/>
          </w:rPrChange>
        </w:rPr>
        <w:fldChar w:fldCharType="separate"/>
      </w:r>
      <w:r w:rsidR="0008128E">
        <w:rPr>
          <w:rFonts w:ascii="Times New Roman" w:hAnsi="Times New Roman" w:cs="Times New Roman"/>
          <w:i w:val="0"/>
          <w:iCs w:val="0"/>
          <w:noProof/>
          <w:color w:val="000000" w:themeColor="text1"/>
        </w:rPr>
        <w:t>18</w:t>
      </w:r>
      <w:ins w:id="4593" w:author="Jacyeude Araújo" w:date="2019-10-02T10:54:00Z">
        <w:r w:rsidRPr="00F00993">
          <w:rPr>
            <w:rFonts w:ascii="Times New Roman" w:hAnsi="Times New Roman" w:cs="Times New Roman"/>
            <w:i w:val="0"/>
            <w:iCs w:val="0"/>
            <w:color w:val="000000" w:themeColor="text1"/>
            <w:rPrChange w:id="4594" w:author="Jacyeude Araújo" w:date="2019-10-02T13:03:00Z">
              <w:rPr/>
            </w:rPrChange>
          </w:rPr>
          <w:fldChar w:fldCharType="end"/>
        </w:r>
      </w:ins>
      <w:ins w:id="4595" w:author="Jacyeude Araújo" w:date="2019-10-02T11:17:00Z">
        <w:r w:rsidR="00C7631D" w:rsidRPr="00F00993">
          <w:rPr>
            <w:rFonts w:ascii="Times New Roman" w:hAnsi="Times New Roman" w:cs="Times New Roman"/>
            <w:i w:val="0"/>
            <w:iCs w:val="0"/>
            <w:color w:val="000000" w:themeColor="text1"/>
          </w:rPr>
          <w:t>8</w:t>
        </w:r>
      </w:ins>
      <w:ins w:id="4596" w:author="Jacyeude Araújo" w:date="2019-10-02T10:54:00Z">
        <w:r w:rsidRPr="00F00993">
          <w:rPr>
            <w:rFonts w:ascii="Times New Roman" w:hAnsi="Times New Roman" w:cs="Times New Roman"/>
            <w:i w:val="0"/>
            <w:iCs w:val="0"/>
            <w:color w:val="000000" w:themeColor="text1"/>
            <w:rPrChange w:id="4597" w:author="Jacyeude Araújo" w:date="2019-10-02T13:03:00Z">
              <w:rPr/>
            </w:rPrChange>
          </w:rPr>
          <w:t xml:space="preserve"> - Separação de dados por meio de retas</w:t>
        </w:r>
      </w:ins>
    </w:p>
    <w:p w14:paraId="61C4646C" w14:textId="77777777" w:rsidR="00B52451" w:rsidRPr="00F00993" w:rsidRDefault="00B52451" w:rsidP="00DC5B23">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noProof/>
          <w:color w:val="000000" w:themeColor="text1"/>
          <w:sz w:val="24"/>
          <w:szCs w:val="24"/>
          <w:lang w:eastAsia="pt-BR"/>
          <w:rPrChange w:id="459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8AA3D1A" wp14:editId="4E5458E0">
            <wp:extent cx="4823661" cy="254056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41729" cy="2550078"/>
                    </a:xfrm>
                    <a:prstGeom prst="rect">
                      <a:avLst/>
                    </a:prstGeom>
                    <a:noFill/>
                    <a:ln>
                      <a:noFill/>
                    </a:ln>
                  </pic:spPr>
                </pic:pic>
              </a:graphicData>
            </a:graphic>
          </wp:inline>
        </w:drawing>
      </w:r>
    </w:p>
    <w:p w14:paraId="587C2B27" w14:textId="17844FFD" w:rsidR="00B52451" w:rsidRPr="00F00993" w:rsidRDefault="00B52451" w:rsidP="00134A64">
      <w:pPr>
        <w:pStyle w:val="Legenda"/>
        <w:spacing w:after="0" w:line="360" w:lineRule="auto"/>
        <w:jc w:val="center"/>
        <w:rPr>
          <w:rFonts w:ascii="Times New Roman" w:hAnsi="Times New Roman" w:cs="Times New Roman"/>
          <w:i w:val="0"/>
          <w:iCs w:val="0"/>
          <w:color w:val="000000" w:themeColor="text1"/>
          <w:rPrChange w:id="4599" w:author="Jacyeude Araújo" w:date="2019-10-02T13:03:00Z">
            <w:rPr>
              <w:rFonts w:ascii="Times New Roman" w:hAnsi="Times New Roman" w:cs="Times New Roman"/>
              <w:color w:val="000000" w:themeColor="text1"/>
            </w:rPr>
          </w:rPrChange>
        </w:rPr>
      </w:pPr>
      <w:bookmarkStart w:id="4600" w:name="_Toc20849508"/>
      <w:del w:id="4601" w:author="Jacyeude Araújo" w:date="2019-10-02T10:53:00Z">
        <w:r w:rsidRPr="00F00993" w:rsidDel="00AF057C">
          <w:rPr>
            <w:rFonts w:ascii="Times New Roman" w:hAnsi="Times New Roman" w:cs="Times New Roman"/>
            <w:i w:val="0"/>
            <w:iCs w:val="0"/>
            <w:color w:val="000000" w:themeColor="text1"/>
            <w:rPrChange w:id="4602" w:author="Jacyeude Araújo" w:date="2019-10-02T13:03:00Z">
              <w:rPr>
                <w:rFonts w:ascii="Times New Roman" w:hAnsi="Times New Roman" w:cs="Times New Roman"/>
                <w:color w:val="000000" w:themeColor="text1"/>
              </w:rPr>
            </w:rPrChange>
          </w:rPr>
          <w:delText xml:space="preserve">Figura </w:delText>
        </w:r>
      </w:del>
      <w:del w:id="4603" w:author="Jacyeude Araújo" w:date="2019-10-02T10:09:00Z">
        <w:r w:rsidRPr="00F00993" w:rsidDel="00DA6A84">
          <w:rPr>
            <w:rFonts w:ascii="Times New Roman" w:hAnsi="Times New Roman" w:cs="Times New Roman"/>
            <w:i w:val="0"/>
            <w:iCs w:val="0"/>
            <w:color w:val="000000" w:themeColor="text1"/>
            <w:rPrChange w:id="4604"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rPrChange w:id="4605"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rPrChange w:id="460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rPrChange w:id="4607" w:author="Jacyeude Araújo" w:date="2019-10-02T13:03:00Z">
              <w:rPr>
                <w:rFonts w:ascii="Times New Roman" w:hAnsi="Times New Roman" w:cs="Times New Roman"/>
                <w:noProof/>
                <w:color w:val="000000" w:themeColor="text1"/>
              </w:rPr>
            </w:rPrChange>
          </w:rPr>
          <w:delText>21</w:delText>
        </w:r>
        <w:r w:rsidRPr="00F00993" w:rsidDel="00DA6A84">
          <w:rPr>
            <w:rFonts w:ascii="Times New Roman" w:hAnsi="Times New Roman" w:cs="Times New Roman"/>
            <w:i w:val="0"/>
            <w:iCs w:val="0"/>
            <w:color w:val="000000" w:themeColor="text1"/>
            <w:rPrChange w:id="4608" w:author="Jacyeude Araújo" w:date="2019-10-02T13:03:00Z">
              <w:rPr>
                <w:rFonts w:ascii="Times New Roman" w:hAnsi="Times New Roman" w:cs="Times New Roman"/>
                <w:color w:val="000000" w:themeColor="text1"/>
              </w:rPr>
            </w:rPrChange>
          </w:rPr>
          <w:fldChar w:fldCharType="end"/>
        </w:r>
      </w:del>
      <w:del w:id="4609" w:author="Jacyeude Araújo" w:date="2019-10-02T10:53:00Z">
        <w:r w:rsidRPr="00F00993" w:rsidDel="00AF057C">
          <w:rPr>
            <w:rFonts w:ascii="Times New Roman" w:hAnsi="Times New Roman" w:cs="Times New Roman"/>
            <w:i w:val="0"/>
            <w:iCs w:val="0"/>
            <w:color w:val="000000" w:themeColor="text1"/>
            <w:rPrChange w:id="4610" w:author="Jacyeude Araújo" w:date="2019-10-02T13:03:00Z">
              <w:rPr>
                <w:rFonts w:ascii="Times New Roman" w:hAnsi="Times New Roman" w:cs="Times New Roman"/>
                <w:color w:val="000000" w:themeColor="text1"/>
              </w:rPr>
            </w:rPrChange>
          </w:rPr>
          <w:delText xml:space="preserve"> </w:delText>
        </w:r>
        <w:r w:rsidR="00134A64" w:rsidRPr="00F00993" w:rsidDel="00AF057C">
          <w:rPr>
            <w:rFonts w:ascii="Times New Roman" w:hAnsi="Times New Roman" w:cs="Times New Roman"/>
            <w:i w:val="0"/>
            <w:iCs w:val="0"/>
            <w:color w:val="000000" w:themeColor="text1"/>
            <w:rPrChange w:id="4611" w:author="Jacyeude Araújo" w:date="2019-10-02T13:03:00Z">
              <w:rPr>
                <w:rFonts w:ascii="Times New Roman" w:hAnsi="Times New Roman" w:cs="Times New Roman"/>
                <w:color w:val="000000" w:themeColor="text1"/>
              </w:rPr>
            </w:rPrChange>
          </w:rPr>
          <w:delText>–</w:delText>
        </w:r>
        <w:r w:rsidR="00DC5B23" w:rsidRPr="00F00993" w:rsidDel="00AF057C">
          <w:rPr>
            <w:rFonts w:ascii="Times New Roman" w:hAnsi="Times New Roman" w:cs="Times New Roman"/>
            <w:i w:val="0"/>
            <w:iCs w:val="0"/>
            <w:color w:val="000000" w:themeColor="text1"/>
            <w:rPrChange w:id="4612" w:author="Jacyeude Araújo" w:date="2019-10-02T13:03:00Z">
              <w:rPr>
                <w:rFonts w:ascii="Times New Roman" w:hAnsi="Times New Roman" w:cs="Times New Roman"/>
                <w:color w:val="000000" w:themeColor="text1"/>
              </w:rPr>
            </w:rPrChange>
          </w:rPr>
          <w:delText xml:space="preserve"> Separação</w:delText>
        </w:r>
        <w:r w:rsidRPr="00F00993" w:rsidDel="00AF057C">
          <w:rPr>
            <w:rFonts w:ascii="Times New Roman" w:hAnsi="Times New Roman" w:cs="Times New Roman"/>
            <w:i w:val="0"/>
            <w:iCs w:val="0"/>
            <w:color w:val="000000" w:themeColor="text1"/>
            <w:rPrChange w:id="4613" w:author="Jacyeude Araújo" w:date="2019-10-02T13:03:00Z">
              <w:rPr>
                <w:rFonts w:ascii="Times New Roman" w:hAnsi="Times New Roman" w:cs="Times New Roman"/>
                <w:color w:val="000000" w:themeColor="text1"/>
              </w:rPr>
            </w:rPrChange>
          </w:rPr>
          <w:delText xml:space="preserve"> de dados por meio de retas. </w:delText>
        </w:r>
      </w:del>
      <w:r w:rsidRPr="00F00993">
        <w:rPr>
          <w:rFonts w:ascii="Times New Roman" w:hAnsi="Times New Roman" w:cs="Times New Roman"/>
          <w:i w:val="0"/>
          <w:iCs w:val="0"/>
          <w:color w:val="000000" w:themeColor="text1"/>
          <w:rPrChange w:id="4614" w:author="Jacyeude Araújo" w:date="2019-10-02T13:03:00Z">
            <w:rPr>
              <w:rFonts w:ascii="Times New Roman" w:hAnsi="Times New Roman" w:cs="Times New Roman"/>
              <w:color w:val="000000" w:themeColor="text1"/>
            </w:rPr>
          </w:rPrChange>
        </w:rPr>
        <w:t>Fonte: Adaptado de [3</w:t>
      </w:r>
      <w:del w:id="4615" w:author="Jacyeude Araújo" w:date="2019-10-02T11:18:00Z">
        <w:r w:rsidRPr="00F00993" w:rsidDel="00C7631D">
          <w:rPr>
            <w:rFonts w:ascii="Times New Roman" w:hAnsi="Times New Roman" w:cs="Times New Roman"/>
            <w:i w:val="0"/>
            <w:iCs w:val="0"/>
            <w:color w:val="000000" w:themeColor="text1"/>
            <w:rPrChange w:id="4616" w:author="Jacyeude Araújo" w:date="2019-10-02T13:03:00Z">
              <w:rPr>
                <w:rFonts w:ascii="Times New Roman" w:hAnsi="Times New Roman" w:cs="Times New Roman"/>
                <w:color w:val="000000" w:themeColor="text1"/>
              </w:rPr>
            </w:rPrChange>
          </w:rPr>
          <w:delText>3</w:delText>
        </w:r>
      </w:del>
      <w:ins w:id="4617" w:author="Jacyeude Araújo" w:date="2019-10-02T11:18:00Z">
        <w:r w:rsidR="00C7631D" w:rsidRPr="00F00993">
          <w:rPr>
            <w:rFonts w:ascii="Times New Roman" w:hAnsi="Times New Roman" w:cs="Times New Roman"/>
            <w:i w:val="0"/>
            <w:iCs w:val="0"/>
            <w:color w:val="000000" w:themeColor="text1"/>
          </w:rPr>
          <w:t>4</w:t>
        </w:r>
      </w:ins>
      <w:r w:rsidRPr="00F00993">
        <w:rPr>
          <w:rFonts w:ascii="Times New Roman" w:hAnsi="Times New Roman" w:cs="Times New Roman"/>
          <w:i w:val="0"/>
          <w:iCs w:val="0"/>
          <w:color w:val="000000" w:themeColor="text1"/>
          <w:rPrChange w:id="4618" w:author="Jacyeude Araújo" w:date="2019-10-02T13:03:00Z">
            <w:rPr>
              <w:rFonts w:ascii="Times New Roman" w:hAnsi="Times New Roman" w:cs="Times New Roman"/>
              <w:color w:val="000000" w:themeColor="text1"/>
            </w:rPr>
          </w:rPrChange>
        </w:rPr>
        <w:t>]</w:t>
      </w:r>
      <w:bookmarkEnd w:id="4600"/>
    </w:p>
    <w:p w14:paraId="082CFD9B" w14:textId="77777777" w:rsidR="00DC5B23" w:rsidRPr="00F00993" w:rsidRDefault="00DC5B23" w:rsidP="00DC5B23">
      <w:pPr>
        <w:rPr>
          <w:rFonts w:ascii="Times New Roman" w:hAnsi="Times New Roman" w:cs="Times New Roman"/>
          <w:color w:val="000000" w:themeColor="text1"/>
        </w:rPr>
      </w:pPr>
    </w:p>
    <w:p w14:paraId="3C9F9E36" w14:textId="11D8888A" w:rsidR="00B52451" w:rsidRPr="00F00993" w:rsidRDefault="00B52451" w:rsidP="0078356B">
      <w:pPr>
        <w:autoSpaceDE w:val="0"/>
        <w:autoSpaceDN w:val="0"/>
        <w:adjustRightInd w:val="0"/>
        <w:spacing w:after="0" w:line="360" w:lineRule="auto"/>
        <w:ind w:firstLine="1440"/>
        <w:jc w:val="both"/>
        <w:rPr>
          <w:ins w:id="4619" w:author="Jacyeude Araújo" w:date="2019-10-02T10:57: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A contribuição principal da </w:t>
      </w:r>
      <w:r w:rsidR="00DC5B23"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quação 3</w:t>
      </w:r>
      <w:r w:rsidR="00DC5B23"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 está em afirmar a importância de se controlar a capacidade do conjunto de funções </w:t>
      </w:r>
      <w:bookmarkStart w:id="4620" w:name="_Hlk20298559"/>
      <m:oMath>
        <m:r>
          <w:rPr>
            <w:rFonts w:ascii="Cambria Math" w:hAnsi="Cambria Math" w:cs="Times New Roman"/>
            <w:color w:val="000000" w:themeColor="text1"/>
            <w:sz w:val="24"/>
            <w:szCs w:val="24"/>
            <w:rPrChange w:id="4621" w:author="Jacyeude Araújo" w:date="2019-10-02T13:03:00Z">
              <w:rPr>
                <w:rFonts w:ascii="Cambria Math" w:hAnsi="Cambria Math" w:cs="Times New Roman"/>
                <w:color w:val="000000" w:themeColor="text1"/>
                <w:sz w:val="24"/>
                <w:szCs w:val="24"/>
              </w:rPr>
            </w:rPrChange>
          </w:rPr>
          <m:t>F</m:t>
        </m:r>
      </m:oMath>
      <w:bookmarkEnd w:id="4620"/>
      <w:r w:rsidRPr="00F00993">
        <w:rPr>
          <w:rFonts w:ascii="Times New Roman" w:hAnsi="Times New Roman" w:cs="Times New Roman"/>
          <w:color w:val="000000" w:themeColor="text1"/>
          <w:sz w:val="24"/>
          <w:szCs w:val="24"/>
        </w:rPr>
        <w:t xml:space="preserve"> do qual o classificador é extraído. Interpretando-a em termos práticos, tem-se que o risco esperado pode ser minimizado pela escolha adequada, por parte do algoritmo de aprendizado, de um classificador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22" w:author="Jacyeude Araújo" w:date="2019-10-02T13:03:00Z">
                  <w:rPr>
                    <w:rFonts w:ascii="Cambria Math" w:hAnsi="Cambria Math" w:cs="Times New Roman"/>
                    <w:color w:val="000000" w:themeColor="text1"/>
                    <w:sz w:val="24"/>
                    <w:szCs w:val="24"/>
                  </w:rPr>
                </w:rPrChange>
              </w:rPr>
              <m:t>f</m:t>
            </m:r>
          </m:e>
        </m:acc>
      </m:oMath>
      <w:r w:rsidRPr="00F00993">
        <w:rPr>
          <w:rFonts w:ascii="Times New Roman" w:hAnsi="Times New Roman" w:cs="Times New Roman"/>
          <w:color w:val="000000" w:themeColor="text1"/>
          <w:sz w:val="24"/>
          <w:szCs w:val="24"/>
        </w:rPr>
        <w:t xml:space="preserve"> que minimize o risco empírico e que pertença a uma classe de funções </w:t>
      </w:r>
      <m:oMath>
        <m:r>
          <w:rPr>
            <w:rFonts w:ascii="Cambria Math" w:hAnsi="Cambria Math" w:cs="Times New Roman"/>
            <w:color w:val="000000" w:themeColor="text1"/>
            <w:sz w:val="24"/>
            <w:szCs w:val="24"/>
            <w:rPrChange w:id="4623"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com baixa dimensão VC </w:t>
      </w:r>
      <m:oMath>
        <m:r>
          <w:rPr>
            <w:rFonts w:ascii="Cambria Math" w:hAnsi="Cambria Math" w:cs="Times New Roman"/>
            <w:color w:val="000000" w:themeColor="text1"/>
            <w:sz w:val="24"/>
            <w:szCs w:val="24"/>
            <w:rPrChange w:id="4624" w:author="Jacyeude Araújo" w:date="2019-10-02T13:03:00Z">
              <w:rPr>
                <w:rFonts w:ascii="Cambria Math" w:hAnsi="Cambria Math" w:cs="Times New Roman"/>
                <w:color w:val="000000" w:themeColor="text1"/>
                <w:sz w:val="24"/>
                <w:szCs w:val="24"/>
              </w:rPr>
            </w:rPrChange>
          </w:rPr>
          <m:t>h</m:t>
        </m:r>
      </m:oMath>
      <w:r w:rsidRPr="00F00993">
        <w:rPr>
          <w:rFonts w:ascii="Times New Roman" w:hAnsi="Times New Roman" w:cs="Times New Roman"/>
          <w:color w:val="000000" w:themeColor="text1"/>
          <w:sz w:val="24"/>
          <w:szCs w:val="24"/>
        </w:rPr>
        <w:t>. Com esses objetivos, definiu-se um princípio de indução denominado minimização do ris</w:t>
      </w:r>
      <w:proofErr w:type="spellStart"/>
      <w:r w:rsidRPr="00F00993">
        <w:rPr>
          <w:rFonts w:ascii="Times New Roman" w:hAnsi="Times New Roman" w:cs="Times New Roman"/>
          <w:color w:val="000000" w:themeColor="text1"/>
          <w:sz w:val="24"/>
          <w:szCs w:val="24"/>
        </w:rPr>
        <w:t>co</w:t>
      </w:r>
      <w:proofErr w:type="spellEnd"/>
      <w:r w:rsidRPr="00F00993">
        <w:rPr>
          <w:rFonts w:ascii="Times New Roman" w:hAnsi="Times New Roman" w:cs="Times New Roman"/>
          <w:color w:val="000000" w:themeColor="text1"/>
          <w:sz w:val="24"/>
          <w:szCs w:val="24"/>
        </w:rPr>
        <w:t xml:space="preserve"> estrutural [</w:t>
      </w:r>
      <w:r w:rsidR="00462D0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p>
    <w:p w14:paraId="3AFAD30D" w14:textId="77777777" w:rsidR="00AF057C" w:rsidRPr="00F00993" w:rsidRDefault="00AF057C" w:rsidP="0078356B">
      <w:pPr>
        <w:autoSpaceDE w:val="0"/>
        <w:autoSpaceDN w:val="0"/>
        <w:adjustRightInd w:val="0"/>
        <w:spacing w:after="0" w:line="360" w:lineRule="auto"/>
        <w:ind w:firstLine="1440"/>
        <w:jc w:val="both"/>
        <w:rPr>
          <w:rFonts w:ascii="Times New Roman" w:hAnsi="Times New Roman" w:cs="Times New Roman"/>
          <w:color w:val="000000" w:themeColor="text1"/>
          <w:rPrChange w:id="4625" w:author="Jacyeude Araújo" w:date="2019-10-02T13:03:00Z">
            <w:rPr>
              <w:rFonts w:ascii="Times New Roman" w:hAnsi="Times New Roman" w:cs="Times New Roman"/>
              <w:color w:val="000000" w:themeColor="text1"/>
              <w:sz w:val="24"/>
              <w:szCs w:val="24"/>
            </w:rPr>
          </w:rPrChange>
        </w:rPr>
      </w:pPr>
    </w:p>
    <w:p w14:paraId="28C92F92" w14:textId="27063E8B" w:rsidR="00AF057C" w:rsidRPr="00F00993" w:rsidRDefault="00AF057C">
      <w:pPr>
        <w:pStyle w:val="Legenda"/>
        <w:keepNext/>
        <w:jc w:val="center"/>
        <w:rPr>
          <w:ins w:id="4626" w:author="Jacyeude Araújo" w:date="2019-10-02T10:55:00Z"/>
          <w:rFonts w:ascii="Times New Roman" w:hAnsi="Times New Roman" w:cs="Times New Roman"/>
          <w:i w:val="0"/>
          <w:iCs w:val="0"/>
          <w:color w:val="000000" w:themeColor="text1"/>
          <w:sz w:val="22"/>
          <w:szCs w:val="22"/>
          <w:rPrChange w:id="4627" w:author="Jacyeude Araújo" w:date="2019-10-02T13:03:00Z">
            <w:rPr>
              <w:ins w:id="4628" w:author="Jacyeude Araújo" w:date="2019-10-02T10:55:00Z"/>
            </w:rPr>
          </w:rPrChange>
        </w:rPr>
        <w:pPrChange w:id="4629" w:author="Jacyeude Araújo" w:date="2019-10-02T10:55:00Z">
          <w:pPr>
            <w:pStyle w:val="Legenda"/>
          </w:pPr>
        </w:pPrChange>
      </w:pPr>
      <w:ins w:id="4630" w:author="Jacyeude Araújo" w:date="2019-10-02T10:55:00Z">
        <w:r w:rsidRPr="00F00993">
          <w:rPr>
            <w:rFonts w:ascii="Times New Roman" w:hAnsi="Times New Roman" w:cs="Times New Roman"/>
            <w:i w:val="0"/>
            <w:iCs w:val="0"/>
            <w:color w:val="000000" w:themeColor="text1"/>
            <w:sz w:val="22"/>
            <w:szCs w:val="22"/>
            <w:rPrChange w:id="4631"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4632"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4633"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4634"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19</w:t>
      </w:r>
      <w:ins w:id="4635" w:author="Jacyeude Araújo" w:date="2019-10-02T10:55:00Z">
        <w:r w:rsidRPr="00F00993">
          <w:rPr>
            <w:rFonts w:ascii="Times New Roman" w:hAnsi="Times New Roman" w:cs="Times New Roman"/>
            <w:i w:val="0"/>
            <w:iCs w:val="0"/>
            <w:color w:val="000000" w:themeColor="text1"/>
            <w:sz w:val="22"/>
            <w:szCs w:val="22"/>
            <w:rPrChange w:id="4636"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4637" w:author="Jacyeude Araújo" w:date="2019-10-02T13:03:00Z">
              <w:rPr/>
            </w:rPrChange>
          </w:rPr>
          <w:t xml:space="preserve"> - Separação de quatro dados por meio de retas</w:t>
        </w:r>
      </w:ins>
    </w:p>
    <w:p w14:paraId="1E663277" w14:textId="77777777" w:rsidR="00B52451" w:rsidRPr="00F00993" w:rsidRDefault="00B52451">
      <w:pPr>
        <w:keepNext/>
        <w:autoSpaceDE w:val="0"/>
        <w:autoSpaceDN w:val="0"/>
        <w:adjustRightInd w:val="0"/>
        <w:spacing w:after="0" w:line="360" w:lineRule="auto"/>
        <w:jc w:val="center"/>
        <w:rPr>
          <w:rFonts w:ascii="Times New Roman" w:hAnsi="Times New Roman" w:cs="Times New Roman"/>
          <w:color w:val="000000" w:themeColor="text1"/>
          <w:rPrChange w:id="4638" w:author="Jacyeude Araújo" w:date="2019-10-02T13:03:00Z">
            <w:rPr>
              <w:rFonts w:ascii="Times New Roman" w:hAnsi="Times New Roman" w:cs="Times New Roman"/>
              <w:color w:val="000000" w:themeColor="text1"/>
              <w:sz w:val="24"/>
              <w:szCs w:val="24"/>
            </w:rPr>
          </w:rPrChange>
        </w:rPr>
        <w:pPrChange w:id="4639" w:author="Jacyeude Araújo" w:date="2019-10-02T11:00:00Z">
          <w:pPr>
            <w:keepNext/>
            <w:autoSpaceDE w:val="0"/>
            <w:autoSpaceDN w:val="0"/>
            <w:adjustRightInd w:val="0"/>
            <w:spacing w:after="0" w:line="360" w:lineRule="auto"/>
            <w:ind w:firstLine="1440"/>
            <w:jc w:val="both"/>
          </w:pPr>
        </w:pPrChange>
      </w:pPr>
      <w:r w:rsidRPr="00F00993">
        <w:rPr>
          <w:rFonts w:ascii="Times New Roman" w:hAnsi="Times New Roman" w:cs="Times New Roman"/>
          <w:noProof/>
          <w:color w:val="000000" w:themeColor="text1"/>
          <w:lang w:eastAsia="pt-BR"/>
          <w:rPrChange w:id="4640"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1A7011A" wp14:editId="3C9E143C">
            <wp:extent cx="2868630" cy="1706880"/>
            <wp:effectExtent l="0" t="0" r="825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8203" cy="1718526"/>
                    </a:xfrm>
                    <a:prstGeom prst="rect">
                      <a:avLst/>
                    </a:prstGeom>
                    <a:noFill/>
                    <a:ln>
                      <a:noFill/>
                    </a:ln>
                  </pic:spPr>
                </pic:pic>
              </a:graphicData>
            </a:graphic>
          </wp:inline>
        </w:drawing>
      </w:r>
    </w:p>
    <w:p w14:paraId="51AAD480" w14:textId="44157862" w:rsidR="00B52451" w:rsidRPr="00F00993" w:rsidRDefault="00B52451" w:rsidP="00134A64">
      <w:pPr>
        <w:pStyle w:val="Legenda"/>
        <w:spacing w:after="0" w:line="360" w:lineRule="auto"/>
        <w:jc w:val="center"/>
        <w:rPr>
          <w:rFonts w:ascii="Times New Roman" w:hAnsi="Times New Roman" w:cs="Times New Roman"/>
          <w:i w:val="0"/>
          <w:iCs w:val="0"/>
          <w:color w:val="000000" w:themeColor="text1"/>
          <w:sz w:val="22"/>
          <w:szCs w:val="22"/>
          <w:rPrChange w:id="4641" w:author="Jacyeude Araújo" w:date="2019-10-02T13:03:00Z">
            <w:rPr>
              <w:rFonts w:ascii="Times New Roman" w:hAnsi="Times New Roman" w:cs="Times New Roman"/>
              <w:color w:val="000000" w:themeColor="text1"/>
            </w:rPr>
          </w:rPrChange>
        </w:rPr>
      </w:pPr>
      <w:bookmarkStart w:id="4642" w:name="_Toc20849509"/>
      <w:del w:id="4643" w:author="Jacyeude Araújo" w:date="2019-10-02T10:55:00Z">
        <w:r w:rsidRPr="00F00993" w:rsidDel="00AF057C">
          <w:rPr>
            <w:rFonts w:ascii="Times New Roman" w:hAnsi="Times New Roman" w:cs="Times New Roman"/>
            <w:i w:val="0"/>
            <w:iCs w:val="0"/>
            <w:color w:val="000000" w:themeColor="text1"/>
            <w:sz w:val="22"/>
            <w:szCs w:val="22"/>
            <w:rPrChange w:id="4644" w:author="Jacyeude Araújo" w:date="2019-10-02T13:03:00Z">
              <w:rPr>
                <w:rFonts w:ascii="Times New Roman" w:hAnsi="Times New Roman" w:cs="Times New Roman"/>
                <w:color w:val="000000" w:themeColor="text1"/>
              </w:rPr>
            </w:rPrChange>
          </w:rPr>
          <w:delText xml:space="preserve">Figura </w:delText>
        </w:r>
      </w:del>
      <w:del w:id="4645" w:author="Jacyeude Araújo" w:date="2019-10-02T10:09:00Z">
        <w:r w:rsidRPr="00F00993" w:rsidDel="00DA6A84">
          <w:rPr>
            <w:rFonts w:ascii="Times New Roman" w:hAnsi="Times New Roman" w:cs="Times New Roman"/>
            <w:i w:val="0"/>
            <w:iCs w:val="0"/>
            <w:color w:val="000000" w:themeColor="text1"/>
            <w:sz w:val="22"/>
            <w:szCs w:val="22"/>
            <w:rPrChange w:id="4646"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4647"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4648"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4649" w:author="Jacyeude Araújo" w:date="2019-10-02T13:03:00Z">
              <w:rPr>
                <w:rFonts w:ascii="Times New Roman" w:hAnsi="Times New Roman" w:cs="Times New Roman"/>
                <w:noProof/>
                <w:color w:val="000000" w:themeColor="text1"/>
              </w:rPr>
            </w:rPrChange>
          </w:rPr>
          <w:delText>22</w:delText>
        </w:r>
        <w:r w:rsidRPr="00F00993" w:rsidDel="00DA6A84">
          <w:rPr>
            <w:rFonts w:ascii="Times New Roman" w:hAnsi="Times New Roman" w:cs="Times New Roman"/>
            <w:i w:val="0"/>
            <w:iCs w:val="0"/>
            <w:color w:val="000000" w:themeColor="text1"/>
            <w:sz w:val="22"/>
            <w:szCs w:val="22"/>
            <w:rPrChange w:id="4650" w:author="Jacyeude Araújo" w:date="2019-10-02T13:03:00Z">
              <w:rPr>
                <w:rFonts w:ascii="Times New Roman" w:hAnsi="Times New Roman" w:cs="Times New Roman"/>
                <w:color w:val="000000" w:themeColor="text1"/>
              </w:rPr>
            </w:rPrChange>
          </w:rPr>
          <w:fldChar w:fldCharType="end"/>
        </w:r>
      </w:del>
      <w:del w:id="4651" w:author="Jacyeude Araújo" w:date="2019-10-02T10:55:00Z">
        <w:r w:rsidRPr="00F00993" w:rsidDel="00AF057C">
          <w:rPr>
            <w:rFonts w:ascii="Times New Roman" w:hAnsi="Times New Roman" w:cs="Times New Roman"/>
            <w:i w:val="0"/>
            <w:iCs w:val="0"/>
            <w:color w:val="000000" w:themeColor="text1"/>
            <w:sz w:val="22"/>
            <w:szCs w:val="22"/>
            <w:rPrChange w:id="4652" w:author="Jacyeude Araújo" w:date="2019-10-02T13:03:00Z">
              <w:rPr>
                <w:rFonts w:ascii="Times New Roman" w:hAnsi="Times New Roman" w:cs="Times New Roman"/>
                <w:color w:val="000000" w:themeColor="text1"/>
              </w:rPr>
            </w:rPrChange>
          </w:rPr>
          <w:delText>-</w:delText>
        </w:r>
      </w:del>
      <w:del w:id="4653" w:author="Jacyeude Araújo" w:date="2019-10-02T10:54:00Z">
        <w:r w:rsidRPr="00F00993" w:rsidDel="00AF057C">
          <w:rPr>
            <w:rFonts w:ascii="Times New Roman" w:hAnsi="Times New Roman" w:cs="Times New Roman"/>
            <w:i w:val="0"/>
            <w:iCs w:val="0"/>
            <w:color w:val="000000" w:themeColor="text1"/>
            <w:sz w:val="22"/>
            <w:szCs w:val="22"/>
            <w:rPrChange w:id="4654" w:author="Jacyeude Araújo" w:date="2019-10-02T13:03:00Z">
              <w:rPr>
                <w:rFonts w:ascii="Times New Roman" w:hAnsi="Times New Roman" w:cs="Times New Roman"/>
                <w:color w:val="000000" w:themeColor="text1"/>
              </w:rPr>
            </w:rPrChange>
          </w:rPr>
          <w:delText xml:space="preserve"> Separação de quatro dados por meio de retas</w:delText>
        </w:r>
      </w:del>
      <w:del w:id="4655" w:author="Jacyeude Araújo" w:date="2019-10-02T10:55:00Z">
        <w:r w:rsidR="00134A64" w:rsidRPr="00F00993" w:rsidDel="00AF057C">
          <w:rPr>
            <w:rFonts w:ascii="Times New Roman" w:hAnsi="Times New Roman" w:cs="Times New Roman"/>
            <w:i w:val="0"/>
            <w:iCs w:val="0"/>
            <w:color w:val="000000" w:themeColor="text1"/>
            <w:sz w:val="22"/>
            <w:szCs w:val="22"/>
            <w:rPrChange w:id="4656" w:author="Jacyeude Araújo" w:date="2019-10-02T13:03:00Z">
              <w:rPr>
                <w:rFonts w:ascii="Times New Roman" w:hAnsi="Times New Roman" w:cs="Times New Roman"/>
                <w:color w:val="000000" w:themeColor="text1"/>
              </w:rPr>
            </w:rPrChange>
          </w:rPr>
          <w:delText xml:space="preserve">. </w:delText>
        </w:r>
      </w:del>
      <w:r w:rsidR="00134A64" w:rsidRPr="00F00993">
        <w:rPr>
          <w:rFonts w:ascii="Times New Roman" w:hAnsi="Times New Roman" w:cs="Times New Roman"/>
          <w:i w:val="0"/>
          <w:iCs w:val="0"/>
          <w:color w:val="000000" w:themeColor="text1"/>
          <w:sz w:val="22"/>
          <w:szCs w:val="22"/>
          <w:rPrChange w:id="4657" w:author="Jacyeude Araújo" w:date="2019-10-02T13:03:00Z">
            <w:rPr>
              <w:rFonts w:ascii="Times New Roman" w:hAnsi="Times New Roman" w:cs="Times New Roman"/>
              <w:color w:val="000000" w:themeColor="text1"/>
            </w:rPr>
          </w:rPrChange>
        </w:rPr>
        <w:t>Fonte: Adaptado de [</w:t>
      </w:r>
      <w:r w:rsidR="00CC5686" w:rsidRPr="00F00993">
        <w:rPr>
          <w:rFonts w:ascii="Times New Roman" w:hAnsi="Times New Roman" w:cs="Times New Roman"/>
          <w:i w:val="0"/>
          <w:iCs w:val="0"/>
          <w:color w:val="000000" w:themeColor="text1"/>
          <w:sz w:val="22"/>
          <w:szCs w:val="22"/>
          <w:rPrChange w:id="4658" w:author="Jacyeude Araújo" w:date="2019-10-02T13:03:00Z">
            <w:rPr>
              <w:rFonts w:ascii="Times New Roman" w:hAnsi="Times New Roman" w:cs="Times New Roman"/>
              <w:color w:val="000000" w:themeColor="text1"/>
            </w:rPr>
          </w:rPrChange>
        </w:rPr>
        <w:t>33</w:t>
      </w:r>
      <w:r w:rsidR="00134A64" w:rsidRPr="00F00993">
        <w:rPr>
          <w:rFonts w:ascii="Times New Roman" w:hAnsi="Times New Roman" w:cs="Times New Roman"/>
          <w:i w:val="0"/>
          <w:iCs w:val="0"/>
          <w:color w:val="000000" w:themeColor="text1"/>
          <w:sz w:val="22"/>
          <w:szCs w:val="22"/>
          <w:rPrChange w:id="4659" w:author="Jacyeude Araújo" w:date="2019-10-02T13:03:00Z">
            <w:rPr>
              <w:rFonts w:ascii="Times New Roman" w:hAnsi="Times New Roman" w:cs="Times New Roman"/>
              <w:color w:val="000000" w:themeColor="text1"/>
            </w:rPr>
          </w:rPrChange>
        </w:rPr>
        <w:t>]</w:t>
      </w:r>
      <w:bookmarkEnd w:id="4642"/>
    </w:p>
    <w:p w14:paraId="4037F41D" w14:textId="3D9CC6A4"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27D4DB5" w14:textId="5060105A"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Como no limite apresentado o termo de capacidade diz respeito à classe de funções </w:t>
      </w:r>
      <m:oMath>
        <m:r>
          <w:rPr>
            <w:rFonts w:ascii="Cambria Math" w:hAnsi="Cambria Math" w:cs="Times New Roman"/>
            <w:color w:val="000000" w:themeColor="text1"/>
            <w:sz w:val="24"/>
            <w:szCs w:val="24"/>
            <w:rPrChange w:id="4660"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e o risco empírico refere-se a um classificador particular </w:t>
      </w:r>
      <m:oMath>
        <m:r>
          <w:rPr>
            <w:rFonts w:ascii="Cambria Math" w:hAnsi="Cambria Math" w:cs="Times New Roman"/>
            <w:color w:val="000000" w:themeColor="text1"/>
            <w:sz w:val="24"/>
            <w:szCs w:val="24"/>
            <w:rPrChange w:id="4661"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para minimizar ambas as parcelas </w:t>
      </w:r>
      <w:proofErr w:type="gramStart"/>
      <w:r w:rsidRPr="00F00993">
        <w:rPr>
          <w:rFonts w:ascii="Times New Roman" w:hAnsi="Times New Roman" w:cs="Times New Roman"/>
          <w:color w:val="000000" w:themeColor="text1"/>
          <w:sz w:val="24"/>
          <w:szCs w:val="24"/>
        </w:rPr>
        <w:t>divide-se</w:t>
      </w:r>
      <w:proofErr w:type="gramEnd"/>
      <w:r w:rsidRPr="00F00993">
        <w:rPr>
          <w:rFonts w:ascii="Times New Roman" w:hAnsi="Times New Roman" w:cs="Times New Roman"/>
          <w:color w:val="000000" w:themeColor="text1"/>
          <w:sz w:val="24"/>
          <w:szCs w:val="24"/>
        </w:rPr>
        <w:t xml:space="preserve"> inicialmente F em subconjuntos de funções com dimensão VC crescente [</w:t>
      </w:r>
      <w:r w:rsidR="00462D0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É comum referir-se a esse processo como introduzir uma estrutura em </w:t>
      </w:r>
      <m:oMath>
        <m:r>
          <w:rPr>
            <w:rFonts w:ascii="Cambria Math" w:hAnsi="Cambria Math" w:cs="Times New Roman"/>
            <w:color w:val="000000" w:themeColor="text1"/>
            <w:sz w:val="24"/>
            <w:szCs w:val="24"/>
            <w:rPrChange w:id="4662"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sendo os subconjuntos definidos também denominados estruturas [3</w:t>
      </w:r>
      <w:r w:rsidR="00462D0D"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Minimiza-se então o limite sobre as estruturas introduzidas.</w:t>
      </w:r>
    </w:p>
    <w:p w14:paraId="2FAC639B" w14:textId="634FAF15"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Considera-se subconjuntos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63"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64"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da seguinte forma: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65"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66" w:author="Jacyeude Araújo" w:date="2019-10-02T13:03:00Z">
                  <w:rPr>
                    <w:rFonts w:ascii="Cambria Math" w:hAnsi="Cambria Math" w:cs="Times New Roman"/>
                    <w:color w:val="000000" w:themeColor="text1"/>
                    <w:sz w:val="24"/>
                    <w:szCs w:val="24"/>
                  </w:rPr>
                </w:rPrChange>
              </w:rPr>
              <m:t>0</m:t>
            </m:r>
          </m:sub>
        </m:sSub>
        <m:r>
          <w:rPr>
            <w:rFonts w:ascii="Cambria Math" w:hAnsi="Cambria Math" w:cs="Times New Roman"/>
            <w:color w:val="000000" w:themeColor="text1"/>
            <w:sz w:val="24"/>
            <w:szCs w:val="24"/>
            <w:rPrChange w:id="466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68"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69" w:author="Jacyeude Araújo" w:date="2019-10-02T13:03:00Z">
                  <w:rPr>
                    <w:rFonts w:ascii="Cambria Math" w:hAnsi="Cambria Math" w:cs="Times New Roman"/>
                    <w:color w:val="000000" w:themeColor="text1"/>
                    <w:sz w:val="24"/>
                    <w:szCs w:val="24"/>
                  </w:rPr>
                </w:rPrChange>
              </w:rPr>
              <m:t xml:space="preserve">i </m:t>
            </m:r>
          </m:sub>
        </m:sSub>
        <m:r>
          <w:rPr>
            <w:rFonts w:ascii="Cambria Math" w:hAnsi="Cambria Math" w:cs="Times New Roman"/>
            <w:color w:val="000000" w:themeColor="text1"/>
            <w:sz w:val="24"/>
            <w:szCs w:val="24"/>
            <w:rPrChange w:id="4670"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71"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72" w:author="Jacyeude Araújo" w:date="2019-10-02T13:03:00Z">
                  <w:rPr>
                    <w:rFonts w:ascii="Cambria Math" w:hAnsi="Cambria Math" w:cs="Times New Roman"/>
                    <w:color w:val="000000" w:themeColor="text1"/>
                    <w:sz w:val="24"/>
                    <w:szCs w:val="24"/>
                  </w:rPr>
                </w:rPrChange>
              </w:rPr>
              <m:t>q</m:t>
            </m:r>
          </m:sub>
        </m:sSub>
        <m:r>
          <w:rPr>
            <w:rFonts w:ascii="Cambria Math" w:hAnsi="Cambria Math" w:cs="Times New Roman"/>
            <w:color w:val="000000" w:themeColor="text1"/>
            <w:sz w:val="24"/>
            <w:szCs w:val="24"/>
            <w:rPrChange w:id="4673" w:author="Jacyeude Araújo" w:date="2019-10-02T13:03:00Z">
              <w:rPr>
                <w:rFonts w:ascii="Cambria Math" w:hAnsi="Cambria Math" w:cs="Times New Roman"/>
                <w:color w:val="000000" w:themeColor="text1"/>
                <w:sz w:val="24"/>
                <w:szCs w:val="24"/>
              </w:rPr>
            </w:rPrChange>
          </w:rPr>
          <m:t xml:space="preserve"> ⊂F</m:t>
        </m:r>
      </m:oMath>
      <w:r w:rsidRPr="00F00993">
        <w:rPr>
          <w:rFonts w:ascii="Times New Roman" w:hAnsi="Times New Roman" w:cs="Times New Roman"/>
          <w:color w:val="000000" w:themeColor="text1"/>
          <w:sz w:val="24"/>
          <w:szCs w:val="24"/>
        </w:rPr>
        <w:t xml:space="preserve">. Como cada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74"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75"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é maior com o crescimento do ín</w:t>
      </w:r>
      <w:proofErr w:type="spellStart"/>
      <w:r w:rsidRPr="00F00993">
        <w:rPr>
          <w:rFonts w:ascii="Times New Roman" w:hAnsi="Times New Roman" w:cs="Times New Roman"/>
          <w:color w:val="000000" w:themeColor="text1"/>
          <w:sz w:val="24"/>
          <w:szCs w:val="24"/>
        </w:rPr>
        <w:t>dice</w:t>
      </w:r>
      <w:proofErr w:type="spellEnd"/>
      <w:r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676" w:author="Jacyeude Araújo" w:date="2019-10-02T13:03:00Z">
              <w:rPr>
                <w:rFonts w:ascii="Cambria Math" w:hAnsi="Cambria Math" w:cs="Times New Roman"/>
                <w:color w:val="000000" w:themeColor="text1"/>
                <w:sz w:val="24"/>
                <w:szCs w:val="24"/>
              </w:rPr>
            </w:rPrChange>
          </w:rPr>
          <m:t>ⅈ</m:t>
        </m:r>
      </m:oMath>
      <w:r w:rsidRPr="00F00993">
        <w:rPr>
          <w:rFonts w:ascii="Times New Roman" w:hAnsi="Times New Roman" w:cs="Times New Roman"/>
          <w:color w:val="000000" w:themeColor="text1"/>
          <w:sz w:val="24"/>
          <w:szCs w:val="24"/>
        </w:rPr>
        <w:t xml:space="preserve">, a capacidade do conjunto de funções que ele representa também é maior à medida que </w:t>
      </w:r>
      <m:oMath>
        <m:r>
          <w:rPr>
            <w:rFonts w:ascii="Cambria Math" w:hAnsi="Cambria Math" w:cs="Times New Roman"/>
            <w:color w:val="000000" w:themeColor="text1"/>
            <w:sz w:val="24"/>
            <w:szCs w:val="24"/>
            <w:rPrChange w:id="4677" w:author="Jacyeude Araújo" w:date="2019-10-02T13:03:00Z">
              <w:rPr>
                <w:rFonts w:ascii="Cambria Math" w:hAnsi="Cambria Math" w:cs="Times New Roman"/>
                <w:color w:val="000000" w:themeColor="text1"/>
                <w:sz w:val="24"/>
                <w:szCs w:val="24"/>
              </w:rPr>
            </w:rPrChange>
          </w:rPr>
          <m:t>ⅈ</m:t>
        </m:r>
      </m:oMath>
      <w:r w:rsidRPr="00F00993">
        <w:rPr>
          <w:rFonts w:ascii="Times New Roman" w:hAnsi="Times New Roman" w:cs="Times New Roman"/>
          <w:color w:val="000000" w:themeColor="text1"/>
          <w:sz w:val="24"/>
          <w:szCs w:val="24"/>
        </w:rPr>
        <w:t xml:space="preserve"> cresce, ou seja, h0 &lt; h1 &lt; </w:t>
      </w:r>
      <w:r w:rsidR="00AE495A"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&lt; </w:t>
      </w:r>
      <w:proofErr w:type="spellStart"/>
      <w:r w:rsidRPr="00F00993">
        <w:rPr>
          <w:rFonts w:ascii="Times New Roman" w:hAnsi="Times New Roman" w:cs="Times New Roman"/>
          <w:color w:val="000000" w:themeColor="text1"/>
          <w:sz w:val="24"/>
          <w:szCs w:val="24"/>
        </w:rPr>
        <w:t>hq</w:t>
      </w:r>
      <w:proofErr w:type="spellEnd"/>
      <w:r w:rsidRPr="00F00993">
        <w:rPr>
          <w:rFonts w:ascii="Times New Roman" w:hAnsi="Times New Roman" w:cs="Times New Roman"/>
          <w:color w:val="000000" w:themeColor="text1"/>
          <w:sz w:val="24"/>
          <w:szCs w:val="24"/>
        </w:rPr>
        <w:t xml:space="preserve"> &lt; h  Para um subconjunto particular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678" w:author="Jacyeude Araújo" w:date="2019-10-02T13:03:00Z">
                  <w:rPr>
                    <w:rFonts w:ascii="Cambria Math" w:hAnsi="Cambria Math" w:cs="Times New Roman"/>
                    <w:color w:val="000000" w:themeColor="text1"/>
                    <w:sz w:val="24"/>
                    <w:szCs w:val="24"/>
                  </w:rPr>
                </w:rPrChange>
              </w:rPr>
              <m:t>F</m:t>
            </m:r>
          </m:e>
          <m:sub>
            <m:r>
              <w:rPr>
                <w:rFonts w:ascii="Cambria Math" w:hAnsi="Cambria Math" w:cs="Times New Roman"/>
                <w:color w:val="000000" w:themeColor="text1"/>
                <w:sz w:val="24"/>
                <w:szCs w:val="24"/>
                <w:rPrChange w:id="4679" w:author="Jacyeude Araújo" w:date="2019-10-02T13:03:00Z">
                  <w:rPr>
                    <w:rFonts w:ascii="Cambria Math" w:hAnsi="Cambria Math" w:cs="Times New Roman"/>
                    <w:color w:val="000000" w:themeColor="text1"/>
                    <w:sz w:val="24"/>
                    <w:szCs w:val="24"/>
                  </w:rPr>
                </w:rPrChange>
              </w:rPr>
              <m:t>k</m:t>
            </m:r>
          </m:sub>
        </m:sSub>
      </m:oMath>
      <w:r w:rsidRPr="00F00993">
        <w:rPr>
          <w:rFonts w:ascii="Times New Roman" w:hAnsi="Times New Roman" w:cs="Times New Roman"/>
          <w:color w:val="000000" w:themeColor="text1"/>
          <w:sz w:val="24"/>
          <w:szCs w:val="24"/>
        </w:rPr>
        <w:t xml:space="preserve">, seja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80" w:author="Jacyeude Araújo" w:date="2019-10-02T13:03:00Z">
                      <w:rPr>
                        <w:rFonts w:ascii="Cambria Math" w:hAnsi="Cambria Math" w:cs="Times New Roman"/>
                        <w:color w:val="000000" w:themeColor="text1"/>
                        <w:sz w:val="24"/>
                        <w:szCs w:val="24"/>
                      </w:rPr>
                    </w:rPrChange>
                  </w:rPr>
                  <m:t>f</m:t>
                </m:r>
              </m:e>
            </m:acc>
          </m:e>
          <m:sub>
            <m:r>
              <w:rPr>
                <w:rFonts w:ascii="Cambria Math" w:hAnsi="Cambria Math" w:cs="Times New Roman"/>
                <w:color w:val="000000" w:themeColor="text1"/>
                <w:sz w:val="24"/>
                <w:szCs w:val="24"/>
                <w:rPrChange w:id="4681" w:author="Jacyeude Araújo" w:date="2019-10-02T13:03:00Z">
                  <w:rPr>
                    <w:rFonts w:ascii="Cambria Math" w:hAnsi="Cambria Math" w:cs="Times New Roman"/>
                    <w:color w:val="000000" w:themeColor="text1"/>
                    <w:sz w:val="24"/>
                    <w:szCs w:val="24"/>
                  </w:rPr>
                </w:rPrChange>
              </w:rPr>
              <m:t>k</m:t>
            </m:r>
          </m:sub>
        </m:sSub>
      </m:oMath>
      <w:r w:rsidRPr="00F00993">
        <w:rPr>
          <w:rFonts w:ascii="Times New Roman" w:hAnsi="Times New Roman" w:cs="Times New Roman"/>
          <w:color w:val="000000" w:themeColor="text1"/>
          <w:sz w:val="24"/>
          <w:szCs w:val="24"/>
        </w:rPr>
        <w:t>o classificador com o menor risco empírico.</w:t>
      </w:r>
    </w:p>
    <w:p w14:paraId="1DA388C3" w14:textId="14792597"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gramStart"/>
      <w:r w:rsidRPr="00F00993">
        <w:rPr>
          <w:rFonts w:ascii="Times New Roman" w:hAnsi="Times New Roman" w:cs="Times New Roman"/>
          <w:color w:val="000000" w:themeColor="text1"/>
          <w:sz w:val="24"/>
          <w:szCs w:val="24"/>
        </w:rPr>
        <w:t>A</w:t>
      </w:r>
      <w:proofErr w:type="gramEnd"/>
      <w:r w:rsidRPr="00F00993">
        <w:rPr>
          <w:rFonts w:ascii="Times New Roman" w:hAnsi="Times New Roman" w:cs="Times New Roman"/>
          <w:color w:val="000000" w:themeColor="text1"/>
          <w:sz w:val="24"/>
          <w:szCs w:val="24"/>
        </w:rPr>
        <w:t xml:space="preserve"> medida que </w:t>
      </w:r>
      <m:oMath>
        <m:r>
          <w:rPr>
            <w:rFonts w:ascii="Cambria Math" w:hAnsi="Cambria Math" w:cs="Times New Roman"/>
            <w:color w:val="000000" w:themeColor="text1"/>
            <w:sz w:val="24"/>
            <w:szCs w:val="24"/>
            <w:rPrChange w:id="4682" w:author="Jacyeude Araújo" w:date="2019-10-02T13:03:00Z">
              <w:rPr>
                <w:rFonts w:ascii="Cambria Math" w:hAnsi="Cambria Math" w:cs="Times New Roman"/>
                <w:color w:val="000000" w:themeColor="text1"/>
                <w:sz w:val="24"/>
                <w:szCs w:val="24"/>
              </w:rPr>
            </w:rPrChange>
          </w:rPr>
          <m:t>k</m:t>
        </m:r>
      </m:oMath>
      <w:r w:rsidRPr="00F00993">
        <w:rPr>
          <w:rFonts w:ascii="Times New Roman" w:hAnsi="Times New Roman" w:cs="Times New Roman"/>
          <w:color w:val="000000" w:themeColor="text1"/>
          <w:sz w:val="24"/>
          <w:szCs w:val="24"/>
        </w:rPr>
        <w:t xml:space="preserve"> cresce, o risco empírico de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83" w:author="Jacyeude Araújo" w:date="2019-10-02T13:03:00Z">
                      <w:rPr>
                        <w:rFonts w:ascii="Cambria Math" w:hAnsi="Cambria Math" w:cs="Times New Roman"/>
                        <w:color w:val="000000" w:themeColor="text1"/>
                        <w:sz w:val="24"/>
                        <w:szCs w:val="24"/>
                      </w:rPr>
                    </w:rPrChange>
                  </w:rPr>
                  <m:t>f</m:t>
                </m:r>
              </m:e>
            </m:acc>
          </m:e>
          <m:sub>
            <m:r>
              <w:rPr>
                <w:rFonts w:ascii="Cambria Math" w:hAnsi="Cambria Math" w:cs="Times New Roman"/>
                <w:color w:val="000000" w:themeColor="text1"/>
                <w:sz w:val="24"/>
                <w:szCs w:val="24"/>
                <w:rPrChange w:id="4684" w:author="Jacyeude Araújo" w:date="2019-10-02T13:03:00Z">
                  <w:rPr>
                    <w:rFonts w:ascii="Cambria Math" w:hAnsi="Cambria Math" w:cs="Times New Roman"/>
                    <w:color w:val="000000" w:themeColor="text1"/>
                    <w:sz w:val="24"/>
                    <w:szCs w:val="24"/>
                  </w:rPr>
                </w:rPrChange>
              </w:rPr>
              <m:t>k</m:t>
            </m:r>
          </m:sub>
        </m:sSub>
      </m:oMath>
      <w:r w:rsidRPr="00F00993">
        <w:rPr>
          <w:rFonts w:ascii="Times New Roman" w:hAnsi="Times New Roman" w:cs="Times New Roman"/>
          <w:color w:val="000000" w:themeColor="text1"/>
          <w:sz w:val="24"/>
          <w:szCs w:val="24"/>
        </w:rPr>
        <w:t xml:space="preserve"> diminui, uma vez que a complexidade do conjunto de classificadores é maior. Porém, o termo de capaci</w:t>
      </w:r>
      <w:proofErr w:type="spellStart"/>
      <w:r w:rsidRPr="00F00993">
        <w:rPr>
          <w:rFonts w:ascii="Times New Roman" w:hAnsi="Times New Roman" w:cs="Times New Roman"/>
          <w:color w:val="000000" w:themeColor="text1"/>
          <w:sz w:val="24"/>
          <w:szCs w:val="24"/>
        </w:rPr>
        <w:t>dade</w:t>
      </w:r>
      <w:proofErr w:type="spellEnd"/>
      <w:r w:rsidRPr="00F00993">
        <w:rPr>
          <w:rFonts w:ascii="Times New Roman" w:hAnsi="Times New Roman" w:cs="Times New Roman"/>
          <w:color w:val="000000" w:themeColor="text1"/>
          <w:sz w:val="24"/>
          <w:szCs w:val="24"/>
        </w:rPr>
        <w:t xml:space="preserve"> aumenta com </w:t>
      </w:r>
      <m:oMath>
        <m:r>
          <w:rPr>
            <w:rFonts w:ascii="Cambria Math" w:hAnsi="Cambria Math" w:cs="Times New Roman"/>
            <w:color w:val="000000" w:themeColor="text1"/>
            <w:sz w:val="24"/>
            <w:szCs w:val="24"/>
            <w:rPrChange w:id="4685" w:author="Jacyeude Araújo" w:date="2019-10-02T13:03:00Z">
              <w:rPr>
                <w:rFonts w:ascii="Cambria Math" w:hAnsi="Cambria Math" w:cs="Times New Roman"/>
                <w:color w:val="000000" w:themeColor="text1"/>
                <w:sz w:val="24"/>
                <w:szCs w:val="24"/>
              </w:rPr>
            </w:rPrChange>
          </w:rPr>
          <m:t>k</m:t>
        </m:r>
      </m:oMath>
      <w:r w:rsidRPr="00F00993">
        <w:rPr>
          <w:rFonts w:ascii="Times New Roman" w:hAnsi="Times New Roman" w:cs="Times New Roman"/>
          <w:color w:val="000000" w:themeColor="text1"/>
          <w:sz w:val="24"/>
          <w:szCs w:val="24"/>
        </w:rPr>
        <w:t xml:space="preserve">. Como resultado, deve haver um valor ótimo </w:t>
      </w:r>
      <m:oMath>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86" w:author="Jacyeude Araújo" w:date="2019-10-02T13:03:00Z">
                  <w:rPr>
                    <w:rFonts w:ascii="Cambria Math" w:hAnsi="Cambria Math" w:cs="Times New Roman"/>
                    <w:color w:val="000000" w:themeColor="text1"/>
                    <w:sz w:val="24"/>
                    <w:szCs w:val="24"/>
                  </w:rPr>
                </w:rPrChange>
              </w:rPr>
              <m:t>k</m:t>
            </m:r>
          </m:e>
        </m:acc>
      </m:oMath>
      <w:r w:rsidRPr="00F00993">
        <w:rPr>
          <w:rFonts w:ascii="Times New Roman" w:hAnsi="Times New Roman" w:cs="Times New Roman"/>
          <w:color w:val="000000" w:themeColor="text1"/>
          <w:sz w:val="24"/>
          <w:szCs w:val="24"/>
        </w:rPr>
        <w:t xml:space="preserve"> em que se obtém uma soma mínima do risco empírico e do ter</w:t>
      </w:r>
      <w:proofErr w:type="spellStart"/>
      <w:r w:rsidRPr="00F00993">
        <w:rPr>
          <w:rFonts w:ascii="Times New Roman" w:hAnsi="Times New Roman" w:cs="Times New Roman"/>
          <w:color w:val="000000" w:themeColor="text1"/>
          <w:sz w:val="24"/>
          <w:szCs w:val="24"/>
        </w:rPr>
        <w:t>mo</w:t>
      </w:r>
      <w:proofErr w:type="spellEnd"/>
      <w:r w:rsidRPr="00F00993">
        <w:rPr>
          <w:rFonts w:ascii="Times New Roman" w:hAnsi="Times New Roman" w:cs="Times New Roman"/>
          <w:color w:val="000000" w:themeColor="text1"/>
          <w:sz w:val="24"/>
          <w:szCs w:val="24"/>
        </w:rPr>
        <w:t xml:space="preserve"> de capacidade, minimizando assim o limite sobre o risco esperado. A escolha da função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87" w:author="Jacyeude Araújo" w:date="2019-10-02T13:03:00Z">
                      <w:rPr>
                        <w:rFonts w:ascii="Cambria Math" w:hAnsi="Cambria Math" w:cs="Times New Roman"/>
                        <w:color w:val="000000" w:themeColor="text1"/>
                        <w:sz w:val="24"/>
                        <w:szCs w:val="24"/>
                      </w:rPr>
                    </w:rPrChange>
                  </w:rPr>
                  <m:t>f</m:t>
                </m:r>
              </m:e>
            </m:acc>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4688" w:author="Jacyeude Araújo" w:date="2019-10-02T13:03:00Z">
                      <w:rPr>
                        <w:rFonts w:ascii="Cambria Math" w:hAnsi="Cambria Math" w:cs="Times New Roman"/>
                        <w:color w:val="000000" w:themeColor="text1"/>
                        <w:sz w:val="24"/>
                        <w:szCs w:val="24"/>
                      </w:rPr>
                    </w:rPrChange>
                  </w:rPr>
                  <m:t>k</m:t>
                </m:r>
              </m:e>
            </m:acc>
          </m:sub>
        </m:sSub>
      </m:oMath>
      <w:r w:rsidRPr="00F00993">
        <w:rPr>
          <w:rFonts w:ascii="Times New Roman" w:hAnsi="Times New Roman" w:cs="Times New Roman"/>
          <w:color w:val="000000" w:themeColor="text1"/>
          <w:sz w:val="24"/>
          <w:szCs w:val="24"/>
        </w:rPr>
        <w:t xml:space="preserve">constitui o princípio da minimização do risco estrutural. Os conceitos discutidos são ilustrados na </w:t>
      </w:r>
      <w:del w:id="4689" w:author="Jacyeude Araújo" w:date="2019-10-02T10:56:00Z">
        <w:r w:rsidR="00462D0D" w:rsidRPr="00F00993" w:rsidDel="00AF057C">
          <w:rPr>
            <w:rFonts w:ascii="Times New Roman" w:hAnsi="Times New Roman" w:cs="Times New Roman"/>
            <w:color w:val="000000" w:themeColor="text1"/>
            <w:sz w:val="24"/>
            <w:szCs w:val="24"/>
          </w:rPr>
          <w:delText>f</w:delText>
        </w:r>
      </w:del>
      <w:ins w:id="4690" w:author="Jacyeude Araújo" w:date="2019-10-02T10:56:00Z">
        <w:r w:rsidR="00AF057C"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 xml:space="preserve">igura </w:t>
      </w:r>
      <w:r w:rsidR="00462D0D" w:rsidRPr="00F00993">
        <w:rPr>
          <w:rFonts w:ascii="Times New Roman" w:hAnsi="Times New Roman" w:cs="Times New Roman"/>
          <w:color w:val="000000" w:themeColor="text1"/>
          <w:sz w:val="24"/>
          <w:szCs w:val="24"/>
        </w:rPr>
        <w:t>2</w:t>
      </w:r>
      <w:del w:id="4691" w:author="Jacyeude Araújo" w:date="2019-10-02T10:56:00Z">
        <w:r w:rsidR="00462D0D" w:rsidRPr="00F00993" w:rsidDel="00AF057C">
          <w:rPr>
            <w:rFonts w:ascii="Times New Roman" w:hAnsi="Times New Roman" w:cs="Times New Roman"/>
            <w:color w:val="000000" w:themeColor="text1"/>
            <w:sz w:val="24"/>
            <w:szCs w:val="24"/>
          </w:rPr>
          <w:delText>3</w:delText>
        </w:r>
      </w:del>
      <w:ins w:id="4692" w:author="Jacyeude Araújo" w:date="2019-10-02T11:18:00Z">
        <w:r w:rsidR="00C7631D" w:rsidRPr="00F00993">
          <w:rPr>
            <w:rFonts w:ascii="Times New Roman" w:hAnsi="Times New Roman" w:cs="Times New Roman"/>
            <w:color w:val="000000" w:themeColor="text1"/>
            <w:sz w:val="24"/>
            <w:szCs w:val="24"/>
          </w:rPr>
          <w:t>0</w:t>
        </w:r>
      </w:ins>
      <w:r w:rsidRPr="00F00993">
        <w:rPr>
          <w:rFonts w:ascii="Times New Roman" w:hAnsi="Times New Roman" w:cs="Times New Roman"/>
          <w:color w:val="000000" w:themeColor="text1"/>
          <w:sz w:val="24"/>
          <w:szCs w:val="24"/>
        </w:rPr>
        <w:t>.</w:t>
      </w:r>
    </w:p>
    <w:p w14:paraId="0EF11693" w14:textId="3D5205A9" w:rsidR="00B52451" w:rsidRPr="00F00993" w:rsidRDefault="00B52451" w:rsidP="0078356B">
      <w:pPr>
        <w:autoSpaceDE w:val="0"/>
        <w:autoSpaceDN w:val="0"/>
        <w:adjustRightInd w:val="0"/>
        <w:spacing w:after="0" w:line="360" w:lineRule="auto"/>
        <w:ind w:firstLine="1440"/>
        <w:jc w:val="both"/>
        <w:rPr>
          <w:ins w:id="4693" w:author="Jacyeude Araújo" w:date="2019-10-02T10:57: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Embora o limite representado na </w:t>
      </w:r>
      <w:r w:rsidR="00462D0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quação 3</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 tenha sido útil na definição do procedimento de minimização do risco estrutural, na prática surgem alguns problemas. Em primeiro lugar, computar a dimensão VC de uma classe de funções geralmente não é uma tarefa trivial. Soma-se a isso o fato de que o valor de </w:t>
      </w:r>
      <m:oMath>
        <m:r>
          <w:rPr>
            <w:rFonts w:ascii="Cambria Math" w:hAnsi="Cambria Math" w:cs="Times New Roman"/>
            <w:color w:val="000000" w:themeColor="text1"/>
            <w:sz w:val="24"/>
            <w:szCs w:val="24"/>
            <w:rPrChange w:id="4694" w:author="Jacyeude Araújo" w:date="2019-10-02T13:03:00Z">
              <w:rPr>
                <w:rFonts w:ascii="Cambria Math" w:hAnsi="Cambria Math" w:cs="Times New Roman"/>
                <w:color w:val="000000" w:themeColor="text1"/>
                <w:sz w:val="24"/>
                <w:szCs w:val="24"/>
              </w:rPr>
            </w:rPrChange>
          </w:rPr>
          <m:t>h</m:t>
        </m:r>
      </m:oMath>
      <w:r w:rsidRPr="00F00993">
        <w:rPr>
          <w:rFonts w:ascii="Times New Roman" w:hAnsi="Times New Roman" w:cs="Times New Roman"/>
          <w:color w:val="000000" w:themeColor="text1"/>
          <w:sz w:val="24"/>
          <w:szCs w:val="24"/>
        </w:rPr>
        <w:t xml:space="preserve"> poder ser desconhecido ou infinito [</w:t>
      </w:r>
      <w:r w:rsidR="00462D0D"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w:t>
      </w:r>
    </w:p>
    <w:p w14:paraId="0EB005BB" w14:textId="77777777" w:rsidR="00AF057C" w:rsidRPr="00F00993" w:rsidRDefault="00AF057C"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549A0C" w14:textId="5573678C" w:rsidR="00AF057C" w:rsidRPr="00F00993" w:rsidRDefault="00AF057C">
      <w:pPr>
        <w:pStyle w:val="Legenda"/>
        <w:keepNext/>
        <w:jc w:val="center"/>
        <w:rPr>
          <w:ins w:id="4695" w:author="Jacyeude Araújo" w:date="2019-10-02T10:56:00Z"/>
          <w:rFonts w:ascii="Times New Roman" w:hAnsi="Times New Roman" w:cs="Times New Roman"/>
          <w:i w:val="0"/>
          <w:iCs w:val="0"/>
          <w:color w:val="000000" w:themeColor="text1"/>
          <w:sz w:val="22"/>
          <w:szCs w:val="22"/>
          <w:rPrChange w:id="4696" w:author="Jacyeude Araújo" w:date="2019-10-02T13:03:00Z">
            <w:rPr>
              <w:ins w:id="4697" w:author="Jacyeude Araújo" w:date="2019-10-02T10:56:00Z"/>
            </w:rPr>
          </w:rPrChange>
        </w:rPr>
        <w:pPrChange w:id="4698" w:author="Jacyeude Araújo" w:date="2019-10-02T10:57:00Z">
          <w:pPr>
            <w:pStyle w:val="Legenda"/>
          </w:pPr>
        </w:pPrChange>
      </w:pPr>
      <w:ins w:id="4699" w:author="Jacyeude Araújo" w:date="2019-10-02T10:56:00Z">
        <w:r w:rsidRPr="00F00993">
          <w:rPr>
            <w:rFonts w:ascii="Times New Roman" w:hAnsi="Times New Roman" w:cs="Times New Roman"/>
            <w:i w:val="0"/>
            <w:iCs w:val="0"/>
            <w:color w:val="000000" w:themeColor="text1"/>
            <w:sz w:val="22"/>
            <w:szCs w:val="22"/>
            <w:rPrChange w:id="4700"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470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470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470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20</w:t>
      </w:r>
      <w:ins w:id="4704" w:author="Jacyeude Araújo" w:date="2019-10-02T10:56:00Z">
        <w:r w:rsidRPr="00F00993">
          <w:rPr>
            <w:rFonts w:ascii="Times New Roman" w:hAnsi="Times New Roman" w:cs="Times New Roman"/>
            <w:i w:val="0"/>
            <w:iCs w:val="0"/>
            <w:color w:val="000000" w:themeColor="text1"/>
            <w:sz w:val="22"/>
            <w:szCs w:val="22"/>
            <w:rPrChange w:id="470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4706" w:author="Jacyeude Araújo" w:date="2019-10-02T13:03:00Z">
              <w:rPr/>
            </w:rPrChange>
          </w:rPr>
          <w:t xml:space="preserve"> - Princípio de minimização do risco estrutural</w:t>
        </w:r>
      </w:ins>
    </w:p>
    <w:p w14:paraId="52777CD6" w14:textId="77777777" w:rsidR="00B52451" w:rsidRPr="00F00993" w:rsidRDefault="00B52451">
      <w:pPr>
        <w:keepNext/>
        <w:autoSpaceDE w:val="0"/>
        <w:autoSpaceDN w:val="0"/>
        <w:adjustRightInd w:val="0"/>
        <w:spacing w:after="0" w:line="360" w:lineRule="auto"/>
        <w:jc w:val="center"/>
        <w:rPr>
          <w:rFonts w:ascii="Times New Roman" w:hAnsi="Times New Roman" w:cs="Times New Roman"/>
          <w:color w:val="000000" w:themeColor="text1"/>
          <w:rPrChange w:id="4707" w:author="Jacyeude Araújo" w:date="2019-10-02T13:03:00Z">
            <w:rPr>
              <w:rFonts w:ascii="Times New Roman" w:hAnsi="Times New Roman" w:cs="Times New Roman"/>
              <w:color w:val="000000" w:themeColor="text1"/>
              <w:sz w:val="24"/>
              <w:szCs w:val="24"/>
            </w:rPr>
          </w:rPrChange>
        </w:rPr>
      </w:pPr>
      <w:r w:rsidRPr="00F00993">
        <w:rPr>
          <w:rFonts w:ascii="Times New Roman" w:hAnsi="Times New Roman" w:cs="Times New Roman"/>
          <w:noProof/>
          <w:color w:val="000000" w:themeColor="text1"/>
          <w:lang w:eastAsia="pt-BR"/>
          <w:rPrChange w:id="470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BCE3160" wp14:editId="3A7D71BF">
            <wp:extent cx="3131920" cy="3159564"/>
            <wp:effectExtent l="0" t="0" r="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4293" cy="3172046"/>
                    </a:xfrm>
                    <a:prstGeom prst="rect">
                      <a:avLst/>
                    </a:prstGeom>
                    <a:noFill/>
                    <a:ln>
                      <a:noFill/>
                    </a:ln>
                  </pic:spPr>
                </pic:pic>
              </a:graphicData>
            </a:graphic>
          </wp:inline>
        </w:drawing>
      </w:r>
    </w:p>
    <w:p w14:paraId="3B46FB77" w14:textId="3A0BC0BB" w:rsidR="00B52451" w:rsidRPr="00F00993" w:rsidRDefault="00B52451">
      <w:pPr>
        <w:pStyle w:val="Legenda"/>
        <w:spacing w:after="0" w:line="360" w:lineRule="auto"/>
        <w:ind w:firstLine="1440"/>
        <w:jc w:val="center"/>
        <w:rPr>
          <w:rFonts w:ascii="Times New Roman" w:hAnsi="Times New Roman" w:cs="Times New Roman"/>
          <w:i w:val="0"/>
          <w:iCs w:val="0"/>
          <w:color w:val="000000" w:themeColor="text1"/>
          <w:sz w:val="22"/>
          <w:szCs w:val="22"/>
          <w:rPrChange w:id="4709" w:author="Jacyeude Araújo" w:date="2019-10-02T13:03:00Z">
            <w:rPr>
              <w:rFonts w:ascii="Times New Roman" w:hAnsi="Times New Roman" w:cs="Times New Roman"/>
              <w:color w:val="000000" w:themeColor="text1"/>
            </w:rPr>
          </w:rPrChange>
        </w:rPr>
        <w:pPrChange w:id="4710" w:author="Jacyeude Araújo" w:date="2019-10-02T10:57:00Z">
          <w:pPr>
            <w:pStyle w:val="Legenda"/>
            <w:spacing w:after="0" w:line="360" w:lineRule="auto"/>
            <w:ind w:firstLine="1440"/>
            <w:jc w:val="both"/>
          </w:pPr>
        </w:pPrChange>
      </w:pPr>
      <w:bookmarkStart w:id="4711" w:name="_Toc20849510"/>
      <w:del w:id="4712" w:author="Jacyeude Araújo" w:date="2019-10-02T10:56:00Z">
        <w:r w:rsidRPr="00F00993" w:rsidDel="00AF057C">
          <w:rPr>
            <w:rFonts w:ascii="Times New Roman" w:hAnsi="Times New Roman" w:cs="Times New Roman"/>
            <w:i w:val="0"/>
            <w:iCs w:val="0"/>
            <w:color w:val="000000" w:themeColor="text1"/>
            <w:sz w:val="22"/>
            <w:szCs w:val="22"/>
            <w:rPrChange w:id="4713" w:author="Jacyeude Araújo" w:date="2019-10-02T13:03:00Z">
              <w:rPr>
                <w:rFonts w:ascii="Times New Roman" w:hAnsi="Times New Roman" w:cs="Times New Roman"/>
                <w:color w:val="000000" w:themeColor="text1"/>
              </w:rPr>
            </w:rPrChange>
          </w:rPr>
          <w:delText xml:space="preserve">Figura </w:delText>
        </w:r>
      </w:del>
      <w:del w:id="4714" w:author="Jacyeude Araújo" w:date="2019-10-02T10:09:00Z">
        <w:r w:rsidRPr="00F00993" w:rsidDel="00DA6A84">
          <w:rPr>
            <w:rFonts w:ascii="Times New Roman" w:hAnsi="Times New Roman" w:cs="Times New Roman"/>
            <w:i w:val="0"/>
            <w:iCs w:val="0"/>
            <w:color w:val="000000" w:themeColor="text1"/>
            <w:sz w:val="22"/>
            <w:szCs w:val="22"/>
            <w:rPrChange w:id="4715"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4716"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4717"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4718" w:author="Jacyeude Araújo" w:date="2019-10-02T13:03:00Z">
              <w:rPr>
                <w:rFonts w:ascii="Times New Roman" w:hAnsi="Times New Roman" w:cs="Times New Roman"/>
                <w:noProof/>
                <w:color w:val="000000" w:themeColor="text1"/>
              </w:rPr>
            </w:rPrChange>
          </w:rPr>
          <w:delText>23</w:delText>
        </w:r>
        <w:r w:rsidRPr="00F00993" w:rsidDel="00DA6A84">
          <w:rPr>
            <w:rFonts w:ascii="Times New Roman" w:hAnsi="Times New Roman" w:cs="Times New Roman"/>
            <w:i w:val="0"/>
            <w:iCs w:val="0"/>
            <w:color w:val="000000" w:themeColor="text1"/>
            <w:sz w:val="22"/>
            <w:szCs w:val="22"/>
            <w:rPrChange w:id="4719" w:author="Jacyeude Araújo" w:date="2019-10-02T13:03:00Z">
              <w:rPr>
                <w:rFonts w:ascii="Times New Roman" w:hAnsi="Times New Roman" w:cs="Times New Roman"/>
                <w:color w:val="000000" w:themeColor="text1"/>
              </w:rPr>
            </w:rPrChange>
          </w:rPr>
          <w:fldChar w:fldCharType="end"/>
        </w:r>
      </w:del>
      <w:del w:id="4720" w:author="Jacyeude Araújo" w:date="2019-10-02T10:56:00Z">
        <w:r w:rsidRPr="00F00993" w:rsidDel="00AF057C">
          <w:rPr>
            <w:rFonts w:ascii="Times New Roman" w:hAnsi="Times New Roman" w:cs="Times New Roman"/>
            <w:i w:val="0"/>
            <w:iCs w:val="0"/>
            <w:color w:val="000000" w:themeColor="text1"/>
            <w:sz w:val="22"/>
            <w:szCs w:val="22"/>
            <w:rPrChange w:id="4721" w:author="Jacyeude Araújo" w:date="2019-10-02T13:03:00Z">
              <w:rPr>
                <w:rFonts w:ascii="Times New Roman" w:hAnsi="Times New Roman" w:cs="Times New Roman"/>
                <w:color w:val="000000" w:themeColor="text1"/>
              </w:rPr>
            </w:rPrChange>
          </w:rPr>
          <w:delText xml:space="preserve"> </w:delText>
        </w:r>
        <w:r w:rsidR="004D25A2" w:rsidRPr="00F00993" w:rsidDel="00AF057C">
          <w:rPr>
            <w:rFonts w:ascii="Times New Roman" w:hAnsi="Times New Roman" w:cs="Times New Roman"/>
            <w:i w:val="0"/>
            <w:iCs w:val="0"/>
            <w:color w:val="000000" w:themeColor="text1"/>
            <w:sz w:val="22"/>
            <w:szCs w:val="22"/>
            <w:rPrChange w:id="4722" w:author="Jacyeude Araújo" w:date="2019-10-02T13:03:00Z">
              <w:rPr>
                <w:rFonts w:ascii="Times New Roman" w:hAnsi="Times New Roman" w:cs="Times New Roman"/>
                <w:color w:val="000000" w:themeColor="text1"/>
              </w:rPr>
            </w:rPrChange>
          </w:rPr>
          <w:delText>- Princípio</w:delText>
        </w:r>
        <w:r w:rsidRPr="00F00993" w:rsidDel="00AF057C">
          <w:rPr>
            <w:rFonts w:ascii="Times New Roman" w:hAnsi="Times New Roman" w:cs="Times New Roman"/>
            <w:i w:val="0"/>
            <w:iCs w:val="0"/>
            <w:color w:val="000000" w:themeColor="text1"/>
            <w:sz w:val="22"/>
            <w:szCs w:val="22"/>
            <w:rPrChange w:id="4723" w:author="Jacyeude Araújo" w:date="2019-10-02T13:03:00Z">
              <w:rPr>
                <w:rFonts w:ascii="Times New Roman" w:hAnsi="Times New Roman" w:cs="Times New Roman"/>
                <w:color w:val="000000" w:themeColor="text1"/>
              </w:rPr>
            </w:rPrChange>
          </w:rPr>
          <w:delText xml:space="preserve"> de mi</w:delText>
        </w:r>
        <w:r w:rsidR="004D25A2" w:rsidRPr="00F00993" w:rsidDel="00AF057C">
          <w:rPr>
            <w:rFonts w:ascii="Times New Roman" w:hAnsi="Times New Roman" w:cs="Times New Roman"/>
            <w:i w:val="0"/>
            <w:iCs w:val="0"/>
            <w:color w:val="000000" w:themeColor="text1"/>
            <w:sz w:val="22"/>
            <w:szCs w:val="22"/>
            <w:rPrChange w:id="4724" w:author="Jacyeude Araújo" w:date="2019-10-02T13:03:00Z">
              <w:rPr>
                <w:rFonts w:ascii="Times New Roman" w:hAnsi="Times New Roman" w:cs="Times New Roman"/>
                <w:color w:val="000000" w:themeColor="text1"/>
              </w:rPr>
            </w:rPrChange>
          </w:rPr>
          <w:delText>ni</w:delText>
        </w:r>
        <w:r w:rsidRPr="00F00993" w:rsidDel="00AF057C">
          <w:rPr>
            <w:rFonts w:ascii="Times New Roman" w:hAnsi="Times New Roman" w:cs="Times New Roman"/>
            <w:i w:val="0"/>
            <w:iCs w:val="0"/>
            <w:color w:val="000000" w:themeColor="text1"/>
            <w:sz w:val="22"/>
            <w:szCs w:val="22"/>
            <w:rPrChange w:id="4725" w:author="Jacyeude Araújo" w:date="2019-10-02T13:03:00Z">
              <w:rPr>
                <w:rFonts w:ascii="Times New Roman" w:hAnsi="Times New Roman" w:cs="Times New Roman"/>
                <w:color w:val="000000" w:themeColor="text1"/>
              </w:rPr>
            </w:rPrChange>
          </w:rPr>
          <w:delText xml:space="preserve">mização do risco estrutural. </w:delText>
        </w:r>
      </w:del>
      <w:r w:rsidRPr="00F00993">
        <w:rPr>
          <w:rFonts w:ascii="Times New Roman" w:hAnsi="Times New Roman" w:cs="Times New Roman"/>
          <w:i w:val="0"/>
          <w:iCs w:val="0"/>
          <w:color w:val="000000" w:themeColor="text1"/>
          <w:sz w:val="22"/>
          <w:szCs w:val="22"/>
          <w:rPrChange w:id="4726" w:author="Jacyeude Araújo" w:date="2019-10-02T13:03:00Z">
            <w:rPr>
              <w:rFonts w:ascii="Times New Roman" w:hAnsi="Times New Roman" w:cs="Times New Roman"/>
              <w:color w:val="000000" w:themeColor="text1"/>
            </w:rPr>
          </w:rPrChange>
        </w:rPr>
        <w:t>Fonte: Adaptado de [33]</w:t>
      </w:r>
      <w:bookmarkEnd w:id="4711"/>
    </w:p>
    <w:p w14:paraId="39983174" w14:textId="1EAE0922"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5A1169A" w14:textId="61F61F4D" w:rsidR="00B52451" w:rsidRPr="00F00993" w:rsidRDefault="00A54A15"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funções de decisão lineares do tipo </w:t>
      </w:r>
      <m:oMath>
        <m:r>
          <w:rPr>
            <w:rFonts w:ascii="Cambria Math" w:hAnsi="Cambria Math" w:cs="Times New Roman"/>
            <w:color w:val="000000" w:themeColor="text1"/>
            <w:sz w:val="24"/>
            <w:szCs w:val="24"/>
            <w:rPrChange w:id="4727"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28"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729" w:author="Jacyeude Araújo" w:date="2019-10-02T13:03:00Z">
              <w:rPr>
                <w:rFonts w:ascii="Cambria Math" w:hAnsi="Cambria Math" w:cs="Times New Roman"/>
                <w:color w:val="000000" w:themeColor="text1"/>
                <w:sz w:val="24"/>
                <w:szCs w:val="24"/>
              </w:rPr>
            </w:rPrChange>
          </w:rPr>
          <m:t>=w⋅x</m:t>
        </m:r>
      </m:oMath>
      <w:r w:rsidRPr="00F00993">
        <w:rPr>
          <w:rFonts w:ascii="Times New Roman" w:hAnsi="Times New Roman" w:cs="Times New Roman"/>
          <w:color w:val="000000" w:themeColor="text1"/>
          <w:sz w:val="24"/>
          <w:szCs w:val="24"/>
        </w:rPr>
        <w:t xml:space="preserve">, entretando, existem resultados </w:t>
      </w:r>
      <w:r w:rsidR="00B52451" w:rsidRPr="00F00993">
        <w:rPr>
          <w:rFonts w:ascii="Times New Roman" w:hAnsi="Times New Roman" w:cs="Times New Roman"/>
          <w:color w:val="000000" w:themeColor="text1"/>
          <w:sz w:val="24"/>
          <w:szCs w:val="24"/>
        </w:rPr>
        <w:t>alternativos que relacionam o risco esperado ao conceito de margem [3</w:t>
      </w:r>
      <w:r w:rsidR="00462D0D" w:rsidRPr="00F00993">
        <w:rPr>
          <w:rFonts w:ascii="Times New Roman" w:hAnsi="Times New Roman" w:cs="Times New Roman"/>
          <w:color w:val="000000" w:themeColor="text1"/>
          <w:sz w:val="24"/>
          <w:szCs w:val="24"/>
        </w:rPr>
        <w:t>4</w:t>
      </w:r>
      <w:r w:rsidR="00B52451" w:rsidRPr="00F00993">
        <w:rPr>
          <w:rFonts w:ascii="Times New Roman" w:hAnsi="Times New Roman" w:cs="Times New Roman"/>
          <w:color w:val="000000" w:themeColor="text1"/>
          <w:sz w:val="24"/>
          <w:szCs w:val="24"/>
        </w:rPr>
        <w:t xml:space="preserve">]. A margem de um exemplo tem relação com sua distância à fronteira de decisão induzida, sendo uma medida da confiança da previsão do classificador. Para um problema binário, em que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30"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31"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4732" w:author="Jacyeude Araújo" w:date="2019-10-02T13:03:00Z">
              <w:rPr>
                <w:rFonts w:ascii="Cambria Math" w:hAnsi="Cambria Math" w:cs="Times New Roman"/>
                <w:color w:val="000000" w:themeColor="text1"/>
                <w:sz w:val="24"/>
                <w:szCs w:val="24"/>
              </w:rPr>
            </w:rPrChange>
          </w:rPr>
          <m:t>ϵ {1-,+1}</m:t>
        </m:r>
      </m:oMath>
      <w:r w:rsidR="00B52451" w:rsidRPr="00F00993">
        <w:rPr>
          <w:rFonts w:ascii="Times New Roman" w:hAnsi="Times New Roman" w:cs="Times New Roman"/>
          <w:color w:val="000000" w:themeColor="text1"/>
          <w:sz w:val="24"/>
          <w:szCs w:val="24"/>
        </w:rPr>
        <w:t xml:space="preserve">, dada uma função </w:t>
      </w:r>
      <m:oMath>
        <m:r>
          <w:rPr>
            <w:rFonts w:ascii="Cambria Math" w:hAnsi="Cambria Math" w:cs="Times New Roman"/>
            <w:color w:val="000000" w:themeColor="text1"/>
            <w:sz w:val="24"/>
            <w:szCs w:val="24"/>
            <w:rPrChange w:id="4733" w:author="Jacyeude Araújo" w:date="2019-10-02T13:03:00Z">
              <w:rPr>
                <w:rFonts w:ascii="Cambria Math" w:hAnsi="Cambria Math" w:cs="Times New Roman"/>
                <w:color w:val="000000" w:themeColor="text1"/>
                <w:sz w:val="24"/>
                <w:szCs w:val="24"/>
              </w:rPr>
            </w:rPrChange>
          </w:rPr>
          <m:t>f</m:t>
        </m:r>
      </m:oMath>
      <w:r w:rsidR="00B52451" w:rsidRPr="00F00993">
        <w:rPr>
          <w:rFonts w:ascii="Times New Roman" w:hAnsi="Times New Roman" w:cs="Times New Roman"/>
          <w:color w:val="000000" w:themeColor="text1"/>
          <w:sz w:val="24"/>
          <w:szCs w:val="24"/>
        </w:rPr>
        <w:t xml:space="preserve"> e um exemplo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34"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35" w:author="Jacyeude Araújo" w:date="2019-10-02T13:03:00Z">
                  <w:rPr>
                    <w:rFonts w:ascii="Cambria Math" w:hAnsi="Cambria Math" w:cs="Times New Roman"/>
                    <w:color w:val="000000" w:themeColor="text1"/>
                    <w:sz w:val="24"/>
                    <w:szCs w:val="24"/>
                  </w:rPr>
                </w:rPrChange>
              </w:rPr>
              <m:t>i</m:t>
            </m:r>
          </m:sub>
        </m:sSub>
      </m:oMath>
      <w:r w:rsidR="00B52451" w:rsidRPr="00F00993">
        <w:rPr>
          <w:rFonts w:ascii="Times New Roman" w:hAnsi="Times New Roman" w:cs="Times New Roman"/>
          <w:color w:val="000000" w:themeColor="text1"/>
          <w:sz w:val="24"/>
          <w:szCs w:val="24"/>
        </w:rPr>
        <w:t xml:space="preserve">, a margem </w:t>
      </w:r>
      <m:oMath>
        <m:r>
          <w:rPr>
            <w:rFonts w:ascii="Cambria Math" w:hAnsi="Cambria Math" w:cs="Times New Roman"/>
            <w:color w:val="000000" w:themeColor="text1"/>
            <w:sz w:val="24"/>
            <w:szCs w:val="24"/>
            <w:rPrChange w:id="4736" w:author="Jacyeude Araújo" w:date="2019-10-02T13:03:00Z">
              <w:rPr>
                <w:rFonts w:ascii="Cambria Math" w:hAnsi="Cambria Math" w:cs="Times New Roman"/>
                <w:color w:val="000000" w:themeColor="text1"/>
                <w:sz w:val="24"/>
                <w:szCs w:val="24"/>
              </w:rPr>
            </w:rPrChange>
          </w:rPr>
          <m:t>σ</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37"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w:bookmarkStart w:id="4738" w:name="_Hlk20299284"/>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3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40" w:author="Jacyeude Araújo" w:date="2019-10-02T13:03:00Z">
                          <w:rPr>
                            <w:rFonts w:ascii="Cambria Math" w:hAnsi="Cambria Math" w:cs="Times New Roman"/>
                            <w:color w:val="000000" w:themeColor="text1"/>
                            <w:sz w:val="24"/>
                            <w:szCs w:val="24"/>
                          </w:rPr>
                        </w:rPrChange>
                      </w:rPr>
                      <m:t>i</m:t>
                    </m:r>
                  </m:sub>
                </m:sSub>
                <w:bookmarkEnd w:id="4738"/>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41"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42" w:author="Jacyeude Araújo" w:date="2019-10-02T13:03:00Z">
                      <w:rPr>
                        <w:rFonts w:ascii="Cambria Math" w:hAnsi="Cambria Math" w:cs="Times New Roman"/>
                        <w:color w:val="000000" w:themeColor="text1"/>
                        <w:sz w:val="24"/>
                        <w:szCs w:val="24"/>
                      </w:rPr>
                    </w:rPrChange>
                  </w:rPr>
                  <m:t>i</m:t>
                </m:r>
              </m:sub>
            </m:sSub>
          </m:e>
        </m:d>
      </m:oMath>
      <w:r w:rsidRPr="00F00993">
        <w:rPr>
          <w:rFonts w:ascii="Times New Roman" w:eastAsiaTheme="minorEastAsia" w:hAnsi="Times New Roman" w:cs="Times New Roman"/>
          <w:color w:val="000000" w:themeColor="text1"/>
          <w:sz w:val="24"/>
          <w:szCs w:val="24"/>
        </w:rPr>
        <w:t xml:space="preserve"> </w:t>
      </w:r>
      <w:r w:rsidR="00B52451" w:rsidRPr="00F00993">
        <w:rPr>
          <w:rFonts w:ascii="Times New Roman" w:hAnsi="Times New Roman" w:cs="Times New Roman"/>
          <w:color w:val="000000" w:themeColor="text1"/>
          <w:sz w:val="24"/>
          <w:szCs w:val="24"/>
        </w:rPr>
        <w:t xml:space="preserve">com que esse dado é classificado por </w:t>
      </w:r>
      <m:oMath>
        <m:r>
          <w:rPr>
            <w:rFonts w:ascii="Cambria Math" w:hAnsi="Cambria Math" w:cs="Times New Roman"/>
            <w:color w:val="000000" w:themeColor="text1"/>
            <w:sz w:val="24"/>
            <w:szCs w:val="24"/>
            <w:rPrChange w:id="4743" w:author="Jacyeude Araújo" w:date="2019-10-02T13:03:00Z">
              <w:rPr>
                <w:rFonts w:ascii="Cambria Math" w:hAnsi="Cambria Math" w:cs="Times New Roman"/>
                <w:color w:val="000000" w:themeColor="text1"/>
                <w:sz w:val="24"/>
                <w:szCs w:val="24"/>
              </w:rPr>
            </w:rPrChange>
          </w:rPr>
          <m:t>f</m:t>
        </m:r>
      </m:oMath>
      <w:r w:rsidR="00B52451" w:rsidRPr="00F00993">
        <w:rPr>
          <w:rFonts w:ascii="Times New Roman" w:hAnsi="Times New Roman" w:cs="Times New Roman"/>
          <w:color w:val="000000" w:themeColor="text1"/>
          <w:sz w:val="24"/>
          <w:szCs w:val="24"/>
        </w:rPr>
        <w:t xml:space="preserve"> pode ser calculada pela Equação </w:t>
      </w:r>
      <w:r w:rsidR="00462D0D" w:rsidRPr="00F00993">
        <w:rPr>
          <w:rFonts w:ascii="Times New Roman" w:hAnsi="Times New Roman" w:cs="Times New Roman"/>
          <w:color w:val="000000" w:themeColor="text1"/>
          <w:sz w:val="24"/>
          <w:szCs w:val="24"/>
        </w:rPr>
        <w:t>3.</w:t>
      </w:r>
      <w:r w:rsidR="00B52451" w:rsidRPr="00F00993">
        <w:rPr>
          <w:rFonts w:ascii="Times New Roman" w:hAnsi="Times New Roman" w:cs="Times New Roman"/>
          <w:color w:val="000000" w:themeColor="text1"/>
          <w:sz w:val="24"/>
          <w:szCs w:val="24"/>
        </w:rPr>
        <w:t>4 [3</w:t>
      </w:r>
      <w:r w:rsidR="00462D0D" w:rsidRPr="00F00993">
        <w:rPr>
          <w:rFonts w:ascii="Times New Roman" w:hAnsi="Times New Roman" w:cs="Times New Roman"/>
          <w:color w:val="000000" w:themeColor="text1"/>
          <w:sz w:val="24"/>
          <w:szCs w:val="24"/>
        </w:rPr>
        <w:t>4</w:t>
      </w:r>
      <w:r w:rsidR="00B52451" w:rsidRPr="00F00993">
        <w:rPr>
          <w:rFonts w:ascii="Times New Roman" w:hAnsi="Times New Roman" w:cs="Times New Roman"/>
          <w:color w:val="000000" w:themeColor="text1"/>
          <w:sz w:val="24"/>
          <w:szCs w:val="24"/>
        </w:rPr>
        <w:t xml:space="preserve">]. Logo, um valor negativo de </w:t>
      </w:r>
      <m:oMath>
        <m:r>
          <w:rPr>
            <w:rFonts w:ascii="Cambria Math" w:hAnsi="Cambria Math" w:cs="Times New Roman"/>
            <w:color w:val="000000" w:themeColor="text1"/>
            <w:sz w:val="24"/>
            <w:szCs w:val="24"/>
            <w:rPrChange w:id="4744" w:author="Jacyeude Araújo" w:date="2019-10-02T13:03:00Z">
              <w:rPr>
                <w:rFonts w:ascii="Cambria Math" w:hAnsi="Cambria Math" w:cs="Times New Roman"/>
                <w:color w:val="000000" w:themeColor="text1"/>
                <w:sz w:val="24"/>
                <w:szCs w:val="24"/>
              </w:rPr>
            </w:rPrChange>
          </w:rPr>
          <m:t>σ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4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46"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74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48"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49"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750" w:author="Jacyeude Araújo" w:date="2019-10-02T13:03:00Z">
              <w:rPr>
                <w:rFonts w:ascii="Cambria Math" w:hAnsi="Cambria Math" w:cs="Times New Roman"/>
                <w:color w:val="000000" w:themeColor="text1"/>
                <w:sz w:val="24"/>
                <w:szCs w:val="24"/>
              </w:rPr>
            </w:rPrChange>
          </w:rPr>
          <m:t>)</m:t>
        </m:r>
      </m:oMath>
      <w:r w:rsidRPr="00F00993">
        <w:rPr>
          <w:rFonts w:ascii="Times New Roman" w:eastAsiaTheme="minorEastAsia" w:hAnsi="Times New Roman" w:cs="Times New Roman"/>
          <w:color w:val="000000" w:themeColor="text1"/>
          <w:sz w:val="24"/>
          <w:szCs w:val="24"/>
        </w:rPr>
        <w:t xml:space="preserve"> </w:t>
      </w:r>
      <w:r w:rsidR="00B52451" w:rsidRPr="00F00993">
        <w:rPr>
          <w:rFonts w:ascii="Times New Roman" w:hAnsi="Times New Roman" w:cs="Times New Roman"/>
          <w:color w:val="000000" w:themeColor="text1"/>
          <w:sz w:val="24"/>
          <w:szCs w:val="24"/>
        </w:rPr>
        <w:t xml:space="preserve"> denota uma classificação incorreta.</w:t>
      </w:r>
    </w:p>
    <w:p w14:paraId="181120E9" w14:textId="64284F5A"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1539409" w14:textId="7580C0E9" w:rsidR="00462D0D" w:rsidRPr="00F00993" w:rsidRDefault="00A54A15"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751" w:author="Jacyeude Araújo" w:date="2019-10-02T13:03:00Z">
                <w:rPr>
                  <w:rFonts w:ascii="Cambria Math" w:hAnsi="Cambria Math" w:cs="Times New Roman"/>
                  <w:color w:val="000000" w:themeColor="text1"/>
                  <w:sz w:val="24"/>
                  <w:szCs w:val="24"/>
                </w:rPr>
              </w:rPrChange>
            </w:rPr>
            <m:t>σ</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52"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5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54" w:author="Jacyeude Araújo" w:date="2019-10-02T13:03:00Z">
                            <w:rPr>
                              <w:rFonts w:ascii="Cambria Math" w:hAnsi="Cambria Math" w:cs="Times New Roman"/>
                              <w:color w:val="000000" w:themeColor="text1"/>
                              <w:sz w:val="24"/>
                              <w:szCs w:val="24"/>
                            </w:rPr>
                          </w:rPrChange>
                        </w:rPr>
                        <m:t>i</m:t>
                      </m:r>
                    </m:sub>
                  </m:sSub>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55"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56" w:author="Jacyeude Araújo" w:date="2019-10-02T13:03:00Z">
                        <w:rPr>
                          <w:rFonts w:ascii="Cambria Math" w:hAnsi="Cambria Math" w:cs="Times New Roman"/>
                          <w:color w:val="000000" w:themeColor="text1"/>
                          <w:sz w:val="24"/>
                          <w:szCs w:val="24"/>
                        </w:rPr>
                      </w:rPrChange>
                    </w:rPr>
                    <m:t>i</m:t>
                  </m:r>
                </m:sub>
              </m:sSub>
            </m:e>
          </m:d>
          <m:r>
            <w:rPr>
              <w:rFonts w:ascii="Cambria Math" w:hAnsi="Cambria Math" w:cs="Times New Roman"/>
              <w:color w:val="000000" w:themeColor="text1"/>
              <w:sz w:val="24"/>
              <w:szCs w:val="24"/>
              <w:rPrChange w:id="475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58"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59"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760"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6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62" w:author="Jacyeude Araújo" w:date="2019-10-02T13:03:00Z">
                        <w:rPr>
                          <w:rFonts w:ascii="Cambria Math" w:hAnsi="Cambria Math" w:cs="Times New Roman"/>
                          <w:color w:val="000000" w:themeColor="text1"/>
                          <w:sz w:val="24"/>
                          <w:szCs w:val="24"/>
                        </w:rPr>
                      </w:rPrChange>
                    </w:rPr>
                    <m:t>i</m:t>
                  </m:r>
                </m:sub>
              </m:sSub>
            </m:e>
          </m:d>
          <m:r>
            <w:rPr>
              <w:rFonts w:ascii="Cambria Math" w:eastAsiaTheme="minorEastAsia" w:hAnsi="Cambria Math" w:cs="Times New Roman"/>
              <w:color w:val="000000" w:themeColor="text1"/>
              <w:sz w:val="24"/>
              <w:szCs w:val="24"/>
              <w:rPrChange w:id="4763" w:author="Jacyeude Araújo" w:date="2019-10-02T13:03:00Z">
                <w:rPr>
                  <w:rFonts w:ascii="Cambria Math" w:eastAsiaTheme="minorEastAsia" w:hAnsi="Cambria Math" w:cs="Times New Roman"/>
                  <w:color w:val="000000" w:themeColor="text1"/>
                  <w:sz w:val="24"/>
                  <w:szCs w:val="24"/>
                </w:rPr>
              </w:rPrChange>
            </w:rPr>
            <m:t xml:space="preserve">                                                (3.4)</m:t>
          </m:r>
        </m:oMath>
      </m:oMathPara>
    </w:p>
    <w:p w14:paraId="599BB8EA" w14:textId="425548C4" w:rsidR="00B52451" w:rsidRPr="00F00993" w:rsidRDefault="00B52451" w:rsidP="0078356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6C1E2CE9" w14:textId="70A9AF1E"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Para obter a margem geométrica de um dado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64"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65"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em rela</w:t>
      </w:r>
      <w:proofErr w:type="spellStart"/>
      <w:r w:rsidRPr="00F00993">
        <w:rPr>
          <w:rFonts w:ascii="Times New Roman" w:hAnsi="Times New Roman" w:cs="Times New Roman"/>
          <w:color w:val="000000" w:themeColor="text1"/>
          <w:sz w:val="24"/>
          <w:szCs w:val="24"/>
        </w:rPr>
        <w:t>ção</w:t>
      </w:r>
      <w:proofErr w:type="spellEnd"/>
      <w:r w:rsidRPr="00F00993">
        <w:rPr>
          <w:rFonts w:ascii="Times New Roman" w:hAnsi="Times New Roman" w:cs="Times New Roman"/>
          <w:color w:val="000000" w:themeColor="text1"/>
          <w:sz w:val="24"/>
          <w:szCs w:val="24"/>
        </w:rPr>
        <w:t xml:space="preserve"> a uma fronteira linear </w:t>
      </w:r>
      <m:oMath>
        <m:r>
          <w:rPr>
            <w:rFonts w:ascii="Cambria Math" w:hAnsi="Cambria Math" w:cs="Times New Roman"/>
            <w:color w:val="000000" w:themeColor="text1"/>
            <w:sz w:val="24"/>
            <w:szCs w:val="24"/>
            <w:rPrChange w:id="4766"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67"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768" w:author="Jacyeude Araújo" w:date="2019-10-02T13:03:00Z">
              <w:rPr>
                <w:rFonts w:ascii="Cambria Math" w:hAnsi="Cambria Math" w:cs="Times New Roman"/>
                <w:color w:val="000000" w:themeColor="text1"/>
                <w:sz w:val="24"/>
                <w:szCs w:val="24"/>
              </w:rPr>
            </w:rPrChange>
          </w:rPr>
          <m:t>=w⋅x+b</m:t>
        </m:r>
      </m:oMath>
      <w:r w:rsidRPr="00F00993">
        <w:rPr>
          <w:rFonts w:ascii="Times New Roman" w:hAnsi="Times New Roman" w:cs="Times New Roman"/>
          <w:color w:val="000000" w:themeColor="text1"/>
          <w:sz w:val="24"/>
          <w:szCs w:val="24"/>
        </w:rPr>
        <w:t xml:space="preserve">, a qual mede efetivamente a distância 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6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770"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à fronteira de decisão, divide-se o termo à direita da Equação </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4 pela norma de </w:t>
      </w:r>
      <m:oMath>
        <m:r>
          <w:rPr>
            <w:rFonts w:ascii="Cambria Math" w:hAnsi="Cambria Math" w:cs="Times New Roman"/>
            <w:color w:val="000000" w:themeColor="text1"/>
            <w:sz w:val="24"/>
            <w:szCs w:val="24"/>
            <w:rPrChange w:id="4771"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ou seja, por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72" w:author="Jacyeude Araújo" w:date="2019-10-02T13:03:00Z">
                  <w:rPr>
                    <w:rFonts w:ascii="Cambria Math" w:hAnsi="Cambria Math" w:cs="Times New Roman"/>
                    <w:color w:val="000000" w:themeColor="text1"/>
                    <w:sz w:val="24"/>
                    <w:szCs w:val="24"/>
                  </w:rPr>
                </w:rPrChange>
              </w:rPr>
              <m:t>w</m:t>
            </m:r>
          </m:e>
        </m:d>
      </m:oMath>
      <w:r w:rsidRPr="00F00993">
        <w:rPr>
          <w:rFonts w:ascii="Times New Roman" w:hAnsi="Times New Roman" w:cs="Times New Roman"/>
          <w:color w:val="000000" w:themeColor="text1"/>
          <w:sz w:val="24"/>
          <w:szCs w:val="24"/>
        </w:rPr>
        <w:t xml:space="preserve"> [3</w:t>
      </w:r>
      <w:r w:rsidR="00462D0D"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Para exemplos incorretamente classificados, o valor obtido equivale à distância com sinal negativo. Para realizar uma diferenciação, a margem da Equação 4 será referenciada como margem de confiança.</w:t>
      </w:r>
    </w:p>
    <w:p w14:paraId="3674C214" w14:textId="17292ACD"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partir do conceito introduzido, é possível definir o erro marginal de uma função</w:t>
      </w:r>
      <m:oMath>
        <m:r>
          <w:rPr>
            <w:rFonts w:ascii="Cambria Math" w:hAnsi="Cambria Math" w:cs="Times New Roman"/>
            <w:color w:val="000000" w:themeColor="text1"/>
            <w:sz w:val="24"/>
            <w:szCs w:val="24"/>
            <w:rPrChange w:id="4773"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74" w:author="Jacyeude Araújo" w:date="2019-10-02T13:03:00Z">
                      <w:rPr>
                        <w:rFonts w:ascii="Cambria Math" w:hAnsi="Cambria Math" w:cs="Times New Roman"/>
                        <w:color w:val="000000" w:themeColor="text1"/>
                        <w:sz w:val="24"/>
                        <w:szCs w:val="24"/>
                      </w:rPr>
                    </w:rPrChange>
                  </w:rPr>
                  <m:t>R</m:t>
                </m:r>
              </m:e>
              <m:sub>
                <m:r>
                  <w:rPr>
                    <w:rFonts w:ascii="Cambria Math" w:hAnsi="Cambria Math" w:cs="Times New Roman"/>
                    <w:color w:val="000000" w:themeColor="text1"/>
                    <w:sz w:val="24"/>
                    <w:szCs w:val="24"/>
                    <w:rPrChange w:id="4775" w:author="Jacyeude Araújo" w:date="2019-10-02T13:03:00Z">
                      <w:rPr>
                        <w:rFonts w:ascii="Cambria Math" w:hAnsi="Cambria Math" w:cs="Times New Roman"/>
                        <w:color w:val="000000" w:themeColor="text1"/>
                        <w:sz w:val="24"/>
                        <w:szCs w:val="24"/>
                      </w:rPr>
                    </w:rPrChange>
                  </w:rPr>
                  <m:t>p</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76" w:author="Jacyeude Araújo" w:date="2019-10-02T13:03:00Z">
                      <w:rPr>
                        <w:rFonts w:ascii="Cambria Math" w:hAnsi="Cambria Math" w:cs="Times New Roman"/>
                        <w:color w:val="000000" w:themeColor="text1"/>
                        <w:sz w:val="24"/>
                        <w:szCs w:val="24"/>
                      </w:rPr>
                    </w:rPrChange>
                  </w:rPr>
                  <m:t>f</m:t>
                </m:r>
              </m:e>
            </m:d>
          </m:e>
        </m:d>
      </m:oMath>
      <w:r w:rsidRPr="00F00993">
        <w:rPr>
          <w:rFonts w:ascii="Times New Roman" w:hAnsi="Times New Roman" w:cs="Times New Roman"/>
          <w:color w:val="000000" w:themeColor="text1"/>
          <w:sz w:val="24"/>
          <w:szCs w:val="24"/>
        </w:rPr>
        <w:t xml:space="preserve"> sobre um conjunto de treinam</w:t>
      </w:r>
      <w:proofErr w:type="spellStart"/>
      <w:r w:rsidRPr="00F00993">
        <w:rPr>
          <w:rFonts w:ascii="Times New Roman" w:hAnsi="Times New Roman" w:cs="Times New Roman"/>
          <w:color w:val="000000" w:themeColor="text1"/>
          <w:sz w:val="24"/>
          <w:szCs w:val="24"/>
        </w:rPr>
        <w:t>ento</w:t>
      </w:r>
      <w:proofErr w:type="spellEnd"/>
      <w:r w:rsidRPr="00F00993">
        <w:rPr>
          <w:rFonts w:ascii="Times New Roman" w:hAnsi="Times New Roman" w:cs="Times New Roman"/>
          <w:color w:val="000000" w:themeColor="text1"/>
          <w:sz w:val="24"/>
          <w:szCs w:val="24"/>
        </w:rPr>
        <w:t xml:space="preserve">. Esse erro fornece a proporção de exemplos de treinamento cuja margem de confiança é inferior a uma determinada constante </w:t>
      </w:r>
      <m:oMath>
        <m:r>
          <w:rPr>
            <w:rFonts w:ascii="Cambria Math" w:hAnsi="Cambria Math" w:cs="Times New Roman"/>
            <w:color w:val="000000" w:themeColor="text1"/>
            <w:sz w:val="24"/>
            <w:szCs w:val="24"/>
            <w:rPrChange w:id="4777" w:author="Jacyeude Araújo" w:date="2019-10-02T13:03:00Z">
              <w:rPr>
                <w:rFonts w:ascii="Cambria Math" w:hAnsi="Cambria Math" w:cs="Times New Roman"/>
                <w:color w:val="000000" w:themeColor="text1"/>
                <w:sz w:val="24"/>
                <w:szCs w:val="24"/>
              </w:rPr>
            </w:rPrChange>
          </w:rPr>
          <m:t>ρ&gt;0</m:t>
        </m:r>
      </m:oMath>
      <w:r w:rsidRPr="00F00993">
        <w:rPr>
          <w:rFonts w:ascii="Times New Roman" w:hAnsi="Times New Roman" w:cs="Times New Roman"/>
          <w:color w:val="000000" w:themeColor="text1"/>
          <w:sz w:val="24"/>
          <w:szCs w:val="24"/>
        </w:rPr>
        <w:t>(</w:t>
      </w:r>
      <w:r w:rsidR="00462D0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5) [</w:t>
      </w:r>
      <w:r w:rsidR="00462D0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p>
    <w:p w14:paraId="38AFFE78" w14:textId="7CC875CD" w:rsidR="00462D0D" w:rsidRPr="00F00993" w:rsidRDefault="000E2D34"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78" w:author="Jacyeude Araújo" w:date="2019-10-02T13:03:00Z">
                    <w:rPr>
                      <w:rFonts w:ascii="Cambria Math" w:hAnsi="Cambria Math" w:cs="Times New Roman"/>
                      <w:color w:val="000000" w:themeColor="text1"/>
                      <w:sz w:val="24"/>
                      <w:szCs w:val="24"/>
                    </w:rPr>
                  </w:rPrChange>
                </w:rPr>
                <m:t>R</m:t>
              </m:r>
            </m:e>
            <m:sub>
              <m:r>
                <w:rPr>
                  <w:rFonts w:ascii="Cambria Math" w:hAnsi="Cambria Math" w:cs="Times New Roman"/>
                  <w:color w:val="000000" w:themeColor="text1"/>
                  <w:sz w:val="24"/>
                  <w:szCs w:val="24"/>
                  <w:rPrChange w:id="4779" w:author="Jacyeude Araújo" w:date="2019-10-02T13:03:00Z">
                    <w:rPr>
                      <w:rFonts w:ascii="Cambria Math" w:hAnsi="Cambria Math" w:cs="Times New Roman"/>
                      <w:color w:val="000000" w:themeColor="text1"/>
                      <w:sz w:val="24"/>
                      <w:szCs w:val="24"/>
                    </w:rPr>
                  </w:rPrChange>
                </w:rPr>
                <m:t>ρ</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80" w:author="Jacyeude Araújo" w:date="2019-10-02T13:03:00Z">
                    <w:rPr>
                      <w:rFonts w:ascii="Cambria Math" w:hAnsi="Cambria Math" w:cs="Times New Roman"/>
                      <w:color w:val="000000" w:themeColor="text1"/>
                      <w:sz w:val="24"/>
                      <w:szCs w:val="24"/>
                    </w:rPr>
                  </w:rPrChange>
                </w:rPr>
                <m:t>f</m:t>
              </m:r>
            </m:e>
          </m:d>
          <m:r>
            <w:rPr>
              <w:rFonts w:ascii="Cambria Math" w:hAnsi="Cambria Math" w:cs="Times New Roman"/>
              <w:color w:val="000000" w:themeColor="text1"/>
              <w:sz w:val="24"/>
              <w:szCs w:val="24"/>
              <w:rPrChange w:id="4781"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782" w:author="Jacyeude Araújo" w:date="2019-10-02T13:03:00Z">
                    <w:rPr>
                      <w:rFonts w:ascii="Cambria Math" w:hAnsi="Cambria Math" w:cs="Times New Roman"/>
                      <w:color w:val="000000" w:themeColor="text1"/>
                      <w:sz w:val="24"/>
                      <w:szCs w:val="24"/>
                    </w:rPr>
                  </w:rPrChange>
                </w:rPr>
                <m:t>1</m:t>
              </m:r>
            </m:num>
            <m:den>
              <m:r>
                <w:rPr>
                  <w:rFonts w:ascii="Cambria Math" w:hAnsi="Cambria Math" w:cs="Times New Roman"/>
                  <w:color w:val="000000" w:themeColor="text1"/>
                  <w:sz w:val="24"/>
                  <w:szCs w:val="24"/>
                  <w:rPrChange w:id="4783" w:author="Jacyeude Araújo" w:date="2019-10-02T13:03:00Z">
                    <w:rPr>
                      <w:rFonts w:ascii="Cambria Math" w:hAnsi="Cambria Math" w:cs="Times New Roman"/>
                      <w:color w:val="000000" w:themeColor="text1"/>
                      <w:sz w:val="24"/>
                      <w:szCs w:val="24"/>
                    </w:rPr>
                  </w:rPrChange>
                </w:rPr>
                <m:t>n</m:t>
              </m:r>
            </m:den>
          </m:f>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Change w:id="4784" w:author="Jacyeude Araújo" w:date="2019-10-02T13:03:00Z">
                    <w:rPr>
                      <w:rFonts w:ascii="Cambria Math" w:hAnsi="Cambria Math" w:cs="Times New Roman"/>
                      <w:color w:val="000000" w:themeColor="text1"/>
                      <w:sz w:val="24"/>
                      <w:szCs w:val="24"/>
                    </w:rPr>
                  </w:rPrChange>
                </w:rPr>
                <m:t>i=1</m:t>
              </m:r>
            </m:sub>
            <m:sup>
              <m:r>
                <w:rPr>
                  <w:rFonts w:ascii="Cambria Math" w:hAnsi="Cambria Math" w:cs="Times New Roman"/>
                  <w:color w:val="000000" w:themeColor="text1"/>
                  <w:sz w:val="24"/>
                  <w:szCs w:val="24"/>
                  <w:rPrChange w:id="4785" w:author="Jacyeude Araújo" w:date="2019-10-02T13:03:00Z">
                    <w:rPr>
                      <w:rFonts w:ascii="Cambria Math" w:hAnsi="Cambria Math" w:cs="Times New Roman"/>
                      <w:color w:val="000000" w:themeColor="text1"/>
                      <w:sz w:val="24"/>
                      <w:szCs w:val="24"/>
                    </w:rPr>
                  </w:rPrChange>
                </w:rPr>
                <m:t>n</m:t>
              </m:r>
            </m:sup>
            <m:e>
              <m:r>
                <w:rPr>
                  <w:rFonts w:ascii="Cambria Math" w:hAnsi="Cambria Math" w:cs="Times New Roman"/>
                  <w:color w:val="000000" w:themeColor="text1"/>
                  <w:sz w:val="24"/>
                  <w:szCs w:val="24"/>
                  <w:rPrChange w:id="4786" w:author="Jacyeude Araújo" w:date="2019-10-02T13:03:00Z">
                    <w:rPr>
                      <w:rFonts w:ascii="Cambria Math" w:hAnsi="Cambria Math" w:cs="Times New Roman"/>
                      <w:color w:val="000000" w:themeColor="text1"/>
                      <w:sz w:val="24"/>
                      <w:szCs w:val="24"/>
                    </w:rPr>
                  </w:rPrChange>
                </w:rPr>
                <m:t>I</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787"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788"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789"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790" w:author="Jacyeude Araújo" w:date="2019-10-02T13:03:00Z">
                            <w:rPr>
                              <w:rFonts w:ascii="Cambria Math" w:hAnsi="Cambria Math" w:cs="Times New Roman"/>
                              <w:color w:val="000000" w:themeColor="text1"/>
                              <w:sz w:val="24"/>
                              <w:szCs w:val="24"/>
                            </w:rPr>
                          </w:rPrChange>
                        </w:rPr>
                        <m:t>xi</m:t>
                      </m:r>
                    </m:e>
                  </m:d>
                  <m:r>
                    <w:rPr>
                      <w:rFonts w:ascii="Cambria Math" w:hAnsi="Cambria Math" w:cs="Times New Roman"/>
                      <w:color w:val="000000" w:themeColor="text1"/>
                      <w:sz w:val="24"/>
                      <w:szCs w:val="24"/>
                      <w:rPrChange w:id="4791" w:author="Jacyeude Araújo" w:date="2019-10-02T13:03:00Z">
                        <w:rPr>
                          <w:rFonts w:ascii="Cambria Math" w:hAnsi="Cambria Math" w:cs="Times New Roman"/>
                          <w:color w:val="000000" w:themeColor="text1"/>
                          <w:sz w:val="24"/>
                          <w:szCs w:val="24"/>
                        </w:rPr>
                      </w:rPrChange>
                    </w:rPr>
                    <m:t>&lt;ρ</m:t>
                  </m:r>
                </m:e>
              </m:d>
            </m:e>
          </m:nary>
          <m:r>
            <w:rPr>
              <w:rFonts w:ascii="Cambria Math" w:eastAsiaTheme="minorEastAsia" w:hAnsi="Cambria Math" w:cs="Times New Roman"/>
              <w:color w:val="000000" w:themeColor="text1"/>
              <w:sz w:val="24"/>
              <w:szCs w:val="24"/>
              <w:rPrChange w:id="4792" w:author="Jacyeude Araújo" w:date="2019-10-02T13:03:00Z">
                <w:rPr>
                  <w:rFonts w:ascii="Cambria Math" w:eastAsiaTheme="minorEastAsia" w:hAnsi="Cambria Math" w:cs="Times New Roman"/>
                  <w:color w:val="000000" w:themeColor="text1"/>
                  <w:sz w:val="24"/>
                  <w:szCs w:val="24"/>
                </w:rPr>
              </w:rPrChange>
            </w:rPr>
            <m:t xml:space="preserve">                                                (3.5)</m:t>
          </m:r>
        </m:oMath>
      </m:oMathPara>
    </w:p>
    <w:p w14:paraId="618E7361" w14:textId="30ED48B9"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E03C532" w14:textId="058322BC"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Na Equação </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5, </w:t>
      </w:r>
      <m:oMath>
        <m:r>
          <w:rPr>
            <w:rFonts w:ascii="Cambria Math" w:hAnsi="Cambria Math" w:cs="Times New Roman"/>
            <w:color w:val="000000" w:themeColor="text1"/>
            <w:sz w:val="24"/>
            <w:szCs w:val="24"/>
            <w:rPrChange w:id="4793" w:author="Jacyeude Araújo" w:date="2019-10-02T13:03:00Z">
              <w:rPr>
                <w:rFonts w:ascii="Cambria Math" w:hAnsi="Cambria Math" w:cs="Times New Roman"/>
                <w:color w:val="000000" w:themeColor="text1"/>
                <w:sz w:val="24"/>
                <w:szCs w:val="24"/>
              </w:rPr>
            </w:rPrChange>
          </w:rPr>
          <m:t>I(q)=1</m:t>
        </m:r>
      </m:oMath>
      <w:r w:rsidR="00101D22"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se </w:t>
      </w:r>
      <m:oMath>
        <m:r>
          <w:rPr>
            <w:rFonts w:ascii="Cambria Math" w:hAnsi="Cambria Math" w:cs="Times New Roman"/>
            <w:color w:val="000000" w:themeColor="text1"/>
            <w:sz w:val="24"/>
            <w:szCs w:val="24"/>
            <w:rPrChange w:id="4794" w:author="Jacyeude Araújo" w:date="2019-10-02T13:03:00Z">
              <w:rPr>
                <w:rFonts w:ascii="Cambria Math" w:hAnsi="Cambria Math" w:cs="Times New Roman"/>
                <w:color w:val="000000" w:themeColor="text1"/>
                <w:sz w:val="24"/>
                <w:szCs w:val="24"/>
              </w:rPr>
            </w:rPrChange>
          </w:rPr>
          <m:t>q</m:t>
        </m:r>
      </m:oMath>
      <w:r w:rsidRPr="00F00993">
        <w:rPr>
          <w:rFonts w:ascii="Times New Roman" w:hAnsi="Times New Roman" w:cs="Times New Roman"/>
          <w:color w:val="000000" w:themeColor="text1"/>
          <w:sz w:val="24"/>
          <w:szCs w:val="24"/>
        </w:rPr>
        <w:t xml:space="preserve"> é verdadeiro e </w:t>
      </w:r>
      <m:oMath>
        <m:r>
          <w:rPr>
            <w:rFonts w:ascii="Cambria Math" w:hAnsi="Cambria Math" w:cs="Times New Roman"/>
            <w:color w:val="000000" w:themeColor="text1"/>
            <w:sz w:val="24"/>
            <w:szCs w:val="24"/>
            <w:rPrChange w:id="4795" w:author="Jacyeude Araújo" w:date="2019-10-02T13:03:00Z">
              <w:rPr>
                <w:rFonts w:ascii="Cambria Math" w:hAnsi="Cambria Math" w:cs="Times New Roman"/>
                <w:color w:val="000000" w:themeColor="text1"/>
                <w:sz w:val="24"/>
                <w:szCs w:val="24"/>
              </w:rPr>
            </w:rPrChange>
          </w:rPr>
          <m:t>I(q)=0</m:t>
        </m:r>
      </m:oMath>
      <w:r w:rsidR="00101D22"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se </w:t>
      </w:r>
      <m:oMath>
        <m:r>
          <w:rPr>
            <w:rFonts w:ascii="Cambria Math" w:hAnsi="Cambria Math" w:cs="Times New Roman"/>
            <w:color w:val="000000" w:themeColor="text1"/>
            <w:sz w:val="24"/>
            <w:szCs w:val="24"/>
            <w:rPrChange w:id="4796" w:author="Jacyeude Araújo" w:date="2019-10-02T13:03:00Z">
              <w:rPr>
                <w:rFonts w:ascii="Cambria Math" w:hAnsi="Cambria Math" w:cs="Times New Roman"/>
                <w:color w:val="000000" w:themeColor="text1"/>
                <w:sz w:val="24"/>
                <w:szCs w:val="24"/>
              </w:rPr>
            </w:rPrChange>
          </w:rPr>
          <m:t>q</m:t>
        </m:r>
      </m:oMath>
      <w:r w:rsidRPr="00F00993">
        <w:rPr>
          <w:rFonts w:ascii="Times New Roman" w:hAnsi="Times New Roman" w:cs="Times New Roman"/>
          <w:color w:val="000000" w:themeColor="text1"/>
          <w:sz w:val="24"/>
          <w:szCs w:val="24"/>
        </w:rPr>
        <w:t xml:space="preserve"> é falso.</w:t>
      </w:r>
    </w:p>
    <w:p w14:paraId="7716D0EB" w14:textId="0A30697F"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Existe uma constante </w:t>
      </w:r>
      <m:oMath>
        <m:r>
          <w:rPr>
            <w:rFonts w:ascii="Cambria Math" w:hAnsi="Cambria Math" w:cs="Times New Roman"/>
            <w:color w:val="000000" w:themeColor="text1"/>
            <w:sz w:val="24"/>
            <w:szCs w:val="24"/>
            <w:rPrChange w:id="4797" w:author="Jacyeude Araújo" w:date="2019-10-02T13:03:00Z">
              <w:rPr>
                <w:rFonts w:ascii="Cambria Math" w:hAnsi="Cambria Math" w:cs="Times New Roman"/>
                <w:color w:val="000000" w:themeColor="text1"/>
                <w:sz w:val="24"/>
                <w:szCs w:val="24"/>
              </w:rPr>
            </w:rPrChange>
          </w:rPr>
          <m:t>c</m:t>
        </m:r>
      </m:oMath>
      <w:r w:rsidRPr="00F00993">
        <w:rPr>
          <w:rFonts w:ascii="Times New Roman" w:hAnsi="Times New Roman" w:cs="Times New Roman"/>
          <w:color w:val="000000" w:themeColor="text1"/>
          <w:sz w:val="24"/>
          <w:szCs w:val="24"/>
        </w:rPr>
        <w:t xml:space="preserve"> tal que, com probabilidade </w:t>
      </w:r>
      <m:oMath>
        <m:r>
          <w:rPr>
            <w:rFonts w:ascii="Cambria Math" w:hAnsi="Cambria Math" w:cs="Times New Roman"/>
            <w:color w:val="000000" w:themeColor="text1"/>
            <w:sz w:val="24"/>
            <w:szCs w:val="24"/>
            <w:rPrChange w:id="4798" w:author="Jacyeude Araújo" w:date="2019-10-02T13:03:00Z">
              <w:rPr>
                <w:rFonts w:ascii="Cambria Math" w:hAnsi="Cambria Math" w:cs="Times New Roman"/>
                <w:color w:val="000000" w:themeColor="text1"/>
                <w:sz w:val="24"/>
                <w:szCs w:val="24"/>
              </w:rPr>
            </w:rPrChange>
          </w:rPr>
          <m:t>1-θϵ</m:t>
        </m:r>
      </m:oMath>
      <w:r w:rsidR="00101D22" w:rsidRPr="00F00993">
        <w:rPr>
          <w:rFonts w:ascii="Times New Roman" w:eastAsiaTheme="minorEastAsia" w:hAnsi="Times New Roman" w:cs="Times New Roman"/>
          <w:color w:val="000000" w:themeColor="text1"/>
          <w:sz w:val="24"/>
          <w:szCs w:val="24"/>
        </w:rPr>
        <w:t xml:space="preserve"> [0,1]</w:t>
      </w:r>
      <w:r w:rsidRPr="00F00993">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Change w:id="4799" w:author="Jacyeude Araújo" w:date="2019-10-02T13:03:00Z">
              <w:rPr>
                <w:rFonts w:ascii="Cambria Math" w:hAnsi="Cambria Math" w:cs="Times New Roman"/>
                <w:color w:val="000000" w:themeColor="text1"/>
                <w:sz w:val="24"/>
                <w:szCs w:val="24"/>
              </w:rPr>
            </w:rPrChange>
          </w:rPr>
          <m:t>ρ&gt;0</m:t>
        </m:r>
      </m:oMath>
      <w:r w:rsidR="00101D22"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Change w:id="4800" w:author="Jacyeude Araújo" w:date="2019-10-02T13:03:00Z">
              <w:rPr>
                <w:rFonts w:ascii="Cambria Math" w:hAnsi="Cambria Math" w:cs="Times New Roman"/>
                <w:color w:val="000000" w:themeColor="text1"/>
                <w:sz w:val="24"/>
                <w:szCs w:val="24"/>
              </w:rPr>
            </w:rPrChange>
          </w:rPr>
          <m:t>F</m:t>
        </m:r>
      </m:oMath>
      <w:r w:rsidRPr="00F00993">
        <w:rPr>
          <w:rFonts w:ascii="Times New Roman" w:hAnsi="Times New Roman" w:cs="Times New Roman"/>
          <w:color w:val="000000" w:themeColor="text1"/>
          <w:sz w:val="24"/>
          <w:szCs w:val="24"/>
        </w:rPr>
        <w:t xml:space="preserve"> correspondendo à classe de funções lineares </w:t>
      </w:r>
      <m:oMath>
        <m:r>
          <w:rPr>
            <w:rFonts w:ascii="Cambria Math" w:hAnsi="Cambria Math" w:cs="Times New Roman"/>
            <w:color w:val="000000" w:themeColor="text1"/>
            <w:sz w:val="24"/>
            <w:szCs w:val="24"/>
            <w:rPrChange w:id="4801"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02"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803" w:author="Jacyeude Araújo" w:date="2019-10-02T13:03:00Z">
              <w:rPr>
                <w:rFonts w:ascii="Cambria Math" w:hAnsi="Cambria Math" w:cs="Times New Roman"/>
                <w:color w:val="000000" w:themeColor="text1"/>
                <w:sz w:val="24"/>
                <w:szCs w:val="24"/>
              </w:rPr>
            </w:rPrChange>
          </w:rPr>
          <m:t>=w⋅x</m:t>
        </m:r>
      </m:oMath>
      <w:r w:rsidR="00101D2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com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04"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805" w:author="Jacyeude Araújo" w:date="2019-10-02T13:03:00Z">
              <w:rPr>
                <w:rFonts w:ascii="Cambria Math" w:hAnsi="Cambria Math" w:cs="Times New Roman"/>
                <w:color w:val="000000" w:themeColor="text1"/>
                <w:sz w:val="24"/>
                <w:szCs w:val="24"/>
              </w:rPr>
            </w:rPrChange>
          </w:rPr>
          <m:t>≤R</m:t>
        </m:r>
      </m:oMath>
      <w:r w:rsidR="00101D22" w:rsidRPr="00F00993">
        <w:rPr>
          <w:rFonts w:ascii="Times New Roman" w:eastAsiaTheme="minorEastAsia" w:hAnsi="Times New Roman" w:cs="Times New Roman"/>
          <w:color w:val="000000" w:themeColor="text1"/>
          <w:sz w:val="24"/>
          <w:szCs w:val="24"/>
        </w:rPr>
        <w:t xml:space="preserve"> e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06"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807" w:author="Jacyeude Araújo" w:date="2019-10-02T13:03:00Z">
              <w:rPr>
                <w:rFonts w:ascii="Cambria Math" w:hAnsi="Cambria Math" w:cs="Times New Roman"/>
                <w:color w:val="000000" w:themeColor="text1"/>
                <w:sz w:val="24"/>
                <w:szCs w:val="24"/>
              </w:rPr>
            </w:rPrChange>
          </w:rPr>
          <m:t>≤1</m:t>
        </m:r>
      </m:oMath>
      <w:r w:rsidRPr="00F00993">
        <w:rPr>
          <w:rFonts w:ascii="Times New Roman" w:hAnsi="Times New Roman" w:cs="Times New Roman"/>
          <w:color w:val="000000" w:themeColor="text1"/>
          <w:sz w:val="24"/>
          <w:szCs w:val="24"/>
        </w:rPr>
        <w:t>, o</w:t>
      </w:r>
      <w:r w:rsidR="00101D2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seguinte limite se aplica [3</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w:t>
      </w:r>
    </w:p>
    <w:p w14:paraId="3BB90D3F" w14:textId="453E0FA4" w:rsidR="00B52451" w:rsidRPr="00F00993"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E4BE0AF" w14:textId="18A53B1D" w:rsidR="00462D0D" w:rsidRPr="00F00993" w:rsidRDefault="00101D22"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808" w:author="Jacyeude Araújo" w:date="2019-10-02T13:03:00Z">
                <w:rPr>
                  <w:rFonts w:ascii="Cambria Math" w:hAnsi="Cambria Math" w:cs="Times New Roman"/>
                  <w:color w:val="000000" w:themeColor="text1"/>
                  <w:sz w:val="24"/>
                  <w:szCs w:val="24"/>
                </w:rPr>
              </w:rPrChange>
            </w:rPr>
            <m:t>R</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09" w:author="Jacyeude Araújo" w:date="2019-10-02T13:03:00Z">
                    <w:rPr>
                      <w:rFonts w:ascii="Cambria Math" w:hAnsi="Cambria Math" w:cs="Times New Roman"/>
                      <w:color w:val="000000" w:themeColor="text1"/>
                      <w:sz w:val="24"/>
                      <w:szCs w:val="24"/>
                    </w:rPr>
                  </w:rPrChange>
                </w:rPr>
                <m:t>f</m:t>
              </m:r>
            </m:e>
          </m:d>
          <m:r>
            <w:rPr>
              <w:rFonts w:ascii="Cambria Math" w:hAnsi="Cambria Math" w:cs="Times New Roman"/>
              <w:color w:val="000000" w:themeColor="text1"/>
              <w:sz w:val="24"/>
              <w:szCs w:val="24"/>
              <w:rPrChange w:id="4810"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811" w:author="Jacyeude Araújo" w:date="2019-10-02T13:03:00Z">
                    <w:rPr>
                      <w:rFonts w:ascii="Cambria Math" w:hAnsi="Cambria Math" w:cs="Times New Roman"/>
                      <w:color w:val="000000" w:themeColor="text1"/>
                      <w:sz w:val="24"/>
                      <w:szCs w:val="24"/>
                    </w:rPr>
                  </w:rPrChange>
                </w:rPr>
                <m:t>R</m:t>
              </m:r>
            </m:e>
            <m:sub>
              <m:r>
                <w:rPr>
                  <w:rFonts w:ascii="Cambria Math" w:hAnsi="Cambria Math" w:cs="Times New Roman"/>
                  <w:color w:val="000000" w:themeColor="text1"/>
                  <w:sz w:val="24"/>
                  <w:szCs w:val="24"/>
                  <w:rPrChange w:id="4812" w:author="Jacyeude Araújo" w:date="2019-10-02T13:03:00Z">
                    <w:rPr>
                      <w:rFonts w:ascii="Cambria Math" w:hAnsi="Cambria Math" w:cs="Times New Roman"/>
                      <w:color w:val="000000" w:themeColor="text1"/>
                      <w:sz w:val="24"/>
                      <w:szCs w:val="24"/>
                    </w:rPr>
                  </w:rPrChange>
                </w:rPr>
                <m:t>p</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13" w:author="Jacyeude Araújo" w:date="2019-10-02T13:03:00Z">
                    <w:rPr>
                      <w:rFonts w:ascii="Cambria Math" w:hAnsi="Cambria Math" w:cs="Times New Roman"/>
                      <w:color w:val="000000" w:themeColor="text1"/>
                      <w:sz w:val="24"/>
                      <w:szCs w:val="24"/>
                    </w:rPr>
                  </w:rPrChange>
                </w:rPr>
                <m:t>f</m:t>
              </m:r>
            </m:e>
          </m:d>
          <m:r>
            <w:rPr>
              <w:rFonts w:ascii="Cambria Math" w:hAnsi="Cambria Math" w:cs="Times New Roman"/>
              <w:color w:val="000000" w:themeColor="text1"/>
              <w:sz w:val="24"/>
              <w:szCs w:val="24"/>
              <w:rPrChange w:id="4814" w:author="Jacyeude Araújo" w:date="2019-10-02T13:03:00Z">
                <w:rPr>
                  <w:rFonts w:ascii="Cambria Math" w:hAnsi="Cambria Math" w:cs="Times New Roman"/>
                  <w:color w:val="000000" w:themeColor="text1"/>
                  <w:sz w:val="24"/>
                  <w:szCs w:val="24"/>
                </w:rPr>
              </w:rPrChange>
            </w:rPr>
            <m:t>+</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815" w:author="Jacyeude Araújo" w:date="2019-10-02T13:03:00Z">
                        <w:rPr>
                          <w:rFonts w:ascii="Cambria Math" w:hAnsi="Cambria Math" w:cs="Times New Roman"/>
                          <w:color w:val="000000" w:themeColor="text1"/>
                          <w:sz w:val="24"/>
                          <w:szCs w:val="24"/>
                        </w:rPr>
                      </w:rPrChange>
                    </w:rPr>
                    <m:t>c</m:t>
                  </m:r>
                </m:num>
                <m:den>
                  <m:r>
                    <w:rPr>
                      <w:rFonts w:ascii="Cambria Math" w:hAnsi="Cambria Math" w:cs="Times New Roman"/>
                      <w:color w:val="000000" w:themeColor="text1"/>
                      <w:sz w:val="24"/>
                      <w:szCs w:val="24"/>
                      <w:rPrChange w:id="4816" w:author="Jacyeude Araújo" w:date="2019-10-02T13:03:00Z">
                        <w:rPr>
                          <w:rFonts w:ascii="Cambria Math" w:hAnsi="Cambria Math" w:cs="Times New Roman"/>
                          <w:color w:val="000000" w:themeColor="text1"/>
                          <w:sz w:val="24"/>
                          <w:szCs w:val="24"/>
                        </w:rPr>
                      </w:rPrChange>
                    </w:rPr>
                    <m:t>n</m:t>
                  </m:r>
                </m:den>
              </m:f>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4817" w:author="Jacyeude Araújo" w:date="2019-10-02T13:03:00Z">
                                <w:rPr>
                                  <w:rFonts w:ascii="Cambria Math" w:hAnsi="Cambria Math" w:cs="Times New Roman"/>
                                  <w:color w:val="000000" w:themeColor="text1"/>
                                  <w:sz w:val="24"/>
                                  <w:szCs w:val="24"/>
                                </w:rPr>
                              </w:rPrChange>
                            </w:rPr>
                            <m:t>R</m:t>
                          </m:r>
                        </m:e>
                        <m:sup>
                          <m:r>
                            <w:rPr>
                              <w:rFonts w:ascii="Cambria Math" w:hAnsi="Cambria Math" w:cs="Times New Roman"/>
                              <w:color w:val="000000" w:themeColor="text1"/>
                              <w:sz w:val="24"/>
                              <w:szCs w:val="24"/>
                              <w:rPrChange w:id="4818" w:author="Jacyeude Araújo" w:date="2019-10-02T13:03:00Z">
                                <w:rPr>
                                  <w:rFonts w:ascii="Cambria Math" w:hAnsi="Cambria Math" w:cs="Times New Roman"/>
                                  <w:color w:val="000000" w:themeColor="text1"/>
                                  <w:sz w:val="24"/>
                                  <w:szCs w:val="24"/>
                                </w:rPr>
                              </w:rPrChange>
                            </w:rPr>
                            <m:t>2</m:t>
                          </m:r>
                        </m:sup>
                      </m:sSup>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4819" w:author="Jacyeude Araújo" w:date="2019-10-02T13:03:00Z">
                                <w:rPr>
                                  <w:rFonts w:ascii="Cambria Math" w:hAnsi="Cambria Math" w:cs="Times New Roman"/>
                                  <w:color w:val="000000" w:themeColor="text1"/>
                                  <w:sz w:val="24"/>
                                  <w:szCs w:val="24"/>
                                </w:rPr>
                              </w:rPrChange>
                            </w:rPr>
                            <m:t>ρ</m:t>
                          </m:r>
                        </m:e>
                        <m:sup>
                          <m:r>
                            <w:rPr>
                              <w:rFonts w:ascii="Cambria Math" w:hAnsi="Cambria Math" w:cs="Times New Roman"/>
                              <w:color w:val="000000" w:themeColor="text1"/>
                              <w:sz w:val="24"/>
                              <w:szCs w:val="24"/>
                              <w:rPrChange w:id="4820" w:author="Jacyeude Araújo" w:date="2019-10-02T13:03:00Z">
                                <w:rPr>
                                  <w:rFonts w:ascii="Cambria Math" w:hAnsi="Cambria Math" w:cs="Times New Roman"/>
                                  <w:color w:val="000000" w:themeColor="text1"/>
                                  <w:sz w:val="24"/>
                                  <w:szCs w:val="24"/>
                                </w:rPr>
                              </w:rPrChange>
                            </w:rPr>
                            <m:t>2</m:t>
                          </m:r>
                        </m:sup>
                      </m:sSup>
                    </m:den>
                  </m:f>
                </m:e>
              </m:d>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4821" w:author="Jacyeude Araújo" w:date="2019-10-02T13:03:00Z">
                        <w:rPr>
                          <w:rFonts w:ascii="Cambria Math" w:hAnsi="Cambria Math" w:cs="Times New Roman"/>
                          <w:color w:val="000000" w:themeColor="text1"/>
                          <w:sz w:val="24"/>
                          <w:szCs w:val="24"/>
                        </w:rPr>
                      </w:rPrChange>
                    </w:rPr>
                    <m:t>log</m:t>
                  </m:r>
                </m:e>
                <m:sup>
                  <m:r>
                    <w:rPr>
                      <w:rFonts w:ascii="Cambria Math" w:hAnsi="Cambria Math" w:cs="Times New Roman"/>
                      <w:color w:val="000000" w:themeColor="text1"/>
                      <w:sz w:val="24"/>
                      <w:szCs w:val="24"/>
                      <w:rPrChange w:id="4822" w:author="Jacyeude Araújo" w:date="2019-10-02T13:03:00Z">
                        <w:rPr>
                          <w:rFonts w:ascii="Cambria Math" w:hAnsi="Cambria Math" w:cs="Times New Roman"/>
                          <w:color w:val="000000" w:themeColor="text1"/>
                          <w:sz w:val="24"/>
                          <w:szCs w:val="24"/>
                        </w:rPr>
                      </w:rPrChange>
                    </w:rPr>
                    <m:t>2</m:t>
                  </m:r>
                </m:sup>
              </m:sSup>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823" w:author="Jacyeude Araújo" w:date="2019-10-02T13:03:00Z">
                            <w:rPr>
                              <w:rFonts w:ascii="Cambria Math" w:hAnsi="Cambria Math" w:cs="Times New Roman"/>
                              <w:color w:val="000000" w:themeColor="text1"/>
                              <w:sz w:val="24"/>
                              <w:szCs w:val="24"/>
                            </w:rPr>
                          </w:rPrChange>
                        </w:rPr>
                        <m:t>n</m:t>
                      </m:r>
                    </m:num>
                    <m:den>
                      <m:r>
                        <w:rPr>
                          <w:rFonts w:ascii="Cambria Math" w:hAnsi="Cambria Math" w:cs="Times New Roman"/>
                          <w:color w:val="000000" w:themeColor="text1"/>
                          <w:sz w:val="24"/>
                          <w:szCs w:val="24"/>
                          <w:rPrChange w:id="4824" w:author="Jacyeude Araújo" w:date="2019-10-02T13:03:00Z">
                            <w:rPr>
                              <w:rFonts w:ascii="Cambria Math" w:hAnsi="Cambria Math" w:cs="Times New Roman"/>
                              <w:color w:val="000000" w:themeColor="text1"/>
                              <w:sz w:val="24"/>
                              <w:szCs w:val="24"/>
                            </w:rPr>
                          </w:rPrChange>
                        </w:rPr>
                        <m:t>ρ</m:t>
                      </m:r>
                    </m:den>
                  </m:f>
                </m:e>
              </m:d>
              <m:r>
                <w:rPr>
                  <w:rFonts w:ascii="Cambria Math" w:hAnsi="Cambria Math" w:cs="Times New Roman"/>
                  <w:color w:val="000000" w:themeColor="text1"/>
                  <w:sz w:val="24"/>
                  <w:szCs w:val="24"/>
                  <w:rPrChange w:id="4825" w:author="Jacyeude Araújo" w:date="2019-10-02T13:03:00Z">
                    <w:rPr>
                      <w:rFonts w:ascii="Cambria Math" w:hAnsi="Cambria Math" w:cs="Times New Roman"/>
                      <w:color w:val="000000" w:themeColor="text1"/>
                      <w:sz w:val="24"/>
                      <w:szCs w:val="24"/>
                    </w:rPr>
                  </w:rPrChange>
                </w:rPr>
                <m:t>+</m:t>
              </m:r>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Change w:id="4826" w:author="Jacyeude Araújo" w:date="2019-10-02T13:03:00Z">
                        <w:rPr>
                          <w:rFonts w:ascii="Cambria Math" w:hAnsi="Cambria Math" w:cs="Times New Roman"/>
                          <w:color w:val="000000" w:themeColor="text1"/>
                          <w:sz w:val="24"/>
                          <w:szCs w:val="24"/>
                        </w:rPr>
                      </w:rPrChange>
                    </w:rPr>
                    <m:t>log</m:t>
                  </m:r>
                </m:fName>
                <m:e>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827" w:author="Jacyeude Araújo" w:date="2019-10-02T13:03:00Z">
                                <w:rPr>
                                  <w:rFonts w:ascii="Cambria Math" w:hAnsi="Cambria Math" w:cs="Times New Roman"/>
                                  <w:color w:val="000000" w:themeColor="text1"/>
                                  <w:sz w:val="24"/>
                                  <w:szCs w:val="24"/>
                                </w:rPr>
                              </w:rPrChange>
                            </w:rPr>
                            <m:t>1</m:t>
                          </m:r>
                        </m:num>
                        <m:den>
                          <m:r>
                            <w:rPr>
                              <w:rFonts w:ascii="Cambria Math" w:hAnsi="Cambria Math" w:cs="Times New Roman"/>
                              <w:color w:val="000000" w:themeColor="text1"/>
                              <w:sz w:val="24"/>
                              <w:szCs w:val="24"/>
                              <w:rPrChange w:id="4828" w:author="Jacyeude Araújo" w:date="2019-10-02T13:03:00Z">
                                <w:rPr>
                                  <w:rFonts w:ascii="Cambria Math" w:hAnsi="Cambria Math" w:cs="Times New Roman"/>
                                  <w:color w:val="000000" w:themeColor="text1"/>
                                  <w:sz w:val="24"/>
                                  <w:szCs w:val="24"/>
                                </w:rPr>
                              </w:rPrChange>
                            </w:rPr>
                            <m:t>θ</m:t>
                          </m:r>
                        </m:den>
                      </m:f>
                    </m:e>
                  </m:d>
                </m:e>
              </m:func>
            </m:e>
          </m:rad>
          <m:r>
            <w:rPr>
              <w:rFonts w:ascii="Cambria Math" w:eastAsiaTheme="minorEastAsia" w:hAnsi="Cambria Math" w:cs="Times New Roman"/>
              <w:color w:val="000000" w:themeColor="text1"/>
              <w:sz w:val="24"/>
              <w:szCs w:val="24"/>
              <w:rPrChange w:id="4829" w:author="Jacyeude Araújo" w:date="2019-10-02T13:03:00Z">
                <w:rPr>
                  <w:rFonts w:ascii="Cambria Math" w:eastAsiaTheme="minorEastAsia" w:hAnsi="Cambria Math" w:cs="Times New Roman"/>
                  <w:color w:val="000000" w:themeColor="text1"/>
                  <w:sz w:val="24"/>
                  <w:szCs w:val="24"/>
                </w:rPr>
              </w:rPrChange>
            </w:rPr>
            <m:t xml:space="preserve">                                                (3.6)</m:t>
          </m:r>
        </m:oMath>
      </m:oMathPara>
    </w:p>
    <w:p w14:paraId="49D26D17" w14:textId="77777777" w:rsidR="00101D22" w:rsidRPr="00F00993" w:rsidRDefault="00101D22"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A3B5252" w14:textId="3744C902" w:rsidR="0078356B" w:rsidRPr="00F00993"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Como na Equação 3</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 tem-se na Expressão </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6 novamente o erro esperado limitado pela soma de uma medida de erro no conjunto de treinamento, neste caso o erro marginal, a um termo de capacidade. A interpretação do presente limite é de que uma maior margem </w:t>
      </w:r>
      <m:oMath>
        <m:r>
          <w:rPr>
            <w:rFonts w:ascii="Cambria Math" w:hAnsi="Cambria Math" w:cs="Times New Roman"/>
            <w:color w:val="000000" w:themeColor="text1"/>
            <w:sz w:val="24"/>
            <w:szCs w:val="24"/>
            <w:rPrChange w:id="4830" w:author="Jacyeude Araújo" w:date="2019-10-02T13:03:00Z">
              <w:rPr>
                <w:rFonts w:ascii="Cambria Math" w:hAnsi="Cambria Math" w:cs="Times New Roman"/>
                <w:color w:val="000000" w:themeColor="text1"/>
                <w:sz w:val="24"/>
                <w:szCs w:val="24"/>
              </w:rPr>
            </w:rPrChange>
          </w:rPr>
          <m:t>ρ</m:t>
        </m:r>
      </m:oMath>
      <w:r w:rsidR="00101D2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implica em um menor termo de capacidade. Entretanto, a maximização da margem pode levar a um aumento na taxa de erro marginal, pois torna-se mais difícil obedecer à restrição de todos os dados de treinamento estarem distantes de uma margem maior em relação ao hiperplano separador. Um baixo valor de </w:t>
      </w:r>
      <m:oMath>
        <m:r>
          <w:rPr>
            <w:rFonts w:ascii="Cambria Math" w:hAnsi="Cambria Math" w:cs="Times New Roman"/>
            <w:color w:val="000000" w:themeColor="text1"/>
            <w:sz w:val="24"/>
            <w:szCs w:val="24"/>
            <w:rPrChange w:id="4831" w:author="Jacyeude Araújo" w:date="2019-10-02T13:03:00Z">
              <w:rPr>
                <w:rFonts w:ascii="Cambria Math" w:hAnsi="Cambria Math" w:cs="Times New Roman"/>
                <w:color w:val="000000" w:themeColor="text1"/>
                <w:sz w:val="24"/>
                <w:szCs w:val="24"/>
              </w:rPr>
            </w:rPrChange>
          </w:rPr>
          <m:t>ρ</m:t>
        </m:r>
      </m:oMath>
      <w:r w:rsidRPr="00F00993">
        <w:rPr>
          <w:rFonts w:ascii="Times New Roman" w:hAnsi="Times New Roman" w:cs="Times New Roman"/>
          <w:color w:val="000000" w:themeColor="text1"/>
          <w:sz w:val="24"/>
          <w:szCs w:val="24"/>
        </w:rPr>
        <w:t>, em contrapartida, leva a um erro marginal menor, porém aumenta o termo de capacidade. Deve-se então buscar um compromisso entre a maximização da margem e a obtenção de um erro marginal baixo.</w:t>
      </w:r>
      <w:r w:rsidR="00462D0D" w:rsidRPr="00F00993">
        <w:rPr>
          <w:rFonts w:ascii="Times New Roman" w:hAnsi="Times New Roman" w:cs="Times New Roman"/>
          <w:color w:val="000000" w:themeColor="text1"/>
          <w:sz w:val="24"/>
          <w:szCs w:val="24"/>
        </w:rPr>
        <w:t>[33][34]</w:t>
      </w:r>
    </w:p>
    <w:p w14:paraId="1DC9E625" w14:textId="3D94C001" w:rsidR="0078356B" w:rsidRPr="00F00993"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Como conclusão</w:t>
      </w:r>
      <w:ins w:id="4832" w:author="Mauro Sérgio Silva Pinto" w:date="2019-09-28T21:00:00Z">
        <w:r w:rsidR="001140A9"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tem-se que, na geração de um classificador linear, deve-se buscar um hiperplano que tenha margem </w:t>
      </w:r>
      <m:oMath>
        <m:r>
          <w:rPr>
            <w:rFonts w:ascii="Cambria Math" w:hAnsi="Cambria Math" w:cs="Times New Roman"/>
            <w:color w:val="000000" w:themeColor="text1"/>
            <w:sz w:val="24"/>
            <w:szCs w:val="24"/>
            <w:rPrChange w:id="4833" w:author="Jacyeude Araújo" w:date="2019-10-02T13:03:00Z">
              <w:rPr>
                <w:rFonts w:ascii="Cambria Math" w:hAnsi="Cambria Math" w:cs="Times New Roman"/>
                <w:color w:val="000000" w:themeColor="text1"/>
                <w:sz w:val="24"/>
                <w:szCs w:val="24"/>
              </w:rPr>
            </w:rPrChange>
          </w:rPr>
          <m:t>ρ</m:t>
        </m:r>
      </m:oMath>
      <w:r w:rsidRPr="00F00993">
        <w:rPr>
          <w:rFonts w:ascii="Times New Roman" w:hAnsi="Times New Roman" w:cs="Times New Roman"/>
          <w:color w:val="000000" w:themeColor="text1"/>
          <w:sz w:val="24"/>
          <w:szCs w:val="24"/>
        </w:rPr>
        <w:t xml:space="preserve"> elevada e cometa po</w:t>
      </w:r>
      <w:proofErr w:type="spellStart"/>
      <w:r w:rsidRPr="00F00993">
        <w:rPr>
          <w:rFonts w:ascii="Times New Roman" w:hAnsi="Times New Roman" w:cs="Times New Roman"/>
          <w:color w:val="000000" w:themeColor="text1"/>
          <w:sz w:val="24"/>
          <w:szCs w:val="24"/>
        </w:rPr>
        <w:t>ucos</w:t>
      </w:r>
      <w:proofErr w:type="spellEnd"/>
      <w:r w:rsidRPr="00F00993">
        <w:rPr>
          <w:rFonts w:ascii="Times New Roman" w:hAnsi="Times New Roman" w:cs="Times New Roman"/>
          <w:color w:val="000000" w:themeColor="text1"/>
          <w:sz w:val="24"/>
          <w:szCs w:val="24"/>
        </w:rPr>
        <w:t xml:space="preserve"> erros marginais, minimizando assim o erro sobre os dados de teste e de treinamento, respectivamente. Esse hiperplano é denominado ótimo [3</w:t>
      </w:r>
      <w:r w:rsidR="00462D0D"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w:t>
      </w:r>
    </w:p>
    <w:p w14:paraId="376C1299" w14:textId="658C67B6" w:rsidR="00B52451" w:rsidRPr="00F00993"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Existem diversos outros limites reportados na literatura, assim como outros tipos de medida de complexidade de uma classe de funções [</w:t>
      </w:r>
      <w:r w:rsidR="00462D0D"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 xml:space="preserve">]. Um exemplo é a dimensão </w:t>
      </w:r>
      <w:proofErr w:type="spellStart"/>
      <w:r w:rsidRPr="00F00993">
        <w:rPr>
          <w:rFonts w:ascii="Times New Roman" w:hAnsi="Times New Roman" w:cs="Times New Roman"/>
          <w:i/>
          <w:iCs/>
          <w:color w:val="000000" w:themeColor="text1"/>
          <w:sz w:val="24"/>
          <w:szCs w:val="24"/>
        </w:rPr>
        <w:t>fatshattering</w:t>
      </w:r>
      <w:proofErr w:type="spellEnd"/>
      <w:r w:rsidRPr="00F00993">
        <w:rPr>
          <w:rFonts w:ascii="Times New Roman" w:hAnsi="Times New Roman" w:cs="Times New Roman"/>
          <w:color w:val="000000" w:themeColor="text1"/>
          <w:sz w:val="24"/>
          <w:szCs w:val="24"/>
        </w:rPr>
        <w:t>,</w:t>
      </w:r>
      <w:r w:rsidR="00462D0D"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que caracteriza o poder de um conjunto de funções em separar os dados com uma margem </w:t>
      </w:r>
      <m:oMath>
        <m:r>
          <w:rPr>
            <w:rFonts w:ascii="Cambria Math" w:hAnsi="Cambria Math" w:cs="Times New Roman"/>
            <w:color w:val="000000" w:themeColor="text1"/>
            <w:sz w:val="24"/>
            <w:szCs w:val="24"/>
            <w:rPrChange w:id="4834" w:author="Jacyeude Araújo" w:date="2019-10-02T13:03:00Z">
              <w:rPr>
                <w:rFonts w:ascii="Cambria Math" w:hAnsi="Cambria Math" w:cs="Times New Roman"/>
                <w:color w:val="000000" w:themeColor="text1"/>
                <w:sz w:val="24"/>
                <w:szCs w:val="24"/>
              </w:rPr>
            </w:rPrChange>
          </w:rPr>
          <m:t>ρ</m:t>
        </m:r>
      </m:oMath>
      <w:r w:rsidRPr="00F00993">
        <w:rPr>
          <w:rFonts w:ascii="Times New Roman" w:hAnsi="Times New Roman" w:cs="Times New Roman"/>
          <w:color w:val="000000" w:themeColor="text1"/>
          <w:sz w:val="24"/>
          <w:szCs w:val="24"/>
        </w:rPr>
        <w:t xml:space="preserve">. Os limites apresentados anteriormente, embora possam ser considerados simplificados, provêm uma base teórica suficiente à </w:t>
      </w:r>
      <w:r w:rsidR="00101D22" w:rsidRPr="00F00993">
        <w:rPr>
          <w:rFonts w:ascii="Times New Roman" w:hAnsi="Times New Roman" w:cs="Times New Roman"/>
          <w:color w:val="000000" w:themeColor="text1"/>
          <w:sz w:val="24"/>
          <w:szCs w:val="24"/>
        </w:rPr>
        <w:t>compreensão</w:t>
      </w:r>
      <w:r w:rsidRPr="00F00993">
        <w:rPr>
          <w:rFonts w:ascii="Times New Roman" w:hAnsi="Times New Roman" w:cs="Times New Roman"/>
          <w:color w:val="000000" w:themeColor="text1"/>
          <w:sz w:val="24"/>
          <w:szCs w:val="24"/>
        </w:rPr>
        <w:t xml:space="preserve"> d</w:t>
      </w:r>
      <w:r w:rsidR="00AB24C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 </w:t>
      </w:r>
      <w:r w:rsidR="00AB24CA"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w:t>
      </w:r>
    </w:p>
    <w:p w14:paraId="767999C2" w14:textId="2EB5B7D4" w:rsidR="006B28C1" w:rsidRPr="00F00993" w:rsidRDefault="0034248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Conforme mostrado na </w:t>
      </w:r>
      <w:ins w:id="4835" w:author="Jacyeude Araújo" w:date="2019-10-02T11:02:00Z">
        <w:r w:rsidR="00AF057C" w:rsidRPr="00F00993">
          <w:rPr>
            <w:rFonts w:ascii="Times New Roman" w:hAnsi="Times New Roman" w:cs="Times New Roman"/>
            <w:color w:val="000000" w:themeColor="text1"/>
            <w:sz w:val="24"/>
            <w:szCs w:val="24"/>
          </w:rPr>
          <w:t>F</w:t>
        </w:r>
      </w:ins>
      <w:del w:id="4836" w:author="Jacyeude Araújo" w:date="2019-10-02T11:02:00Z">
        <w:r w:rsidR="00462D0D" w:rsidRPr="00F00993" w:rsidDel="00AF057C">
          <w:rPr>
            <w:rFonts w:ascii="Times New Roman" w:hAnsi="Times New Roman" w:cs="Times New Roman"/>
            <w:color w:val="000000" w:themeColor="text1"/>
            <w:sz w:val="24"/>
            <w:szCs w:val="24"/>
          </w:rPr>
          <w:delText>f</w:delText>
        </w:r>
      </w:del>
      <w:r w:rsidR="00462D0D" w:rsidRPr="00F00993">
        <w:rPr>
          <w:rFonts w:ascii="Times New Roman" w:hAnsi="Times New Roman" w:cs="Times New Roman"/>
          <w:color w:val="000000" w:themeColor="text1"/>
          <w:sz w:val="24"/>
          <w:szCs w:val="24"/>
        </w:rPr>
        <w:t>igura 2</w:t>
      </w:r>
      <w:del w:id="4837" w:author="Jacyeude Araújo" w:date="2019-10-02T11:02:00Z">
        <w:r w:rsidR="00462D0D" w:rsidRPr="00F00993" w:rsidDel="00AF057C">
          <w:rPr>
            <w:rFonts w:ascii="Times New Roman" w:hAnsi="Times New Roman" w:cs="Times New Roman"/>
            <w:color w:val="000000" w:themeColor="text1"/>
            <w:sz w:val="24"/>
            <w:szCs w:val="24"/>
          </w:rPr>
          <w:delText>4</w:delText>
        </w:r>
      </w:del>
      <w:ins w:id="4838" w:author="Jacyeude Araújo" w:date="2019-10-02T11:19:00Z">
        <w:r w:rsidR="00C7631D" w:rsidRPr="00F00993">
          <w:rPr>
            <w:rFonts w:ascii="Times New Roman" w:hAnsi="Times New Roman" w:cs="Times New Roman"/>
            <w:color w:val="000000" w:themeColor="text1"/>
            <w:sz w:val="24"/>
            <w:szCs w:val="24"/>
          </w:rPr>
          <w:t>1</w:t>
        </w:r>
      </w:ins>
      <w:r w:rsidRPr="00F00993">
        <w:rPr>
          <w:rFonts w:ascii="Times New Roman" w:hAnsi="Times New Roman" w:cs="Times New Roman"/>
          <w:color w:val="000000" w:themeColor="text1"/>
          <w:sz w:val="24"/>
          <w:szCs w:val="24"/>
        </w:rPr>
        <w:t xml:space="preserve">, a máquina de vetores de suporte foi aplicada em quase todos os domínios, incluindo problemas de classificação, previsão / previsão, análise de imagens, reconhecimento de padrões, extração de regras e otimização. A maioria das aplicações que analisamos, cerca de 54%, estão na área de classificação. Os trabalhos nas áreas de agrupamento e previsão representam 9% e 13%, respectivamente, e outros representam 24% de cada um dos trabalhos </w:t>
      </w:r>
      <w:r w:rsidR="00AB24CA" w:rsidRPr="00F00993">
        <w:rPr>
          <w:rFonts w:ascii="Times New Roman" w:hAnsi="Times New Roman" w:cs="Times New Roman"/>
          <w:color w:val="000000" w:themeColor="text1"/>
          <w:sz w:val="24"/>
          <w:szCs w:val="24"/>
        </w:rPr>
        <w:t>revisados [</w:t>
      </w:r>
      <w:r w:rsidR="00A47C0D" w:rsidRPr="00F00993">
        <w:rPr>
          <w:rFonts w:ascii="Times New Roman" w:hAnsi="Times New Roman" w:cs="Times New Roman"/>
          <w:color w:val="000000" w:themeColor="text1"/>
          <w:sz w:val="24"/>
          <w:szCs w:val="24"/>
        </w:rPr>
        <w:t>42</w:t>
      </w:r>
      <w:r w:rsidRPr="00F00993">
        <w:rPr>
          <w:rFonts w:ascii="Times New Roman" w:hAnsi="Times New Roman" w:cs="Times New Roman"/>
          <w:color w:val="000000" w:themeColor="text1"/>
          <w:sz w:val="24"/>
          <w:szCs w:val="24"/>
        </w:rPr>
        <w:t>]</w:t>
      </w:r>
    </w:p>
    <w:p w14:paraId="51B14FF2" w14:textId="1A54E92F" w:rsidR="00926CA2" w:rsidRPr="00F00993"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188CEDC" w14:textId="1313F9D3" w:rsidR="00AF057C" w:rsidRPr="00F00993" w:rsidRDefault="00AF057C">
      <w:pPr>
        <w:pStyle w:val="Legenda"/>
        <w:keepNext/>
        <w:jc w:val="center"/>
        <w:rPr>
          <w:ins w:id="4839" w:author="Jacyeude Araújo" w:date="2019-10-02T11:01:00Z"/>
          <w:rFonts w:ascii="Times New Roman" w:hAnsi="Times New Roman" w:cs="Times New Roman"/>
          <w:i w:val="0"/>
          <w:iCs w:val="0"/>
          <w:color w:val="000000" w:themeColor="text1"/>
          <w:sz w:val="22"/>
          <w:szCs w:val="22"/>
          <w:rPrChange w:id="4840" w:author="Jacyeude Araújo" w:date="2019-10-02T13:03:00Z">
            <w:rPr>
              <w:ins w:id="4841" w:author="Jacyeude Araújo" w:date="2019-10-02T11:01:00Z"/>
            </w:rPr>
          </w:rPrChange>
        </w:rPr>
        <w:pPrChange w:id="4842" w:author="Jacyeude Araújo" w:date="2019-10-02T11:01:00Z">
          <w:pPr>
            <w:pStyle w:val="Legenda"/>
          </w:pPr>
        </w:pPrChange>
      </w:pPr>
      <w:ins w:id="4843" w:author="Jacyeude Araújo" w:date="2019-10-02T11:01:00Z">
        <w:r w:rsidRPr="00F00993">
          <w:rPr>
            <w:rFonts w:ascii="Times New Roman" w:hAnsi="Times New Roman" w:cs="Times New Roman"/>
            <w:i w:val="0"/>
            <w:iCs w:val="0"/>
            <w:color w:val="000000" w:themeColor="text1"/>
            <w:sz w:val="22"/>
            <w:szCs w:val="22"/>
            <w:rPrChange w:id="484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484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484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484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21</w:t>
      </w:r>
      <w:ins w:id="4848" w:author="Jacyeude Araújo" w:date="2019-10-02T11:01:00Z">
        <w:r w:rsidRPr="00F00993">
          <w:rPr>
            <w:rFonts w:ascii="Times New Roman" w:hAnsi="Times New Roman" w:cs="Times New Roman"/>
            <w:i w:val="0"/>
            <w:iCs w:val="0"/>
            <w:color w:val="000000" w:themeColor="text1"/>
            <w:sz w:val="22"/>
            <w:szCs w:val="22"/>
            <w:rPrChange w:id="484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4850" w:author="Jacyeude Araújo" w:date="2019-10-02T13:03:00Z">
              <w:rPr/>
            </w:rPrChange>
          </w:rPr>
          <w:t xml:space="preserve"> - Aplicação de MVS</w:t>
        </w:r>
      </w:ins>
    </w:p>
    <w:p w14:paraId="11C8F6BE" w14:textId="3E867F85" w:rsidR="008C4F9C" w:rsidRPr="00F00993" w:rsidRDefault="004D4EEB" w:rsidP="008C4F9C">
      <w:pPr>
        <w:keepNext/>
        <w:autoSpaceDE w:val="0"/>
        <w:autoSpaceDN w:val="0"/>
        <w:adjustRightInd w:val="0"/>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4851" w:author="Jacyeude Araújo" w:date="2019-10-02T13:03:00Z">
            <w:rPr>
              <w:rFonts w:ascii="Times New Roman" w:hAnsi="Times New Roman" w:cs="Times New Roman"/>
              <w:noProof/>
              <w:color w:val="000000" w:themeColor="text1"/>
              <w:lang w:eastAsia="pt-BR"/>
            </w:rPr>
          </w:rPrChange>
        </w:rPr>
        <w:drawing>
          <wp:inline distT="0" distB="0" distL="0" distR="0" wp14:anchorId="1B71FC54" wp14:editId="46E0F0E6">
            <wp:extent cx="4531995" cy="2687320"/>
            <wp:effectExtent l="0" t="0" r="190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1995" cy="2687320"/>
                    </a:xfrm>
                    <a:prstGeom prst="rect">
                      <a:avLst/>
                    </a:prstGeom>
                    <a:noFill/>
                    <a:ln>
                      <a:noFill/>
                    </a:ln>
                  </pic:spPr>
                </pic:pic>
              </a:graphicData>
            </a:graphic>
          </wp:inline>
        </w:drawing>
      </w:r>
    </w:p>
    <w:p w14:paraId="468263A0" w14:textId="456C7870" w:rsidR="00926CA2" w:rsidRPr="00F00993" w:rsidRDefault="008C4F9C" w:rsidP="008C4F9C">
      <w:pPr>
        <w:pStyle w:val="Legenda"/>
        <w:jc w:val="center"/>
        <w:rPr>
          <w:rFonts w:ascii="Times New Roman" w:hAnsi="Times New Roman" w:cs="Times New Roman"/>
          <w:i w:val="0"/>
          <w:iCs w:val="0"/>
          <w:color w:val="000000" w:themeColor="text1"/>
          <w:sz w:val="22"/>
          <w:szCs w:val="22"/>
          <w:rPrChange w:id="4852" w:author="Jacyeude Araújo" w:date="2019-10-02T13:03:00Z">
            <w:rPr>
              <w:rFonts w:ascii="Times New Roman" w:hAnsi="Times New Roman" w:cs="Times New Roman"/>
              <w:color w:val="000000" w:themeColor="text1"/>
            </w:rPr>
          </w:rPrChange>
        </w:rPr>
      </w:pPr>
      <w:bookmarkStart w:id="4853" w:name="_Toc20849511"/>
      <w:del w:id="4854" w:author="Jacyeude Araújo" w:date="2019-10-02T11:01:00Z">
        <w:r w:rsidRPr="00F00993" w:rsidDel="00AF057C">
          <w:rPr>
            <w:rFonts w:ascii="Times New Roman" w:hAnsi="Times New Roman" w:cs="Times New Roman"/>
            <w:i w:val="0"/>
            <w:iCs w:val="0"/>
            <w:color w:val="000000" w:themeColor="text1"/>
            <w:sz w:val="22"/>
            <w:szCs w:val="22"/>
            <w:rPrChange w:id="4855" w:author="Jacyeude Araújo" w:date="2019-10-02T13:03:00Z">
              <w:rPr>
                <w:rFonts w:ascii="Times New Roman" w:hAnsi="Times New Roman" w:cs="Times New Roman"/>
                <w:color w:val="000000" w:themeColor="text1"/>
              </w:rPr>
            </w:rPrChange>
          </w:rPr>
          <w:delText xml:space="preserve">Figura </w:delText>
        </w:r>
      </w:del>
      <w:del w:id="4856" w:author="Jacyeude Araújo" w:date="2019-10-02T10:09:00Z">
        <w:r w:rsidR="00CC0B09" w:rsidRPr="00F00993" w:rsidDel="00DA6A84">
          <w:rPr>
            <w:rFonts w:ascii="Times New Roman" w:hAnsi="Times New Roman" w:cs="Times New Roman"/>
            <w:i w:val="0"/>
            <w:iCs w:val="0"/>
            <w:color w:val="000000" w:themeColor="text1"/>
            <w:sz w:val="22"/>
            <w:szCs w:val="22"/>
            <w:rPrChange w:id="4857"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4858"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485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4860" w:author="Jacyeude Araújo" w:date="2019-10-02T13:03:00Z">
              <w:rPr>
                <w:rFonts w:ascii="Times New Roman" w:hAnsi="Times New Roman" w:cs="Times New Roman"/>
                <w:noProof/>
                <w:color w:val="000000" w:themeColor="text1"/>
              </w:rPr>
            </w:rPrChange>
          </w:rPr>
          <w:delText>24</w:delText>
        </w:r>
        <w:r w:rsidR="00CC0B09" w:rsidRPr="00F00993" w:rsidDel="00DA6A84">
          <w:rPr>
            <w:rFonts w:ascii="Times New Roman" w:hAnsi="Times New Roman" w:cs="Times New Roman"/>
            <w:i w:val="0"/>
            <w:iCs w:val="0"/>
            <w:color w:val="000000" w:themeColor="text1"/>
            <w:sz w:val="22"/>
            <w:szCs w:val="22"/>
            <w:rPrChange w:id="4861" w:author="Jacyeude Araújo" w:date="2019-10-02T13:03:00Z">
              <w:rPr>
                <w:rFonts w:ascii="Times New Roman" w:hAnsi="Times New Roman" w:cs="Times New Roman"/>
                <w:color w:val="000000" w:themeColor="text1"/>
              </w:rPr>
            </w:rPrChange>
          </w:rPr>
          <w:fldChar w:fldCharType="end"/>
        </w:r>
      </w:del>
      <w:del w:id="4862" w:author="Jacyeude Araújo" w:date="2019-10-02T11:01:00Z">
        <w:r w:rsidRPr="00F00993" w:rsidDel="00AF057C">
          <w:rPr>
            <w:rFonts w:ascii="Times New Roman" w:hAnsi="Times New Roman" w:cs="Times New Roman"/>
            <w:i w:val="0"/>
            <w:iCs w:val="0"/>
            <w:color w:val="000000" w:themeColor="text1"/>
            <w:sz w:val="22"/>
            <w:szCs w:val="22"/>
            <w:rPrChange w:id="4863" w:author="Jacyeude Araújo" w:date="2019-10-02T13:03:00Z">
              <w:rPr>
                <w:rFonts w:ascii="Times New Roman" w:hAnsi="Times New Roman" w:cs="Times New Roman"/>
                <w:color w:val="000000" w:themeColor="text1"/>
              </w:rPr>
            </w:rPrChange>
          </w:rPr>
          <w:delText xml:space="preserve"> -</w:delText>
        </w:r>
      </w:del>
      <w:ins w:id="4864" w:author="Jacyeude Araújo" w:date="2019-10-02T11:01:00Z">
        <w:r w:rsidR="00AF057C" w:rsidRPr="00F00993">
          <w:rPr>
            <w:rFonts w:ascii="Times New Roman" w:hAnsi="Times New Roman" w:cs="Times New Roman"/>
            <w:i w:val="0"/>
            <w:iCs w:val="0"/>
            <w:color w:val="000000" w:themeColor="text1"/>
            <w:sz w:val="22"/>
            <w:szCs w:val="22"/>
            <w:rPrChange w:id="4865" w:author="Jacyeude Araújo" w:date="2019-10-02T13:03:00Z">
              <w:rPr>
                <w:rFonts w:ascii="Times New Roman" w:hAnsi="Times New Roman" w:cs="Times New Roman"/>
                <w:color w:val="000000" w:themeColor="text1"/>
              </w:rPr>
            </w:rPrChange>
          </w:rPr>
          <w:t>Fonte:</w:t>
        </w:r>
      </w:ins>
      <w:del w:id="4866" w:author="Jacyeude Araújo" w:date="2019-10-02T11:01:00Z">
        <w:r w:rsidRPr="00F00993" w:rsidDel="00AF057C">
          <w:rPr>
            <w:rFonts w:ascii="Times New Roman" w:hAnsi="Times New Roman" w:cs="Times New Roman"/>
            <w:i w:val="0"/>
            <w:iCs w:val="0"/>
            <w:color w:val="000000" w:themeColor="text1"/>
            <w:sz w:val="22"/>
            <w:szCs w:val="22"/>
            <w:rPrChange w:id="4867" w:author="Jacyeude Araújo" w:date="2019-10-02T13:03:00Z">
              <w:rPr>
                <w:rFonts w:ascii="Times New Roman" w:hAnsi="Times New Roman" w:cs="Times New Roman"/>
                <w:color w:val="000000" w:themeColor="text1"/>
              </w:rPr>
            </w:rPrChange>
          </w:rPr>
          <w:delText xml:space="preserve"> </w:delText>
        </w:r>
        <w:r w:rsidR="00FB6353" w:rsidRPr="00F00993" w:rsidDel="00AF057C">
          <w:rPr>
            <w:rFonts w:ascii="Times New Roman" w:hAnsi="Times New Roman" w:cs="Times New Roman"/>
            <w:i w:val="0"/>
            <w:iCs w:val="0"/>
            <w:color w:val="000000" w:themeColor="text1"/>
            <w:sz w:val="22"/>
            <w:szCs w:val="22"/>
            <w:rPrChange w:id="4868" w:author="Jacyeude Araújo" w:date="2019-10-02T13:03:00Z">
              <w:rPr>
                <w:rFonts w:ascii="Times New Roman" w:hAnsi="Times New Roman" w:cs="Times New Roman"/>
                <w:color w:val="000000" w:themeColor="text1"/>
              </w:rPr>
            </w:rPrChange>
          </w:rPr>
          <w:delText>A</w:delText>
        </w:r>
        <w:r w:rsidRPr="00F00993" w:rsidDel="00AF057C">
          <w:rPr>
            <w:rFonts w:ascii="Times New Roman" w:hAnsi="Times New Roman" w:cs="Times New Roman"/>
            <w:i w:val="0"/>
            <w:iCs w:val="0"/>
            <w:color w:val="000000" w:themeColor="text1"/>
            <w:sz w:val="22"/>
            <w:szCs w:val="22"/>
            <w:rPrChange w:id="4869" w:author="Jacyeude Araújo" w:date="2019-10-02T13:03:00Z">
              <w:rPr>
                <w:rFonts w:ascii="Times New Roman" w:hAnsi="Times New Roman" w:cs="Times New Roman"/>
                <w:color w:val="000000" w:themeColor="text1"/>
              </w:rPr>
            </w:rPrChange>
          </w:rPr>
          <w:delText>plicação de MVS</w:delText>
        </w:r>
      </w:del>
      <w:r w:rsidR="004D4EEB" w:rsidRPr="00F00993">
        <w:rPr>
          <w:rFonts w:ascii="Times New Roman" w:hAnsi="Times New Roman" w:cs="Times New Roman"/>
          <w:i w:val="0"/>
          <w:iCs w:val="0"/>
          <w:color w:val="000000" w:themeColor="text1"/>
          <w:sz w:val="22"/>
          <w:szCs w:val="22"/>
          <w:rPrChange w:id="4870" w:author="Jacyeude Araújo" w:date="2019-10-02T13:03:00Z">
            <w:rPr>
              <w:rFonts w:ascii="Times New Roman" w:hAnsi="Times New Roman" w:cs="Times New Roman"/>
              <w:color w:val="000000" w:themeColor="text1"/>
            </w:rPr>
          </w:rPrChange>
        </w:rPr>
        <w:t>. Adaptado de [</w:t>
      </w:r>
      <w:r w:rsidR="00A47C0D" w:rsidRPr="00F00993">
        <w:rPr>
          <w:rFonts w:ascii="Times New Roman" w:hAnsi="Times New Roman" w:cs="Times New Roman"/>
          <w:i w:val="0"/>
          <w:iCs w:val="0"/>
          <w:color w:val="000000" w:themeColor="text1"/>
          <w:sz w:val="22"/>
          <w:szCs w:val="22"/>
          <w:rPrChange w:id="4871" w:author="Jacyeude Araújo" w:date="2019-10-02T13:03:00Z">
            <w:rPr>
              <w:rFonts w:ascii="Times New Roman" w:hAnsi="Times New Roman" w:cs="Times New Roman"/>
              <w:color w:val="000000" w:themeColor="text1"/>
            </w:rPr>
          </w:rPrChange>
        </w:rPr>
        <w:t>42</w:t>
      </w:r>
      <w:r w:rsidR="004D4EEB" w:rsidRPr="00F00993">
        <w:rPr>
          <w:rFonts w:ascii="Times New Roman" w:hAnsi="Times New Roman" w:cs="Times New Roman"/>
          <w:i w:val="0"/>
          <w:iCs w:val="0"/>
          <w:color w:val="000000" w:themeColor="text1"/>
          <w:sz w:val="22"/>
          <w:szCs w:val="22"/>
          <w:rPrChange w:id="4872" w:author="Jacyeude Araújo" w:date="2019-10-02T13:03:00Z">
            <w:rPr>
              <w:rFonts w:ascii="Times New Roman" w:hAnsi="Times New Roman" w:cs="Times New Roman"/>
              <w:color w:val="000000" w:themeColor="text1"/>
            </w:rPr>
          </w:rPrChange>
        </w:rPr>
        <w:t>]</w:t>
      </w:r>
      <w:bookmarkEnd w:id="4853"/>
    </w:p>
    <w:p w14:paraId="6512F314" w14:textId="4EDC3DD5" w:rsidR="00AB24CA" w:rsidRPr="00F00993" w:rsidRDefault="00AB24CA" w:rsidP="00AB24CA">
      <w:pPr>
        <w:rPr>
          <w:rFonts w:ascii="Times New Roman" w:hAnsi="Times New Roman" w:cs="Times New Roman"/>
          <w:color w:val="000000" w:themeColor="text1"/>
        </w:rPr>
      </w:pPr>
    </w:p>
    <w:p w14:paraId="723CE839" w14:textId="25A5B65D" w:rsidR="00462D0D" w:rsidRPr="00F00993" w:rsidRDefault="00462D0D" w:rsidP="00AB24CA">
      <w:pPr>
        <w:rPr>
          <w:rFonts w:ascii="Times New Roman" w:hAnsi="Times New Roman" w:cs="Times New Roman"/>
          <w:color w:val="000000" w:themeColor="text1"/>
        </w:rPr>
      </w:pPr>
    </w:p>
    <w:p w14:paraId="5534D8AD" w14:textId="6FD25952" w:rsidR="00462D0D" w:rsidRPr="00F00993" w:rsidDel="00AF057C" w:rsidRDefault="00462D0D" w:rsidP="00AB24CA">
      <w:pPr>
        <w:rPr>
          <w:del w:id="4873" w:author="Jacyeude Araújo" w:date="2019-10-02T11:02:00Z"/>
          <w:rFonts w:ascii="Times New Roman" w:hAnsi="Times New Roman" w:cs="Times New Roman"/>
          <w:color w:val="000000" w:themeColor="text1"/>
        </w:rPr>
      </w:pPr>
    </w:p>
    <w:p w14:paraId="3A41848E" w14:textId="77777777" w:rsidR="0065148A" w:rsidRPr="00F00993" w:rsidRDefault="0065148A" w:rsidP="0065148A">
      <w:pPr>
        <w:pStyle w:val="Ttulo2"/>
        <w:jc w:val="both"/>
        <w:rPr>
          <w:rFonts w:ascii="Times New Roman" w:hAnsi="Times New Roman" w:cs="Times New Roman"/>
          <w:b/>
          <w:bCs/>
          <w:color w:val="000000" w:themeColor="text1"/>
          <w:sz w:val="24"/>
          <w:szCs w:val="24"/>
        </w:rPr>
      </w:pPr>
      <w:bookmarkStart w:id="4874" w:name="_Toc20921311"/>
      <w:r w:rsidRPr="00F00993">
        <w:rPr>
          <w:rFonts w:ascii="Times New Roman" w:hAnsi="Times New Roman" w:cs="Times New Roman"/>
          <w:b/>
          <w:bCs/>
          <w:color w:val="000000" w:themeColor="text1"/>
          <w:sz w:val="24"/>
          <w:szCs w:val="24"/>
        </w:rPr>
        <w:t>3.2 MVS Linear</w:t>
      </w:r>
      <w:bookmarkEnd w:id="4874"/>
    </w:p>
    <w:p w14:paraId="7E86FF64" w14:textId="77777777" w:rsidR="0065148A" w:rsidRPr="00F00993" w:rsidRDefault="0065148A" w:rsidP="0065148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00AE4B" w14:textId="51B80419" w:rsidR="0065148A" w:rsidRPr="00F00993" w:rsidRDefault="0065148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w:t>
      </w:r>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surgiram pelo emprego direto dos resultados fornecidos pela TAE. Nesta seção é apresentado o uso de </w:t>
      </w:r>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na obtenção de fronteiras lineares para a separação de dados pertencentes a duas classes. A primeira formulação, mais simples, lida com problemas linearmente separáveis, definidos adiante [3</w:t>
      </w:r>
      <w:r w:rsidR="00462D0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Essa formulação foi posteriormente estendida para definir fronteiras lineares sobre conjuntos de dados mais gerais [</w:t>
      </w:r>
      <w:r w:rsidR="00462D0D" w:rsidRPr="00F00993">
        <w:rPr>
          <w:rFonts w:ascii="Times New Roman" w:hAnsi="Times New Roman" w:cs="Times New Roman"/>
          <w:color w:val="000000" w:themeColor="text1"/>
          <w:sz w:val="24"/>
          <w:szCs w:val="24"/>
        </w:rPr>
        <w:t>38</w:t>
      </w:r>
      <w:r w:rsidRPr="00F00993">
        <w:rPr>
          <w:rFonts w:ascii="Times New Roman" w:hAnsi="Times New Roman" w:cs="Times New Roman"/>
          <w:color w:val="000000" w:themeColor="text1"/>
          <w:sz w:val="24"/>
          <w:szCs w:val="24"/>
        </w:rPr>
        <w:t xml:space="preserve">]. A partir desses conceitos iniciais, na Seção </w:t>
      </w:r>
      <w:r w:rsidR="00462D0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descreve-se a obtenção de fronteiras não lineares com </w:t>
      </w:r>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por meio de uma extensão das </w:t>
      </w:r>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lineares.</w:t>
      </w:r>
    </w:p>
    <w:p w14:paraId="7BE49AFC" w14:textId="77777777" w:rsidR="00926CA2" w:rsidRPr="00F00993" w:rsidRDefault="00926CA2"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0D9B529" w14:textId="59FC6C22" w:rsidR="006B28C1" w:rsidRPr="00F00993" w:rsidRDefault="002D1497" w:rsidP="00892A96">
      <w:pPr>
        <w:pStyle w:val="Ttulo2"/>
        <w:spacing w:line="360" w:lineRule="auto"/>
        <w:jc w:val="both"/>
        <w:rPr>
          <w:rFonts w:ascii="Times New Roman" w:eastAsiaTheme="minorHAnsi" w:hAnsi="Times New Roman" w:cs="Times New Roman"/>
          <w:color w:val="000000" w:themeColor="text1"/>
          <w:sz w:val="24"/>
          <w:szCs w:val="24"/>
        </w:rPr>
      </w:pPr>
      <w:bookmarkStart w:id="4875" w:name="_Toc20921312"/>
      <w:r w:rsidRPr="00F00993">
        <w:rPr>
          <w:rFonts w:ascii="Times New Roman" w:eastAsiaTheme="minorHAnsi" w:hAnsi="Times New Roman" w:cs="Times New Roman"/>
          <w:color w:val="000000" w:themeColor="text1"/>
          <w:sz w:val="24"/>
          <w:szCs w:val="24"/>
        </w:rPr>
        <w:t>3</w:t>
      </w:r>
      <w:r w:rsidR="006B28C1" w:rsidRPr="00F00993">
        <w:rPr>
          <w:rFonts w:ascii="Times New Roman" w:eastAsiaTheme="minorHAnsi" w:hAnsi="Times New Roman" w:cs="Times New Roman"/>
          <w:color w:val="000000" w:themeColor="text1"/>
          <w:sz w:val="24"/>
          <w:szCs w:val="24"/>
        </w:rPr>
        <w:t>.2</w:t>
      </w:r>
      <w:r w:rsidR="00CB6C38" w:rsidRPr="00F00993">
        <w:rPr>
          <w:rFonts w:ascii="Times New Roman" w:eastAsiaTheme="minorHAnsi" w:hAnsi="Times New Roman" w:cs="Times New Roman"/>
          <w:color w:val="000000" w:themeColor="text1"/>
          <w:sz w:val="24"/>
          <w:szCs w:val="24"/>
        </w:rPr>
        <w:t>.1</w:t>
      </w:r>
      <w:r w:rsidR="006B28C1" w:rsidRPr="00F00993">
        <w:rPr>
          <w:rFonts w:ascii="Times New Roman" w:eastAsiaTheme="minorHAnsi" w:hAnsi="Times New Roman" w:cs="Times New Roman"/>
          <w:color w:val="000000" w:themeColor="text1"/>
          <w:sz w:val="24"/>
          <w:szCs w:val="24"/>
        </w:rPr>
        <w:t xml:space="preserve"> MVS </w:t>
      </w:r>
      <w:r w:rsidR="00C37E71" w:rsidRPr="00F00993">
        <w:rPr>
          <w:rFonts w:ascii="Times New Roman" w:eastAsiaTheme="minorHAnsi" w:hAnsi="Times New Roman" w:cs="Times New Roman"/>
          <w:color w:val="000000" w:themeColor="text1"/>
          <w:sz w:val="24"/>
          <w:szCs w:val="24"/>
        </w:rPr>
        <w:t>margem</w:t>
      </w:r>
      <w:r w:rsidR="006B28C1" w:rsidRPr="00F00993">
        <w:rPr>
          <w:rFonts w:ascii="Times New Roman" w:eastAsiaTheme="minorHAnsi" w:hAnsi="Times New Roman" w:cs="Times New Roman"/>
          <w:color w:val="000000" w:themeColor="text1"/>
          <w:sz w:val="24"/>
          <w:szCs w:val="24"/>
        </w:rPr>
        <w:t xml:space="preserve"> rígida</w:t>
      </w:r>
      <w:bookmarkEnd w:id="4875"/>
    </w:p>
    <w:p w14:paraId="76AE2784" w14:textId="122EF03D" w:rsidR="00CB6C38" w:rsidRPr="00F00993" w:rsidRDefault="00CB6C38" w:rsidP="00462D0D">
      <w:pPr>
        <w:spacing w:after="0" w:line="360" w:lineRule="auto"/>
        <w:ind w:firstLine="1440"/>
        <w:jc w:val="both"/>
        <w:rPr>
          <w:rFonts w:ascii="Times New Roman" w:hAnsi="Times New Roman" w:cs="Times New Roman"/>
          <w:color w:val="000000" w:themeColor="text1"/>
          <w:sz w:val="24"/>
          <w:szCs w:val="24"/>
        </w:rPr>
      </w:pPr>
    </w:p>
    <w:p w14:paraId="2867037A" w14:textId="6F9DCF17" w:rsidR="00CB6C38" w:rsidRPr="00F00993" w:rsidRDefault="00CB6C38" w:rsidP="00462D0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w:t>
      </w:r>
      <w:r w:rsidR="007E534D" w:rsidRPr="00F00993">
        <w:rPr>
          <w:rFonts w:ascii="Times New Roman" w:hAnsi="Times New Roman" w:cs="Times New Roman"/>
          <w:color w:val="000000" w:themeColor="text1"/>
          <w:sz w:val="24"/>
          <w:szCs w:val="24"/>
        </w:rPr>
        <w:t xml:space="preserve"> MVS</w:t>
      </w:r>
      <w:r w:rsidRPr="00F00993">
        <w:rPr>
          <w:rFonts w:ascii="Times New Roman" w:hAnsi="Times New Roman" w:cs="Times New Roman"/>
          <w:color w:val="000000" w:themeColor="text1"/>
          <w:sz w:val="24"/>
          <w:szCs w:val="24"/>
        </w:rPr>
        <w:t xml:space="preserve"> lineares com margens rígidas definem fronteiras lineares a partir de dados linearmente separáveis. Seja </w:t>
      </w:r>
      <m:oMath>
        <m:r>
          <w:rPr>
            <w:rFonts w:ascii="Cambria Math" w:hAnsi="Cambria Math" w:cs="Times New Roman"/>
            <w:color w:val="000000" w:themeColor="text1"/>
            <w:sz w:val="24"/>
            <w:szCs w:val="24"/>
            <w:rPrChange w:id="4876" w:author="Jacyeude Araújo" w:date="2019-10-02T13:03:00Z">
              <w:rPr>
                <w:rFonts w:ascii="Cambria Math" w:hAnsi="Cambria Math" w:cs="Times New Roman"/>
                <w:color w:val="000000" w:themeColor="text1"/>
                <w:sz w:val="24"/>
                <w:szCs w:val="24"/>
              </w:rPr>
            </w:rPrChange>
          </w:rPr>
          <m:t>T</m:t>
        </m:r>
      </m:oMath>
      <w:r w:rsidRPr="00F00993">
        <w:rPr>
          <w:rFonts w:ascii="Times New Roman" w:hAnsi="Times New Roman" w:cs="Times New Roman"/>
          <w:color w:val="000000" w:themeColor="text1"/>
          <w:sz w:val="24"/>
          <w:szCs w:val="24"/>
        </w:rPr>
        <w:t xml:space="preserve"> um conjunto de treinamento com </w:t>
      </w:r>
      <m:oMath>
        <m:r>
          <w:rPr>
            <w:rFonts w:ascii="Cambria Math" w:hAnsi="Cambria Math" w:cs="Times New Roman"/>
            <w:color w:val="000000" w:themeColor="text1"/>
            <w:sz w:val="24"/>
            <w:szCs w:val="24"/>
            <w:rPrChange w:id="4877" w:author="Jacyeude Araújo" w:date="2019-10-02T13:03:00Z">
              <w:rPr>
                <w:rFonts w:ascii="Cambria Math" w:hAnsi="Cambria Math" w:cs="Times New Roman"/>
                <w:color w:val="000000" w:themeColor="text1"/>
                <w:sz w:val="24"/>
                <w:szCs w:val="24"/>
              </w:rPr>
            </w:rPrChange>
          </w:rPr>
          <m:t>n</m:t>
        </m:r>
      </m:oMath>
      <w:r w:rsidRPr="00F00993">
        <w:rPr>
          <w:rFonts w:ascii="Times New Roman" w:hAnsi="Times New Roman" w:cs="Times New Roman"/>
          <w:color w:val="000000" w:themeColor="text1"/>
          <w:sz w:val="24"/>
          <w:szCs w:val="24"/>
        </w:rPr>
        <w:t xml:space="preserve"> dados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87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879"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880" w:author="Jacyeude Araújo" w:date="2019-10-02T13:03:00Z">
              <w:rPr>
                <w:rFonts w:ascii="Cambria Math" w:hAnsi="Cambria Math" w:cs="Times New Roman"/>
                <w:color w:val="000000" w:themeColor="text1"/>
                <w:sz w:val="24"/>
                <w:szCs w:val="24"/>
              </w:rPr>
            </w:rPrChange>
          </w:rPr>
          <m:t>∈X</m:t>
        </m:r>
      </m:oMath>
      <w:r w:rsidR="00892A96"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seus respectivos rótulos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881"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882"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883" w:author="Jacyeude Araújo" w:date="2019-10-02T13:03:00Z">
              <w:rPr>
                <w:rFonts w:ascii="Cambria Math" w:hAnsi="Cambria Math" w:cs="Times New Roman"/>
                <w:color w:val="000000" w:themeColor="text1"/>
                <w:sz w:val="24"/>
                <w:szCs w:val="24"/>
              </w:rPr>
            </w:rPrChange>
          </w:rPr>
          <m:t>∈Y</m:t>
        </m:r>
      </m:oMath>
      <w:r w:rsidRPr="00F00993">
        <w:rPr>
          <w:rFonts w:ascii="Times New Roman"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Change w:id="4884" w:author="Jacyeude Araújo" w:date="2019-10-02T13:03:00Z">
              <w:rPr>
                <w:rFonts w:ascii="Cambria Math" w:hAnsi="Cambria Math" w:cs="Times New Roman"/>
                <w:color w:val="000000" w:themeColor="text1"/>
                <w:sz w:val="24"/>
                <w:szCs w:val="24"/>
              </w:rPr>
            </w:rPrChange>
          </w:rPr>
          <m:t>X</m:t>
        </m:r>
      </m:oMath>
      <w:r w:rsidRPr="00F00993">
        <w:rPr>
          <w:rFonts w:ascii="Times New Roman" w:hAnsi="Times New Roman" w:cs="Times New Roman"/>
          <w:color w:val="000000" w:themeColor="text1"/>
          <w:sz w:val="24"/>
          <w:szCs w:val="24"/>
        </w:rPr>
        <w:t xml:space="preserve"> constitui o espaço dos dados e </w:t>
      </w:r>
      <m:oMath>
        <m:r>
          <w:rPr>
            <w:rFonts w:ascii="Cambria Math" w:hAnsi="Cambria Math" w:cs="Times New Roman"/>
            <w:color w:val="000000" w:themeColor="text1"/>
            <w:sz w:val="24"/>
            <w:szCs w:val="24"/>
            <w:rPrChange w:id="4885" w:author="Jacyeude Araújo" w:date="2019-10-02T13:03:00Z">
              <w:rPr>
                <w:rFonts w:ascii="Cambria Math" w:hAnsi="Cambria Math" w:cs="Times New Roman"/>
                <w:color w:val="000000" w:themeColor="text1"/>
                <w:sz w:val="24"/>
                <w:szCs w:val="24"/>
              </w:rPr>
            </w:rPrChange>
          </w:rPr>
          <m:t>Y={-1,+1}</m:t>
        </m:r>
      </m:oMath>
      <w:r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886" w:author="Jacyeude Araújo" w:date="2019-10-02T13:03:00Z">
              <w:rPr>
                <w:rFonts w:ascii="Cambria Math" w:hAnsi="Cambria Math" w:cs="Times New Roman"/>
                <w:color w:val="000000" w:themeColor="text1"/>
                <w:sz w:val="24"/>
                <w:szCs w:val="24"/>
              </w:rPr>
            </w:rPrChange>
          </w:rPr>
          <m:t>T</m:t>
        </m:r>
      </m:oMath>
      <w:r w:rsidRPr="00F00993">
        <w:rPr>
          <w:rFonts w:ascii="Times New Roman" w:hAnsi="Times New Roman" w:cs="Times New Roman"/>
          <w:color w:val="000000" w:themeColor="text1"/>
          <w:sz w:val="24"/>
          <w:szCs w:val="24"/>
        </w:rPr>
        <w:t xml:space="preserve"> é linearmente separável se é possível separar os dados das classes </w:t>
      </w:r>
      <m:oMath>
        <m:r>
          <w:rPr>
            <w:rFonts w:ascii="Cambria Math" w:hAnsi="Cambria Math" w:cs="Times New Roman"/>
            <w:color w:val="000000" w:themeColor="text1"/>
            <w:sz w:val="24"/>
            <w:szCs w:val="24"/>
            <w:rPrChange w:id="4887" w:author="Jacyeude Araújo" w:date="2019-10-02T13:03:00Z">
              <w:rPr>
                <w:rFonts w:ascii="Cambria Math" w:hAnsi="Cambria Math" w:cs="Times New Roman"/>
                <w:color w:val="000000" w:themeColor="text1"/>
                <w:sz w:val="24"/>
                <w:szCs w:val="24"/>
              </w:rPr>
            </w:rPrChange>
          </w:rPr>
          <m:t>+1</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4888" w:author="Jacyeude Araújo" w:date="2019-10-02T13:03:00Z">
              <w:rPr>
                <w:rFonts w:ascii="Cambria Math" w:hAnsi="Cambria Math" w:cs="Times New Roman"/>
                <w:color w:val="000000" w:themeColor="text1"/>
                <w:sz w:val="24"/>
                <w:szCs w:val="24"/>
              </w:rPr>
            </w:rPrChange>
          </w:rPr>
          <m:t>-1</m:t>
        </m:r>
      </m:oMath>
      <w:r w:rsidRPr="00F00993">
        <w:rPr>
          <w:rFonts w:ascii="Times New Roman" w:hAnsi="Times New Roman" w:cs="Times New Roman"/>
          <w:color w:val="000000" w:themeColor="text1"/>
          <w:sz w:val="24"/>
          <w:szCs w:val="24"/>
        </w:rPr>
        <w:t xml:space="preserve"> por um hiperplano [3</w:t>
      </w:r>
      <w:r w:rsidR="00CD25BF"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w:t>
      </w:r>
    </w:p>
    <w:p w14:paraId="2FA93DD8" w14:textId="31E495BB"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Classificadores que separam os dados por meio de um hiperplano são denominados lineares [</w:t>
      </w:r>
      <w:r w:rsidR="00CD25BF"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A equação de um hiperplano é apresentada na </w:t>
      </w:r>
      <w:del w:id="4889" w:author="Jacyeude Araújo" w:date="2019-10-02T11:02:00Z">
        <w:r w:rsidR="00CD25BF" w:rsidRPr="00F00993" w:rsidDel="00AF057C">
          <w:rPr>
            <w:rFonts w:ascii="Times New Roman" w:hAnsi="Times New Roman" w:cs="Times New Roman"/>
            <w:color w:val="000000" w:themeColor="text1"/>
            <w:sz w:val="24"/>
            <w:szCs w:val="24"/>
          </w:rPr>
          <w:delText>e</w:delText>
        </w:r>
      </w:del>
      <w:ins w:id="4890" w:author="Jacyeude Araújo" w:date="2019-10-02T11:02:00Z">
        <w:r w:rsidR="00AF057C" w:rsidRPr="00F00993">
          <w:rPr>
            <w:rFonts w:ascii="Times New Roman" w:hAnsi="Times New Roman" w:cs="Times New Roman"/>
            <w:color w:val="000000" w:themeColor="text1"/>
            <w:sz w:val="24"/>
            <w:szCs w:val="24"/>
          </w:rPr>
          <w:t>E</w:t>
        </w:r>
      </w:ins>
      <w:r w:rsidRPr="00F00993">
        <w:rPr>
          <w:rFonts w:ascii="Times New Roman" w:hAnsi="Times New Roman" w:cs="Times New Roman"/>
          <w:color w:val="000000" w:themeColor="text1"/>
          <w:sz w:val="24"/>
          <w:szCs w:val="24"/>
        </w:rPr>
        <w:t xml:space="preserve">quação </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 xml:space="preserve">7, em que </w:t>
      </w:r>
      <m:oMath>
        <m:r>
          <w:rPr>
            <w:rFonts w:ascii="Cambria Math" w:hAnsi="Cambria Math" w:cs="Times New Roman"/>
            <w:color w:val="000000" w:themeColor="text1"/>
            <w:sz w:val="24"/>
            <w:szCs w:val="24"/>
            <w:rPrChange w:id="4891" w:author="Jacyeude Araújo" w:date="2019-10-02T13:03:00Z">
              <w:rPr>
                <w:rFonts w:ascii="Cambria Math" w:hAnsi="Cambria Math" w:cs="Times New Roman"/>
                <w:color w:val="000000" w:themeColor="text1"/>
                <w:sz w:val="24"/>
                <w:szCs w:val="24"/>
              </w:rPr>
            </w:rPrChange>
          </w:rPr>
          <m:t>w⋅x</m:t>
        </m:r>
      </m:oMath>
      <w:r w:rsidR="007E534D"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é o produto escalar entre os vetores </w:t>
      </w:r>
      <m:oMath>
        <m:r>
          <w:rPr>
            <w:rFonts w:ascii="Cambria Math" w:hAnsi="Cambria Math" w:cs="Times New Roman"/>
            <w:color w:val="000000" w:themeColor="text1"/>
            <w:sz w:val="24"/>
            <w:szCs w:val="24"/>
            <w:rPrChange w:id="4892"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4893" w:author="Jacyeude Araújo" w:date="2019-10-02T13:03:00Z">
              <w:rPr>
                <w:rFonts w:ascii="Cambria Math" w:hAnsi="Cambria Math" w:cs="Times New Roman"/>
                <w:color w:val="000000" w:themeColor="text1"/>
                <w:sz w:val="24"/>
                <w:szCs w:val="24"/>
              </w:rPr>
            </w:rPrChange>
          </w:rPr>
          <m:t>x</m:t>
        </m:r>
      </m:oMath>
      <w:r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894" w:author="Jacyeude Araújo" w:date="2019-10-02T13:03:00Z">
              <w:rPr>
                <w:rFonts w:ascii="Cambria Math" w:hAnsi="Cambria Math" w:cs="Times New Roman"/>
                <w:color w:val="000000" w:themeColor="text1"/>
                <w:sz w:val="24"/>
                <w:szCs w:val="24"/>
              </w:rPr>
            </w:rPrChange>
          </w:rPr>
          <m:t>w</m:t>
        </m:r>
      </m:oMath>
      <w:r w:rsidR="007E534D"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895" w:author="Jacyeude Araújo" w:date="2019-10-02T13:03:00Z">
              <w:rPr>
                <w:rFonts w:ascii="Cambria Math" w:hAnsi="Cambria Math" w:cs="Times New Roman"/>
                <w:color w:val="000000" w:themeColor="text1"/>
                <w:sz w:val="24"/>
                <w:szCs w:val="24"/>
              </w:rPr>
            </w:rPrChange>
          </w:rPr>
          <m:t>∈</m:t>
        </m:r>
      </m:oMath>
      <w:r w:rsidR="007E534D"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X é o vetor normal ao hiperplano descrito 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4896" w:author="Jacyeude Araújo" w:date="2019-10-02T13:03:00Z">
                  <w:rPr>
                    <w:rFonts w:ascii="Cambria Math" w:hAnsi="Cambria Math" w:cs="Times New Roman"/>
                    <w:color w:val="000000" w:themeColor="text1"/>
                    <w:sz w:val="24"/>
                    <w:szCs w:val="24"/>
                  </w:rPr>
                </w:rPrChange>
              </w:rPr>
              <m:t>b</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897" w:author="Jacyeude Araújo" w:date="2019-10-02T13:03:00Z">
                      <w:rPr>
                        <w:rFonts w:ascii="Cambria Math" w:hAnsi="Cambria Math" w:cs="Times New Roman"/>
                        <w:color w:val="000000" w:themeColor="text1"/>
                        <w:sz w:val="24"/>
                        <w:szCs w:val="24"/>
                      </w:rPr>
                    </w:rPrChange>
                  </w:rPr>
                  <m:t>w</m:t>
                </m:r>
              </m:e>
            </m:d>
          </m:den>
        </m:f>
      </m:oMath>
      <w:r w:rsidR="007E534D"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corresponde à distância do hiperplano em relação à origem, com </w:t>
      </w:r>
      <m:oMath>
        <m:r>
          <w:rPr>
            <w:rFonts w:ascii="Cambria Math" w:hAnsi="Cambria Math" w:cs="Times New Roman"/>
            <w:color w:val="000000" w:themeColor="text1"/>
            <w:sz w:val="24"/>
            <w:szCs w:val="24"/>
            <w:rPrChange w:id="4898" w:author="Jacyeude Araújo" w:date="2019-10-02T13:03:00Z">
              <w:rPr>
                <w:rFonts w:ascii="Cambria Math" w:hAnsi="Cambria Math" w:cs="Times New Roman"/>
                <w:color w:val="000000" w:themeColor="text1"/>
                <w:sz w:val="24"/>
                <w:szCs w:val="24"/>
              </w:rPr>
            </w:rPrChange>
          </w:rPr>
          <m:t>b∈R</m:t>
        </m:r>
      </m:oMath>
      <w:r w:rsidRPr="00F00993">
        <w:rPr>
          <w:rFonts w:ascii="Times New Roman" w:hAnsi="Times New Roman" w:cs="Times New Roman"/>
          <w:color w:val="000000" w:themeColor="text1"/>
          <w:sz w:val="24"/>
          <w:szCs w:val="24"/>
        </w:rPr>
        <w:t>.</w:t>
      </w:r>
    </w:p>
    <w:p w14:paraId="732D7C80" w14:textId="77777777" w:rsidR="00AB24CA" w:rsidRPr="00F00993" w:rsidRDefault="00AB24C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21F65CB" w14:textId="4456FBD8" w:rsidR="00CD25BF" w:rsidRPr="00F00993"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899"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00"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901" w:author="Jacyeude Araújo" w:date="2019-10-02T13:03:00Z">
                <w:rPr>
                  <w:rFonts w:ascii="Cambria Math" w:hAnsi="Cambria Math" w:cs="Times New Roman"/>
                  <w:color w:val="000000" w:themeColor="text1"/>
                  <w:sz w:val="24"/>
                  <w:szCs w:val="24"/>
                </w:rPr>
              </w:rPrChange>
            </w:rPr>
            <m:t>=wx+b=0</m:t>
          </m:r>
          <m:r>
            <w:rPr>
              <w:rFonts w:ascii="Cambria Math" w:eastAsiaTheme="minorEastAsia" w:hAnsi="Cambria Math" w:cs="Times New Roman"/>
              <w:color w:val="000000" w:themeColor="text1"/>
              <w:sz w:val="24"/>
              <w:szCs w:val="24"/>
              <w:rPrChange w:id="4902" w:author="Jacyeude Araújo" w:date="2019-10-02T13:03:00Z">
                <w:rPr>
                  <w:rFonts w:ascii="Cambria Math" w:eastAsiaTheme="minorEastAsia" w:hAnsi="Cambria Math" w:cs="Times New Roman"/>
                  <w:color w:val="000000" w:themeColor="text1"/>
                  <w:sz w:val="24"/>
                  <w:szCs w:val="24"/>
                </w:rPr>
              </w:rPrChange>
            </w:rPr>
            <m:t xml:space="preserve">                                                              (3.7)</m:t>
          </m:r>
        </m:oMath>
      </m:oMathPara>
    </w:p>
    <w:p w14:paraId="1E3922A3" w14:textId="10F295BE"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5675B49" w14:textId="2950EFD7"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Essa equação divide o espaço dos dados </w:t>
      </w:r>
      <m:oMath>
        <m:r>
          <w:rPr>
            <w:rFonts w:ascii="Cambria Math" w:hAnsi="Cambria Math" w:cs="Times New Roman"/>
            <w:color w:val="000000" w:themeColor="text1"/>
            <w:sz w:val="24"/>
            <w:szCs w:val="24"/>
            <w:rPrChange w:id="4903" w:author="Jacyeude Araújo" w:date="2019-10-02T13:03:00Z">
              <w:rPr>
                <w:rFonts w:ascii="Cambria Math" w:hAnsi="Cambria Math" w:cs="Times New Roman"/>
                <w:color w:val="000000" w:themeColor="text1"/>
                <w:sz w:val="24"/>
                <w:szCs w:val="24"/>
              </w:rPr>
            </w:rPrChange>
          </w:rPr>
          <m:t>X</m:t>
        </m:r>
      </m:oMath>
      <w:r w:rsidRPr="00F00993">
        <w:rPr>
          <w:rFonts w:ascii="Times New Roman" w:hAnsi="Times New Roman" w:cs="Times New Roman"/>
          <w:color w:val="000000" w:themeColor="text1"/>
          <w:sz w:val="24"/>
          <w:szCs w:val="24"/>
        </w:rPr>
        <w:t xml:space="preserve"> em duas regiões: </w:t>
      </w:r>
      <m:oMath>
        <m:r>
          <w:rPr>
            <w:rFonts w:ascii="Cambria Math" w:hAnsi="Cambria Math" w:cs="Times New Roman"/>
            <w:color w:val="000000" w:themeColor="text1"/>
            <w:sz w:val="24"/>
            <w:szCs w:val="24"/>
            <w:rPrChange w:id="4904" w:author="Jacyeude Araújo" w:date="2019-10-02T13:03:00Z">
              <w:rPr>
                <w:rFonts w:ascii="Cambria Math" w:hAnsi="Cambria Math" w:cs="Times New Roman"/>
                <w:color w:val="000000" w:themeColor="text1"/>
                <w:sz w:val="24"/>
                <w:szCs w:val="24"/>
              </w:rPr>
            </w:rPrChange>
          </w:rPr>
          <m:t>w⋅x+b&gt;0</m:t>
        </m:r>
      </m:oMath>
      <w:r w:rsidR="007E534D"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Change w:id="4905" w:author="Jacyeude Araújo" w:date="2019-10-02T13:03:00Z">
              <w:rPr>
                <w:rFonts w:ascii="Cambria Math" w:hAnsi="Cambria Math" w:cs="Times New Roman"/>
                <w:color w:val="000000" w:themeColor="text1"/>
                <w:sz w:val="24"/>
                <w:szCs w:val="24"/>
              </w:rPr>
            </w:rPrChange>
          </w:rPr>
          <m:t>w⋅x+b</m:t>
        </m:r>
        <m:r>
          <m:rPr>
            <m:sty m:val="p"/>
          </m:rPr>
          <w:rPr>
            <w:rFonts w:ascii="Cambria Math" w:hAnsi="Cambria Math" w:cs="Times New Roman"/>
            <w:color w:val="000000" w:themeColor="text1"/>
            <w:sz w:val="20"/>
            <w:szCs w:val="20"/>
            <w:rPrChange w:id="4906" w:author="Jacyeude Araújo" w:date="2019-10-02T13:03:00Z">
              <w:rPr>
                <w:rFonts w:ascii="Cambria Math" w:hAnsi="Cambria Math" w:cs="Times New Roman"/>
                <w:color w:val="000000" w:themeColor="text1"/>
                <w:sz w:val="20"/>
                <w:szCs w:val="20"/>
              </w:rPr>
            </w:rPrChange>
          </w:rPr>
          <m:t>&lt;</m:t>
        </m:r>
        <m:r>
          <w:rPr>
            <w:rFonts w:ascii="Cambria Math" w:hAnsi="Cambria Math" w:cs="Times New Roman"/>
            <w:color w:val="000000" w:themeColor="text1"/>
            <w:sz w:val="24"/>
            <w:szCs w:val="24"/>
            <w:rPrChange w:id="4907" w:author="Jacyeude Araújo" w:date="2019-10-02T13:03:00Z">
              <w:rPr>
                <w:rFonts w:ascii="Cambria Math" w:hAnsi="Cambria Math" w:cs="Times New Roman"/>
                <w:color w:val="000000" w:themeColor="text1"/>
                <w:sz w:val="24"/>
                <w:szCs w:val="24"/>
              </w:rPr>
            </w:rPrChange>
          </w:rPr>
          <m:t>0</m:t>
        </m:r>
      </m:oMath>
      <w:r w:rsidRPr="00F00993">
        <w:rPr>
          <w:rFonts w:ascii="Times New Roman" w:hAnsi="Times New Roman" w:cs="Times New Roman"/>
          <w:color w:val="000000" w:themeColor="text1"/>
          <w:sz w:val="24"/>
          <w:szCs w:val="24"/>
        </w:rPr>
        <w:t xml:space="preserve">. Uma função sinal </w:t>
      </w:r>
      <m:oMath>
        <m:r>
          <w:rPr>
            <w:rFonts w:ascii="Cambria Math" w:hAnsi="Cambria Math" w:cs="Times New Roman"/>
            <w:color w:val="000000" w:themeColor="text1"/>
            <w:sz w:val="24"/>
            <w:szCs w:val="24"/>
            <w:rPrChange w:id="4908" w:author="Jacyeude Araújo" w:date="2019-10-02T13:03:00Z">
              <w:rPr>
                <w:rFonts w:ascii="Cambria Math" w:hAnsi="Cambria Math" w:cs="Times New Roman"/>
                <w:color w:val="000000" w:themeColor="text1"/>
                <w:sz w:val="24"/>
                <w:szCs w:val="24"/>
              </w:rPr>
            </w:rPrChange>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09"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910" w:author="Jacyeude Araújo" w:date="2019-10-02T13:03:00Z">
              <w:rPr>
                <w:rFonts w:ascii="Cambria Math" w:hAnsi="Cambria Math" w:cs="Times New Roman"/>
                <w:color w:val="000000" w:themeColor="text1"/>
                <w:sz w:val="24"/>
                <w:szCs w:val="24"/>
              </w:rPr>
            </w:rPrChange>
          </w:rPr>
          <m:t>=sng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11" w:author="Jacyeude Araújo" w:date="2019-10-02T13:03:00Z">
                  <w:rPr>
                    <w:rFonts w:ascii="Cambria Math" w:hAnsi="Cambria Math" w:cs="Times New Roman"/>
                    <w:color w:val="000000" w:themeColor="text1"/>
                    <w:sz w:val="24"/>
                    <w:szCs w:val="24"/>
                  </w:rPr>
                </w:rPrChange>
              </w:rPr>
              <m:t>f(x</m:t>
            </m:r>
          </m:e>
        </m:d>
        <m:r>
          <w:rPr>
            <w:rFonts w:ascii="Cambria Math" w:hAnsi="Cambria Math" w:cs="Times New Roman"/>
            <w:color w:val="000000" w:themeColor="text1"/>
            <w:sz w:val="24"/>
            <w:szCs w:val="24"/>
            <w:rPrChange w:id="4912" w:author="Jacyeude Araújo" w:date="2019-10-02T13:03:00Z">
              <w:rPr>
                <w:rFonts w:ascii="Cambria Math" w:hAnsi="Cambria Math" w:cs="Times New Roman"/>
                <w:color w:val="000000" w:themeColor="text1"/>
                <w:sz w:val="24"/>
                <w:szCs w:val="24"/>
              </w:rPr>
            </w:rPrChange>
          </w:rPr>
          <m:t>)</m:t>
        </m:r>
      </m:oMath>
      <w:r w:rsidRPr="00F00993">
        <w:rPr>
          <w:rFonts w:ascii="Times New Roman" w:hAnsi="Times New Roman" w:cs="Times New Roman"/>
          <w:color w:val="000000" w:themeColor="text1"/>
          <w:sz w:val="24"/>
          <w:szCs w:val="24"/>
        </w:rPr>
        <w:t xml:space="preserve"> pode então ser empregada na obtenção das classificações, conforme ilustrado na </w:t>
      </w:r>
      <w:ins w:id="4913" w:author="Jacyeude Araújo" w:date="2019-10-02T11:02:00Z">
        <w:r w:rsidR="00AF057C" w:rsidRPr="00F00993">
          <w:rPr>
            <w:rFonts w:ascii="Times New Roman" w:hAnsi="Times New Roman" w:cs="Times New Roman"/>
            <w:color w:val="000000" w:themeColor="text1"/>
            <w:sz w:val="24"/>
            <w:szCs w:val="24"/>
          </w:rPr>
          <w:t>E</w:t>
        </w:r>
      </w:ins>
      <w:del w:id="4914" w:author="Jacyeude Araújo" w:date="2019-10-02T11:02:00Z">
        <w:r w:rsidR="00CD25BF" w:rsidRPr="00F00993" w:rsidDel="00AF057C">
          <w:rPr>
            <w:rFonts w:ascii="Times New Roman" w:hAnsi="Times New Roman" w:cs="Times New Roman"/>
            <w:color w:val="000000" w:themeColor="text1"/>
            <w:sz w:val="24"/>
            <w:szCs w:val="24"/>
          </w:rPr>
          <w:delText>e</w:delText>
        </w:r>
      </w:del>
      <w:r w:rsidRPr="00F00993">
        <w:rPr>
          <w:rFonts w:ascii="Times New Roman" w:hAnsi="Times New Roman" w:cs="Times New Roman"/>
          <w:color w:val="000000" w:themeColor="text1"/>
          <w:sz w:val="24"/>
          <w:szCs w:val="24"/>
        </w:rPr>
        <w:t xml:space="preserve">quação </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8 [3</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w:t>
      </w:r>
    </w:p>
    <w:p w14:paraId="099766AA" w14:textId="3C23C5F8" w:rsidR="006B28C1" w:rsidRPr="00F00993" w:rsidRDefault="006B28C1"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0E00BF" w14:textId="54171557" w:rsidR="00CD25BF" w:rsidRPr="00F00993"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4915" w:author="Jacyeude Araújo" w:date="2019-10-02T13:03:00Z">
                <w:rPr>
                  <w:rFonts w:ascii="Cambria Math" w:hAnsi="Cambria Math" w:cs="Times New Roman"/>
                  <w:color w:val="000000" w:themeColor="text1"/>
                  <w:sz w:val="24"/>
                  <w:szCs w:val="24"/>
                </w:rPr>
              </w:rPrChange>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16"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4917" w:author="Jacyeude Araújo" w:date="2019-10-02T13:03:00Z">
                <w:rPr>
                  <w:rFonts w:ascii="Cambria Math" w:hAnsi="Cambria Math" w:cs="Times New Roman"/>
                  <w:color w:val="000000" w:themeColor="text1"/>
                  <w:sz w:val="24"/>
                  <w:szCs w:val="24"/>
                </w:rPr>
              </w:rPrChange>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18" w:author="Jacyeude Araújo" w:date="2019-10-02T13:03:00Z">
                    <w:rPr>
                      <w:rFonts w:ascii="Cambria Math" w:hAnsi="Cambria Math" w:cs="Times New Roman"/>
                      <w:color w:val="000000" w:themeColor="text1"/>
                      <w:sz w:val="24"/>
                      <w:szCs w:val="24"/>
                    </w:rPr>
                  </w:rPrChange>
                </w:rPr>
                <m:t>f(x</m:t>
              </m:r>
            </m:e>
          </m:d>
          <m:r>
            <w:rPr>
              <w:rFonts w:ascii="Cambria Math" w:hAnsi="Cambria Math" w:cs="Times New Roman"/>
              <w:color w:val="000000" w:themeColor="text1"/>
              <w:sz w:val="24"/>
              <w:szCs w:val="24"/>
              <w:rPrChange w:id="4919" w:author="Jacyeude Araújo" w:date="2019-10-02T13:03:00Z">
                <w:rPr>
                  <w:rFonts w:ascii="Cambria Math" w:hAnsi="Cambria Math" w:cs="Times New Roman"/>
                  <w:color w:val="000000" w:themeColor="text1"/>
                  <w:sz w:val="24"/>
                  <w:szCs w:val="24"/>
                </w:rPr>
              </w:rPrChange>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Change w:id="4920" w:author="Jacyeude Araújo" w:date="2019-10-02T13:03:00Z">
                        <w:rPr>
                          <w:rFonts w:ascii="Cambria Math" w:hAnsi="Cambria Math" w:cs="Times New Roman"/>
                          <w:color w:val="000000" w:themeColor="text1"/>
                          <w:sz w:val="24"/>
                          <w:szCs w:val="24"/>
                        </w:rPr>
                      </w:rPrChange>
                    </w:rPr>
                    <m:t xml:space="preserve">+1 se w⋅x+b&gt;0 </m:t>
                  </m:r>
                </m:e>
                <m:e>
                  <m:r>
                    <w:rPr>
                      <w:rFonts w:ascii="Cambria Math" w:hAnsi="Cambria Math" w:cs="Times New Roman"/>
                      <w:color w:val="000000" w:themeColor="text1"/>
                      <w:sz w:val="24"/>
                      <w:szCs w:val="24"/>
                      <w:rPrChange w:id="4921" w:author="Jacyeude Araújo" w:date="2019-10-02T13:03:00Z">
                        <w:rPr>
                          <w:rFonts w:ascii="Cambria Math" w:hAnsi="Cambria Math" w:cs="Times New Roman"/>
                          <w:color w:val="000000" w:themeColor="text1"/>
                          <w:sz w:val="24"/>
                          <w:szCs w:val="24"/>
                        </w:rPr>
                      </w:rPrChange>
                    </w:rPr>
                    <m:t>-1 se w⋅x+b</m:t>
                  </m:r>
                  <m:r>
                    <m:rPr>
                      <m:sty m:val="p"/>
                    </m:rPr>
                    <w:rPr>
                      <w:rFonts w:ascii="Cambria Math" w:hAnsi="Cambria Math" w:cs="Times New Roman"/>
                      <w:color w:val="000000" w:themeColor="text1"/>
                      <w:sz w:val="20"/>
                      <w:szCs w:val="20"/>
                      <w:rPrChange w:id="4922" w:author="Jacyeude Araújo" w:date="2019-10-02T13:03:00Z">
                        <w:rPr>
                          <w:rFonts w:ascii="Cambria Math" w:hAnsi="Cambria Math" w:cs="Times New Roman"/>
                          <w:color w:val="000000" w:themeColor="text1"/>
                          <w:sz w:val="20"/>
                          <w:szCs w:val="20"/>
                        </w:rPr>
                      </w:rPrChange>
                    </w:rPr>
                    <m:t>&lt;</m:t>
                  </m:r>
                  <m:r>
                    <w:rPr>
                      <w:rFonts w:ascii="Cambria Math" w:hAnsi="Cambria Math" w:cs="Times New Roman"/>
                      <w:color w:val="000000" w:themeColor="text1"/>
                      <w:sz w:val="24"/>
                      <w:szCs w:val="24"/>
                      <w:rPrChange w:id="4923" w:author="Jacyeude Araújo" w:date="2019-10-02T13:03:00Z">
                        <w:rPr>
                          <w:rFonts w:ascii="Cambria Math" w:hAnsi="Cambria Math" w:cs="Times New Roman"/>
                          <w:color w:val="000000" w:themeColor="text1"/>
                          <w:sz w:val="24"/>
                          <w:szCs w:val="24"/>
                        </w:rPr>
                      </w:rPrChange>
                    </w:rPr>
                    <m:t xml:space="preserve">0  </m:t>
                  </m:r>
                </m:e>
              </m:eqArr>
            </m:e>
          </m:d>
          <m:r>
            <w:rPr>
              <w:rFonts w:ascii="Cambria Math" w:eastAsiaTheme="minorEastAsia" w:hAnsi="Cambria Math" w:cs="Times New Roman"/>
              <w:color w:val="000000" w:themeColor="text1"/>
              <w:sz w:val="24"/>
              <w:szCs w:val="24"/>
              <w:rPrChange w:id="4924" w:author="Jacyeude Araújo" w:date="2019-10-02T13:03:00Z">
                <w:rPr>
                  <w:rFonts w:ascii="Cambria Math" w:eastAsiaTheme="minorEastAsia" w:hAnsi="Cambria Math" w:cs="Times New Roman"/>
                  <w:color w:val="000000" w:themeColor="text1"/>
                  <w:sz w:val="24"/>
                  <w:szCs w:val="24"/>
                </w:rPr>
              </w:rPrChange>
            </w:rPr>
            <m:t xml:space="preserve">                                                (3.8)</m:t>
          </m:r>
        </m:oMath>
      </m:oMathPara>
    </w:p>
    <w:p w14:paraId="436E9289" w14:textId="58087219" w:rsidR="00CB6C38" w:rsidRPr="00F00993"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 xml:space="preserve"> </w:t>
      </w:r>
    </w:p>
    <w:p w14:paraId="1723D5C8" w14:textId="42551801" w:rsidR="00CB6C38" w:rsidRPr="00F00993"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  </w:t>
      </w:r>
    </w:p>
    <w:p w14:paraId="5CC4FD42" w14:textId="02C2C2D8"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A partir de </w:t>
      </w:r>
      <m:oMath>
        <m:r>
          <w:rPr>
            <w:rFonts w:ascii="Cambria Math" w:hAnsi="Cambria Math" w:cs="Times New Roman"/>
            <w:color w:val="000000" w:themeColor="text1"/>
            <w:sz w:val="24"/>
            <w:szCs w:val="24"/>
            <w:rPrChange w:id="4925" w:author="Jacyeude Araújo" w:date="2019-10-02T13:03:00Z">
              <w:rPr>
                <w:rFonts w:ascii="Cambria Math" w:hAnsi="Cambria Math" w:cs="Times New Roman"/>
                <w:color w:val="000000" w:themeColor="text1"/>
                <w:sz w:val="24"/>
                <w:szCs w:val="24"/>
              </w:rPr>
            </w:rPrChange>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26" w:author="Jacyeude Araújo" w:date="2019-10-02T13:03:00Z">
                  <w:rPr>
                    <w:rFonts w:ascii="Cambria Math" w:hAnsi="Cambria Math" w:cs="Times New Roman"/>
                    <w:color w:val="000000" w:themeColor="text1"/>
                    <w:sz w:val="24"/>
                    <w:szCs w:val="24"/>
                  </w:rPr>
                </w:rPrChange>
              </w:rPr>
              <m:t>x</m:t>
            </m:r>
          </m:e>
        </m:d>
      </m:oMath>
      <w:r w:rsidRPr="00F00993">
        <w:rPr>
          <w:rFonts w:ascii="Times New Roman" w:hAnsi="Times New Roman" w:cs="Times New Roman"/>
          <w:color w:val="000000" w:themeColor="text1"/>
          <w:sz w:val="24"/>
          <w:szCs w:val="24"/>
        </w:rPr>
        <w:t xml:space="preserve">, é possível obter um número infinito de hiperplanos equivalentes, pela multiplicação de </w:t>
      </w:r>
      <m:oMath>
        <m:r>
          <w:rPr>
            <w:rFonts w:ascii="Cambria Math" w:hAnsi="Cambria Math" w:cs="Times New Roman"/>
            <w:color w:val="000000" w:themeColor="text1"/>
            <w:sz w:val="24"/>
            <w:szCs w:val="24"/>
            <w:rPrChange w:id="4927"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4928" w:author="Jacyeude Araújo" w:date="2019-10-02T13:03:00Z">
              <w:rPr>
                <w:rFonts w:ascii="Cambria Math" w:hAnsi="Cambria Math" w:cs="Times New Roman"/>
                <w:color w:val="000000" w:themeColor="text1"/>
                <w:sz w:val="24"/>
                <w:szCs w:val="24"/>
              </w:rPr>
            </w:rPrChange>
          </w:rPr>
          <m:t>b</m:t>
        </m:r>
      </m:oMath>
      <w:r w:rsidRPr="00F00993">
        <w:rPr>
          <w:rFonts w:ascii="Times New Roman" w:hAnsi="Times New Roman" w:cs="Times New Roman"/>
          <w:color w:val="000000" w:themeColor="text1"/>
          <w:sz w:val="24"/>
          <w:szCs w:val="24"/>
        </w:rPr>
        <w:t xml:space="preserve"> por uma mesma constante [</w:t>
      </w:r>
      <w:r w:rsidR="008A73BE" w:rsidRPr="00F00993">
        <w:rPr>
          <w:rFonts w:ascii="Times New Roman" w:hAnsi="Times New Roman" w:cs="Times New Roman"/>
          <w:color w:val="000000" w:themeColor="text1"/>
          <w:sz w:val="24"/>
          <w:szCs w:val="24"/>
        </w:rPr>
        <w:t>38</w:t>
      </w:r>
      <w:r w:rsidRPr="00F00993">
        <w:rPr>
          <w:rFonts w:ascii="Times New Roman" w:hAnsi="Times New Roman" w:cs="Times New Roman"/>
          <w:color w:val="000000" w:themeColor="text1"/>
          <w:sz w:val="24"/>
          <w:szCs w:val="24"/>
        </w:rPr>
        <w:t xml:space="preserve">]. Define-se o hiperplano canônico em relação ao conjunto </w:t>
      </w:r>
      <m:oMath>
        <m:r>
          <w:rPr>
            <w:rFonts w:ascii="Cambria Math" w:hAnsi="Cambria Math" w:cs="Times New Roman"/>
            <w:color w:val="000000" w:themeColor="text1"/>
            <w:sz w:val="24"/>
            <w:szCs w:val="24"/>
            <w:rPrChange w:id="4929" w:author="Jacyeude Araújo" w:date="2019-10-02T13:03:00Z">
              <w:rPr>
                <w:rFonts w:ascii="Cambria Math" w:hAnsi="Cambria Math" w:cs="Times New Roman"/>
                <w:color w:val="000000" w:themeColor="text1"/>
                <w:sz w:val="24"/>
                <w:szCs w:val="24"/>
              </w:rPr>
            </w:rPrChange>
          </w:rPr>
          <m:t>T</m:t>
        </m:r>
      </m:oMath>
      <w:r w:rsidRPr="00F00993">
        <w:rPr>
          <w:rFonts w:ascii="Times New Roman" w:hAnsi="Times New Roman" w:cs="Times New Roman"/>
          <w:color w:val="000000" w:themeColor="text1"/>
          <w:sz w:val="24"/>
          <w:szCs w:val="24"/>
        </w:rPr>
        <w:t xml:space="preserve"> como aquele em que </w:t>
      </w:r>
      <m:oMath>
        <m:r>
          <w:rPr>
            <w:rFonts w:ascii="Cambria Math" w:hAnsi="Cambria Math" w:cs="Times New Roman"/>
            <w:color w:val="000000" w:themeColor="text1"/>
            <w:sz w:val="24"/>
            <w:szCs w:val="24"/>
            <w:rPrChange w:id="4930"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4931" w:author="Jacyeude Araújo" w:date="2019-10-02T13:03:00Z">
              <w:rPr>
                <w:rFonts w:ascii="Cambria Math" w:hAnsi="Cambria Math" w:cs="Times New Roman"/>
                <w:color w:val="000000" w:themeColor="text1"/>
                <w:sz w:val="24"/>
                <w:szCs w:val="24"/>
              </w:rPr>
            </w:rPrChange>
          </w:rPr>
          <m:t>b</m:t>
        </m:r>
      </m:oMath>
      <w:r w:rsidRPr="00F00993">
        <w:rPr>
          <w:rFonts w:ascii="Times New Roman" w:hAnsi="Times New Roman" w:cs="Times New Roman"/>
          <w:color w:val="000000" w:themeColor="text1"/>
          <w:sz w:val="24"/>
          <w:szCs w:val="24"/>
        </w:rPr>
        <w:t xml:space="preserve"> são escalados de forma que os exemplos mais próximos ao </w:t>
      </w:r>
      <w:r w:rsidR="008F5274" w:rsidRPr="00F00993">
        <w:rPr>
          <w:rFonts w:ascii="Times New Roman" w:hAnsi="Times New Roman" w:cs="Times New Roman"/>
          <w:color w:val="000000" w:themeColor="text1"/>
          <w:sz w:val="24"/>
          <w:szCs w:val="24"/>
        </w:rPr>
        <w:t>hiperplano:</w:t>
      </w:r>
      <w:r w:rsidR="007E534D"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4932" w:author="Jacyeude Araújo" w:date="2019-10-02T13:03:00Z">
              <w:rPr>
                <w:rFonts w:ascii="Cambria Math" w:hAnsi="Cambria Math" w:cs="Times New Roman"/>
                <w:color w:val="000000" w:themeColor="text1"/>
                <w:sz w:val="24"/>
                <w:szCs w:val="24"/>
              </w:rPr>
            </w:rPrChange>
          </w:rPr>
          <m:t>w⋅x+b=0</m:t>
        </m:r>
      </m:oMath>
      <w:r w:rsidR="007E534D"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satisfaçam a </w:t>
      </w:r>
      <w:del w:id="4933" w:author="Jacyeude Araújo" w:date="2019-10-02T11:03:00Z">
        <w:r w:rsidR="00CD25BF" w:rsidRPr="00F00993" w:rsidDel="00370BEC">
          <w:rPr>
            <w:rFonts w:ascii="Times New Roman" w:hAnsi="Times New Roman" w:cs="Times New Roman"/>
            <w:color w:val="000000" w:themeColor="text1"/>
            <w:sz w:val="24"/>
            <w:szCs w:val="24"/>
          </w:rPr>
          <w:delText>e</w:delText>
        </w:r>
      </w:del>
      <w:ins w:id="4934" w:author="Jacyeude Araújo" w:date="2019-10-02T11:03:00Z">
        <w:r w:rsidR="00370BEC" w:rsidRPr="00F00993">
          <w:rPr>
            <w:rFonts w:ascii="Times New Roman" w:hAnsi="Times New Roman" w:cs="Times New Roman"/>
            <w:color w:val="000000" w:themeColor="text1"/>
            <w:sz w:val="24"/>
            <w:szCs w:val="24"/>
          </w:rPr>
          <w:t>E</w:t>
        </w:r>
      </w:ins>
      <w:r w:rsidRPr="00F00993">
        <w:rPr>
          <w:rFonts w:ascii="Times New Roman" w:hAnsi="Times New Roman" w:cs="Times New Roman"/>
          <w:color w:val="000000" w:themeColor="text1"/>
          <w:sz w:val="24"/>
          <w:szCs w:val="24"/>
        </w:rPr>
        <w:t xml:space="preserve">quação </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9 [</w:t>
      </w:r>
      <w:r w:rsidR="00CD25BF" w:rsidRPr="00F00993">
        <w:rPr>
          <w:rFonts w:ascii="Times New Roman" w:hAnsi="Times New Roman" w:cs="Times New Roman"/>
          <w:color w:val="000000" w:themeColor="text1"/>
          <w:sz w:val="24"/>
          <w:szCs w:val="24"/>
        </w:rPr>
        <w:t>34</w:t>
      </w:r>
      <w:r w:rsidRPr="00F00993">
        <w:rPr>
          <w:rFonts w:ascii="Times New Roman" w:hAnsi="Times New Roman" w:cs="Times New Roman"/>
          <w:color w:val="000000" w:themeColor="text1"/>
          <w:sz w:val="24"/>
          <w:szCs w:val="24"/>
        </w:rPr>
        <w:t>].</w:t>
      </w:r>
    </w:p>
    <w:p w14:paraId="039640B4" w14:textId="363CE8AC"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EF9609" w14:textId="062397AA" w:rsidR="00CD25BF" w:rsidRPr="00F00993" w:rsidRDefault="000E2D34"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35"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36"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37"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38" w:author="Jacyeude Araújo" w:date="2019-10-02T13:03:00Z">
                    <w:rPr>
                      <w:rFonts w:ascii="Cambria Math" w:hAnsi="Cambria Math" w:cs="Times New Roman"/>
                      <w:color w:val="000000" w:themeColor="text1"/>
                      <w:sz w:val="24"/>
                      <w:szCs w:val="24"/>
                    </w:rPr>
                  </w:rPrChange>
                </w:rPr>
                <m:t>+b</m:t>
              </m:r>
            </m:e>
          </m:d>
          <m:r>
            <w:rPr>
              <w:rFonts w:ascii="Cambria Math" w:hAnsi="Cambria Math" w:cs="Times New Roman"/>
              <w:color w:val="000000" w:themeColor="text1"/>
              <w:sz w:val="24"/>
              <w:szCs w:val="24"/>
              <w:rPrChange w:id="4939" w:author="Jacyeude Araújo" w:date="2019-10-02T13:03:00Z">
                <w:rPr>
                  <w:rFonts w:ascii="Cambria Math" w:hAnsi="Cambria Math" w:cs="Times New Roman"/>
                  <w:color w:val="000000" w:themeColor="text1"/>
                  <w:sz w:val="24"/>
                  <w:szCs w:val="24"/>
                </w:rPr>
              </w:rPrChange>
            </w:rPr>
            <m:t>=1</m:t>
          </m:r>
          <m:r>
            <w:rPr>
              <w:rFonts w:ascii="Cambria Math" w:eastAsiaTheme="minorEastAsia" w:hAnsi="Cambria Math" w:cs="Times New Roman"/>
              <w:color w:val="000000" w:themeColor="text1"/>
              <w:sz w:val="24"/>
              <w:szCs w:val="24"/>
              <w:rPrChange w:id="4940" w:author="Jacyeude Araújo" w:date="2019-10-02T13:03:00Z">
                <w:rPr>
                  <w:rFonts w:ascii="Cambria Math" w:eastAsiaTheme="minorEastAsia" w:hAnsi="Cambria Math" w:cs="Times New Roman"/>
                  <w:color w:val="000000" w:themeColor="text1"/>
                  <w:sz w:val="24"/>
                  <w:szCs w:val="24"/>
                </w:rPr>
              </w:rPrChange>
            </w:rPr>
            <m:t xml:space="preserve">                                                                            (3.9)</m:t>
          </m:r>
        </m:oMath>
      </m:oMathPara>
    </w:p>
    <w:p w14:paraId="52EFE547" w14:textId="4DD5E197"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068148" w14:textId="634EAFCA"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Essa forma implica nas inequações 10, resumidas na</w:t>
      </w:r>
      <w:ins w:id="4941" w:author="Jacyeude Araújo" w:date="2019-10-02T11:03:00Z">
        <w:r w:rsidR="00370BEC" w:rsidRPr="00F00993">
          <w:rPr>
            <w:rFonts w:ascii="Times New Roman" w:hAnsi="Times New Roman" w:cs="Times New Roman"/>
            <w:color w:val="000000" w:themeColor="text1"/>
            <w:sz w:val="24"/>
            <w:szCs w:val="24"/>
          </w:rPr>
          <w:t xml:space="preserve"> Equação</w:t>
        </w:r>
      </w:ins>
      <w:del w:id="4942" w:author="Jacyeude Araújo" w:date="2019-10-02T11:03:00Z">
        <w:r w:rsidRPr="00F00993" w:rsidDel="00370BEC">
          <w:rPr>
            <w:rFonts w:ascii="Times New Roman" w:hAnsi="Times New Roman" w:cs="Times New Roman"/>
            <w:color w:val="000000" w:themeColor="text1"/>
            <w:sz w:val="24"/>
            <w:szCs w:val="24"/>
          </w:rPr>
          <w:delText xml:space="preserve"> </w:delText>
        </w:r>
        <w:r w:rsidR="00CD25BF" w:rsidRPr="00F00993" w:rsidDel="00370BEC">
          <w:rPr>
            <w:rFonts w:ascii="Times New Roman" w:hAnsi="Times New Roman" w:cs="Times New Roman"/>
            <w:color w:val="000000" w:themeColor="text1"/>
            <w:sz w:val="24"/>
            <w:szCs w:val="24"/>
          </w:rPr>
          <w:delText>e</w:delText>
        </w:r>
        <w:r w:rsidRPr="00F00993" w:rsidDel="00370BEC">
          <w:rPr>
            <w:rFonts w:ascii="Times New Roman" w:hAnsi="Times New Roman" w:cs="Times New Roman"/>
            <w:color w:val="000000" w:themeColor="text1"/>
            <w:sz w:val="24"/>
            <w:szCs w:val="24"/>
          </w:rPr>
          <w:delText xml:space="preserve">xpressão </w:delText>
        </w:r>
      </w:del>
      <w:ins w:id="4943" w:author="Jacyeude Araújo" w:date="2019-10-02T11:03:00Z">
        <w:r w:rsidR="00370BEC" w:rsidRPr="00F00993">
          <w:rPr>
            <w:rFonts w:ascii="Times New Roman" w:hAnsi="Times New Roman" w:cs="Times New Roman"/>
            <w:color w:val="000000" w:themeColor="text1"/>
            <w:sz w:val="24"/>
            <w:szCs w:val="24"/>
          </w:rPr>
          <w:t xml:space="preserve"> </w:t>
        </w:r>
      </w:ins>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11.</w:t>
      </w:r>
    </w:p>
    <w:p w14:paraId="40772974" w14:textId="789E64BD"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EEB739E" w14:textId="65A033C9" w:rsidR="00CD25BF" w:rsidRPr="00F00993" w:rsidRDefault="000E2D34"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Change w:id="4944"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4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46"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47" w:author="Jacyeude Araújo" w:date="2019-10-02T13:03:00Z">
                        <w:rPr>
                          <w:rFonts w:ascii="Cambria Math" w:hAnsi="Cambria Math" w:cs="Times New Roman"/>
                          <w:color w:val="000000" w:themeColor="text1"/>
                          <w:sz w:val="24"/>
                          <w:szCs w:val="24"/>
                        </w:rPr>
                      </w:rPrChange>
                    </w:rPr>
                    <m:t>+b≥+1  se yⅈ=+1</m:t>
                  </m:r>
                </m:e>
                <m:e>
                  <m:r>
                    <w:rPr>
                      <w:rFonts w:ascii="Cambria Math" w:hAnsi="Cambria Math" w:cs="Times New Roman"/>
                      <w:color w:val="000000" w:themeColor="text1"/>
                      <w:sz w:val="24"/>
                      <w:szCs w:val="24"/>
                      <w:rPrChange w:id="4948"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4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50"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51" w:author="Jacyeude Araújo" w:date="2019-10-02T13:03:00Z">
                        <w:rPr>
                          <w:rFonts w:ascii="Cambria Math" w:hAnsi="Cambria Math" w:cs="Times New Roman"/>
                          <w:color w:val="000000" w:themeColor="text1"/>
                          <w:sz w:val="24"/>
                          <w:szCs w:val="24"/>
                        </w:rPr>
                      </w:rPrChange>
                    </w:rPr>
                    <m:t>+b≤-1  se yⅈ=-1</m:t>
                  </m:r>
                </m:e>
              </m:eqArr>
            </m:e>
          </m:d>
          <m:r>
            <w:rPr>
              <w:rFonts w:ascii="Cambria Math" w:eastAsiaTheme="minorEastAsia" w:hAnsi="Cambria Math" w:cs="Times New Roman"/>
              <w:color w:val="000000" w:themeColor="text1"/>
              <w:sz w:val="24"/>
              <w:szCs w:val="24"/>
              <w:rPrChange w:id="4952" w:author="Jacyeude Araújo" w:date="2019-10-02T13:03:00Z">
                <w:rPr>
                  <w:rFonts w:ascii="Cambria Math" w:eastAsiaTheme="minorEastAsia" w:hAnsi="Cambria Math" w:cs="Times New Roman"/>
                  <w:color w:val="000000" w:themeColor="text1"/>
                  <w:sz w:val="24"/>
                  <w:szCs w:val="24"/>
                </w:rPr>
              </w:rPrChange>
            </w:rPr>
            <m:t xml:space="preserve">                                                            (3.10)</m:t>
          </m:r>
        </m:oMath>
      </m:oMathPara>
    </w:p>
    <w:p w14:paraId="6F8BAA3B" w14:textId="2AAF21B8" w:rsidR="008F5274" w:rsidRPr="00F00993" w:rsidDel="00370BEC" w:rsidRDefault="008F5274" w:rsidP="00892A96">
      <w:pPr>
        <w:autoSpaceDE w:val="0"/>
        <w:autoSpaceDN w:val="0"/>
        <w:adjustRightInd w:val="0"/>
        <w:spacing w:after="0" w:line="360" w:lineRule="auto"/>
        <w:ind w:firstLine="1440"/>
        <w:jc w:val="both"/>
        <w:rPr>
          <w:del w:id="4953" w:author="Jacyeude Araújo" w:date="2019-10-02T11:04:00Z"/>
          <w:rFonts w:ascii="Times New Roman" w:hAnsi="Times New Roman" w:cs="Times New Roman"/>
          <w:color w:val="000000" w:themeColor="text1"/>
          <w:sz w:val="24"/>
          <w:szCs w:val="24"/>
        </w:rPr>
      </w:pPr>
    </w:p>
    <w:p w14:paraId="36EF568D" w14:textId="1D46DDCF" w:rsidR="008F5274" w:rsidRPr="00F00993"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82C2CD0" w14:textId="31C00779" w:rsidR="00CD25BF" w:rsidRPr="00F00993" w:rsidRDefault="000E2D34"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54"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955"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4956"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5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58"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59" w:author="Jacyeude Araújo" w:date="2019-10-02T13:03:00Z">
                    <w:rPr>
                      <w:rFonts w:ascii="Cambria Math" w:hAnsi="Cambria Math" w:cs="Times New Roman"/>
                      <w:color w:val="000000" w:themeColor="text1"/>
                      <w:sz w:val="24"/>
                      <w:szCs w:val="24"/>
                    </w:rPr>
                  </w:rPrChange>
                </w:rPr>
                <m:t>+b</m:t>
              </m:r>
            </m:e>
          </m:d>
          <m:r>
            <w:rPr>
              <w:rFonts w:ascii="Cambria Math" w:hAnsi="Cambria Math" w:cs="Times New Roman"/>
              <w:color w:val="000000" w:themeColor="text1"/>
              <w:sz w:val="24"/>
              <w:szCs w:val="24"/>
              <w:rPrChange w:id="4960" w:author="Jacyeude Araújo" w:date="2019-10-02T13:03:00Z">
                <w:rPr>
                  <w:rFonts w:ascii="Cambria Math" w:hAnsi="Cambria Math" w:cs="Times New Roman"/>
                  <w:color w:val="000000" w:themeColor="text1"/>
                  <w:sz w:val="24"/>
                  <w:szCs w:val="24"/>
                </w:rPr>
              </w:rPrChange>
            </w:rPr>
            <m:t>-1≥0,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6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62"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63"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64"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4965"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4966" w:author="Jacyeude Araújo" w:date="2019-10-02T13:03:00Z">
                <w:rPr>
                  <w:rFonts w:ascii="Cambria Math" w:hAnsi="Cambria Math" w:cs="Times New Roman"/>
                  <w:color w:val="000000" w:themeColor="text1"/>
                  <w:sz w:val="24"/>
                  <w:szCs w:val="24"/>
                </w:rPr>
              </w:rPrChange>
            </w:rPr>
            <m:t>)∈T</m:t>
          </m:r>
          <m:r>
            <w:rPr>
              <w:rFonts w:ascii="Cambria Math" w:eastAsiaTheme="minorEastAsia" w:hAnsi="Cambria Math" w:cs="Times New Roman"/>
              <w:color w:val="000000" w:themeColor="text1"/>
              <w:sz w:val="24"/>
              <w:szCs w:val="24"/>
              <w:rPrChange w:id="4967" w:author="Jacyeude Araújo" w:date="2019-10-02T13:03:00Z">
                <w:rPr>
                  <w:rFonts w:ascii="Cambria Math" w:eastAsiaTheme="minorEastAsia" w:hAnsi="Cambria Math" w:cs="Times New Roman"/>
                  <w:color w:val="000000" w:themeColor="text1"/>
                  <w:sz w:val="24"/>
                  <w:szCs w:val="24"/>
                </w:rPr>
              </w:rPrChange>
            </w:rPr>
            <m:t xml:space="preserve">                                                (3.11)</m:t>
          </m:r>
        </m:oMath>
      </m:oMathPara>
    </w:p>
    <w:p w14:paraId="463E10E1" w14:textId="4A952EAB" w:rsidR="008F5274" w:rsidRPr="00F00993" w:rsidRDefault="008F5274" w:rsidP="008F5274">
      <w:pPr>
        <w:autoSpaceDE w:val="0"/>
        <w:autoSpaceDN w:val="0"/>
        <w:adjustRightInd w:val="0"/>
        <w:spacing w:after="0" w:line="360" w:lineRule="auto"/>
        <w:ind w:firstLine="1440"/>
        <w:jc w:val="center"/>
        <w:rPr>
          <w:rFonts w:ascii="Times New Roman" w:eastAsiaTheme="minorEastAsia" w:hAnsi="Times New Roman" w:cs="Times New Roman"/>
          <w:color w:val="000000" w:themeColor="text1"/>
          <w:sz w:val="24"/>
          <w:szCs w:val="24"/>
        </w:rPr>
      </w:pPr>
    </w:p>
    <w:p w14:paraId="55BBF034" w14:textId="77777777" w:rsidR="008F5274" w:rsidRPr="00F00993"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164DC1B" w14:textId="525211C4"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Seja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6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69"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70"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4971"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Change w:id="4972" w:author="Jacyeude Araújo" w:date="2019-10-02T13:03:00Z">
              <w:rPr>
                <w:rFonts w:ascii="Cambria Math" w:hAnsi="Cambria Math" w:cs="Times New Roman"/>
                <w:color w:val="000000" w:themeColor="text1"/>
                <w:sz w:val="24"/>
                <w:szCs w:val="24"/>
              </w:rPr>
            </w:rPrChange>
          </w:rPr>
          <m:t xml:space="preserve"> w⋅x+b=+1</m:t>
        </m:r>
      </m:oMath>
      <w:r w:rsidR="008F5274"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7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74"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75"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4976" w:author="Jacyeude Araújo" w:date="2019-10-02T13:03:00Z">
                  <w:rPr>
                    <w:rFonts w:ascii="Cambria Math" w:hAnsi="Cambria Math" w:cs="Times New Roman"/>
                    <w:color w:val="000000" w:themeColor="text1"/>
                    <w:sz w:val="24"/>
                    <w:szCs w:val="24"/>
                  </w:rPr>
                </w:rPrChange>
              </w:rPr>
              <m:t>2</m:t>
            </m:r>
          </m:sub>
        </m:sSub>
      </m:oMath>
      <w:r w:rsidR="008F5274" w:rsidRPr="00F00993">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Change w:id="4977" w:author="Jacyeude Araújo" w:date="2019-10-02T13:03:00Z">
              <w:rPr>
                <w:rFonts w:ascii="Cambria Math" w:hAnsi="Cambria Math" w:cs="Times New Roman"/>
                <w:color w:val="000000" w:themeColor="text1"/>
                <w:sz w:val="24"/>
                <w:szCs w:val="24"/>
              </w:rPr>
            </w:rPrChange>
          </w:rPr>
          <m:t xml:space="preserve"> w⋅x+b=-1</m:t>
        </m:r>
      </m:oMath>
      <w:r w:rsidRPr="00F00993">
        <w:rPr>
          <w:rFonts w:ascii="Times New Roman" w:hAnsi="Times New Roman" w:cs="Times New Roman"/>
          <w:color w:val="000000" w:themeColor="text1"/>
          <w:sz w:val="24"/>
          <w:szCs w:val="24"/>
        </w:rPr>
        <w:t xml:space="preserve">, conforme ilustrado na </w:t>
      </w:r>
      <w:ins w:id="4978" w:author="Jacyeude Araújo" w:date="2019-10-02T11:03:00Z">
        <w:r w:rsidR="00370BEC" w:rsidRPr="00F00993">
          <w:rPr>
            <w:rFonts w:ascii="Times New Roman" w:hAnsi="Times New Roman" w:cs="Times New Roman"/>
            <w:color w:val="000000" w:themeColor="text1"/>
            <w:sz w:val="24"/>
            <w:szCs w:val="24"/>
          </w:rPr>
          <w:t>F</w:t>
        </w:r>
      </w:ins>
      <w:del w:id="4979" w:author="Jacyeude Araújo" w:date="2019-10-02T11:03:00Z">
        <w:r w:rsidR="00CD25BF" w:rsidRPr="00F00993" w:rsidDel="00370BEC">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r w:rsidR="00CD25BF" w:rsidRPr="00F00993">
        <w:rPr>
          <w:rFonts w:ascii="Times New Roman" w:hAnsi="Times New Roman" w:cs="Times New Roman"/>
          <w:color w:val="000000" w:themeColor="text1"/>
          <w:sz w:val="24"/>
          <w:szCs w:val="24"/>
        </w:rPr>
        <w:t>2</w:t>
      </w:r>
      <w:del w:id="4980" w:author="Jacyeude Araújo" w:date="2019-10-02T11:04:00Z">
        <w:r w:rsidR="00CD25BF" w:rsidRPr="00F00993" w:rsidDel="00370BEC">
          <w:rPr>
            <w:rFonts w:ascii="Times New Roman" w:hAnsi="Times New Roman" w:cs="Times New Roman"/>
            <w:color w:val="000000" w:themeColor="text1"/>
            <w:sz w:val="24"/>
            <w:szCs w:val="24"/>
          </w:rPr>
          <w:delText>5</w:delText>
        </w:r>
      </w:del>
      <w:ins w:id="4981" w:author="Jacyeude Araújo" w:date="2019-10-02T11:19:00Z">
        <w:r w:rsidR="00C7631D" w:rsidRPr="00F00993">
          <w:rPr>
            <w:rFonts w:ascii="Times New Roman" w:hAnsi="Times New Roman" w:cs="Times New Roman"/>
            <w:color w:val="000000" w:themeColor="text1"/>
            <w:sz w:val="24"/>
            <w:szCs w:val="24"/>
          </w:rPr>
          <w:t>2</w:t>
        </w:r>
      </w:ins>
      <w:r w:rsidRPr="00F00993">
        <w:rPr>
          <w:rFonts w:ascii="Times New Roman" w:hAnsi="Times New Roman" w:cs="Times New Roman"/>
          <w:color w:val="000000" w:themeColor="text1"/>
          <w:sz w:val="24"/>
          <w:szCs w:val="24"/>
        </w:rPr>
        <w:t xml:space="preserve">. Projetando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8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83"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4984" w:author="Jacyeude Araújo" w:date="2019-10-02T13:03:00Z">
              <w:rPr>
                <w:rFonts w:ascii="Cambria Math" w:hAnsi="Cambria Math" w:cs="Times New Roman"/>
                <w:color w:val="000000" w:themeColor="text1"/>
                <w:sz w:val="24"/>
                <w:szCs w:val="24"/>
              </w:rPr>
            </w:rPrChange>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85" w:author="Jacyeude Araújo" w:date="2019-10-02T13:03:00Z">
                  <w:rPr>
                    <w:rFonts w:ascii="Cambria Math" w:hAnsi="Cambria Math" w:cs="Times New Roman"/>
                    <w:color w:val="000000" w:themeColor="text1"/>
                    <w:sz w:val="24"/>
                    <w:szCs w:val="24"/>
                  </w:rPr>
                </w:rPrChange>
              </w:rPr>
              <m:t>- x</m:t>
            </m:r>
          </m:e>
          <m:sub>
            <m:r>
              <w:rPr>
                <w:rFonts w:ascii="Cambria Math" w:hAnsi="Cambria Math" w:cs="Times New Roman"/>
                <w:color w:val="000000" w:themeColor="text1"/>
                <w:sz w:val="24"/>
                <w:szCs w:val="24"/>
                <w:rPrChange w:id="4986"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na direção de </w:t>
      </w:r>
      <m:oMath>
        <m:r>
          <w:rPr>
            <w:rFonts w:ascii="Cambria Math" w:hAnsi="Cambria Math" w:cs="Times New Roman"/>
            <w:color w:val="000000" w:themeColor="text1"/>
            <w:sz w:val="24"/>
            <w:szCs w:val="24"/>
            <w:rPrChange w:id="4987"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perpendicular ao hiperplano separador </w:t>
      </w:r>
      <m:oMath>
        <m:r>
          <w:rPr>
            <w:rFonts w:ascii="Cambria Math" w:hAnsi="Cambria Math" w:cs="Times New Roman"/>
            <w:color w:val="000000" w:themeColor="text1"/>
            <w:sz w:val="24"/>
            <w:szCs w:val="24"/>
            <w:rPrChange w:id="4988" w:author="Jacyeude Araújo" w:date="2019-10-02T13:03:00Z">
              <w:rPr>
                <w:rFonts w:ascii="Cambria Math" w:hAnsi="Cambria Math" w:cs="Times New Roman"/>
                <w:color w:val="000000" w:themeColor="text1"/>
                <w:sz w:val="24"/>
                <w:szCs w:val="24"/>
              </w:rPr>
            </w:rPrChange>
          </w:rPr>
          <m:t>w⋅x+b=0</m:t>
        </m:r>
      </m:oMath>
      <w:r w:rsidRPr="00F00993">
        <w:rPr>
          <w:rFonts w:ascii="Times New Roman" w:hAnsi="Times New Roman" w:cs="Times New Roman"/>
          <w:color w:val="000000" w:themeColor="text1"/>
          <w:sz w:val="24"/>
          <w:szCs w:val="24"/>
        </w:rPr>
        <w:t xml:space="preserve">, é possível obter a distância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89"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4990"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91"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4992"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w:t>
      </w:r>
      <w:r w:rsidR="00CD25BF"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r w:rsidR="00CD25BF" w:rsidRPr="00F00993">
        <w:rPr>
          <w:rFonts w:ascii="Times New Roman" w:hAnsi="Times New Roman" w:cs="Times New Roman"/>
          <w:color w:val="000000" w:themeColor="text1"/>
          <w:sz w:val="24"/>
          <w:szCs w:val="24"/>
        </w:rPr>
        <w:t>[38]</w:t>
      </w:r>
      <w:r w:rsidRPr="00F00993">
        <w:rPr>
          <w:rFonts w:ascii="Times New Roman" w:hAnsi="Times New Roman" w:cs="Times New Roman"/>
          <w:color w:val="000000" w:themeColor="text1"/>
          <w:sz w:val="24"/>
          <w:szCs w:val="24"/>
        </w:rPr>
        <w:t xml:space="preserve">. Essa projeção é apresentada na </w:t>
      </w:r>
      <w:ins w:id="4993" w:author="Jacyeude Araújo" w:date="2019-10-02T11:03:00Z">
        <w:r w:rsidR="00370BEC" w:rsidRPr="00F00993">
          <w:rPr>
            <w:rFonts w:ascii="Times New Roman" w:hAnsi="Times New Roman" w:cs="Times New Roman"/>
            <w:color w:val="000000" w:themeColor="text1"/>
            <w:sz w:val="24"/>
            <w:szCs w:val="24"/>
          </w:rPr>
          <w:t>E</w:t>
        </w:r>
      </w:ins>
      <w:del w:id="4994" w:author="Jacyeude Araújo" w:date="2019-10-02T11:03:00Z">
        <w:r w:rsidR="00CD25BF" w:rsidRPr="00F00993" w:rsidDel="00370BEC">
          <w:rPr>
            <w:rFonts w:ascii="Times New Roman" w:hAnsi="Times New Roman" w:cs="Times New Roman"/>
            <w:color w:val="000000" w:themeColor="text1"/>
            <w:sz w:val="24"/>
            <w:szCs w:val="24"/>
          </w:rPr>
          <w:delText>e</w:delText>
        </w:r>
      </w:del>
      <w:r w:rsidRPr="00F00993">
        <w:rPr>
          <w:rFonts w:ascii="Times New Roman" w:hAnsi="Times New Roman" w:cs="Times New Roman"/>
          <w:color w:val="000000" w:themeColor="text1"/>
          <w:sz w:val="24"/>
          <w:szCs w:val="24"/>
        </w:rPr>
        <w:t xml:space="preserve">quação </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12.</w:t>
      </w:r>
    </w:p>
    <w:p w14:paraId="4973D8E4" w14:textId="6606C660" w:rsidR="00CD25BF" w:rsidRPr="00F00993" w:rsidRDefault="000E2D34" w:rsidP="00CD25BF">
      <w:pPr>
        <w:autoSpaceDE w:val="0"/>
        <w:autoSpaceDN w:val="0"/>
        <w:adjustRightInd w:val="0"/>
        <w:spacing w:after="0" w:line="360" w:lineRule="auto"/>
        <w:ind w:firstLine="1530"/>
        <w:rPr>
          <w:rFonts w:ascii="Times New Roman" w:eastAsiaTheme="minorEastAsia"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9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96"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499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499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4999" w:author="Jacyeude Araújo" w:date="2019-10-02T13:03:00Z">
                        <w:rPr>
                          <w:rFonts w:ascii="Cambria Math" w:hAnsi="Cambria Math" w:cs="Times New Roman"/>
                          <w:color w:val="000000" w:themeColor="text1"/>
                          <w:sz w:val="24"/>
                          <w:szCs w:val="24"/>
                        </w:rPr>
                      </w:rPrChange>
                    </w:rPr>
                    <m:t>2</m:t>
                  </m:r>
                </m:sub>
              </m:sSub>
            </m:e>
          </m:d>
          <m:r>
            <w:ins w:id="5000" w:author="Jacyeude Araújo" w:date="2019-10-01T19:28:00Z">
              <w:rPr>
                <w:rFonts w:ascii="Cambria Math" w:hAnsi="Cambria Math" w:cs="Times New Roman"/>
                <w:color w:val="000000" w:themeColor="text1"/>
                <w:sz w:val="24"/>
                <w:szCs w:val="24"/>
                <w:rPrChange w:id="5001" w:author="Jacyeude Araújo" w:date="2019-10-02T13:03:00Z">
                  <w:rPr>
                    <w:rFonts w:ascii="Cambria Math" w:hAnsi="Cambria Math" w:cs="Times New Roman"/>
                    <w:color w:val="000000" w:themeColor="text1"/>
                    <w:sz w:val="24"/>
                    <w:szCs w:val="24"/>
                  </w:rPr>
                </w:rPrChange>
              </w:rPr>
              <m:t xml:space="preserve"> (</m:t>
            </w:ins>
          </m:r>
          <m:r>
            <w:del w:id="5002" w:author="Jacyeude Araújo" w:date="2019-10-01T19:28:00Z">
              <w:rPr>
                <w:rFonts w:ascii="Cambria Math" w:hAnsi="Cambria Math" w:cs="Times New Roman"/>
                <w:color w:val="000000" w:themeColor="text1"/>
                <w:sz w:val="24"/>
                <w:szCs w:val="24"/>
                <w:rPrChange w:id="5003" w:author="Jacyeude Araújo" w:date="2019-10-02T13:03:00Z">
                  <w:rPr>
                    <w:rFonts w:ascii="Cambria Math" w:hAnsi="Cambria Math" w:cs="Times New Roman"/>
                    <w:color w:val="000000" w:themeColor="text1"/>
                    <w:sz w:val="24"/>
                    <w:szCs w:val="24"/>
                  </w:rPr>
                </w:rPrChange>
              </w:rPr>
              <m:t>,</m:t>
            </w:del>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004" w:author="Jacyeude Araújo" w:date="2019-10-02T13:03:00Z">
                    <w:rPr>
                      <w:rFonts w:ascii="Cambria Math" w:hAnsi="Cambria Math" w:cs="Times New Roman"/>
                      <w:color w:val="000000" w:themeColor="text1"/>
                      <w:sz w:val="24"/>
                      <w:szCs w:val="24"/>
                    </w:rPr>
                  </w:rPrChange>
                </w:rPr>
                <m:t>w</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005" w:author="Jacyeude Araújo" w:date="2019-10-02T13:03:00Z">
                        <w:rPr>
                          <w:rFonts w:ascii="Cambria Math" w:hAnsi="Cambria Math" w:cs="Times New Roman"/>
                          <w:color w:val="000000" w:themeColor="text1"/>
                          <w:sz w:val="24"/>
                          <w:szCs w:val="24"/>
                        </w:rPr>
                      </w:rPrChange>
                    </w:rPr>
                    <m:t>w</m:t>
                  </m:r>
                </m:e>
              </m:d>
            </m:den>
          </m:f>
          <m:r>
            <w:rPr>
              <w:rFonts w:ascii="Cambria Math" w:hAnsi="Cambria Math" w:cs="Times New Roman"/>
              <w:color w:val="000000" w:themeColor="text1"/>
              <w:sz w:val="24"/>
              <w:szCs w:val="24"/>
              <w:rPrChange w:id="5006"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0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08"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009"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1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11" w:author="Jacyeude Araújo" w:date="2019-10-02T13:03:00Z">
                            <w:rPr>
                              <w:rFonts w:ascii="Cambria Math" w:hAnsi="Cambria Math" w:cs="Times New Roman"/>
                              <w:color w:val="000000" w:themeColor="text1"/>
                              <w:sz w:val="24"/>
                              <w:szCs w:val="24"/>
                            </w:rPr>
                          </w:rPrChange>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1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13"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014"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1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16" w:author="Jacyeude Araújo" w:date="2019-10-02T13:03:00Z">
                            <w:rPr>
                              <w:rFonts w:ascii="Cambria Math" w:hAnsi="Cambria Math" w:cs="Times New Roman"/>
                              <w:color w:val="000000" w:themeColor="text1"/>
                              <w:sz w:val="24"/>
                              <w:szCs w:val="24"/>
                            </w:rPr>
                          </w:rPrChange>
                        </w:rPr>
                        <m:t>2</m:t>
                      </m:r>
                    </m:sub>
                  </m:sSub>
                </m:e>
              </m:d>
            </m:den>
          </m:f>
          <m:r>
            <w:del w:id="5017" w:author="Jacyeude Araújo" w:date="2019-10-01T19:28:00Z">
              <w:rPr>
                <w:rFonts w:ascii="Cambria Math" w:eastAsiaTheme="minorEastAsia" w:hAnsi="Cambria Math" w:cs="Times New Roman"/>
                <w:color w:val="000000" w:themeColor="text1"/>
                <w:sz w:val="24"/>
                <w:szCs w:val="24"/>
                <w:rPrChange w:id="5018" w:author="Jacyeude Araújo" w:date="2019-10-02T13:03:00Z">
                  <w:rPr>
                    <w:rFonts w:ascii="Cambria Math" w:eastAsiaTheme="minorEastAsia" w:hAnsi="Cambria Math" w:cs="Times New Roman"/>
                    <w:color w:val="000000" w:themeColor="text1"/>
                    <w:sz w:val="24"/>
                    <w:szCs w:val="24"/>
                  </w:rPr>
                </w:rPrChange>
              </w:rPr>
              <m:t xml:space="preserve">   </m:t>
            </w:del>
          </m:r>
          <m:r>
            <w:ins w:id="5019" w:author="Jacyeude Araújo" w:date="2019-10-01T19:28:00Z">
              <w:rPr>
                <w:rFonts w:ascii="Cambria Math" w:eastAsiaTheme="minorEastAsia" w:hAnsi="Cambria Math" w:cs="Times New Roman"/>
                <w:color w:val="000000" w:themeColor="text1"/>
                <w:sz w:val="24"/>
                <w:szCs w:val="24"/>
                <w:rPrChange w:id="5020" w:author="Jacyeude Araújo" w:date="2019-10-02T13:03:00Z">
                  <w:rPr>
                    <w:rFonts w:ascii="Cambria Math" w:eastAsiaTheme="minorEastAsia" w:hAnsi="Cambria Math" w:cs="Times New Roman"/>
                    <w:color w:val="000000" w:themeColor="text1"/>
                    <w:sz w:val="24"/>
                    <w:szCs w:val="24"/>
                  </w:rPr>
                </w:rPrChange>
              </w:rPr>
              <m:t>)</m:t>
            </w:ins>
          </m:r>
          <m:r>
            <w:rPr>
              <w:rFonts w:ascii="Cambria Math" w:eastAsiaTheme="minorEastAsia" w:hAnsi="Cambria Math" w:cs="Times New Roman"/>
              <w:color w:val="000000" w:themeColor="text1"/>
              <w:sz w:val="24"/>
              <w:szCs w:val="24"/>
              <w:rPrChange w:id="5021" w:author="Jacyeude Araújo" w:date="2019-10-02T13:03:00Z">
                <w:rPr>
                  <w:rFonts w:ascii="Cambria Math" w:eastAsiaTheme="minorEastAsia" w:hAnsi="Cambria Math" w:cs="Times New Roman"/>
                  <w:color w:val="000000" w:themeColor="text1"/>
                  <w:sz w:val="24"/>
                  <w:szCs w:val="24"/>
                </w:rPr>
              </w:rPrChange>
            </w:rPr>
            <m:t xml:space="preserve">                                                      (3.12)</m:t>
          </m:r>
        </m:oMath>
      </m:oMathPara>
    </w:p>
    <w:p w14:paraId="43F76C1F" w14:textId="77777777" w:rsidR="00A47C0D" w:rsidRPr="00F00993" w:rsidRDefault="00A47C0D" w:rsidP="00CD25BF">
      <w:pPr>
        <w:autoSpaceDE w:val="0"/>
        <w:autoSpaceDN w:val="0"/>
        <w:adjustRightInd w:val="0"/>
        <w:spacing w:after="0" w:line="360" w:lineRule="auto"/>
        <w:ind w:firstLine="1530"/>
        <w:rPr>
          <w:rFonts w:ascii="Times New Roman" w:hAnsi="Times New Roman" w:cs="Times New Roman"/>
          <w:color w:val="000000" w:themeColor="text1"/>
          <w:rPrChange w:id="5022" w:author="Jacyeude Araújo" w:date="2019-10-02T13:03:00Z">
            <w:rPr>
              <w:rFonts w:ascii="Times New Roman" w:hAnsi="Times New Roman" w:cs="Times New Roman"/>
              <w:color w:val="000000" w:themeColor="text1"/>
              <w:sz w:val="24"/>
              <w:szCs w:val="24"/>
            </w:rPr>
          </w:rPrChange>
        </w:rPr>
      </w:pPr>
    </w:p>
    <w:p w14:paraId="7E111FAB" w14:textId="45CC0AAA" w:rsidR="00370BEC" w:rsidRPr="00F00993" w:rsidRDefault="00370BEC">
      <w:pPr>
        <w:pStyle w:val="Legenda"/>
        <w:keepNext/>
        <w:jc w:val="center"/>
        <w:rPr>
          <w:ins w:id="5023" w:author="Jacyeude Araújo" w:date="2019-10-02T11:04:00Z"/>
          <w:rFonts w:ascii="Times New Roman" w:hAnsi="Times New Roman" w:cs="Times New Roman"/>
          <w:i w:val="0"/>
          <w:iCs w:val="0"/>
          <w:color w:val="000000" w:themeColor="text1"/>
          <w:sz w:val="22"/>
          <w:szCs w:val="22"/>
          <w:rPrChange w:id="5024" w:author="Jacyeude Araújo" w:date="2019-10-02T13:03:00Z">
            <w:rPr>
              <w:ins w:id="5025" w:author="Jacyeude Araújo" w:date="2019-10-02T11:04:00Z"/>
            </w:rPr>
          </w:rPrChange>
        </w:rPr>
        <w:pPrChange w:id="5026" w:author="Jacyeude Araújo" w:date="2019-10-02T11:04:00Z">
          <w:pPr>
            <w:pStyle w:val="Legenda"/>
          </w:pPr>
        </w:pPrChange>
      </w:pPr>
      <w:ins w:id="5027" w:author="Jacyeude Araújo" w:date="2019-10-02T11:04:00Z">
        <w:r w:rsidRPr="00F00993">
          <w:rPr>
            <w:rFonts w:ascii="Times New Roman" w:hAnsi="Times New Roman" w:cs="Times New Roman"/>
            <w:i w:val="0"/>
            <w:iCs w:val="0"/>
            <w:color w:val="000000" w:themeColor="text1"/>
            <w:sz w:val="22"/>
            <w:szCs w:val="22"/>
            <w:rPrChange w:id="5028"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5029"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5030"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5031"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22</w:t>
      </w:r>
      <w:ins w:id="5032" w:author="Jacyeude Araújo" w:date="2019-10-02T11:04:00Z">
        <w:r w:rsidRPr="00F00993">
          <w:rPr>
            <w:rFonts w:ascii="Times New Roman" w:hAnsi="Times New Roman" w:cs="Times New Roman"/>
            <w:i w:val="0"/>
            <w:iCs w:val="0"/>
            <w:color w:val="000000" w:themeColor="text1"/>
            <w:sz w:val="22"/>
            <w:szCs w:val="22"/>
            <w:rPrChange w:id="5033"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5034" w:author="Jacyeude Araújo" w:date="2019-10-02T13:03:00Z">
              <w:rPr/>
            </w:rPrChange>
          </w:rPr>
          <w:t xml:space="preserve"> - Cálculo da distância d entre os hiperplanos H1 e H2</w:t>
        </w:r>
      </w:ins>
    </w:p>
    <w:p w14:paraId="31E8DF56" w14:textId="77777777" w:rsidR="00CB6C38" w:rsidRPr="00F00993" w:rsidRDefault="00CB6C38">
      <w:pPr>
        <w:keepNext/>
        <w:autoSpaceDE w:val="0"/>
        <w:autoSpaceDN w:val="0"/>
        <w:adjustRightInd w:val="0"/>
        <w:spacing w:after="0" w:line="360" w:lineRule="auto"/>
        <w:jc w:val="center"/>
        <w:rPr>
          <w:rFonts w:ascii="Times New Roman" w:hAnsi="Times New Roman" w:cs="Times New Roman"/>
          <w:color w:val="000000" w:themeColor="text1"/>
          <w:rPrChange w:id="5035" w:author="Jacyeude Araújo" w:date="2019-10-02T13:03:00Z">
            <w:rPr>
              <w:rFonts w:ascii="Times New Roman" w:hAnsi="Times New Roman" w:cs="Times New Roman"/>
              <w:color w:val="000000" w:themeColor="text1"/>
              <w:sz w:val="24"/>
              <w:szCs w:val="24"/>
            </w:rPr>
          </w:rPrChange>
        </w:rPr>
      </w:pPr>
      <w:r w:rsidRPr="00F00993">
        <w:rPr>
          <w:rFonts w:ascii="Times New Roman" w:hAnsi="Times New Roman" w:cs="Times New Roman"/>
          <w:noProof/>
          <w:color w:val="000000" w:themeColor="text1"/>
          <w:lang w:eastAsia="pt-BR"/>
          <w:rPrChange w:id="5036"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7E4B461F" wp14:editId="4EA9EDDC">
            <wp:extent cx="2714049" cy="1972310"/>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6327" cy="1995766"/>
                    </a:xfrm>
                    <a:prstGeom prst="rect">
                      <a:avLst/>
                    </a:prstGeom>
                    <a:noFill/>
                    <a:ln>
                      <a:noFill/>
                    </a:ln>
                  </pic:spPr>
                </pic:pic>
              </a:graphicData>
            </a:graphic>
          </wp:inline>
        </w:drawing>
      </w:r>
    </w:p>
    <w:p w14:paraId="59AB4D8A" w14:textId="0AC729B8" w:rsidR="00CB6C38" w:rsidRPr="00F00993" w:rsidRDefault="00CB6C38">
      <w:pPr>
        <w:pStyle w:val="Legenda"/>
        <w:spacing w:line="360" w:lineRule="auto"/>
        <w:ind w:firstLine="1440"/>
        <w:jc w:val="center"/>
        <w:rPr>
          <w:rFonts w:ascii="Times New Roman" w:hAnsi="Times New Roman" w:cs="Times New Roman"/>
          <w:i w:val="0"/>
          <w:iCs w:val="0"/>
          <w:color w:val="000000" w:themeColor="text1"/>
          <w:sz w:val="22"/>
          <w:szCs w:val="22"/>
          <w:rPrChange w:id="5037" w:author="Jacyeude Araújo" w:date="2019-10-02T13:03:00Z">
            <w:rPr>
              <w:rFonts w:ascii="Times New Roman" w:hAnsi="Times New Roman" w:cs="Times New Roman"/>
              <w:color w:val="000000" w:themeColor="text1"/>
            </w:rPr>
          </w:rPrChange>
        </w:rPr>
        <w:pPrChange w:id="5038" w:author="Jacyeude Araújo" w:date="2019-10-02T11:04:00Z">
          <w:pPr>
            <w:pStyle w:val="Legenda"/>
            <w:spacing w:line="360" w:lineRule="auto"/>
            <w:ind w:firstLine="1440"/>
            <w:jc w:val="both"/>
          </w:pPr>
        </w:pPrChange>
      </w:pPr>
      <w:bookmarkStart w:id="5039" w:name="_Toc20849512"/>
      <w:del w:id="5040" w:author="Jacyeude Araújo" w:date="2019-10-02T11:03:00Z">
        <w:r w:rsidRPr="00F00993" w:rsidDel="00370BEC">
          <w:rPr>
            <w:rFonts w:ascii="Times New Roman" w:hAnsi="Times New Roman" w:cs="Times New Roman"/>
            <w:i w:val="0"/>
            <w:iCs w:val="0"/>
            <w:color w:val="000000" w:themeColor="text1"/>
            <w:sz w:val="22"/>
            <w:szCs w:val="22"/>
            <w:rPrChange w:id="5041" w:author="Jacyeude Araújo" w:date="2019-10-02T13:03:00Z">
              <w:rPr>
                <w:rFonts w:ascii="Times New Roman" w:hAnsi="Times New Roman" w:cs="Times New Roman"/>
                <w:color w:val="000000" w:themeColor="text1"/>
              </w:rPr>
            </w:rPrChange>
          </w:rPr>
          <w:delText xml:space="preserve">Figura </w:delText>
        </w:r>
      </w:del>
      <w:del w:id="5042" w:author="Jacyeude Araújo" w:date="2019-10-02T10:09:00Z">
        <w:r w:rsidRPr="00F00993" w:rsidDel="00DA6A84">
          <w:rPr>
            <w:rFonts w:ascii="Times New Roman" w:hAnsi="Times New Roman" w:cs="Times New Roman"/>
            <w:i w:val="0"/>
            <w:iCs w:val="0"/>
            <w:color w:val="000000" w:themeColor="text1"/>
            <w:sz w:val="22"/>
            <w:szCs w:val="22"/>
            <w:rPrChange w:id="5043"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5044"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5045"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5046" w:author="Jacyeude Araújo" w:date="2019-10-02T13:03:00Z">
              <w:rPr>
                <w:rFonts w:ascii="Times New Roman" w:hAnsi="Times New Roman" w:cs="Times New Roman"/>
                <w:noProof/>
                <w:color w:val="000000" w:themeColor="text1"/>
              </w:rPr>
            </w:rPrChange>
          </w:rPr>
          <w:delText>25</w:delText>
        </w:r>
        <w:r w:rsidRPr="00F00993" w:rsidDel="00DA6A84">
          <w:rPr>
            <w:rFonts w:ascii="Times New Roman" w:hAnsi="Times New Roman" w:cs="Times New Roman"/>
            <w:i w:val="0"/>
            <w:iCs w:val="0"/>
            <w:color w:val="000000" w:themeColor="text1"/>
            <w:sz w:val="22"/>
            <w:szCs w:val="22"/>
            <w:rPrChange w:id="5047" w:author="Jacyeude Araújo" w:date="2019-10-02T13:03:00Z">
              <w:rPr>
                <w:rFonts w:ascii="Times New Roman" w:hAnsi="Times New Roman" w:cs="Times New Roman"/>
                <w:color w:val="000000" w:themeColor="text1"/>
              </w:rPr>
            </w:rPrChange>
          </w:rPr>
          <w:fldChar w:fldCharType="end"/>
        </w:r>
      </w:del>
      <w:del w:id="5048" w:author="Jacyeude Araújo" w:date="2019-10-02T11:03:00Z">
        <w:r w:rsidRPr="00F00993" w:rsidDel="00370BEC">
          <w:rPr>
            <w:rFonts w:ascii="Times New Roman" w:hAnsi="Times New Roman" w:cs="Times New Roman"/>
            <w:i w:val="0"/>
            <w:iCs w:val="0"/>
            <w:color w:val="000000" w:themeColor="text1"/>
            <w:sz w:val="22"/>
            <w:szCs w:val="22"/>
            <w:rPrChange w:id="5049" w:author="Jacyeude Araújo" w:date="2019-10-02T13:03:00Z">
              <w:rPr>
                <w:rFonts w:ascii="Times New Roman" w:hAnsi="Times New Roman" w:cs="Times New Roman"/>
                <w:color w:val="000000" w:themeColor="text1"/>
              </w:rPr>
            </w:rPrChange>
          </w:rPr>
          <w:delText xml:space="preserve">- Cálculo da distância d entre os </w:delText>
        </w:r>
        <w:r w:rsidR="00CC5686" w:rsidRPr="00F00993" w:rsidDel="00370BEC">
          <w:rPr>
            <w:rFonts w:ascii="Times New Roman" w:hAnsi="Times New Roman" w:cs="Times New Roman"/>
            <w:i w:val="0"/>
            <w:iCs w:val="0"/>
            <w:color w:val="000000" w:themeColor="text1"/>
            <w:sz w:val="22"/>
            <w:szCs w:val="22"/>
            <w:rPrChange w:id="5050" w:author="Jacyeude Araújo" w:date="2019-10-02T13:03:00Z">
              <w:rPr>
                <w:rFonts w:ascii="Times New Roman" w:hAnsi="Times New Roman" w:cs="Times New Roman"/>
                <w:color w:val="000000" w:themeColor="text1"/>
              </w:rPr>
            </w:rPrChange>
          </w:rPr>
          <w:delText>hiperplanos</w:delText>
        </w:r>
        <w:r w:rsidRPr="00F00993" w:rsidDel="00370BEC">
          <w:rPr>
            <w:rFonts w:ascii="Times New Roman" w:hAnsi="Times New Roman" w:cs="Times New Roman"/>
            <w:i w:val="0"/>
            <w:iCs w:val="0"/>
            <w:color w:val="000000" w:themeColor="text1"/>
            <w:sz w:val="22"/>
            <w:szCs w:val="22"/>
            <w:rPrChange w:id="5051" w:author="Jacyeude Araújo" w:date="2019-10-02T13:03:00Z">
              <w:rPr>
                <w:rFonts w:ascii="Times New Roman" w:hAnsi="Times New Roman" w:cs="Times New Roman"/>
                <w:color w:val="000000" w:themeColor="text1"/>
              </w:rPr>
            </w:rPrChange>
          </w:rPr>
          <w:delText xml:space="preserve"> H1 e H2. f</w:delText>
        </w:r>
      </w:del>
      <w:proofErr w:type="spellStart"/>
      <w:ins w:id="5052" w:author="Jacyeude Araújo" w:date="2019-10-02T11:03:00Z">
        <w:r w:rsidR="00370BEC" w:rsidRPr="00F00993">
          <w:rPr>
            <w:rFonts w:ascii="Times New Roman" w:hAnsi="Times New Roman" w:cs="Times New Roman"/>
            <w:i w:val="0"/>
            <w:iCs w:val="0"/>
            <w:color w:val="000000" w:themeColor="text1"/>
            <w:sz w:val="22"/>
            <w:szCs w:val="22"/>
            <w:rPrChange w:id="5053" w:author="Jacyeude Araújo" w:date="2019-10-02T13:03:00Z">
              <w:rPr>
                <w:rFonts w:ascii="Times New Roman" w:hAnsi="Times New Roman" w:cs="Times New Roman"/>
                <w:color w:val="000000" w:themeColor="text1"/>
              </w:rPr>
            </w:rPrChange>
          </w:rPr>
          <w:t>F</w:t>
        </w:r>
      </w:ins>
      <w:r w:rsidRPr="00F00993">
        <w:rPr>
          <w:rFonts w:ascii="Times New Roman" w:hAnsi="Times New Roman" w:cs="Times New Roman"/>
          <w:i w:val="0"/>
          <w:iCs w:val="0"/>
          <w:color w:val="000000" w:themeColor="text1"/>
          <w:sz w:val="22"/>
          <w:szCs w:val="22"/>
          <w:rPrChange w:id="5054" w:author="Jacyeude Araújo" w:date="2019-10-02T13:03:00Z">
            <w:rPr>
              <w:rFonts w:ascii="Times New Roman" w:hAnsi="Times New Roman" w:cs="Times New Roman"/>
              <w:color w:val="000000" w:themeColor="text1"/>
            </w:rPr>
          </w:rPrChange>
        </w:rPr>
        <w:t>onte:adaptado</w:t>
      </w:r>
      <w:proofErr w:type="spellEnd"/>
      <w:r w:rsidRPr="00F00993">
        <w:rPr>
          <w:rFonts w:ascii="Times New Roman" w:hAnsi="Times New Roman" w:cs="Times New Roman"/>
          <w:i w:val="0"/>
          <w:iCs w:val="0"/>
          <w:color w:val="000000" w:themeColor="text1"/>
          <w:sz w:val="22"/>
          <w:szCs w:val="22"/>
          <w:rPrChange w:id="5055" w:author="Jacyeude Araújo" w:date="2019-10-02T13:03:00Z">
            <w:rPr>
              <w:rFonts w:ascii="Times New Roman" w:hAnsi="Times New Roman" w:cs="Times New Roman"/>
              <w:color w:val="000000" w:themeColor="text1"/>
            </w:rPr>
          </w:rPrChange>
        </w:rPr>
        <w:t xml:space="preserve"> de [15]</w:t>
      </w:r>
      <w:r w:rsidR="00CD25BF" w:rsidRPr="00F00993">
        <w:rPr>
          <w:rFonts w:ascii="Times New Roman" w:hAnsi="Times New Roman" w:cs="Times New Roman"/>
          <w:i w:val="0"/>
          <w:iCs w:val="0"/>
          <w:color w:val="000000" w:themeColor="text1"/>
          <w:sz w:val="22"/>
          <w:szCs w:val="22"/>
          <w:rPrChange w:id="5056" w:author="Jacyeude Araújo" w:date="2019-10-02T13:03:00Z">
            <w:rPr>
              <w:rFonts w:ascii="Times New Roman" w:hAnsi="Times New Roman" w:cs="Times New Roman"/>
              <w:color w:val="000000" w:themeColor="text1"/>
            </w:rPr>
          </w:rPrChange>
        </w:rPr>
        <w:t>[33]</w:t>
      </w:r>
      <w:bookmarkEnd w:id="5039"/>
    </w:p>
    <w:p w14:paraId="09CBFAED" w14:textId="61BF7C35" w:rsidR="00CB6C38" w:rsidRPr="00F00993"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Tem-se que </w:t>
      </w:r>
      <m:oMath>
        <m:r>
          <w:rPr>
            <w:rFonts w:ascii="Cambria Math" w:hAnsi="Cambria Math" w:cs="Times New Roman"/>
            <w:color w:val="000000" w:themeColor="text1"/>
            <w:sz w:val="24"/>
            <w:szCs w:val="24"/>
            <w:rPrChange w:id="5057"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5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59"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060" w:author="Jacyeude Araújo" w:date="2019-10-02T13:03:00Z">
              <w:rPr>
                <w:rFonts w:ascii="Cambria Math" w:hAnsi="Cambria Math" w:cs="Times New Roman"/>
                <w:color w:val="000000" w:themeColor="text1"/>
                <w:sz w:val="24"/>
                <w:szCs w:val="24"/>
              </w:rPr>
            </w:rPrChange>
          </w:rPr>
          <m:t>+b=+1</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5061"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62" w:author="Jacyeude Araújo" w:date="2019-10-02T13:03:00Z">
                  <w:rPr>
                    <w:rFonts w:ascii="Cambria Math" w:hAnsi="Cambria Math" w:cs="Times New Roman"/>
                    <w:color w:val="000000" w:themeColor="text1"/>
                    <w:sz w:val="24"/>
                    <w:szCs w:val="24"/>
                  </w:rPr>
                </w:rPrChange>
              </w:rPr>
              <m:t>x</m:t>
            </m:r>
          </m:e>
          <m:sub>
            <m:r>
              <w:ins w:id="5063" w:author="Jacyeude Araújo" w:date="2019-10-01T19:38:00Z">
                <w:rPr>
                  <w:rFonts w:ascii="Cambria Math" w:hAnsi="Cambria Math" w:cs="Times New Roman"/>
                  <w:color w:val="000000" w:themeColor="text1"/>
                  <w:sz w:val="24"/>
                  <w:szCs w:val="24"/>
                  <w:rPrChange w:id="5064" w:author="Jacyeude Araújo" w:date="2019-10-02T13:03:00Z">
                    <w:rPr>
                      <w:rFonts w:ascii="Cambria Math" w:hAnsi="Cambria Math" w:cs="Times New Roman"/>
                      <w:color w:val="000000" w:themeColor="text1"/>
                      <w:sz w:val="24"/>
                      <w:szCs w:val="24"/>
                    </w:rPr>
                  </w:rPrChange>
                </w:rPr>
                <m:t>2</m:t>
              </w:ins>
            </m:r>
            <m:r>
              <w:del w:id="5065" w:author="Jacyeude Araújo" w:date="2019-10-01T19:38:00Z">
                <w:rPr>
                  <w:rFonts w:ascii="Cambria Math" w:hAnsi="Cambria Math" w:cs="Times New Roman"/>
                  <w:color w:val="000000" w:themeColor="text1"/>
                  <w:sz w:val="24"/>
                  <w:szCs w:val="24"/>
                  <w:rPrChange w:id="5066" w:author="Jacyeude Araújo" w:date="2019-10-02T13:03:00Z">
                    <w:rPr>
                      <w:rFonts w:ascii="Cambria Math" w:hAnsi="Cambria Math" w:cs="Times New Roman"/>
                      <w:color w:val="000000" w:themeColor="text1"/>
                      <w:sz w:val="24"/>
                      <w:szCs w:val="24"/>
                    </w:rPr>
                  </w:rPrChange>
                </w:rPr>
                <m:t>1</m:t>
              </w:del>
            </m:r>
          </m:sub>
        </m:sSub>
        <m:r>
          <w:rPr>
            <w:rFonts w:ascii="Cambria Math" w:hAnsi="Cambria Math" w:cs="Times New Roman"/>
            <w:color w:val="000000" w:themeColor="text1"/>
            <w:sz w:val="24"/>
            <w:szCs w:val="24"/>
            <w:rPrChange w:id="5067" w:author="Jacyeude Araújo" w:date="2019-10-02T13:03:00Z">
              <w:rPr>
                <w:rFonts w:ascii="Cambria Math" w:hAnsi="Cambria Math" w:cs="Times New Roman"/>
                <w:color w:val="000000" w:themeColor="text1"/>
                <w:sz w:val="24"/>
                <w:szCs w:val="24"/>
              </w:rPr>
            </w:rPrChange>
          </w:rPr>
          <m:t>+b=-1</m:t>
        </m:r>
      </m:oMath>
      <w:ins w:id="5068" w:author="Jacyeude Araújo" w:date="2019-10-01T19:30:00Z">
        <w:r w:rsidR="00E83D54" w:rsidRPr="00F00993">
          <w:rPr>
            <w:rFonts w:ascii="Times New Roman" w:eastAsiaTheme="minorEastAsia" w:hAnsi="Times New Roman" w:cs="Times New Roman"/>
            <w:color w:val="000000" w:themeColor="text1"/>
            <w:sz w:val="24"/>
            <w:szCs w:val="24"/>
          </w:rPr>
          <w:t xml:space="preserve">, representam os espações </w:t>
        </w:r>
      </w:ins>
      <w:ins w:id="5069" w:author="Jacyeude Araújo" w:date="2019-10-01T19:42:00Z">
        <w:r w:rsidR="00140256" w:rsidRPr="00F00993">
          <w:rPr>
            <w:rFonts w:ascii="Times New Roman" w:eastAsiaTheme="minorEastAsia" w:hAnsi="Times New Roman" w:cs="Times New Roman"/>
            <w:color w:val="000000" w:themeColor="text1"/>
            <w:sz w:val="24"/>
            <w:szCs w:val="24"/>
          </w:rPr>
          <w:t>entre os hiperplanos</w:t>
        </w:r>
      </w:ins>
      <w:r w:rsidRPr="00F00993">
        <w:rPr>
          <w:rFonts w:ascii="Times New Roman" w:hAnsi="Times New Roman" w:cs="Times New Roman"/>
          <w:color w:val="000000" w:themeColor="text1"/>
          <w:sz w:val="24"/>
          <w:szCs w:val="24"/>
        </w:rPr>
        <w:t>.</w:t>
      </w:r>
      <w:ins w:id="5070" w:author="Jacyeude Araújo" w:date="2019-10-01T19:30:00Z">
        <w:r w:rsidR="00E83D54" w:rsidRPr="00F00993">
          <w:rPr>
            <w:rFonts w:ascii="Times New Roman" w:hAnsi="Times New Roman" w:cs="Times New Roman"/>
            <w:color w:val="000000" w:themeColor="text1"/>
            <w:sz w:val="24"/>
            <w:szCs w:val="24"/>
          </w:rPr>
          <w:t xml:space="preserve"> D</w:t>
        </w:r>
      </w:ins>
      <w:ins w:id="5071" w:author="Jacyeude Araújo" w:date="2019-10-01T19:42:00Z">
        <w:r w:rsidR="00140256" w:rsidRPr="00F00993">
          <w:rPr>
            <w:rFonts w:ascii="Times New Roman" w:hAnsi="Times New Roman" w:cs="Times New Roman"/>
            <w:color w:val="000000" w:themeColor="text1"/>
            <w:sz w:val="24"/>
            <w:szCs w:val="24"/>
          </w:rPr>
          <w:t>e onde to</w:t>
        </w:r>
      </w:ins>
      <w:ins w:id="5072" w:author="Jacyeude Araújo" w:date="2019-10-01T19:31:00Z">
        <w:r w:rsidR="00E83D54" w:rsidRPr="00F00993">
          <w:rPr>
            <w:rFonts w:ascii="Times New Roman" w:hAnsi="Times New Roman" w:cs="Times New Roman"/>
            <w:color w:val="000000" w:themeColor="text1"/>
            <w:sz w:val="24"/>
            <w:szCs w:val="24"/>
          </w:rPr>
          <w:t xml:space="preserve">rna-se matematicamente </w:t>
        </w:r>
      </w:ins>
      <w:ins w:id="5073" w:author="Jacyeude Araújo" w:date="2019-10-01T19:32:00Z">
        <w:r w:rsidR="00E83D54" w:rsidRPr="00F00993">
          <w:rPr>
            <w:rFonts w:ascii="Times New Roman" w:hAnsi="Times New Roman" w:cs="Times New Roman"/>
            <w:color w:val="000000" w:themeColor="text1"/>
            <w:sz w:val="24"/>
            <w:szCs w:val="24"/>
          </w:rPr>
          <w:t>conveniente</w:t>
        </w:r>
      </w:ins>
      <w:ins w:id="5074" w:author="Jacyeude Araújo" w:date="2019-10-01T19:31:00Z">
        <w:r w:rsidR="00E83D54" w:rsidRPr="00F00993">
          <w:rPr>
            <w:rFonts w:ascii="Times New Roman" w:hAnsi="Times New Roman" w:cs="Times New Roman"/>
            <w:color w:val="000000" w:themeColor="text1"/>
            <w:sz w:val="24"/>
            <w:szCs w:val="24"/>
          </w:rPr>
          <w:t xml:space="preserve"> </w:t>
        </w:r>
      </w:ins>
      <w:del w:id="5075" w:author="Jacyeude Araújo" w:date="2019-10-01T19:31:00Z">
        <w:r w:rsidRPr="00F00993" w:rsidDel="00E83D54">
          <w:rPr>
            <w:rFonts w:ascii="Times New Roman" w:hAnsi="Times New Roman" w:cs="Times New Roman"/>
            <w:color w:val="000000" w:themeColor="text1"/>
            <w:sz w:val="24"/>
            <w:szCs w:val="24"/>
          </w:rPr>
          <w:delText xml:space="preserve"> A diferen</w:delText>
        </w:r>
      </w:del>
      <w:del w:id="5076" w:author="Jacyeude Araújo" w:date="2019-10-01T19:38:00Z">
        <w:r w:rsidRPr="00F00993" w:rsidDel="00140256">
          <w:rPr>
            <w:rFonts w:ascii="Times New Roman" w:hAnsi="Times New Roman" w:cs="Times New Roman"/>
            <w:color w:val="000000" w:themeColor="text1"/>
            <w:sz w:val="24"/>
            <w:szCs w:val="24"/>
          </w:rPr>
          <w:delText xml:space="preserve">ça </w:delText>
        </w:r>
      </w:del>
      <w:r w:rsidRPr="00F00993">
        <w:rPr>
          <w:rFonts w:ascii="Times New Roman" w:hAnsi="Times New Roman" w:cs="Times New Roman"/>
          <w:color w:val="000000" w:themeColor="text1"/>
          <w:sz w:val="24"/>
          <w:szCs w:val="24"/>
        </w:rPr>
        <w:t>entre essas equações</w:t>
      </w:r>
      <w:ins w:id="5077" w:author="Jacyeude Araújo" w:date="2019-10-01T19:38:00Z">
        <w:r w:rsidR="00140256" w:rsidRPr="00F00993">
          <w:rPr>
            <w:rFonts w:ascii="Times New Roman" w:hAnsi="Times New Roman" w:cs="Times New Roman"/>
            <w:color w:val="000000" w:themeColor="text1"/>
            <w:sz w:val="24"/>
            <w:szCs w:val="24"/>
          </w:rPr>
          <w:t>, chegar a</w:t>
        </w:r>
      </w:ins>
      <w:del w:id="5078" w:author="Jacyeude Araújo" w:date="2019-10-01T19:38:00Z">
        <w:r w:rsidRPr="00F00993" w:rsidDel="00140256">
          <w:rPr>
            <w:rFonts w:ascii="Times New Roman" w:hAnsi="Times New Roman" w:cs="Times New Roman"/>
            <w:color w:val="000000" w:themeColor="text1"/>
            <w:sz w:val="24"/>
            <w:szCs w:val="24"/>
          </w:rPr>
          <w:delText xml:space="preserve"> fornece</w:delText>
        </w:r>
      </w:del>
      <w:ins w:id="5079" w:author="Jacyeude Araújo" w:date="2019-10-01T19:39:00Z">
        <w:r w:rsidR="00140256" w:rsidRPr="00F00993">
          <w:rPr>
            <w:rFonts w:ascii="Times New Roman" w:hAnsi="Times New Roman" w:cs="Times New Roman"/>
            <w:color w:val="000000" w:themeColor="text1"/>
            <w:sz w:val="24"/>
            <w:szCs w:val="24"/>
          </w:rPr>
          <w:t xml:space="preserve"> </w:t>
        </w:r>
      </w:ins>
      <w:del w:id="5080" w:author="Jacyeude Araújo" w:date="2019-10-01T19:38:00Z">
        <w:r w:rsidRPr="00F00993" w:rsidDel="00140256">
          <w:rPr>
            <w:rFonts w:ascii="Times New Roman" w:hAnsi="Times New Roman" w:cs="Times New Roman"/>
            <w:color w:val="000000" w:themeColor="text1"/>
            <w:sz w:val="24"/>
            <w:szCs w:val="24"/>
          </w:rPr>
          <w:delText xml:space="preserve"> </w:delText>
        </w:r>
      </w:del>
      <m:oMath>
        <m:r>
          <w:rPr>
            <w:rFonts w:ascii="Cambria Math" w:hAnsi="Cambria Math" w:cs="Times New Roman"/>
            <w:color w:val="000000" w:themeColor="text1"/>
            <w:sz w:val="24"/>
            <w:szCs w:val="24"/>
            <w:rPrChange w:id="5081" w:author="Jacyeude Araújo" w:date="2019-10-02T13:03:00Z">
              <w:rPr>
                <w:rFonts w:ascii="Cambria Math" w:hAnsi="Cambria Math" w:cs="Times New Roman"/>
                <w:color w:val="000000" w:themeColor="text1"/>
                <w:sz w:val="24"/>
                <w:szCs w:val="24"/>
              </w:rPr>
            </w:rPrChange>
          </w:rPr>
          <m:t>w⋅</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8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83"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084"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8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86" w:author="Jacyeude Araújo" w:date="2019-10-02T13:03:00Z">
                      <w:rPr>
                        <w:rFonts w:ascii="Cambria Math" w:hAnsi="Cambria Math" w:cs="Times New Roman"/>
                        <w:color w:val="000000" w:themeColor="text1"/>
                        <w:sz w:val="24"/>
                        <w:szCs w:val="24"/>
                      </w:rPr>
                    </w:rPrChange>
                  </w:rPr>
                  <m:t>2</m:t>
                </m:r>
              </m:sub>
            </m:sSub>
          </m:e>
        </m:d>
        <m:r>
          <w:rPr>
            <w:rFonts w:ascii="Cambria Math" w:hAnsi="Cambria Math" w:cs="Times New Roman"/>
            <w:color w:val="000000" w:themeColor="text1"/>
            <w:sz w:val="24"/>
            <w:szCs w:val="24"/>
            <w:rPrChange w:id="5087" w:author="Jacyeude Araújo" w:date="2019-10-02T13:03:00Z">
              <w:rPr>
                <w:rFonts w:ascii="Cambria Math" w:hAnsi="Cambria Math" w:cs="Times New Roman"/>
                <w:color w:val="000000" w:themeColor="text1"/>
                <w:sz w:val="24"/>
                <w:szCs w:val="24"/>
              </w:rPr>
            </w:rPrChange>
          </w:rPr>
          <m:t>=2</m:t>
        </m:r>
      </m:oMath>
      <w:r w:rsidRPr="00F00993">
        <w:rPr>
          <w:rFonts w:ascii="Times New Roman" w:hAnsi="Times New Roman" w:cs="Times New Roman"/>
          <w:color w:val="000000" w:themeColor="text1"/>
          <w:sz w:val="24"/>
          <w:szCs w:val="24"/>
        </w:rPr>
        <w:t xml:space="preserve">. </w:t>
      </w:r>
      <w:ins w:id="5088" w:author="Jacyeude Araújo" w:date="2019-10-01T19:42:00Z">
        <w:r w:rsidR="00140256" w:rsidRPr="00F00993">
          <w:rPr>
            <w:rFonts w:ascii="Times New Roman" w:hAnsi="Times New Roman" w:cs="Times New Roman"/>
            <w:color w:val="000000" w:themeColor="text1"/>
            <w:sz w:val="24"/>
            <w:szCs w:val="24"/>
          </w:rPr>
          <w:t xml:space="preserve">E </w:t>
        </w:r>
      </w:ins>
      <w:del w:id="5089" w:author="Jacyeude Araújo" w:date="2019-10-01T19:42:00Z">
        <w:r w:rsidRPr="00F00993" w:rsidDel="00140256">
          <w:rPr>
            <w:rFonts w:ascii="Times New Roman" w:hAnsi="Times New Roman" w:cs="Times New Roman"/>
            <w:color w:val="000000" w:themeColor="text1"/>
            <w:sz w:val="24"/>
            <w:szCs w:val="24"/>
          </w:rPr>
          <w:delText>S</w:delText>
        </w:r>
      </w:del>
      <w:ins w:id="5090" w:author="Jacyeude Araújo" w:date="2019-10-01T19:42:00Z">
        <w:r w:rsidR="00140256" w:rsidRPr="00F00993">
          <w:rPr>
            <w:rFonts w:ascii="Times New Roman" w:hAnsi="Times New Roman" w:cs="Times New Roman"/>
            <w:color w:val="000000" w:themeColor="text1"/>
            <w:sz w:val="24"/>
            <w:szCs w:val="24"/>
          </w:rPr>
          <w:t>s</w:t>
        </w:r>
      </w:ins>
      <w:r w:rsidRPr="00F00993">
        <w:rPr>
          <w:rFonts w:ascii="Times New Roman" w:hAnsi="Times New Roman" w:cs="Times New Roman"/>
          <w:color w:val="000000" w:themeColor="text1"/>
          <w:sz w:val="24"/>
          <w:szCs w:val="24"/>
        </w:rPr>
        <w:t xml:space="preserve">ubstituindo esse resultado na Equação </w:t>
      </w:r>
      <w:r w:rsidR="00CD25BF"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12, tem-se:</w:t>
      </w:r>
    </w:p>
    <w:p w14:paraId="07E1B6FC" w14:textId="25249A03"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854244" w14:textId="06DA9E25" w:rsidR="00CD25BF" w:rsidRPr="00F00993" w:rsidRDefault="000E2D34"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091" w:author="Jacyeude Araújo" w:date="2019-10-02T13:03:00Z">
                    <w:rPr>
                      <w:rFonts w:ascii="Cambria Math" w:hAnsi="Cambria Math" w:cs="Times New Roman"/>
                      <w:color w:val="000000" w:themeColor="text1"/>
                      <w:sz w:val="24"/>
                      <w:szCs w:val="24"/>
                    </w:rPr>
                  </w:rPrChange>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092" w:author="Jacyeude Araújo" w:date="2019-10-02T13:03:00Z">
                        <w:rPr>
                          <w:rFonts w:ascii="Cambria Math" w:hAnsi="Cambria Math" w:cs="Times New Roman"/>
                          <w:color w:val="000000" w:themeColor="text1"/>
                          <w:sz w:val="24"/>
                          <w:szCs w:val="24"/>
                        </w:rPr>
                      </w:rPrChange>
                    </w:rPr>
                    <m:t>w</m:t>
                  </m:r>
                </m:e>
              </m:d>
            </m:den>
          </m:f>
          <m:r>
            <w:ins w:id="5093" w:author="Jacyeude Araújo" w:date="2019-10-01T19:24:00Z">
              <w:rPr>
                <w:rFonts w:ascii="Cambria Math" w:hAnsi="Cambria Math" w:cs="Times New Roman"/>
                <w:color w:val="000000" w:themeColor="text1"/>
                <w:sz w:val="24"/>
                <w:szCs w:val="24"/>
                <w:rPrChange w:id="5094" w:author="Jacyeude Araújo" w:date="2019-10-02T13:03:00Z">
                  <w:rPr>
                    <w:rFonts w:ascii="Cambria Math" w:hAnsi="Cambria Math" w:cs="Times New Roman"/>
                    <w:color w:val="000000" w:themeColor="text1"/>
                    <w:sz w:val="24"/>
                    <w:szCs w:val="24"/>
                  </w:rPr>
                </w:rPrChange>
              </w:rPr>
              <m:t>.</m:t>
            </w:ins>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9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96"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09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09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099" w:author="Jacyeude Araújo" w:date="2019-10-02T13:03:00Z">
                            <w:rPr>
                              <w:rFonts w:ascii="Cambria Math" w:hAnsi="Cambria Math" w:cs="Times New Roman"/>
                              <w:color w:val="000000" w:themeColor="text1"/>
                              <w:sz w:val="24"/>
                              <w:szCs w:val="24"/>
                            </w:rPr>
                          </w:rPrChange>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0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101"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102"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0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104" w:author="Jacyeude Araújo" w:date="2019-10-02T13:03:00Z">
                            <w:rPr>
                              <w:rFonts w:ascii="Cambria Math" w:hAnsi="Cambria Math" w:cs="Times New Roman"/>
                              <w:color w:val="000000" w:themeColor="text1"/>
                              <w:sz w:val="24"/>
                              <w:szCs w:val="24"/>
                            </w:rPr>
                          </w:rPrChange>
                        </w:rPr>
                        <m:t>2</m:t>
                      </m:r>
                    </m:sub>
                  </m:sSub>
                </m:e>
              </m:d>
            </m:den>
          </m:f>
          <m:r>
            <w:rPr>
              <w:rFonts w:ascii="Cambria Math" w:eastAsiaTheme="minorEastAsia" w:hAnsi="Cambria Math" w:cs="Times New Roman"/>
              <w:color w:val="000000" w:themeColor="text1"/>
              <w:sz w:val="24"/>
              <w:szCs w:val="24"/>
              <w:rPrChange w:id="5105" w:author="Jacyeude Araújo" w:date="2019-10-02T13:03:00Z">
                <w:rPr>
                  <w:rFonts w:ascii="Cambria Math" w:eastAsiaTheme="minorEastAsia" w:hAnsi="Cambria Math" w:cs="Times New Roman"/>
                  <w:color w:val="000000" w:themeColor="text1"/>
                  <w:sz w:val="24"/>
                  <w:szCs w:val="24"/>
                </w:rPr>
              </w:rPrChange>
            </w:rPr>
            <m:t xml:space="preserve">                                                             (3.13)</m:t>
          </m:r>
        </m:oMath>
      </m:oMathPara>
    </w:p>
    <w:p w14:paraId="35523F9E" w14:textId="04114921" w:rsidR="00195138" w:rsidRPr="00F00993" w:rsidDel="00770A51" w:rsidRDefault="00195138" w:rsidP="00892A96">
      <w:pPr>
        <w:autoSpaceDE w:val="0"/>
        <w:autoSpaceDN w:val="0"/>
        <w:adjustRightInd w:val="0"/>
        <w:spacing w:after="0" w:line="360" w:lineRule="auto"/>
        <w:ind w:firstLine="1440"/>
        <w:jc w:val="both"/>
        <w:rPr>
          <w:del w:id="5106" w:author="Jacyeude Araújo" w:date="2019-10-01T19:44:00Z"/>
          <w:rFonts w:ascii="Times New Roman" w:hAnsi="Times New Roman" w:cs="Times New Roman"/>
          <w:color w:val="000000" w:themeColor="text1"/>
          <w:sz w:val="24"/>
          <w:szCs w:val="24"/>
        </w:rPr>
      </w:pPr>
    </w:p>
    <w:p w14:paraId="16EAE122" w14:textId="42B82E59" w:rsidR="00892A96" w:rsidRPr="00F00993" w:rsidDel="00770A51" w:rsidRDefault="00892A96" w:rsidP="00892A96">
      <w:pPr>
        <w:autoSpaceDE w:val="0"/>
        <w:autoSpaceDN w:val="0"/>
        <w:adjustRightInd w:val="0"/>
        <w:spacing w:after="0" w:line="360" w:lineRule="auto"/>
        <w:ind w:firstLine="1440"/>
        <w:jc w:val="both"/>
        <w:rPr>
          <w:del w:id="5107" w:author="Jacyeude Araújo" w:date="2019-10-01T19:44:00Z"/>
          <w:rFonts w:ascii="Times New Roman" w:hAnsi="Times New Roman" w:cs="Times New Roman"/>
          <w:color w:val="000000" w:themeColor="text1"/>
          <w:sz w:val="24"/>
          <w:szCs w:val="24"/>
        </w:rPr>
      </w:pPr>
      <w:del w:id="5108" w:author="Jacyeude Araújo" w:date="2019-10-01T19:44:00Z">
        <w:r w:rsidRPr="00F00993" w:rsidDel="00770A51">
          <w:rPr>
            <w:rFonts w:ascii="Times New Roman" w:hAnsi="Times New Roman" w:cs="Times New Roman"/>
            <w:color w:val="000000" w:themeColor="text1"/>
            <w:sz w:val="24"/>
            <w:szCs w:val="24"/>
          </w:rPr>
          <w:delText xml:space="preserve">Como deseja-se obter o comprimento do vetor projetado, </w:delText>
        </w:r>
        <w:commentRangeStart w:id="5109"/>
        <w:r w:rsidRPr="00F00993" w:rsidDel="00770A51">
          <w:rPr>
            <w:rFonts w:ascii="Times New Roman" w:hAnsi="Times New Roman" w:cs="Times New Roman"/>
            <w:color w:val="000000" w:themeColor="text1"/>
            <w:sz w:val="24"/>
            <w:szCs w:val="24"/>
          </w:rPr>
          <w:delText>toma</w:delText>
        </w:r>
        <w:commentRangeEnd w:id="5109"/>
        <w:r w:rsidR="001140A9" w:rsidRPr="00F00993" w:rsidDel="00770A51">
          <w:rPr>
            <w:rStyle w:val="Refdecomentrio"/>
            <w:color w:val="000000" w:themeColor="text1"/>
            <w:rPrChange w:id="5110" w:author="Jacyeude Araújo" w:date="2019-10-02T13:03:00Z">
              <w:rPr>
                <w:rStyle w:val="Refdecomentrio"/>
              </w:rPr>
            </w:rPrChange>
          </w:rPr>
          <w:commentReference w:id="5109"/>
        </w:r>
        <w:r w:rsidRPr="00F00993" w:rsidDel="00770A51">
          <w:rPr>
            <w:rFonts w:ascii="Times New Roman" w:hAnsi="Times New Roman" w:cs="Times New Roman"/>
            <w:color w:val="000000" w:themeColor="text1"/>
            <w:sz w:val="24"/>
            <w:szCs w:val="24"/>
          </w:rPr>
          <w:delText>-se a norma da Equação</w:delText>
        </w:r>
        <w:r w:rsidR="00195138" w:rsidRPr="00F00993" w:rsidDel="00770A51">
          <w:rPr>
            <w:rFonts w:ascii="Times New Roman" w:hAnsi="Times New Roman" w:cs="Times New Roman"/>
            <w:color w:val="000000" w:themeColor="text1"/>
            <w:sz w:val="24"/>
            <w:szCs w:val="24"/>
          </w:rPr>
          <w:delText xml:space="preserve"> </w:delText>
        </w:r>
        <w:r w:rsidR="00A82889" w:rsidRPr="00F00993" w:rsidDel="00770A51">
          <w:rPr>
            <w:rFonts w:ascii="Times New Roman" w:hAnsi="Times New Roman" w:cs="Times New Roman"/>
            <w:color w:val="000000" w:themeColor="text1"/>
            <w:sz w:val="24"/>
            <w:szCs w:val="24"/>
          </w:rPr>
          <w:delText>3.</w:delText>
        </w:r>
        <w:r w:rsidRPr="00F00993" w:rsidDel="00770A51">
          <w:rPr>
            <w:rFonts w:ascii="Times New Roman" w:hAnsi="Times New Roman" w:cs="Times New Roman"/>
            <w:color w:val="000000" w:themeColor="text1"/>
            <w:sz w:val="24"/>
            <w:szCs w:val="24"/>
          </w:rPr>
          <w:delText>13, obtendo:</w:delText>
        </w:r>
      </w:del>
    </w:p>
    <w:p w14:paraId="197910A3" w14:textId="714A90F5" w:rsidR="00A82889" w:rsidRPr="00F00993" w:rsidDel="00770A51" w:rsidRDefault="000E2D34" w:rsidP="00A82889">
      <w:pPr>
        <w:autoSpaceDE w:val="0"/>
        <w:autoSpaceDN w:val="0"/>
        <w:adjustRightInd w:val="0"/>
        <w:spacing w:after="0" w:line="360" w:lineRule="auto"/>
        <w:ind w:firstLine="1530"/>
        <w:rPr>
          <w:del w:id="5111" w:author="Jacyeude Araújo" w:date="2019-10-01T19:44:00Z"/>
          <w:rFonts w:ascii="Times New Roman" w:hAnsi="Times New Roman" w:cs="Times New Roman"/>
          <w:color w:val="000000" w:themeColor="text1"/>
          <w:sz w:val="24"/>
          <w:szCs w:val="24"/>
        </w:rPr>
      </w:pPr>
      <m:oMathPara>
        <m:oMathParaPr>
          <m:jc m:val="right"/>
        </m:oMathParaPr>
        <m:oMath>
          <m:f>
            <m:fPr>
              <m:ctrlPr>
                <w:del w:id="5112" w:author="Jacyeude Araújo" w:date="2019-10-01T19:44:00Z">
                  <w:rPr>
                    <w:rFonts w:ascii="Cambria Math" w:hAnsi="Cambria Math" w:cs="Times New Roman"/>
                    <w:i/>
                    <w:color w:val="000000" w:themeColor="text1"/>
                    <w:sz w:val="24"/>
                    <w:szCs w:val="24"/>
                  </w:rPr>
                </w:del>
              </m:ctrlPr>
            </m:fPr>
            <m:num>
              <m:r>
                <w:del w:id="5113" w:author="Jacyeude Araújo" w:date="2019-10-01T19:44:00Z">
                  <w:rPr>
                    <w:rFonts w:ascii="Cambria Math" w:hAnsi="Cambria Math" w:cs="Times New Roman"/>
                    <w:color w:val="000000" w:themeColor="text1"/>
                    <w:sz w:val="24"/>
                    <w:szCs w:val="24"/>
                    <w:rPrChange w:id="5114" w:author="Jacyeude Araújo" w:date="2019-10-02T13:03:00Z">
                      <w:rPr>
                        <w:rFonts w:ascii="Cambria Math" w:hAnsi="Cambria Math" w:cs="Times New Roman"/>
                        <w:color w:val="000000" w:themeColor="text1"/>
                        <w:sz w:val="24"/>
                        <w:szCs w:val="24"/>
                      </w:rPr>
                    </w:rPrChange>
                  </w:rPr>
                  <m:t>2</m:t>
                </w:del>
              </m:r>
            </m:num>
            <m:den>
              <m:d>
                <m:dPr>
                  <m:begChr m:val="‖"/>
                  <m:endChr m:val="‖"/>
                  <m:ctrlPr>
                    <w:del w:id="5115" w:author="Jacyeude Araújo" w:date="2019-10-01T19:44:00Z">
                      <w:rPr>
                        <w:rFonts w:ascii="Cambria Math" w:hAnsi="Cambria Math" w:cs="Times New Roman"/>
                        <w:i/>
                        <w:color w:val="000000" w:themeColor="text1"/>
                        <w:sz w:val="24"/>
                        <w:szCs w:val="24"/>
                      </w:rPr>
                    </w:del>
                  </m:ctrlPr>
                </m:dPr>
                <m:e>
                  <m:r>
                    <w:del w:id="5116" w:author="Jacyeude Araújo" w:date="2019-10-01T19:44:00Z">
                      <w:rPr>
                        <w:rFonts w:ascii="Cambria Math" w:hAnsi="Cambria Math" w:cs="Times New Roman"/>
                        <w:color w:val="000000" w:themeColor="text1"/>
                        <w:sz w:val="24"/>
                        <w:szCs w:val="24"/>
                        <w:rPrChange w:id="5117" w:author="Jacyeude Araújo" w:date="2019-10-02T13:03:00Z">
                          <w:rPr>
                            <w:rFonts w:ascii="Cambria Math" w:hAnsi="Cambria Math" w:cs="Times New Roman"/>
                            <w:color w:val="000000" w:themeColor="text1"/>
                            <w:sz w:val="24"/>
                            <w:szCs w:val="24"/>
                          </w:rPr>
                        </w:rPrChange>
                      </w:rPr>
                      <m:t>w</m:t>
                    </w:del>
                  </m:r>
                </m:e>
              </m:d>
            </m:den>
          </m:f>
          <m:r>
            <w:del w:id="5118" w:author="Jacyeude Araújo" w:date="2019-10-01T19:44:00Z">
              <w:rPr>
                <w:rFonts w:ascii="Cambria Math" w:eastAsiaTheme="minorEastAsia" w:hAnsi="Cambria Math" w:cs="Times New Roman"/>
                <w:color w:val="000000" w:themeColor="text1"/>
                <w:sz w:val="24"/>
                <w:szCs w:val="24"/>
                <w:rPrChange w:id="5119" w:author="Jacyeude Araújo" w:date="2019-10-02T13:03:00Z">
                  <w:rPr>
                    <w:rFonts w:ascii="Cambria Math" w:eastAsiaTheme="minorEastAsia" w:hAnsi="Cambria Math" w:cs="Times New Roman"/>
                    <w:color w:val="000000" w:themeColor="text1"/>
                    <w:sz w:val="24"/>
                    <w:szCs w:val="24"/>
                  </w:rPr>
                </w:rPrChange>
              </w:rPr>
              <m:t xml:space="preserve">                                                                          (3.14)</m:t>
            </w:del>
          </m:r>
        </m:oMath>
      </m:oMathPara>
    </w:p>
    <w:p w14:paraId="7B820103" w14:textId="456DBB89" w:rsidR="00892A96" w:rsidRPr="00F00993" w:rsidRDefault="00892A96" w:rsidP="00892A96">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6894701" w14:textId="11C07C9B" w:rsidR="00892A96" w:rsidRPr="00F00993" w:rsidRDefault="00892A96" w:rsidP="00195138">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Essa é a distância </w:t>
      </w:r>
      <m:oMath>
        <m:r>
          <w:rPr>
            <w:rFonts w:ascii="Cambria Math" w:hAnsi="Cambria Math" w:cs="Times New Roman"/>
            <w:color w:val="000000" w:themeColor="text1"/>
            <w:sz w:val="24"/>
            <w:szCs w:val="24"/>
            <w:rPrChange w:id="5120" w:author="Jacyeude Araújo" w:date="2019-10-02T13:03:00Z">
              <w:rPr>
                <w:rFonts w:ascii="Cambria Math" w:hAnsi="Cambria Math" w:cs="Times New Roman"/>
                <w:color w:val="000000" w:themeColor="text1"/>
                <w:sz w:val="24"/>
                <w:szCs w:val="24"/>
              </w:rPr>
            </w:rPrChange>
          </w:rPr>
          <m:t>d</m:t>
        </m:r>
      </m:oMath>
      <w:r w:rsidRPr="00F00993">
        <w:rPr>
          <w:rFonts w:ascii="Times New Roman" w:hAnsi="Times New Roman" w:cs="Times New Roman"/>
          <w:color w:val="000000" w:themeColor="text1"/>
          <w:sz w:val="24"/>
          <w:szCs w:val="24"/>
        </w:rPr>
        <w:t xml:space="preserve">, ilustrada na </w:t>
      </w:r>
      <w:del w:id="5121" w:author="Jacyeude Araújo" w:date="2019-10-02T11:05:00Z">
        <w:r w:rsidR="00A82889" w:rsidRPr="00F00993" w:rsidDel="00370BEC">
          <w:rPr>
            <w:rFonts w:ascii="Times New Roman" w:hAnsi="Times New Roman" w:cs="Times New Roman"/>
            <w:color w:val="000000" w:themeColor="text1"/>
            <w:sz w:val="24"/>
            <w:szCs w:val="24"/>
          </w:rPr>
          <w:delText>f</w:delText>
        </w:r>
      </w:del>
      <w:ins w:id="5122" w:author="Jacyeude Araújo" w:date="2019-10-02T11:05:00Z">
        <w:r w:rsidR="00370BEC"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 xml:space="preserve">igura </w:t>
      </w:r>
      <w:r w:rsidR="00A82889" w:rsidRPr="00F00993">
        <w:rPr>
          <w:rFonts w:ascii="Times New Roman" w:hAnsi="Times New Roman" w:cs="Times New Roman"/>
          <w:color w:val="000000" w:themeColor="text1"/>
          <w:sz w:val="24"/>
          <w:szCs w:val="24"/>
        </w:rPr>
        <w:t>2</w:t>
      </w:r>
      <w:ins w:id="5123" w:author="Jacyeude Araújo" w:date="2019-10-02T11:05:00Z">
        <w:r w:rsidR="00370BEC" w:rsidRPr="00F00993">
          <w:rPr>
            <w:rFonts w:ascii="Times New Roman" w:hAnsi="Times New Roman" w:cs="Times New Roman"/>
            <w:color w:val="000000" w:themeColor="text1"/>
            <w:sz w:val="24"/>
            <w:szCs w:val="24"/>
          </w:rPr>
          <w:t>3</w:t>
        </w:r>
      </w:ins>
      <w:del w:id="5124" w:author="Jacyeude Araújo" w:date="2019-10-02T11:05:00Z">
        <w:r w:rsidR="00A82889" w:rsidRPr="00F00993" w:rsidDel="00370BEC">
          <w:rPr>
            <w:rFonts w:ascii="Times New Roman" w:hAnsi="Times New Roman" w:cs="Times New Roman"/>
            <w:color w:val="000000" w:themeColor="text1"/>
            <w:sz w:val="24"/>
            <w:szCs w:val="24"/>
          </w:rPr>
          <w:delText>5</w:delText>
        </w:r>
      </w:del>
      <w:r w:rsidRPr="00F00993">
        <w:rPr>
          <w:rFonts w:ascii="Times New Roman" w:hAnsi="Times New Roman" w:cs="Times New Roman"/>
          <w:color w:val="000000" w:themeColor="text1"/>
          <w:sz w:val="24"/>
          <w:szCs w:val="24"/>
        </w:rPr>
        <w:t xml:space="preserve">,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25"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126"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27"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128"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paralelos ao hiperplano separador. Como </w:t>
      </w:r>
      <m:oMath>
        <m:r>
          <w:rPr>
            <w:rFonts w:ascii="Cambria Math" w:hAnsi="Cambria Math" w:cs="Times New Roman"/>
            <w:color w:val="000000" w:themeColor="text1"/>
            <w:sz w:val="24"/>
            <w:szCs w:val="24"/>
            <w:rPrChange w:id="5129"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5130" w:author="Jacyeude Araújo" w:date="2019-10-02T13:03:00Z">
              <w:rPr>
                <w:rFonts w:ascii="Cambria Math" w:hAnsi="Cambria Math" w:cs="Times New Roman"/>
                <w:color w:val="000000" w:themeColor="text1"/>
                <w:sz w:val="24"/>
                <w:szCs w:val="24"/>
              </w:rPr>
            </w:rPrChange>
          </w:rPr>
          <m:t>b</m:t>
        </m:r>
      </m:oMath>
      <w:r w:rsidRPr="00F00993">
        <w:rPr>
          <w:rFonts w:ascii="Times New Roman" w:hAnsi="Times New Roman" w:cs="Times New Roman"/>
          <w:color w:val="000000" w:themeColor="text1"/>
          <w:sz w:val="24"/>
          <w:szCs w:val="24"/>
        </w:rPr>
        <w:t xml:space="preserve"> foram escalados de forma a não haver exemplos entre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31"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132"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33"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134"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135" w:author="Jacyeude Araújo" w:date="2019-10-02T13:03:00Z">
                  <w:rPr>
                    <w:rFonts w:ascii="Cambria Math" w:hAnsi="Cambria Math" w:cs="Times New Roman"/>
                    <w:color w:val="000000" w:themeColor="text1"/>
                    <w:sz w:val="24"/>
                    <w:szCs w:val="24"/>
                  </w:rPr>
                </w:rPrChange>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136" w:author="Jacyeude Araújo" w:date="2019-10-02T13:03:00Z">
                      <w:rPr>
                        <w:rFonts w:ascii="Cambria Math" w:hAnsi="Cambria Math" w:cs="Times New Roman"/>
                        <w:color w:val="000000" w:themeColor="text1"/>
                        <w:sz w:val="24"/>
                        <w:szCs w:val="24"/>
                      </w:rPr>
                    </w:rPrChange>
                  </w:rPr>
                  <m:t>w</m:t>
                </m:r>
              </m:e>
            </m:d>
          </m:den>
        </m:f>
      </m:oMath>
      <w:r w:rsidRPr="00F00993">
        <w:rPr>
          <w:rFonts w:ascii="Times New Roman" w:hAnsi="Times New Roman" w:cs="Times New Roman"/>
          <w:color w:val="000000" w:themeColor="text1"/>
          <w:sz w:val="24"/>
          <w:szCs w:val="24"/>
        </w:rPr>
        <w:t xml:space="preserve"> é a distância mínima entre o hiperplano separador e os dados de treinamento. Essa distância é definida como a margem geométrica do classificador linear [</w:t>
      </w:r>
      <w:r w:rsidR="00A82889"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p>
    <w:p w14:paraId="1DC062E5" w14:textId="0D30164B"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partir das considerações anteriores, verifica-se que a maximização da margem de separação dos dados em relação a </w:t>
      </w:r>
      <m:oMath>
        <m:r>
          <w:rPr>
            <w:rFonts w:ascii="Cambria Math" w:hAnsi="Cambria Math" w:cs="Times New Roman"/>
            <w:color w:val="000000" w:themeColor="text1"/>
            <w:sz w:val="24"/>
            <w:szCs w:val="24"/>
            <w:rPrChange w:id="5137" w:author="Jacyeude Araújo" w:date="2019-10-02T13:03:00Z">
              <w:rPr>
                <w:rFonts w:ascii="Cambria Math" w:hAnsi="Cambria Math" w:cs="Times New Roman"/>
                <w:color w:val="000000" w:themeColor="text1"/>
                <w:sz w:val="24"/>
                <w:szCs w:val="24"/>
              </w:rPr>
            </w:rPrChange>
          </w:rPr>
          <m:t>w⋅x+b=0</m:t>
        </m:r>
      </m:oMath>
      <w:r w:rsidRPr="00F00993">
        <w:rPr>
          <w:rFonts w:ascii="Times New Roman" w:hAnsi="Times New Roman" w:cs="Times New Roman"/>
          <w:color w:val="000000" w:themeColor="text1"/>
          <w:sz w:val="24"/>
          <w:szCs w:val="24"/>
        </w:rPr>
        <w:t xml:space="preserve"> pode ser obtida pela minimização de</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138" w:author="Jacyeude Araújo" w:date="2019-10-02T13:03:00Z">
                  <w:rPr>
                    <w:rFonts w:ascii="Cambria Math" w:hAnsi="Cambria Math" w:cs="Times New Roman"/>
                    <w:color w:val="000000" w:themeColor="text1"/>
                    <w:sz w:val="24"/>
                    <w:szCs w:val="24"/>
                  </w:rPr>
                </w:rPrChange>
              </w:rPr>
              <m:t>w</m:t>
            </m:r>
          </m:e>
        </m:d>
      </m:oMath>
      <w:r w:rsidRPr="00F00993">
        <w:rPr>
          <w:rFonts w:ascii="Times New Roman" w:hAnsi="Times New Roman" w:cs="Times New Roman"/>
          <w:color w:val="000000" w:themeColor="text1"/>
          <w:sz w:val="24"/>
          <w:szCs w:val="24"/>
        </w:rPr>
        <w:t xml:space="preserve"> [5]</w:t>
      </w:r>
      <w:ins w:id="5139" w:author="Jacyeude Araújo" w:date="2019-10-01T19:52:00Z">
        <w:r w:rsidR="00770A51" w:rsidRPr="00F00993">
          <w:rPr>
            <w:rFonts w:ascii="Times New Roman" w:hAnsi="Times New Roman" w:cs="Times New Roman"/>
            <w:color w:val="000000" w:themeColor="text1"/>
            <w:sz w:val="24"/>
            <w:szCs w:val="24"/>
          </w:rPr>
          <w:t>[34]</w:t>
        </w:r>
      </w:ins>
      <w:r w:rsidRPr="00F00993">
        <w:rPr>
          <w:rFonts w:ascii="Times New Roman" w:hAnsi="Times New Roman" w:cs="Times New Roman"/>
          <w:color w:val="000000" w:themeColor="text1"/>
          <w:sz w:val="24"/>
          <w:szCs w:val="24"/>
        </w:rPr>
        <w:t xml:space="preserve">. Dessa forma, recorre-se ao seguinte problema de otimização </w:t>
      </w:r>
      <w:del w:id="5140" w:author="Jacyeude Araújo" w:date="2019-10-01T19:52:00Z">
        <w:r w:rsidRPr="00F00993" w:rsidDel="00770A51">
          <w:rPr>
            <w:rFonts w:ascii="Times New Roman" w:hAnsi="Times New Roman" w:cs="Times New Roman"/>
            <w:color w:val="000000" w:themeColor="text1"/>
            <w:sz w:val="24"/>
            <w:szCs w:val="24"/>
          </w:rPr>
          <w:delText>[3</w:delText>
        </w:r>
        <w:r w:rsidR="00A82889" w:rsidRPr="00F00993" w:rsidDel="00770A51">
          <w:rPr>
            <w:rFonts w:ascii="Times New Roman" w:hAnsi="Times New Roman" w:cs="Times New Roman"/>
            <w:color w:val="000000" w:themeColor="text1"/>
            <w:sz w:val="24"/>
            <w:szCs w:val="24"/>
          </w:rPr>
          <w:delText>4</w:delText>
        </w:r>
        <w:r w:rsidRPr="00F00993" w:rsidDel="00770A51">
          <w:rPr>
            <w:rFonts w:ascii="Times New Roman" w:hAnsi="Times New Roman" w:cs="Times New Roman"/>
            <w:color w:val="000000" w:themeColor="text1"/>
            <w:sz w:val="24"/>
            <w:szCs w:val="24"/>
          </w:rPr>
          <w:delText>]</w:delText>
        </w:r>
      </w:del>
      <w:r w:rsidRPr="00F00993">
        <w:rPr>
          <w:rFonts w:ascii="Times New Roman" w:hAnsi="Times New Roman" w:cs="Times New Roman"/>
          <w:color w:val="000000" w:themeColor="text1"/>
          <w:sz w:val="24"/>
          <w:szCs w:val="24"/>
        </w:rPr>
        <w:t>:</w:t>
      </w:r>
    </w:p>
    <w:p w14:paraId="0879BB6C" w14:textId="4117CABE"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BE2219" w14:textId="08D3E73C" w:rsidR="00A82889" w:rsidRPr="00F00993" w:rsidRDefault="00195138" w:rsidP="00A82889">
      <w:pPr>
        <w:autoSpaceDE w:val="0"/>
        <w:autoSpaceDN w:val="0"/>
        <w:adjustRightInd w:val="0"/>
        <w:spacing w:after="0" w:line="360" w:lineRule="auto"/>
        <w:ind w:firstLine="1530"/>
        <w:jc w:val="right"/>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Minimizar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141" w:author="Jacyeude Araújo" w:date="2019-10-02T13:03:00Z">
                  <w:rPr>
                    <w:rFonts w:ascii="Cambria Math" w:hAnsi="Cambria Math" w:cs="Times New Roman"/>
                    <w:color w:val="000000" w:themeColor="text1"/>
                    <w:sz w:val="24"/>
                    <w:szCs w:val="24"/>
                  </w:rPr>
                </w:rPrChange>
              </w:rPr>
              <m:t>1</m:t>
            </m:r>
          </m:num>
          <m:den>
            <m:r>
              <w:rPr>
                <w:rFonts w:ascii="Cambria Math" w:hAnsi="Cambria Math" w:cs="Times New Roman"/>
                <w:color w:val="000000" w:themeColor="text1"/>
                <w:sz w:val="24"/>
                <w:szCs w:val="24"/>
                <w:rPrChange w:id="5142" w:author="Jacyeude Araújo" w:date="2019-10-02T13:03:00Z">
                  <w:rPr>
                    <w:rFonts w:ascii="Cambria Math" w:hAnsi="Cambria Math" w:cs="Times New Roman"/>
                    <w:color w:val="000000" w:themeColor="text1"/>
                    <w:sz w:val="24"/>
                    <w:szCs w:val="24"/>
                  </w:rPr>
                </w:rPrChange>
              </w:rPr>
              <m:t>2</m:t>
            </m:r>
          </m:den>
        </m:f>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143" w:author="Jacyeude Araújo" w:date="2019-10-02T13:03:00Z">
                      <w:rPr>
                        <w:rFonts w:ascii="Cambria Math" w:hAnsi="Cambria Math" w:cs="Times New Roman"/>
                        <w:color w:val="000000" w:themeColor="text1"/>
                        <w:sz w:val="24"/>
                        <w:szCs w:val="24"/>
                      </w:rPr>
                    </w:rPrChange>
                  </w:rPr>
                  <m:t>w</m:t>
                </m:r>
              </m:e>
            </m:d>
          </m:e>
          <m:sup>
            <m:r>
              <w:rPr>
                <w:rFonts w:ascii="Cambria Math" w:hAnsi="Cambria Math" w:cs="Times New Roman"/>
                <w:color w:val="000000" w:themeColor="text1"/>
                <w:sz w:val="24"/>
                <w:szCs w:val="24"/>
                <w:rPrChange w:id="5144" w:author="Jacyeude Araújo" w:date="2019-10-02T13:03:00Z">
                  <w:rPr>
                    <w:rFonts w:ascii="Cambria Math" w:hAnsi="Cambria Math" w:cs="Times New Roman"/>
                    <w:color w:val="000000" w:themeColor="text1"/>
                    <w:sz w:val="24"/>
                    <w:szCs w:val="24"/>
                  </w:rPr>
                </w:rPrChange>
              </w:rPr>
              <m:t>2</m:t>
            </m:r>
          </m:sup>
        </m:sSup>
        <m:r>
          <w:rPr>
            <w:rFonts w:ascii="Cambria Math" w:eastAsiaTheme="minorEastAsia" w:hAnsi="Cambria Math" w:cs="Times New Roman"/>
            <w:color w:val="000000" w:themeColor="text1"/>
            <w:sz w:val="24"/>
            <w:szCs w:val="24"/>
            <w:rPrChange w:id="5145" w:author="Jacyeude Araújo" w:date="2019-10-02T13:03:00Z">
              <w:rPr>
                <w:rFonts w:ascii="Cambria Math" w:eastAsiaTheme="minorEastAsia" w:hAnsi="Cambria Math" w:cs="Times New Roman"/>
                <w:color w:val="000000" w:themeColor="text1"/>
                <w:sz w:val="24"/>
                <w:szCs w:val="24"/>
              </w:rPr>
            </w:rPrChange>
          </w:rPr>
          <m:t xml:space="preserve">                                                                         (3.1</m:t>
        </m:r>
        <m:r>
          <w:ins w:id="5146" w:author="Jacyeude Araújo" w:date="2019-10-01T19:52:00Z">
            <w:rPr>
              <w:rFonts w:ascii="Cambria Math" w:eastAsiaTheme="minorEastAsia" w:hAnsi="Cambria Math" w:cs="Times New Roman"/>
              <w:color w:val="000000" w:themeColor="text1"/>
              <w:sz w:val="24"/>
              <w:szCs w:val="24"/>
              <w:rPrChange w:id="5147" w:author="Jacyeude Araújo" w:date="2019-10-02T13:03:00Z">
                <w:rPr>
                  <w:rFonts w:ascii="Cambria Math" w:eastAsiaTheme="minorEastAsia" w:hAnsi="Cambria Math" w:cs="Times New Roman"/>
                  <w:color w:val="000000" w:themeColor="text1"/>
                  <w:sz w:val="24"/>
                  <w:szCs w:val="24"/>
                </w:rPr>
              </w:rPrChange>
            </w:rPr>
            <m:t>4</m:t>
          </w:ins>
        </m:r>
        <m:r>
          <w:del w:id="5148" w:author="Jacyeude Araújo" w:date="2019-10-01T19:52:00Z">
            <w:rPr>
              <w:rFonts w:ascii="Cambria Math" w:eastAsiaTheme="minorEastAsia" w:hAnsi="Cambria Math" w:cs="Times New Roman"/>
              <w:color w:val="000000" w:themeColor="text1"/>
              <w:sz w:val="24"/>
              <w:szCs w:val="24"/>
              <w:rPrChange w:id="5149" w:author="Jacyeude Araújo" w:date="2019-10-02T13:03:00Z">
                <w:rPr>
                  <w:rFonts w:ascii="Cambria Math" w:eastAsiaTheme="minorEastAsia" w:hAnsi="Cambria Math" w:cs="Times New Roman"/>
                  <w:color w:val="000000" w:themeColor="text1"/>
                  <w:sz w:val="24"/>
                  <w:szCs w:val="24"/>
                </w:rPr>
              </w:rPrChange>
            </w:rPr>
            <m:t>5</m:t>
          </w:del>
        </m:r>
        <m:r>
          <w:rPr>
            <w:rFonts w:ascii="Cambria Math" w:eastAsiaTheme="minorEastAsia" w:hAnsi="Cambria Math" w:cs="Times New Roman"/>
            <w:color w:val="000000" w:themeColor="text1"/>
            <w:sz w:val="24"/>
            <w:szCs w:val="24"/>
            <w:rPrChange w:id="5150" w:author="Jacyeude Araújo" w:date="2019-10-02T13:03:00Z">
              <w:rPr>
                <w:rFonts w:ascii="Cambria Math" w:eastAsiaTheme="minorEastAsia" w:hAnsi="Cambria Math" w:cs="Times New Roman"/>
                <w:color w:val="000000" w:themeColor="text1"/>
                <w:sz w:val="24"/>
                <w:szCs w:val="24"/>
              </w:rPr>
            </w:rPrChange>
          </w:rPr>
          <m:t>)</m:t>
        </m:r>
      </m:oMath>
    </w:p>
    <w:p w14:paraId="48C9B0D1" w14:textId="68092D91"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545E263" w14:textId="3710201D" w:rsidR="00195138" w:rsidRPr="00F00993"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 as restrições: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51"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152"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153"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54"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155"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156" w:author="Jacyeude Araújo" w:date="2019-10-02T13:03:00Z">
                  <w:rPr>
                    <w:rFonts w:ascii="Cambria Math" w:hAnsi="Cambria Math" w:cs="Times New Roman"/>
                    <w:color w:val="000000" w:themeColor="text1"/>
                    <w:sz w:val="24"/>
                    <w:szCs w:val="24"/>
                  </w:rPr>
                </w:rPrChange>
              </w:rPr>
              <m:t>+b</m:t>
            </m:r>
          </m:e>
        </m:d>
        <m:r>
          <w:rPr>
            <w:rFonts w:ascii="Cambria Math" w:hAnsi="Cambria Math" w:cs="Times New Roman"/>
            <w:color w:val="000000" w:themeColor="text1"/>
            <w:sz w:val="24"/>
            <w:szCs w:val="24"/>
            <w:rPrChange w:id="5157" w:author="Jacyeude Araújo" w:date="2019-10-02T13:03:00Z">
              <w:rPr>
                <w:rFonts w:ascii="Cambria Math" w:hAnsi="Cambria Math" w:cs="Times New Roman"/>
                <w:color w:val="000000" w:themeColor="text1"/>
                <w:sz w:val="24"/>
                <w:szCs w:val="24"/>
              </w:rPr>
            </w:rPrChange>
          </w:rPr>
          <m:t>-1≥0,  ∀(1,…n</m:t>
        </m:r>
      </m:oMath>
    </w:p>
    <w:p w14:paraId="5B665353" w14:textId="1A72DEC3"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restrições são impostas de maneira a assegurar que não haja dados de treinamento entre as margens de separação das classes. Por esse motivo, a </w:t>
      </w:r>
      <w:r w:rsidR="00F56D4C"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obtida possui também a nomenclatura de </w:t>
      </w:r>
      <w:r w:rsidR="00F56D4C"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com margens rígidas.</w:t>
      </w:r>
    </w:p>
    <w:p w14:paraId="1837458C" w14:textId="445A8DD0"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problema de otimização obtido é quadrático, cuja solução possui uma ampla e estabelecida teoria matemática [3</w:t>
      </w:r>
      <w:r w:rsidR="00A82889"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Como a função objetivo sendo minimizada é convexa e os pontos que satisfazem as restrições formam um conjunto convexo, esse problema possui um único mínimo global [3</w:t>
      </w:r>
      <w:r w:rsidR="00A82889" w:rsidRPr="00F00993">
        <w:rPr>
          <w:rFonts w:ascii="Times New Roman" w:hAnsi="Times New Roman" w:cs="Times New Roman"/>
          <w:color w:val="000000" w:themeColor="text1"/>
          <w:sz w:val="24"/>
          <w:szCs w:val="24"/>
        </w:rPr>
        <w:t>7</w:t>
      </w:r>
      <w:r w:rsidRPr="00F00993">
        <w:rPr>
          <w:rFonts w:ascii="Times New Roman" w:hAnsi="Times New Roman" w:cs="Times New Roman"/>
          <w:color w:val="000000" w:themeColor="text1"/>
          <w:sz w:val="24"/>
          <w:szCs w:val="24"/>
        </w:rPr>
        <w:t xml:space="preserve">]. Problemas desse tipo podem ser solucionados com a introdução de uma função Lagrangiana, que engloba as restrições à função objetivo, associadas a parâmetros denominados multiplicadores de Lagrange (Equação </w:t>
      </w:r>
      <w:r w:rsidR="00A82889"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ins w:id="5158" w:author="Jacyeude Araújo" w:date="2019-10-01T19:53:00Z">
        <w:r w:rsidR="00770A51" w:rsidRPr="00F00993">
          <w:rPr>
            <w:rFonts w:ascii="Times New Roman" w:hAnsi="Times New Roman" w:cs="Times New Roman"/>
            <w:color w:val="000000" w:themeColor="text1"/>
            <w:sz w:val="24"/>
            <w:szCs w:val="24"/>
          </w:rPr>
          <w:t>5</w:t>
        </w:r>
      </w:ins>
      <w:del w:id="5159" w:author="Jacyeude Araújo" w:date="2019-10-01T19:53:00Z">
        <w:r w:rsidR="00A82889" w:rsidRPr="00F00993" w:rsidDel="00770A51">
          <w:rPr>
            <w:rFonts w:ascii="Times New Roman" w:hAnsi="Times New Roman" w:cs="Times New Roman"/>
            <w:color w:val="000000" w:themeColor="text1"/>
            <w:sz w:val="24"/>
            <w:szCs w:val="24"/>
          </w:rPr>
          <w:delText>6</w:delText>
        </w:r>
      </w:del>
      <w:r w:rsidRPr="00F00993">
        <w:rPr>
          <w:rFonts w:ascii="Times New Roman" w:hAnsi="Times New Roman" w:cs="Times New Roman"/>
          <w:color w:val="000000" w:themeColor="text1"/>
          <w:sz w:val="24"/>
          <w:szCs w:val="24"/>
        </w:rPr>
        <w:t>) [3</w:t>
      </w:r>
      <w:r w:rsidR="00A82889"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w:t>
      </w:r>
    </w:p>
    <w:p w14:paraId="57400FB3" w14:textId="397D18F0" w:rsidR="00A82889" w:rsidRPr="00F00993" w:rsidRDefault="00892A96"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160" w:author="Jacyeude Araújo" w:date="2019-10-02T13:03:00Z">
                <w:rPr>
                  <w:rFonts w:ascii="Cambria Math" w:hAnsi="Cambria Math" w:cs="Times New Roman"/>
                  <w:color w:val="000000" w:themeColor="text1"/>
                  <w:sz w:val="24"/>
                  <w:szCs w:val="24"/>
                </w:rPr>
              </w:rPrChange>
            </w:rPr>
            <m:t>L</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5161" w:author="Jacyeude Araújo" w:date="2019-10-02T13:03:00Z">
                    <w:rPr>
                      <w:rFonts w:ascii="Cambria Math" w:hAnsi="Cambria Math" w:cs="Times New Roman"/>
                      <w:color w:val="000000" w:themeColor="text1"/>
                      <w:sz w:val="24"/>
                      <w:szCs w:val="24"/>
                    </w:rPr>
                  </w:rPrChange>
                </w:rPr>
                <m:t>w</m:t>
              </m:r>
              <m:r>
                <m:rPr>
                  <m:sty m:val="p"/>
                </m:rPr>
                <w:rPr>
                  <w:rFonts w:ascii="Cambria Math" w:hAnsi="Cambria Math" w:cs="Times New Roman"/>
                  <w:color w:val="000000" w:themeColor="text1"/>
                  <w:sz w:val="24"/>
                  <w:szCs w:val="24"/>
                  <w:rPrChange w:id="5162"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163" w:author="Jacyeude Araújo" w:date="2019-10-02T13:03:00Z">
                    <w:rPr>
                      <w:rFonts w:ascii="Cambria Math" w:hAnsi="Cambria Math" w:cs="Times New Roman"/>
                      <w:color w:val="000000" w:themeColor="text1"/>
                      <w:sz w:val="24"/>
                      <w:szCs w:val="24"/>
                    </w:rPr>
                  </w:rPrChange>
                </w:rPr>
                <m:t>b</m:t>
              </m:r>
              <m:r>
                <m:rPr>
                  <m:sty m:val="p"/>
                </m:rPr>
                <w:rPr>
                  <w:rFonts w:ascii="Cambria Math" w:hAnsi="Cambria Math" w:cs="Times New Roman"/>
                  <w:color w:val="000000" w:themeColor="text1"/>
                  <w:sz w:val="24"/>
                  <w:szCs w:val="24"/>
                  <w:rPrChange w:id="5164"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165" w:author="Jacyeude Araújo" w:date="2019-10-02T13:03:00Z">
                    <w:rPr>
                      <w:rFonts w:ascii="Cambria Math" w:hAnsi="Cambria Math" w:cs="Times New Roman"/>
                      <w:color w:val="000000" w:themeColor="text1"/>
                      <w:sz w:val="24"/>
                      <w:szCs w:val="24"/>
                    </w:rPr>
                  </w:rPrChange>
                </w:rPr>
                <m:t>α</m:t>
              </m:r>
            </m:e>
          </m:d>
          <m:r>
            <m:rPr>
              <m:sty m:val="p"/>
            </m:rPr>
            <w:rPr>
              <w:rFonts w:ascii="Cambria Math" w:hAnsi="Cambria Math" w:cs="Times New Roman"/>
              <w:color w:val="000000" w:themeColor="text1"/>
              <w:sz w:val="24"/>
              <w:szCs w:val="24"/>
              <w:rPrChange w:id="5166"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Change w:id="5167" w:author="Jacyeude Araújo" w:date="2019-10-02T13:03:00Z">
                    <w:rPr>
                      <w:rFonts w:ascii="Cambria Math" w:hAnsi="Cambria Math" w:cs="Times New Roman"/>
                      <w:color w:val="000000" w:themeColor="text1"/>
                      <w:sz w:val="24"/>
                      <w:szCs w:val="24"/>
                    </w:rPr>
                  </w:rPrChange>
                </w:rPr>
                <m:t>1</m:t>
              </m:r>
            </m:num>
            <m:den>
              <m:r>
                <m:rPr>
                  <m:sty m:val="p"/>
                </m:rPr>
                <w:rPr>
                  <w:rFonts w:ascii="Cambria Math" w:hAnsi="Cambria Math" w:cs="Times New Roman"/>
                  <w:color w:val="000000" w:themeColor="text1"/>
                  <w:sz w:val="24"/>
                  <w:szCs w:val="24"/>
                  <w:rPrChange w:id="5168" w:author="Jacyeude Araújo" w:date="2019-10-02T13:03:00Z">
                    <w:rPr>
                      <w:rFonts w:ascii="Cambria Math" w:hAnsi="Cambria Math" w:cs="Times New Roman"/>
                      <w:color w:val="000000" w:themeColor="text1"/>
                      <w:sz w:val="24"/>
                      <w:szCs w:val="24"/>
                    </w:rPr>
                  </w:rPrChange>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5169" w:author="Jacyeude Araújo" w:date="2019-10-02T13:03:00Z">
                        <w:rPr>
                          <w:rFonts w:ascii="Cambria Math" w:hAnsi="Cambria Math" w:cs="Times New Roman"/>
                          <w:color w:val="000000" w:themeColor="text1"/>
                          <w:sz w:val="24"/>
                          <w:szCs w:val="24"/>
                        </w:rPr>
                      </w:rPrChange>
                    </w:rPr>
                    <m:t>w</m:t>
                  </m:r>
                </m:e>
              </m:d>
            </m:e>
            <m:sup>
              <m:r>
                <m:rPr>
                  <m:sty m:val="p"/>
                </m:rPr>
                <w:rPr>
                  <w:rFonts w:ascii="Cambria Math" w:hAnsi="Cambria Math" w:cs="Times New Roman"/>
                  <w:color w:val="000000" w:themeColor="text1"/>
                  <w:sz w:val="24"/>
                  <w:szCs w:val="24"/>
                  <w:rPrChange w:id="5170" w:author="Jacyeude Araújo" w:date="2019-10-02T13:03:00Z">
                    <w:rPr>
                      <w:rFonts w:ascii="Cambria Math" w:hAnsi="Cambria Math" w:cs="Times New Roman"/>
                      <w:color w:val="000000" w:themeColor="text1"/>
                      <w:sz w:val="24"/>
                      <w:szCs w:val="24"/>
                    </w:rPr>
                  </w:rPrChange>
                </w:rPr>
                <m:t>2</m:t>
              </m:r>
            </m:sup>
          </m:sSup>
          <m:r>
            <m:rPr>
              <m:sty m:val="p"/>
            </m:rPr>
            <w:rPr>
              <w:rFonts w:ascii="Cambria Math" w:hAnsi="Cambria Math" w:cs="Times New Roman"/>
              <w:color w:val="000000" w:themeColor="text1"/>
              <w:sz w:val="24"/>
              <w:szCs w:val="24"/>
              <w:rPrChange w:id="5171" w:author="Jacyeude Araújo" w:date="2019-10-02T13:03:00Z">
                <w:rPr>
                  <w:rFonts w:ascii="Cambria Math" w:hAnsi="Cambria Math" w:cs="Times New Roman"/>
                  <w:color w:val="000000" w:themeColor="text1"/>
                  <w:sz w:val="24"/>
                  <w:szCs w:val="24"/>
                </w:rPr>
              </w:rPrChange>
            </w:rPr>
            <m:t>-</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172"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173"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174"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175"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176" w:author="Jacyeude Araújo" w:date="2019-10-02T13:03:00Z">
                        <w:rPr>
                          <w:rFonts w:ascii="Cambria Math" w:hAnsi="Cambria Math" w:cs="Times New Roman"/>
                          <w:color w:val="000000" w:themeColor="text1"/>
                          <w:sz w:val="24"/>
                          <w:szCs w:val="24"/>
                        </w:rPr>
                      </w:rPrChange>
                    </w:rPr>
                    <m:t>i</m:t>
                  </m:r>
                </m:sub>
              </m:sSub>
            </m:e>
          </m:nary>
          <m:r>
            <m:rPr>
              <m:sty m:val="p"/>
            </m:rPr>
            <w:rPr>
              <w:rFonts w:ascii="Cambria Math" w:hAnsi="Cambria Math" w:cs="Times New Roman"/>
              <w:color w:val="000000" w:themeColor="text1"/>
              <w:sz w:val="24"/>
              <w:szCs w:val="24"/>
              <w:rPrChange w:id="517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178"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179"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5180"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18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182" w:author="Jacyeude Araújo" w:date="2019-10-02T13:03:00Z">
                        <w:rPr>
                          <w:rFonts w:ascii="Cambria Math" w:hAnsi="Cambria Math" w:cs="Times New Roman"/>
                          <w:color w:val="000000" w:themeColor="text1"/>
                          <w:sz w:val="24"/>
                          <w:szCs w:val="24"/>
                        </w:rPr>
                      </w:rPrChange>
                    </w:rPr>
                    <m:t>i</m:t>
                  </m:r>
                </m:sub>
              </m:sSub>
              <m:r>
                <m:rPr>
                  <m:sty m:val="p"/>
                </m:rPr>
                <w:rPr>
                  <w:rFonts w:ascii="Cambria Math" w:hAnsi="Cambria Math" w:cs="Times New Roman"/>
                  <w:color w:val="000000" w:themeColor="text1"/>
                  <w:sz w:val="24"/>
                  <w:szCs w:val="24"/>
                  <w:rPrChange w:id="5183"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184" w:author="Jacyeude Araújo" w:date="2019-10-02T13:03:00Z">
                    <w:rPr>
                      <w:rFonts w:ascii="Cambria Math" w:hAnsi="Cambria Math" w:cs="Times New Roman"/>
                      <w:color w:val="000000" w:themeColor="text1"/>
                      <w:sz w:val="24"/>
                      <w:szCs w:val="24"/>
                    </w:rPr>
                  </w:rPrChange>
                </w:rPr>
                <m:t>b</m:t>
              </m:r>
            </m:e>
          </m:d>
          <m:r>
            <m:rPr>
              <m:sty m:val="p"/>
            </m:rPr>
            <w:rPr>
              <w:rFonts w:ascii="Cambria Math" w:hAnsi="Cambria Math" w:cs="Times New Roman"/>
              <w:color w:val="000000" w:themeColor="text1"/>
              <w:sz w:val="24"/>
              <w:szCs w:val="24"/>
              <w:rPrChange w:id="5185" w:author="Jacyeude Araújo" w:date="2019-10-02T13:03:00Z">
                <w:rPr>
                  <w:rFonts w:ascii="Cambria Math" w:hAnsi="Cambria Math" w:cs="Times New Roman"/>
                  <w:color w:val="000000" w:themeColor="text1"/>
                  <w:sz w:val="24"/>
                  <w:szCs w:val="24"/>
                </w:rPr>
              </w:rPrChange>
            </w:rPr>
            <m:t xml:space="preserve">-1)                                     </m:t>
          </m:r>
          <m:r>
            <w:rPr>
              <w:rFonts w:ascii="Cambria Math" w:eastAsiaTheme="minorEastAsia" w:hAnsi="Cambria Math" w:cs="Times New Roman"/>
              <w:color w:val="000000" w:themeColor="text1"/>
              <w:sz w:val="24"/>
              <w:szCs w:val="24"/>
              <w:rPrChange w:id="5186" w:author="Jacyeude Araújo" w:date="2019-10-02T13:03:00Z">
                <w:rPr>
                  <w:rFonts w:ascii="Cambria Math" w:eastAsiaTheme="minorEastAsia" w:hAnsi="Cambria Math" w:cs="Times New Roman"/>
                  <w:color w:val="000000" w:themeColor="text1"/>
                  <w:sz w:val="24"/>
                  <w:szCs w:val="24"/>
                </w:rPr>
              </w:rPrChange>
            </w:rPr>
            <m:t xml:space="preserve">        (3.1</m:t>
          </m:r>
          <m:r>
            <w:del w:id="5187" w:author="Jacyeude Araújo" w:date="2019-10-01T19:53:00Z">
              <w:rPr>
                <w:rFonts w:ascii="Cambria Math" w:eastAsiaTheme="minorEastAsia" w:hAnsi="Cambria Math" w:cs="Times New Roman"/>
                <w:color w:val="000000" w:themeColor="text1"/>
                <w:sz w:val="24"/>
                <w:szCs w:val="24"/>
                <w:rPrChange w:id="5188" w:author="Jacyeude Araújo" w:date="2019-10-02T13:03:00Z">
                  <w:rPr>
                    <w:rFonts w:ascii="Cambria Math" w:eastAsiaTheme="minorEastAsia" w:hAnsi="Cambria Math" w:cs="Times New Roman"/>
                    <w:color w:val="000000" w:themeColor="text1"/>
                    <w:sz w:val="24"/>
                    <w:szCs w:val="24"/>
                  </w:rPr>
                </w:rPrChange>
              </w:rPr>
              <m:t>6</m:t>
            </w:del>
          </m:r>
          <m:r>
            <w:ins w:id="5189" w:author="Jacyeude Araújo" w:date="2019-10-01T19:53:00Z">
              <w:rPr>
                <w:rFonts w:ascii="Cambria Math" w:eastAsiaTheme="minorEastAsia" w:hAnsi="Cambria Math" w:cs="Times New Roman"/>
                <w:color w:val="000000" w:themeColor="text1"/>
                <w:sz w:val="24"/>
                <w:szCs w:val="24"/>
                <w:rPrChange w:id="5190" w:author="Jacyeude Araújo" w:date="2019-10-02T13:03:00Z">
                  <w:rPr>
                    <w:rFonts w:ascii="Cambria Math" w:eastAsiaTheme="minorEastAsia" w:hAnsi="Cambria Math" w:cs="Times New Roman"/>
                    <w:color w:val="000000" w:themeColor="text1"/>
                    <w:sz w:val="24"/>
                    <w:szCs w:val="24"/>
                  </w:rPr>
                </w:rPrChange>
              </w:rPr>
              <m:t>5</m:t>
            </w:ins>
          </m:r>
          <m:r>
            <w:rPr>
              <w:rFonts w:ascii="Cambria Math" w:eastAsiaTheme="minorEastAsia" w:hAnsi="Cambria Math" w:cs="Times New Roman"/>
              <w:color w:val="000000" w:themeColor="text1"/>
              <w:sz w:val="24"/>
              <w:szCs w:val="24"/>
              <w:rPrChange w:id="5191" w:author="Jacyeude Araújo" w:date="2019-10-02T13:03:00Z">
                <w:rPr>
                  <w:rFonts w:ascii="Cambria Math" w:eastAsiaTheme="minorEastAsia" w:hAnsi="Cambria Math" w:cs="Times New Roman"/>
                  <w:color w:val="000000" w:themeColor="text1"/>
                  <w:sz w:val="24"/>
                  <w:szCs w:val="24"/>
                </w:rPr>
              </w:rPrChange>
            </w:rPr>
            <m:t>)</m:t>
          </m:r>
        </m:oMath>
      </m:oMathPara>
    </w:p>
    <w:p w14:paraId="13A2FF99" w14:textId="5798980A"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B7BA70" w14:textId="50E5987E"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A função Lagrangiana deve ser minimizada, o que implica em maximizar as variáveis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192"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193" w:author="Jacyeude Araújo" w:date="2019-10-02T13:03:00Z">
                  <w:rPr>
                    <w:rFonts w:ascii="Cambria Math" w:hAnsi="Cambria Math" w:cs="Times New Roman"/>
                    <w:color w:val="000000" w:themeColor="text1"/>
                    <w:sz w:val="24"/>
                    <w:szCs w:val="24"/>
                  </w:rPr>
                </w:rPrChange>
              </w:rPr>
              <m:t>i</m:t>
            </m:r>
          </m:sub>
        </m:sSub>
      </m:oMath>
      <w:r w:rsidR="00F56D4C"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e minimizar </w:t>
      </w:r>
      <m:oMath>
        <m:r>
          <w:rPr>
            <w:rFonts w:ascii="Cambria Math" w:hAnsi="Cambria Math" w:cs="Times New Roman"/>
            <w:color w:val="000000" w:themeColor="text1"/>
            <w:sz w:val="24"/>
            <w:szCs w:val="24"/>
            <w:rPrChange w:id="5194" w:author="Jacyeude Araújo" w:date="2019-10-02T13:03:00Z">
              <w:rPr>
                <w:rFonts w:ascii="Cambria Math" w:hAnsi="Cambria Math" w:cs="Times New Roman"/>
                <w:color w:val="000000" w:themeColor="text1"/>
                <w:sz w:val="24"/>
                <w:szCs w:val="24"/>
              </w:rPr>
            </w:rPrChange>
          </w:rPr>
          <m:t>w</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5195" w:author="Jacyeude Araújo" w:date="2019-10-02T13:03:00Z">
              <w:rPr>
                <w:rFonts w:ascii="Cambria Math" w:hAnsi="Cambria Math" w:cs="Times New Roman"/>
                <w:color w:val="000000" w:themeColor="text1"/>
                <w:sz w:val="24"/>
                <w:szCs w:val="24"/>
              </w:rPr>
            </w:rPrChange>
          </w:rPr>
          <m:t>b</m:t>
        </m:r>
      </m:oMath>
      <w:r w:rsidRPr="00F00993">
        <w:rPr>
          <w:rFonts w:ascii="Times New Roman" w:hAnsi="Times New Roman" w:cs="Times New Roman"/>
          <w:color w:val="000000" w:themeColor="text1"/>
          <w:sz w:val="24"/>
          <w:szCs w:val="24"/>
        </w:rPr>
        <w:t xml:space="preserve"> [</w:t>
      </w:r>
      <w:r w:rsidR="00A82889"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Tem-se então um ponto de sela, no qual:</w:t>
      </w:r>
    </w:p>
    <w:p w14:paraId="15651E24" w14:textId="63420765"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8B3FDD6" w14:textId="7C995D03" w:rsidR="00A82889" w:rsidRPr="00F00993" w:rsidRDefault="000E2D34"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196" w:author="Jacyeude Araújo" w:date="2019-10-02T13:03:00Z">
                    <w:rPr>
                      <w:rFonts w:ascii="Cambria Math" w:hAnsi="Cambria Math" w:cs="Times New Roman"/>
                      <w:color w:val="000000" w:themeColor="text1"/>
                      <w:sz w:val="24"/>
                      <w:szCs w:val="24"/>
                    </w:rPr>
                  </w:rPrChange>
                </w:rPr>
                <m:t>∂L</m:t>
              </m:r>
            </m:num>
            <m:den>
              <m:r>
                <w:rPr>
                  <w:rFonts w:ascii="Cambria Math" w:hAnsi="Cambria Math" w:cs="Times New Roman"/>
                  <w:color w:val="000000" w:themeColor="text1"/>
                  <w:sz w:val="24"/>
                  <w:szCs w:val="24"/>
                  <w:rPrChange w:id="5197" w:author="Jacyeude Araújo" w:date="2019-10-02T13:03:00Z">
                    <w:rPr>
                      <w:rFonts w:ascii="Cambria Math" w:hAnsi="Cambria Math" w:cs="Times New Roman"/>
                      <w:color w:val="000000" w:themeColor="text1"/>
                      <w:sz w:val="24"/>
                      <w:szCs w:val="24"/>
                    </w:rPr>
                  </w:rPrChange>
                </w:rPr>
                <m:t>∂n</m:t>
              </m:r>
            </m:den>
          </m:f>
          <m:r>
            <w:rPr>
              <w:rFonts w:ascii="Cambria Math" w:hAnsi="Cambria Math" w:cs="Times New Roman"/>
              <w:color w:val="000000" w:themeColor="text1"/>
              <w:sz w:val="24"/>
              <w:szCs w:val="24"/>
              <w:rPrChange w:id="5198" w:author="Jacyeude Araújo" w:date="2019-10-02T13:03:00Z">
                <w:rPr>
                  <w:rFonts w:ascii="Cambria Math" w:hAnsi="Cambria Math" w:cs="Times New Roman"/>
                  <w:color w:val="000000" w:themeColor="text1"/>
                  <w:sz w:val="24"/>
                  <w:szCs w:val="24"/>
                </w:rPr>
              </w:rPrChange>
            </w:rPr>
            <m:t xml:space="preserve">=O    e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199" w:author="Jacyeude Araújo" w:date="2019-10-02T13:03:00Z">
                    <w:rPr>
                      <w:rFonts w:ascii="Cambria Math" w:hAnsi="Cambria Math" w:cs="Times New Roman"/>
                      <w:color w:val="000000" w:themeColor="text1"/>
                      <w:sz w:val="24"/>
                      <w:szCs w:val="24"/>
                    </w:rPr>
                  </w:rPrChange>
                </w:rPr>
                <m:t>∂L</m:t>
              </m:r>
            </m:num>
            <m:den>
              <m:r>
                <w:rPr>
                  <w:rFonts w:ascii="Cambria Math" w:hAnsi="Cambria Math" w:cs="Times New Roman"/>
                  <w:color w:val="000000" w:themeColor="text1"/>
                  <w:sz w:val="24"/>
                  <w:szCs w:val="24"/>
                  <w:rPrChange w:id="5200" w:author="Jacyeude Araújo" w:date="2019-10-02T13:03:00Z">
                    <w:rPr>
                      <w:rFonts w:ascii="Cambria Math" w:hAnsi="Cambria Math" w:cs="Times New Roman"/>
                      <w:color w:val="000000" w:themeColor="text1"/>
                      <w:sz w:val="24"/>
                      <w:szCs w:val="24"/>
                    </w:rPr>
                  </w:rPrChange>
                </w:rPr>
                <m:t>∂w</m:t>
              </m:r>
            </m:den>
          </m:f>
          <m:r>
            <w:rPr>
              <w:rFonts w:ascii="Cambria Math" w:hAnsi="Cambria Math" w:cs="Times New Roman"/>
              <w:color w:val="000000" w:themeColor="text1"/>
              <w:sz w:val="24"/>
              <w:szCs w:val="24"/>
              <w:rPrChange w:id="5201" w:author="Jacyeude Araújo" w:date="2019-10-02T13:03:00Z">
                <w:rPr>
                  <w:rFonts w:ascii="Cambria Math" w:hAnsi="Cambria Math" w:cs="Times New Roman"/>
                  <w:color w:val="000000" w:themeColor="text1"/>
                  <w:sz w:val="24"/>
                  <w:szCs w:val="24"/>
                </w:rPr>
              </w:rPrChange>
            </w:rPr>
            <m:t>=0</m:t>
          </m:r>
          <m:r>
            <w:rPr>
              <w:rFonts w:ascii="Cambria Math" w:eastAsiaTheme="minorEastAsia" w:hAnsi="Cambria Math" w:cs="Times New Roman"/>
              <w:color w:val="000000" w:themeColor="text1"/>
              <w:sz w:val="24"/>
              <w:szCs w:val="24"/>
              <w:rPrChange w:id="5202" w:author="Jacyeude Araújo" w:date="2019-10-02T13:03:00Z">
                <w:rPr>
                  <w:rFonts w:ascii="Cambria Math" w:eastAsiaTheme="minorEastAsia" w:hAnsi="Cambria Math" w:cs="Times New Roman"/>
                  <w:color w:val="000000" w:themeColor="text1"/>
                  <w:sz w:val="24"/>
                  <w:szCs w:val="24"/>
                </w:rPr>
              </w:rPrChange>
            </w:rPr>
            <m:t xml:space="preserve">                                                          (3.1</m:t>
          </m:r>
          <m:r>
            <w:del w:id="5203" w:author="Jacyeude Araújo" w:date="2019-10-01T19:53:00Z">
              <w:rPr>
                <w:rFonts w:ascii="Cambria Math" w:eastAsiaTheme="minorEastAsia" w:hAnsi="Cambria Math" w:cs="Times New Roman"/>
                <w:color w:val="000000" w:themeColor="text1"/>
                <w:sz w:val="24"/>
                <w:szCs w:val="24"/>
                <w:rPrChange w:id="5204" w:author="Jacyeude Araújo" w:date="2019-10-02T13:03:00Z">
                  <w:rPr>
                    <w:rFonts w:ascii="Cambria Math" w:eastAsiaTheme="minorEastAsia" w:hAnsi="Cambria Math" w:cs="Times New Roman"/>
                    <w:color w:val="000000" w:themeColor="text1"/>
                    <w:sz w:val="24"/>
                    <w:szCs w:val="24"/>
                  </w:rPr>
                </w:rPrChange>
              </w:rPr>
              <m:t>7</m:t>
            </w:del>
          </m:r>
          <m:r>
            <w:ins w:id="5205" w:author="Jacyeude Araújo" w:date="2019-10-01T19:54:00Z">
              <w:rPr>
                <w:rFonts w:ascii="Cambria Math" w:eastAsiaTheme="minorEastAsia" w:hAnsi="Cambria Math" w:cs="Times New Roman"/>
                <w:color w:val="000000" w:themeColor="text1"/>
                <w:sz w:val="24"/>
                <w:szCs w:val="24"/>
                <w:rPrChange w:id="5206" w:author="Jacyeude Araújo" w:date="2019-10-02T13:03:00Z">
                  <w:rPr>
                    <w:rFonts w:ascii="Cambria Math" w:eastAsiaTheme="minorEastAsia" w:hAnsi="Cambria Math" w:cs="Times New Roman"/>
                    <w:color w:val="000000" w:themeColor="text1"/>
                    <w:sz w:val="24"/>
                    <w:szCs w:val="24"/>
                  </w:rPr>
                </w:rPrChange>
              </w:rPr>
              <m:t>6</m:t>
            </w:ins>
          </m:r>
          <m:r>
            <w:rPr>
              <w:rFonts w:ascii="Cambria Math" w:eastAsiaTheme="minorEastAsia" w:hAnsi="Cambria Math" w:cs="Times New Roman"/>
              <w:color w:val="000000" w:themeColor="text1"/>
              <w:sz w:val="24"/>
              <w:szCs w:val="24"/>
              <w:rPrChange w:id="5207" w:author="Jacyeude Araújo" w:date="2019-10-02T13:03:00Z">
                <w:rPr>
                  <w:rFonts w:ascii="Cambria Math" w:eastAsiaTheme="minorEastAsia" w:hAnsi="Cambria Math" w:cs="Times New Roman"/>
                  <w:color w:val="000000" w:themeColor="text1"/>
                  <w:sz w:val="24"/>
                  <w:szCs w:val="24"/>
                </w:rPr>
              </w:rPrChange>
            </w:rPr>
            <m:t>)</m:t>
          </m:r>
        </m:oMath>
      </m:oMathPara>
    </w:p>
    <w:p w14:paraId="18522752" w14:textId="7E8183D8" w:rsidR="00892A96" w:rsidRPr="00F00993"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51BEBC1E" w14:textId="1A384B3E"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resolução dessas equações leva aos resultados representados nas expressões </w:t>
      </w:r>
      <w:r w:rsidR="00DC7F73"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ins w:id="5208" w:author="Jacyeude Araújo" w:date="2019-10-01T20:01:00Z">
        <w:r w:rsidR="00AE3796" w:rsidRPr="00F00993">
          <w:rPr>
            <w:rFonts w:ascii="Times New Roman" w:hAnsi="Times New Roman" w:cs="Times New Roman"/>
            <w:color w:val="000000" w:themeColor="text1"/>
            <w:sz w:val="24"/>
            <w:szCs w:val="24"/>
          </w:rPr>
          <w:t>7</w:t>
        </w:r>
      </w:ins>
      <w:del w:id="5209" w:author="Jacyeude Araújo" w:date="2019-10-01T20:01:00Z">
        <w:r w:rsidR="00DC7F73" w:rsidRPr="00F00993" w:rsidDel="00AE3796">
          <w:rPr>
            <w:rFonts w:ascii="Times New Roman" w:hAnsi="Times New Roman" w:cs="Times New Roman"/>
            <w:color w:val="000000" w:themeColor="text1"/>
            <w:sz w:val="24"/>
            <w:szCs w:val="24"/>
          </w:rPr>
          <w:delText>8</w:delText>
        </w:r>
      </w:del>
      <w:r w:rsidRPr="00F00993">
        <w:rPr>
          <w:rFonts w:ascii="Times New Roman" w:hAnsi="Times New Roman" w:cs="Times New Roman"/>
          <w:color w:val="000000" w:themeColor="text1"/>
          <w:sz w:val="24"/>
          <w:szCs w:val="24"/>
        </w:rPr>
        <w:t xml:space="preserve"> e </w:t>
      </w:r>
      <w:r w:rsidR="00DC7F73" w:rsidRPr="00F00993">
        <w:rPr>
          <w:rFonts w:ascii="Times New Roman" w:hAnsi="Times New Roman" w:cs="Times New Roman"/>
          <w:color w:val="000000" w:themeColor="text1"/>
          <w:sz w:val="24"/>
          <w:szCs w:val="24"/>
        </w:rPr>
        <w:t>3.</w:t>
      </w:r>
      <w:del w:id="5210" w:author="Jacyeude Araújo" w:date="2019-10-01T19:53:00Z">
        <w:r w:rsidR="00DC7F73" w:rsidRPr="00F00993" w:rsidDel="00770A51">
          <w:rPr>
            <w:rFonts w:ascii="Times New Roman" w:hAnsi="Times New Roman" w:cs="Times New Roman"/>
            <w:color w:val="000000" w:themeColor="text1"/>
            <w:sz w:val="24"/>
            <w:szCs w:val="24"/>
          </w:rPr>
          <w:delText>19</w:delText>
        </w:r>
      </w:del>
      <w:ins w:id="5211" w:author="Jacyeude Araújo" w:date="2019-10-01T20:01:00Z">
        <w:r w:rsidR="00AE3796" w:rsidRPr="00F00993">
          <w:rPr>
            <w:rFonts w:ascii="Times New Roman" w:hAnsi="Times New Roman" w:cs="Times New Roman"/>
            <w:color w:val="000000" w:themeColor="text1"/>
            <w:sz w:val="24"/>
            <w:szCs w:val="24"/>
          </w:rPr>
          <w:t>18.</w:t>
        </w:r>
      </w:ins>
    </w:p>
    <w:p w14:paraId="2E0717AC" w14:textId="60D7A721" w:rsidR="00A82889" w:rsidRPr="00F00993" w:rsidRDefault="000E2D34"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Change w:id="5212" w:author="Jacyeude Araújo" w:date="2019-10-02T13:03:00Z">
                    <w:rPr>
                      <w:rFonts w:ascii="Cambria Math" w:hAnsi="Cambria Math" w:cs="Times New Roman"/>
                      <w:color w:val="000000" w:themeColor="text1"/>
                      <w:sz w:val="24"/>
                      <w:szCs w:val="24"/>
                    </w:rPr>
                  </w:rPrChange>
                </w:rPr>
                <m:t>1=1</m:t>
              </m:r>
            </m:sub>
            <m:sup>
              <m:r>
                <w:rPr>
                  <w:rFonts w:ascii="Cambria Math" w:hAnsi="Cambria Math" w:cs="Times New Roman"/>
                  <w:color w:val="000000" w:themeColor="text1"/>
                  <w:sz w:val="24"/>
                  <w:szCs w:val="24"/>
                  <w:rPrChange w:id="5213"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1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215" w:author="Jacyeude Araújo" w:date="2019-10-02T13:03:00Z">
                        <w:rPr>
                          <w:rFonts w:ascii="Cambria Math" w:hAnsi="Cambria Math" w:cs="Times New Roman"/>
                          <w:color w:val="000000" w:themeColor="text1"/>
                          <w:sz w:val="24"/>
                          <w:szCs w:val="24"/>
                        </w:rPr>
                      </w:rPrChange>
                    </w:rPr>
                    <m:t>i</m:t>
                  </m:r>
                </m:sub>
              </m:sSub>
            </m:e>
          </m:nary>
          <m:r>
            <w:rPr>
              <w:rFonts w:ascii="Cambria Math" w:hAnsi="Cambria Math" w:cs="Times New Roman"/>
              <w:color w:val="000000" w:themeColor="text1"/>
              <w:sz w:val="24"/>
              <w:szCs w:val="24"/>
              <w:rPrChange w:id="5216"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17"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218"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219" w:author="Jacyeude Araújo" w:date="2019-10-02T13:03:00Z">
                <w:rPr>
                  <w:rFonts w:ascii="Cambria Math" w:hAnsi="Cambria Math" w:cs="Times New Roman"/>
                  <w:color w:val="000000" w:themeColor="text1"/>
                  <w:sz w:val="24"/>
                  <w:szCs w:val="24"/>
                </w:rPr>
              </w:rPrChange>
            </w:rPr>
            <m:t>=0</m:t>
          </m:r>
          <m:r>
            <w:rPr>
              <w:rFonts w:ascii="Cambria Math" w:eastAsiaTheme="minorEastAsia" w:hAnsi="Cambria Math" w:cs="Times New Roman"/>
              <w:color w:val="000000" w:themeColor="text1"/>
              <w:sz w:val="24"/>
              <w:szCs w:val="24"/>
              <w:rPrChange w:id="5220" w:author="Jacyeude Araújo" w:date="2019-10-02T13:03:00Z">
                <w:rPr>
                  <w:rFonts w:ascii="Cambria Math" w:eastAsiaTheme="minorEastAsia" w:hAnsi="Cambria Math" w:cs="Times New Roman"/>
                  <w:color w:val="000000" w:themeColor="text1"/>
                  <w:sz w:val="24"/>
                  <w:szCs w:val="24"/>
                </w:rPr>
              </w:rPrChange>
            </w:rPr>
            <m:t xml:space="preserve">                                                                          (3.</m:t>
          </m:r>
          <m:r>
            <w:del w:id="5221" w:author="Jacyeude Araújo" w:date="2019-10-01T19:53:00Z">
              <w:rPr>
                <w:rFonts w:ascii="Cambria Math" w:eastAsiaTheme="minorEastAsia" w:hAnsi="Cambria Math" w:cs="Times New Roman"/>
                <w:color w:val="000000" w:themeColor="text1"/>
                <w:sz w:val="24"/>
                <w:szCs w:val="24"/>
                <w:rPrChange w:id="5222" w:author="Jacyeude Araújo" w:date="2019-10-02T13:03:00Z">
                  <w:rPr>
                    <w:rFonts w:ascii="Cambria Math" w:eastAsiaTheme="minorEastAsia" w:hAnsi="Cambria Math" w:cs="Times New Roman"/>
                    <w:color w:val="000000" w:themeColor="text1"/>
                    <w:sz w:val="24"/>
                    <w:szCs w:val="24"/>
                  </w:rPr>
                </w:rPrChange>
              </w:rPr>
              <m:t>18</m:t>
            </w:del>
          </m:r>
          <m:r>
            <w:ins w:id="5223" w:author="Jacyeude Araújo" w:date="2019-10-01T19:53:00Z">
              <w:rPr>
                <w:rFonts w:ascii="Cambria Math" w:eastAsiaTheme="minorEastAsia" w:hAnsi="Cambria Math" w:cs="Times New Roman"/>
                <w:color w:val="000000" w:themeColor="text1"/>
                <w:sz w:val="24"/>
                <w:szCs w:val="24"/>
                <w:rPrChange w:id="5224" w:author="Jacyeude Araújo" w:date="2019-10-02T13:03:00Z">
                  <w:rPr>
                    <w:rFonts w:ascii="Cambria Math" w:eastAsiaTheme="minorEastAsia" w:hAnsi="Cambria Math" w:cs="Times New Roman"/>
                    <w:color w:val="000000" w:themeColor="text1"/>
                    <w:sz w:val="24"/>
                    <w:szCs w:val="24"/>
                  </w:rPr>
                </w:rPrChange>
              </w:rPr>
              <m:t>1</m:t>
            </w:ins>
          </m:r>
          <m:r>
            <w:ins w:id="5225" w:author="Jacyeude Araújo" w:date="2019-10-01T19:54:00Z">
              <w:rPr>
                <w:rFonts w:ascii="Cambria Math" w:eastAsiaTheme="minorEastAsia" w:hAnsi="Cambria Math" w:cs="Times New Roman"/>
                <w:color w:val="000000" w:themeColor="text1"/>
                <w:sz w:val="24"/>
                <w:szCs w:val="24"/>
                <w:rPrChange w:id="5226" w:author="Jacyeude Araújo" w:date="2019-10-02T13:03:00Z">
                  <w:rPr>
                    <w:rFonts w:ascii="Cambria Math" w:eastAsiaTheme="minorEastAsia" w:hAnsi="Cambria Math" w:cs="Times New Roman"/>
                    <w:color w:val="000000" w:themeColor="text1"/>
                    <w:sz w:val="24"/>
                    <w:szCs w:val="24"/>
                  </w:rPr>
                </w:rPrChange>
              </w:rPr>
              <m:t>7</m:t>
            </w:ins>
          </m:r>
          <m:r>
            <w:rPr>
              <w:rFonts w:ascii="Cambria Math" w:eastAsiaTheme="minorEastAsia" w:hAnsi="Cambria Math" w:cs="Times New Roman"/>
              <w:color w:val="000000" w:themeColor="text1"/>
              <w:sz w:val="24"/>
              <w:szCs w:val="24"/>
              <w:rPrChange w:id="5227" w:author="Jacyeude Araújo" w:date="2019-10-02T13:03:00Z">
                <w:rPr>
                  <w:rFonts w:ascii="Cambria Math" w:eastAsiaTheme="minorEastAsia" w:hAnsi="Cambria Math" w:cs="Times New Roman"/>
                  <w:color w:val="000000" w:themeColor="text1"/>
                  <w:sz w:val="24"/>
                  <w:szCs w:val="24"/>
                </w:rPr>
              </w:rPrChange>
            </w:rPr>
            <m:t>)</m:t>
          </m:r>
        </m:oMath>
      </m:oMathPara>
    </w:p>
    <w:p w14:paraId="0C3CBD19" w14:textId="1317E920" w:rsidR="00892A96" w:rsidRPr="00F00993"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2D87FF95" w14:textId="0E1CD721" w:rsidR="00A82889" w:rsidRPr="00F00993"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228" w:author="Jacyeude Araújo" w:date="2019-10-02T13:03:00Z">
                <w:rPr>
                  <w:rFonts w:ascii="Cambria Math" w:hAnsi="Cambria Math" w:cs="Times New Roman"/>
                  <w:color w:val="000000" w:themeColor="text1"/>
                  <w:sz w:val="24"/>
                  <w:szCs w:val="24"/>
                </w:rPr>
              </w:rPrChange>
            </w:rPr>
            <m:t>w=</m:t>
          </m:r>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Change w:id="5229" w:author="Jacyeude Araújo" w:date="2019-10-02T13:03:00Z">
                    <w:rPr>
                      <w:rFonts w:ascii="Cambria Math" w:hAnsi="Cambria Math" w:cs="Times New Roman"/>
                      <w:color w:val="000000" w:themeColor="text1"/>
                      <w:sz w:val="24"/>
                      <w:szCs w:val="24"/>
                    </w:rPr>
                  </w:rPrChange>
                </w:rPr>
                <m:t>1=1</m:t>
              </m:r>
            </m:sub>
            <m:sup>
              <m:r>
                <w:rPr>
                  <w:rFonts w:ascii="Cambria Math" w:hAnsi="Cambria Math" w:cs="Times New Roman"/>
                  <w:color w:val="000000" w:themeColor="text1"/>
                  <w:sz w:val="24"/>
                  <w:szCs w:val="24"/>
                  <w:rPrChange w:id="5230"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31"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232" w:author="Jacyeude Araújo" w:date="2019-10-02T13:03:00Z">
                        <w:rPr>
                          <w:rFonts w:ascii="Cambria Math" w:hAnsi="Cambria Math" w:cs="Times New Roman"/>
                          <w:color w:val="000000" w:themeColor="text1"/>
                          <w:sz w:val="24"/>
                          <w:szCs w:val="24"/>
                        </w:rPr>
                      </w:rPrChange>
                    </w:rPr>
                    <m:t>i</m:t>
                  </m:r>
                </m:sub>
              </m:sSub>
            </m:e>
          </m:nary>
          <m:r>
            <w:rPr>
              <w:rFonts w:ascii="Cambria Math" w:hAnsi="Cambria Math" w:cs="Times New Roman"/>
              <w:color w:val="000000" w:themeColor="text1"/>
              <w:sz w:val="24"/>
              <w:szCs w:val="24"/>
              <w:rPrChange w:id="5233"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34"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235"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236" w:author="Jacyeude Araújo" w:date="2019-10-02T13:03:00Z">
                <w:rPr>
                  <w:rFonts w:ascii="Cambria Math" w:hAnsi="Cambria Math" w:cs="Times New Roman"/>
                  <w:color w:val="000000" w:themeColor="text1"/>
                  <w:sz w:val="24"/>
                  <w:szCs w:val="24"/>
                </w:rPr>
              </w:rPrChange>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3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238" w:author="Jacyeude Araújo" w:date="2019-10-02T13:03:00Z">
                    <w:rPr>
                      <w:rFonts w:ascii="Cambria Math" w:hAnsi="Cambria Math" w:cs="Times New Roman"/>
                      <w:color w:val="000000" w:themeColor="text1"/>
                      <w:sz w:val="24"/>
                      <w:szCs w:val="24"/>
                    </w:rPr>
                  </w:rPrChange>
                </w:rPr>
                <m:t>i</m:t>
              </m:r>
            </m:sub>
          </m:sSub>
          <m:r>
            <w:rPr>
              <w:rFonts w:ascii="Cambria Math" w:eastAsiaTheme="minorEastAsia" w:hAnsi="Cambria Math" w:cs="Times New Roman"/>
              <w:color w:val="000000" w:themeColor="text1"/>
              <w:sz w:val="24"/>
              <w:szCs w:val="24"/>
              <w:rPrChange w:id="5239" w:author="Jacyeude Araújo" w:date="2019-10-02T13:03:00Z">
                <w:rPr>
                  <w:rFonts w:ascii="Cambria Math" w:eastAsiaTheme="minorEastAsia"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240"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241" w:author="Jacyeude Araújo" w:date="2019-10-02T13:03:00Z">
                <w:rPr>
                  <w:rFonts w:ascii="Cambria Math" w:eastAsiaTheme="minorEastAsia" w:hAnsi="Cambria Math" w:cs="Times New Roman"/>
                  <w:color w:val="000000" w:themeColor="text1"/>
                  <w:sz w:val="24"/>
                  <w:szCs w:val="24"/>
                </w:rPr>
              </w:rPrChange>
            </w:rPr>
            <m:t xml:space="preserve">                                      (3.</m:t>
          </m:r>
          <m:r>
            <w:del w:id="5242" w:author="Jacyeude Araújo" w:date="2019-10-01T19:53:00Z">
              <w:rPr>
                <w:rFonts w:ascii="Cambria Math" w:eastAsiaTheme="minorEastAsia" w:hAnsi="Cambria Math" w:cs="Times New Roman"/>
                <w:color w:val="000000" w:themeColor="text1"/>
                <w:sz w:val="24"/>
                <w:szCs w:val="24"/>
                <w:rPrChange w:id="5243" w:author="Jacyeude Araújo" w:date="2019-10-02T13:03:00Z">
                  <w:rPr>
                    <w:rFonts w:ascii="Cambria Math" w:eastAsiaTheme="minorEastAsia" w:hAnsi="Cambria Math" w:cs="Times New Roman"/>
                    <w:color w:val="000000" w:themeColor="text1"/>
                    <w:sz w:val="24"/>
                    <w:szCs w:val="24"/>
                  </w:rPr>
                </w:rPrChange>
              </w:rPr>
              <m:t>19</m:t>
            </w:del>
          </m:r>
          <m:r>
            <w:ins w:id="5244" w:author="Jacyeude Araújo" w:date="2019-10-01T19:54:00Z">
              <w:rPr>
                <w:rFonts w:ascii="Cambria Math" w:eastAsiaTheme="minorEastAsia" w:hAnsi="Cambria Math" w:cs="Times New Roman"/>
                <w:color w:val="000000" w:themeColor="text1"/>
                <w:sz w:val="24"/>
                <w:szCs w:val="24"/>
                <w:rPrChange w:id="5245" w:author="Jacyeude Araújo" w:date="2019-10-02T13:03:00Z">
                  <w:rPr>
                    <w:rFonts w:ascii="Cambria Math" w:eastAsiaTheme="minorEastAsia" w:hAnsi="Cambria Math" w:cs="Times New Roman"/>
                    <w:color w:val="000000" w:themeColor="text1"/>
                    <w:sz w:val="24"/>
                    <w:szCs w:val="24"/>
                  </w:rPr>
                </w:rPrChange>
              </w:rPr>
              <m:t>18</m:t>
            </w:ins>
          </m:r>
          <m:r>
            <w:rPr>
              <w:rFonts w:ascii="Cambria Math" w:eastAsiaTheme="minorEastAsia" w:hAnsi="Cambria Math" w:cs="Times New Roman"/>
              <w:color w:val="000000" w:themeColor="text1"/>
              <w:sz w:val="24"/>
              <w:szCs w:val="24"/>
              <w:rPrChange w:id="5246" w:author="Jacyeude Araújo" w:date="2019-10-02T13:03:00Z">
                <w:rPr>
                  <w:rFonts w:ascii="Cambria Math" w:eastAsiaTheme="minorEastAsia" w:hAnsi="Cambria Math" w:cs="Times New Roman"/>
                  <w:color w:val="000000" w:themeColor="text1"/>
                  <w:sz w:val="24"/>
                  <w:szCs w:val="24"/>
                </w:rPr>
              </w:rPrChange>
            </w:rPr>
            <m:t>)</m:t>
          </m:r>
        </m:oMath>
      </m:oMathPara>
    </w:p>
    <w:p w14:paraId="17B4BF40" w14:textId="77777777" w:rsidR="00F56D4C" w:rsidRPr="00F00993" w:rsidRDefault="00F56D4C"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0AD82570" w14:textId="6AA925DA"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Substituindo as equações </w:t>
      </w:r>
      <w:r w:rsidR="003C38BA"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ins w:id="5247" w:author="Jacyeude Araújo" w:date="2019-10-01T20:03:00Z">
        <w:r w:rsidR="00AE3796" w:rsidRPr="00F00993">
          <w:rPr>
            <w:rFonts w:ascii="Times New Roman" w:hAnsi="Times New Roman" w:cs="Times New Roman"/>
            <w:color w:val="000000" w:themeColor="text1"/>
            <w:sz w:val="24"/>
            <w:szCs w:val="24"/>
          </w:rPr>
          <w:t>7</w:t>
        </w:r>
      </w:ins>
      <w:del w:id="5248" w:author="Jacyeude Araújo" w:date="2019-10-01T20:03:00Z">
        <w:r w:rsidR="003C38BA" w:rsidRPr="00F00993" w:rsidDel="00AE3796">
          <w:rPr>
            <w:rFonts w:ascii="Times New Roman" w:hAnsi="Times New Roman" w:cs="Times New Roman"/>
            <w:color w:val="000000" w:themeColor="text1"/>
            <w:sz w:val="24"/>
            <w:szCs w:val="24"/>
          </w:rPr>
          <w:delText>8</w:delText>
        </w:r>
      </w:del>
      <w:r w:rsidRPr="00F00993">
        <w:rPr>
          <w:rFonts w:ascii="Times New Roman" w:hAnsi="Times New Roman" w:cs="Times New Roman"/>
          <w:color w:val="000000" w:themeColor="text1"/>
          <w:sz w:val="24"/>
          <w:szCs w:val="24"/>
        </w:rPr>
        <w:t xml:space="preserve"> e </w:t>
      </w:r>
      <w:r w:rsidR="003C38BA" w:rsidRPr="00F00993">
        <w:rPr>
          <w:rFonts w:ascii="Times New Roman" w:hAnsi="Times New Roman" w:cs="Times New Roman"/>
          <w:color w:val="000000" w:themeColor="text1"/>
          <w:sz w:val="24"/>
          <w:szCs w:val="24"/>
        </w:rPr>
        <w:t>3.1</w:t>
      </w:r>
      <w:ins w:id="5249" w:author="Jacyeude Araújo" w:date="2019-10-01T20:03:00Z">
        <w:r w:rsidR="00AE3796" w:rsidRPr="00F00993">
          <w:rPr>
            <w:rFonts w:ascii="Times New Roman" w:hAnsi="Times New Roman" w:cs="Times New Roman"/>
            <w:color w:val="000000" w:themeColor="text1"/>
            <w:sz w:val="24"/>
            <w:szCs w:val="24"/>
          </w:rPr>
          <w:t>8</w:t>
        </w:r>
      </w:ins>
      <w:del w:id="5250" w:author="Jacyeude Araújo" w:date="2019-10-01T20:03:00Z">
        <w:r w:rsidR="003C38BA" w:rsidRPr="00F00993" w:rsidDel="00AE3796">
          <w:rPr>
            <w:rFonts w:ascii="Times New Roman" w:hAnsi="Times New Roman" w:cs="Times New Roman"/>
            <w:color w:val="000000" w:themeColor="text1"/>
            <w:sz w:val="24"/>
            <w:szCs w:val="24"/>
          </w:rPr>
          <w:delText>9</w:delText>
        </w:r>
      </w:del>
      <w:r w:rsidRPr="00F00993">
        <w:rPr>
          <w:rFonts w:ascii="Times New Roman" w:hAnsi="Times New Roman" w:cs="Times New Roman"/>
          <w:color w:val="000000" w:themeColor="text1"/>
          <w:sz w:val="24"/>
          <w:szCs w:val="24"/>
        </w:rPr>
        <w:t xml:space="preserve"> na Equação </w:t>
      </w:r>
      <w:r w:rsidR="00DC7F73"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del w:id="5251" w:author="Jacyeude Araújo" w:date="2019-10-01T20:02:00Z">
        <w:r w:rsidR="00DC7F73" w:rsidRPr="00F00993" w:rsidDel="00AE3796">
          <w:rPr>
            <w:rFonts w:ascii="Times New Roman" w:hAnsi="Times New Roman" w:cs="Times New Roman"/>
            <w:color w:val="000000" w:themeColor="text1"/>
            <w:sz w:val="24"/>
            <w:szCs w:val="24"/>
          </w:rPr>
          <w:delText>6</w:delText>
        </w:r>
      </w:del>
      <w:ins w:id="5252" w:author="Jacyeude Araújo" w:date="2019-10-01T20:02:00Z">
        <w:r w:rsidR="00AE3796" w:rsidRPr="00F00993">
          <w:rPr>
            <w:rFonts w:ascii="Times New Roman" w:hAnsi="Times New Roman" w:cs="Times New Roman"/>
            <w:color w:val="000000" w:themeColor="text1"/>
            <w:sz w:val="24"/>
            <w:szCs w:val="24"/>
          </w:rPr>
          <w:t>5</w:t>
        </w:r>
      </w:ins>
      <w:r w:rsidRPr="00F00993">
        <w:rPr>
          <w:rFonts w:ascii="Times New Roman" w:hAnsi="Times New Roman" w:cs="Times New Roman"/>
          <w:color w:val="000000" w:themeColor="text1"/>
          <w:sz w:val="24"/>
          <w:szCs w:val="24"/>
        </w:rPr>
        <w:t>, obtém-se o seguinte problema de otimização:</w:t>
      </w:r>
    </w:p>
    <w:p w14:paraId="4641098D" w14:textId="77777777"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288F3" w14:textId="297A4EA9" w:rsidR="00A82889" w:rsidRPr="00F00993"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Change w:id="5253" w:author="Jacyeude Araújo" w:date="2019-10-02T13:03:00Z">
                <w:rPr>
                  <w:rFonts w:ascii="Cambria Math" w:hAnsi="Cambria Math" w:cs="Times New Roman"/>
                  <w:noProof/>
                  <w:color w:val="000000" w:themeColor="text1"/>
                  <w:sz w:val="24"/>
                  <w:szCs w:val="24"/>
                </w:rPr>
              </w:rPrChange>
            </w:rPr>
            <m:t>Maximizar α</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Change w:id="5254" w:author="Jacyeude Araújo" w:date="2019-10-02T13:03:00Z">
                    <w:rPr>
                      <w:rFonts w:ascii="Cambria Math" w:hAnsi="Cambria Math" w:cs="Times New Roman"/>
                      <w:noProof/>
                      <w:color w:val="000000" w:themeColor="text1"/>
                      <w:sz w:val="24"/>
                      <w:szCs w:val="24"/>
                    </w:rPr>
                  </w:rPrChange>
                </w:rPr>
                <m:t>i=1</m:t>
              </m:r>
            </m:sub>
            <m:sup>
              <m:r>
                <w:rPr>
                  <w:rFonts w:ascii="Cambria Math" w:hAnsi="Cambria Math" w:cs="Times New Roman"/>
                  <w:noProof/>
                  <w:color w:val="000000" w:themeColor="text1"/>
                  <w:sz w:val="24"/>
                  <w:szCs w:val="24"/>
                  <w:rPrChange w:id="5255" w:author="Jacyeude Araújo" w:date="2019-10-02T13:03:00Z">
                    <w:rPr>
                      <w:rFonts w:ascii="Cambria Math" w:hAnsi="Cambria Math" w:cs="Times New Roman"/>
                      <w:noProof/>
                      <w:color w:val="000000" w:themeColor="text1"/>
                      <w:sz w:val="24"/>
                      <w:szCs w:val="24"/>
                    </w:rPr>
                  </w:rPrChange>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56" w:author="Jacyeude Araújo" w:date="2019-10-02T13:03:00Z">
                        <w:rPr>
                          <w:rFonts w:ascii="Cambria Math" w:hAnsi="Cambria Math" w:cs="Times New Roman"/>
                          <w:noProof/>
                          <w:color w:val="000000" w:themeColor="text1"/>
                          <w:sz w:val="24"/>
                          <w:szCs w:val="24"/>
                        </w:rPr>
                      </w:rPrChange>
                    </w:rPr>
                    <m:t>α</m:t>
                  </m:r>
                </m:e>
                <m:sub>
                  <m:r>
                    <w:rPr>
                      <w:rFonts w:ascii="Cambria Math" w:hAnsi="Cambria Math" w:cs="Times New Roman"/>
                      <w:noProof/>
                      <w:color w:val="000000" w:themeColor="text1"/>
                      <w:sz w:val="24"/>
                      <w:szCs w:val="24"/>
                      <w:rPrChange w:id="5257" w:author="Jacyeude Araújo" w:date="2019-10-02T13:03:00Z">
                        <w:rPr>
                          <w:rFonts w:ascii="Cambria Math" w:hAnsi="Cambria Math" w:cs="Times New Roman"/>
                          <w:noProof/>
                          <w:color w:val="000000" w:themeColor="text1"/>
                          <w:sz w:val="24"/>
                          <w:szCs w:val="24"/>
                        </w:rPr>
                      </w:rPrChange>
                    </w:rPr>
                    <m:t>i</m:t>
                  </m:r>
                </m:sub>
              </m:sSub>
            </m:e>
          </m:nary>
          <m:r>
            <w:rPr>
              <w:rFonts w:ascii="Cambria Math" w:hAnsi="Cambria Math" w:cs="Times New Roman"/>
              <w:noProof/>
              <w:color w:val="000000" w:themeColor="text1"/>
              <w:sz w:val="24"/>
              <w:szCs w:val="24"/>
              <w:rPrChange w:id="5258" w:author="Jacyeude Araújo" w:date="2019-10-02T13:03:00Z">
                <w:rPr>
                  <w:rFonts w:ascii="Cambria Math" w:hAnsi="Cambria Math" w:cs="Times New Roman"/>
                  <w:noProof/>
                  <w:color w:val="000000" w:themeColor="text1"/>
                  <w:sz w:val="24"/>
                  <w:szCs w:val="24"/>
                </w:rPr>
              </w:rPrChange>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Change w:id="5259" w:author="Jacyeude Araújo" w:date="2019-10-02T13:03:00Z">
                    <w:rPr>
                      <w:rFonts w:ascii="Cambria Math" w:hAnsi="Cambria Math" w:cs="Times New Roman"/>
                      <w:noProof/>
                      <w:color w:val="000000" w:themeColor="text1"/>
                      <w:sz w:val="24"/>
                      <w:szCs w:val="24"/>
                    </w:rPr>
                  </w:rPrChange>
                </w:rPr>
                <m:t>1</m:t>
              </m:r>
            </m:num>
            <m:den>
              <m:r>
                <w:rPr>
                  <w:rFonts w:ascii="Cambria Math" w:hAnsi="Cambria Math" w:cs="Times New Roman"/>
                  <w:noProof/>
                  <w:color w:val="000000" w:themeColor="text1"/>
                  <w:sz w:val="24"/>
                  <w:szCs w:val="24"/>
                  <w:rPrChange w:id="5260" w:author="Jacyeude Araújo" w:date="2019-10-02T13:03:00Z">
                    <w:rPr>
                      <w:rFonts w:ascii="Cambria Math" w:hAnsi="Cambria Math" w:cs="Times New Roman"/>
                      <w:noProof/>
                      <w:color w:val="000000" w:themeColor="text1"/>
                      <w:sz w:val="24"/>
                      <w:szCs w:val="24"/>
                    </w:rPr>
                  </w:rPrChange>
                </w:rPr>
                <m:t>2</m:t>
              </m:r>
            </m:den>
          </m:f>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Change w:id="5261" w:author="Jacyeude Araújo" w:date="2019-10-02T13:03:00Z">
                    <w:rPr>
                      <w:rFonts w:ascii="Cambria Math" w:hAnsi="Cambria Math" w:cs="Times New Roman"/>
                      <w:noProof/>
                      <w:color w:val="000000" w:themeColor="text1"/>
                      <w:sz w:val="24"/>
                      <w:szCs w:val="24"/>
                    </w:rPr>
                  </w:rPrChange>
                </w:rPr>
                <m:t>i,j=1</m:t>
              </m:r>
            </m:sub>
            <m:sup>
              <m:r>
                <w:rPr>
                  <w:rFonts w:ascii="Cambria Math" w:hAnsi="Cambria Math" w:cs="Times New Roman"/>
                  <w:noProof/>
                  <w:color w:val="000000" w:themeColor="text1"/>
                  <w:sz w:val="24"/>
                  <w:szCs w:val="24"/>
                  <w:rPrChange w:id="5262" w:author="Jacyeude Araújo" w:date="2019-10-02T13:03:00Z">
                    <w:rPr>
                      <w:rFonts w:ascii="Cambria Math" w:hAnsi="Cambria Math" w:cs="Times New Roman"/>
                      <w:noProof/>
                      <w:color w:val="000000" w:themeColor="text1"/>
                      <w:sz w:val="24"/>
                      <w:szCs w:val="24"/>
                    </w:rPr>
                  </w:rPrChange>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63" w:author="Jacyeude Araújo" w:date="2019-10-02T13:03:00Z">
                        <w:rPr>
                          <w:rFonts w:ascii="Cambria Math" w:hAnsi="Cambria Math" w:cs="Times New Roman"/>
                          <w:noProof/>
                          <w:color w:val="000000" w:themeColor="text1"/>
                          <w:sz w:val="24"/>
                          <w:szCs w:val="24"/>
                        </w:rPr>
                      </w:rPrChange>
                    </w:rPr>
                    <m:t>α</m:t>
                  </m:r>
                </m:e>
                <m:sub>
                  <m:r>
                    <w:rPr>
                      <w:rFonts w:ascii="Cambria Math" w:hAnsi="Cambria Math" w:cs="Times New Roman"/>
                      <w:noProof/>
                      <w:color w:val="000000" w:themeColor="text1"/>
                      <w:sz w:val="24"/>
                      <w:szCs w:val="24"/>
                      <w:rPrChange w:id="5264" w:author="Jacyeude Araújo" w:date="2019-10-02T13:03:00Z">
                        <w:rPr>
                          <w:rFonts w:ascii="Cambria Math" w:hAnsi="Cambria Math" w:cs="Times New Roman"/>
                          <w:noProof/>
                          <w:color w:val="000000" w:themeColor="text1"/>
                          <w:sz w:val="24"/>
                          <w:szCs w:val="24"/>
                        </w:rPr>
                      </w:rPrChange>
                    </w:rPr>
                    <m:t>i</m:t>
                  </m:r>
                </m:sub>
              </m:sSub>
            </m:e>
          </m:nary>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65" w:author="Jacyeude Araújo" w:date="2019-10-02T13:03:00Z">
                    <w:rPr>
                      <w:rFonts w:ascii="Cambria Math" w:hAnsi="Cambria Math" w:cs="Times New Roman"/>
                      <w:noProof/>
                      <w:color w:val="000000" w:themeColor="text1"/>
                      <w:sz w:val="24"/>
                      <w:szCs w:val="24"/>
                    </w:rPr>
                  </w:rPrChange>
                </w:rPr>
                <m:t>α</m:t>
              </m:r>
            </m:e>
            <m:sub>
              <m:r>
                <w:rPr>
                  <w:rFonts w:ascii="Cambria Math" w:hAnsi="Cambria Math" w:cs="Times New Roman"/>
                  <w:noProof/>
                  <w:color w:val="000000" w:themeColor="text1"/>
                  <w:sz w:val="24"/>
                  <w:szCs w:val="24"/>
                  <w:rPrChange w:id="5266" w:author="Jacyeude Araújo" w:date="2019-10-02T13:03:00Z">
                    <w:rPr>
                      <w:rFonts w:ascii="Cambria Math" w:hAnsi="Cambria Math" w:cs="Times New Roman"/>
                      <w:noProof/>
                      <w:color w:val="000000" w:themeColor="text1"/>
                      <w:sz w:val="24"/>
                      <w:szCs w:val="24"/>
                    </w:rPr>
                  </w:rPrChange>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67" w:author="Jacyeude Araújo" w:date="2019-10-02T13:03:00Z">
                    <w:rPr>
                      <w:rFonts w:ascii="Cambria Math" w:hAnsi="Cambria Math" w:cs="Times New Roman"/>
                      <w:noProof/>
                      <w:color w:val="000000" w:themeColor="text1"/>
                      <w:sz w:val="24"/>
                      <w:szCs w:val="24"/>
                    </w:rPr>
                  </w:rPrChange>
                </w:rPr>
                <m:t>y</m:t>
              </m:r>
            </m:e>
            <m:sub>
              <m:r>
                <w:rPr>
                  <w:rFonts w:ascii="Cambria Math" w:hAnsi="Cambria Math" w:cs="Times New Roman"/>
                  <w:noProof/>
                  <w:color w:val="000000" w:themeColor="text1"/>
                  <w:sz w:val="24"/>
                  <w:szCs w:val="24"/>
                  <w:rPrChange w:id="5268" w:author="Jacyeude Araújo" w:date="2019-10-02T13:03:00Z">
                    <w:rPr>
                      <w:rFonts w:ascii="Cambria Math" w:hAnsi="Cambria Math" w:cs="Times New Roman"/>
                      <w:noProof/>
                      <w:color w:val="000000" w:themeColor="text1"/>
                      <w:sz w:val="24"/>
                      <w:szCs w:val="24"/>
                    </w:rPr>
                  </w:rPrChange>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69" w:author="Jacyeude Araújo" w:date="2019-10-02T13:03:00Z">
                    <w:rPr>
                      <w:rFonts w:ascii="Cambria Math" w:hAnsi="Cambria Math" w:cs="Times New Roman"/>
                      <w:noProof/>
                      <w:color w:val="000000" w:themeColor="text1"/>
                      <w:sz w:val="24"/>
                      <w:szCs w:val="24"/>
                    </w:rPr>
                  </w:rPrChange>
                </w:rPr>
                <m:t>y</m:t>
              </m:r>
            </m:e>
            <m:sub>
              <m:r>
                <w:rPr>
                  <w:rFonts w:ascii="Cambria Math" w:hAnsi="Cambria Math" w:cs="Times New Roman"/>
                  <w:noProof/>
                  <w:color w:val="000000" w:themeColor="text1"/>
                  <w:sz w:val="24"/>
                  <w:szCs w:val="24"/>
                  <w:rPrChange w:id="5270" w:author="Jacyeude Araújo" w:date="2019-10-02T13:03:00Z">
                    <w:rPr>
                      <w:rFonts w:ascii="Cambria Math" w:hAnsi="Cambria Math" w:cs="Times New Roman"/>
                      <w:noProof/>
                      <w:color w:val="000000" w:themeColor="text1"/>
                      <w:sz w:val="24"/>
                      <w:szCs w:val="24"/>
                    </w:rPr>
                  </w:rPrChange>
                </w:rPr>
                <m:t>j</m:t>
              </m:r>
            </m:sub>
          </m:sSub>
          <m:r>
            <w:rPr>
              <w:rFonts w:ascii="Cambria Math" w:hAnsi="Cambria Math" w:cs="Times New Roman"/>
              <w:noProof/>
              <w:color w:val="000000" w:themeColor="text1"/>
              <w:sz w:val="24"/>
              <w:szCs w:val="24"/>
              <w:rPrChange w:id="5271" w:author="Jacyeude Araújo" w:date="2019-10-02T13:03:00Z">
                <w:rPr>
                  <w:rFonts w:ascii="Cambria Math" w:hAnsi="Cambria Math" w:cs="Times New Roman"/>
                  <w:noProof/>
                  <w:color w:val="000000" w:themeColor="text1"/>
                  <w:sz w:val="24"/>
                  <w:szCs w:val="24"/>
                </w:rPr>
              </w:rPrChange>
            </w:rPr>
            <m:t>(</m:t>
          </m:r>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72" w:author="Jacyeude Araújo" w:date="2019-10-02T13:03:00Z">
                    <w:rPr>
                      <w:rFonts w:ascii="Cambria Math" w:hAnsi="Cambria Math" w:cs="Times New Roman"/>
                      <w:noProof/>
                      <w:color w:val="000000" w:themeColor="text1"/>
                      <w:sz w:val="24"/>
                      <w:szCs w:val="24"/>
                    </w:rPr>
                  </w:rPrChange>
                </w:rPr>
                <m:t>x</m:t>
              </m:r>
            </m:e>
            <m:sub>
              <m:r>
                <w:rPr>
                  <w:rFonts w:ascii="Cambria Math" w:hAnsi="Cambria Math" w:cs="Times New Roman"/>
                  <w:noProof/>
                  <w:color w:val="000000" w:themeColor="text1"/>
                  <w:sz w:val="24"/>
                  <w:szCs w:val="24"/>
                  <w:rPrChange w:id="5273" w:author="Jacyeude Araújo" w:date="2019-10-02T13:03:00Z">
                    <w:rPr>
                      <w:rFonts w:ascii="Cambria Math" w:hAnsi="Cambria Math" w:cs="Times New Roman"/>
                      <w:noProof/>
                      <w:color w:val="000000" w:themeColor="text1"/>
                      <w:sz w:val="24"/>
                      <w:szCs w:val="24"/>
                    </w:rPr>
                  </w:rPrChange>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Change w:id="5274" w:author="Jacyeude Araújo" w:date="2019-10-02T13:03:00Z">
                    <w:rPr>
                      <w:rFonts w:ascii="Cambria Math" w:hAnsi="Cambria Math" w:cs="Times New Roman"/>
                      <w:noProof/>
                      <w:color w:val="000000" w:themeColor="text1"/>
                      <w:sz w:val="24"/>
                      <w:szCs w:val="24"/>
                    </w:rPr>
                  </w:rPrChange>
                </w:rPr>
                <m:t>x</m:t>
              </m:r>
            </m:e>
            <m:sub>
              <m:r>
                <w:rPr>
                  <w:rFonts w:ascii="Cambria Math" w:hAnsi="Cambria Math" w:cs="Times New Roman"/>
                  <w:noProof/>
                  <w:color w:val="000000" w:themeColor="text1"/>
                  <w:sz w:val="24"/>
                  <w:szCs w:val="24"/>
                  <w:rPrChange w:id="5275" w:author="Jacyeude Araújo" w:date="2019-10-02T13:03:00Z">
                    <w:rPr>
                      <w:rFonts w:ascii="Cambria Math" w:hAnsi="Cambria Math" w:cs="Times New Roman"/>
                      <w:noProof/>
                      <w:color w:val="000000" w:themeColor="text1"/>
                      <w:sz w:val="24"/>
                      <w:szCs w:val="24"/>
                    </w:rPr>
                  </w:rPrChange>
                </w:rPr>
                <m:t>j)</m:t>
              </m:r>
            </m:sub>
          </m:sSub>
          <m:r>
            <w:rPr>
              <w:rFonts w:ascii="Cambria Math" w:hAnsi="Cambria Math" w:cs="Times New Roman"/>
              <w:noProof/>
              <w:color w:val="000000" w:themeColor="text1"/>
              <w:sz w:val="24"/>
              <w:szCs w:val="24"/>
              <w:rPrChange w:id="5276" w:author="Jacyeude Araújo" w:date="2019-10-02T13:03:00Z">
                <w:rPr>
                  <w:rFonts w:ascii="Cambria Math" w:hAnsi="Cambria Math" w:cs="Times New Roman"/>
                  <w:noProof/>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277"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278" w:author="Jacyeude Araújo" w:date="2019-10-02T13:03:00Z">
                <w:rPr>
                  <w:rFonts w:ascii="Cambria Math" w:eastAsiaTheme="minorEastAsia" w:hAnsi="Cambria Math" w:cs="Times New Roman"/>
                  <w:color w:val="000000" w:themeColor="text1"/>
                  <w:sz w:val="24"/>
                  <w:szCs w:val="24"/>
                </w:rPr>
              </w:rPrChange>
            </w:rPr>
            <m:t xml:space="preserve">              (3.</m:t>
          </m:r>
          <m:r>
            <w:del w:id="5279" w:author="Jacyeude Araújo" w:date="2019-10-01T19:54:00Z">
              <w:rPr>
                <w:rFonts w:ascii="Cambria Math" w:eastAsiaTheme="minorEastAsia" w:hAnsi="Cambria Math" w:cs="Times New Roman"/>
                <w:color w:val="000000" w:themeColor="text1"/>
                <w:sz w:val="24"/>
                <w:szCs w:val="24"/>
                <w:rPrChange w:id="5280" w:author="Jacyeude Araújo" w:date="2019-10-02T13:03:00Z">
                  <w:rPr>
                    <w:rFonts w:ascii="Cambria Math" w:eastAsiaTheme="minorEastAsia" w:hAnsi="Cambria Math" w:cs="Times New Roman"/>
                    <w:color w:val="000000" w:themeColor="text1"/>
                    <w:sz w:val="24"/>
                    <w:szCs w:val="24"/>
                  </w:rPr>
                </w:rPrChange>
              </w:rPr>
              <m:t>20</m:t>
            </w:del>
          </m:r>
          <m:r>
            <w:ins w:id="5281" w:author="Jacyeude Araújo" w:date="2019-10-01T19:54:00Z">
              <w:rPr>
                <w:rFonts w:ascii="Cambria Math" w:eastAsiaTheme="minorEastAsia" w:hAnsi="Cambria Math" w:cs="Times New Roman"/>
                <w:color w:val="000000" w:themeColor="text1"/>
                <w:sz w:val="24"/>
                <w:szCs w:val="24"/>
                <w:rPrChange w:id="5282" w:author="Jacyeude Araújo" w:date="2019-10-02T13:03:00Z">
                  <w:rPr>
                    <w:rFonts w:ascii="Cambria Math" w:eastAsiaTheme="minorEastAsia" w:hAnsi="Cambria Math" w:cs="Times New Roman"/>
                    <w:color w:val="000000" w:themeColor="text1"/>
                    <w:sz w:val="24"/>
                    <w:szCs w:val="24"/>
                  </w:rPr>
                </w:rPrChange>
              </w:rPr>
              <m:t>19</m:t>
            </w:ins>
          </m:r>
          <m:r>
            <w:rPr>
              <w:rFonts w:ascii="Cambria Math" w:eastAsiaTheme="minorEastAsia" w:hAnsi="Cambria Math" w:cs="Times New Roman"/>
              <w:color w:val="000000" w:themeColor="text1"/>
              <w:sz w:val="24"/>
              <w:szCs w:val="24"/>
              <w:rPrChange w:id="5283" w:author="Jacyeude Araújo" w:date="2019-10-02T13:03:00Z">
                <w:rPr>
                  <w:rFonts w:ascii="Cambria Math" w:eastAsiaTheme="minorEastAsia" w:hAnsi="Cambria Math" w:cs="Times New Roman"/>
                  <w:color w:val="000000" w:themeColor="text1"/>
                  <w:sz w:val="24"/>
                  <w:szCs w:val="24"/>
                </w:rPr>
              </w:rPrChange>
            </w:rPr>
            <m:t>)</m:t>
          </m:r>
        </m:oMath>
      </m:oMathPara>
    </w:p>
    <w:p w14:paraId="08C1CE56" w14:textId="368181F3" w:rsidR="00892A96" w:rsidRPr="00F00993" w:rsidRDefault="00892A96" w:rsidP="00A82889">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2EF29EA" w14:textId="6921E13C" w:rsidR="00892A96" w:rsidRPr="00F00993" w:rsidRDefault="004E40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 as restrições: </w:t>
      </w: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8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285"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286" w:author="Jacyeude Araújo" w:date="2019-10-02T13:03:00Z">
                      <w:rPr>
                        <w:rFonts w:ascii="Cambria Math" w:hAnsi="Cambria Math" w:cs="Times New Roman"/>
                        <w:color w:val="000000" w:themeColor="text1"/>
                        <w:sz w:val="24"/>
                        <w:szCs w:val="24"/>
                      </w:rPr>
                    </w:rPrChange>
                  </w:rPr>
                  <m:t>≥0,    ∀ⅈ=1,…,n</m:t>
                </m:r>
              </m:e>
              <m:e>
                <m:nary>
                  <m:naryPr>
                    <m:chr m:val="∑"/>
                    <m:limLoc m:val="undOvr"/>
                    <m:grow m:val="1"/>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Change w:id="5287" w:author="Jacyeude Araújo" w:date="2019-10-02T13:03:00Z">
                          <w:rPr>
                            <w:rFonts w:ascii="Cambria Math" w:hAnsi="Cambria Math" w:cs="Times New Roman"/>
                            <w:color w:val="000000" w:themeColor="text1"/>
                            <w:sz w:val="24"/>
                            <w:szCs w:val="24"/>
                          </w:rPr>
                        </w:rPrChange>
                      </w:rPr>
                      <m:t>i=1</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88"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289" w:author="Jacyeude Araújo" w:date="2019-10-02T13:03:00Z">
                              <w:rPr>
                                <w:rFonts w:ascii="Cambria Math" w:hAnsi="Cambria Math" w:cs="Times New Roman"/>
                                <w:color w:val="000000" w:themeColor="text1"/>
                                <w:sz w:val="24"/>
                                <w:szCs w:val="24"/>
                              </w:rPr>
                            </w:rPrChange>
                          </w:rPr>
                          <m:t>1</m:t>
                        </m:r>
                      </m:sub>
                    </m:sSub>
                  </m:e>
                </m:nary>
                <m:r>
                  <w:rPr>
                    <w:rFonts w:ascii="Cambria Math" w:hAnsi="Cambria Math" w:cs="Times New Roman"/>
                    <w:color w:val="000000" w:themeColor="text1"/>
                    <w:sz w:val="24"/>
                    <w:szCs w:val="24"/>
                    <w:rPrChange w:id="5290"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291"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292"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293" w:author="Jacyeude Araújo" w:date="2019-10-02T13:03:00Z">
                      <w:rPr>
                        <w:rFonts w:ascii="Cambria Math" w:hAnsi="Cambria Math" w:cs="Times New Roman"/>
                        <w:color w:val="000000" w:themeColor="text1"/>
                        <w:sz w:val="24"/>
                        <w:szCs w:val="24"/>
                      </w:rPr>
                    </w:rPrChange>
                  </w:rPr>
                  <m:t>=0</m:t>
                </m:r>
              </m:e>
            </m:eqArr>
          </m:e>
        </m:d>
        <m:r>
          <w:rPr>
            <w:rFonts w:ascii="Cambria Math" w:eastAsiaTheme="minorEastAsia" w:hAnsi="Cambria Math" w:cs="Times New Roman"/>
            <w:color w:val="000000" w:themeColor="text1"/>
            <w:sz w:val="24"/>
            <w:szCs w:val="24"/>
            <w:rPrChange w:id="5294" w:author="Jacyeude Araújo" w:date="2019-10-02T13:03:00Z">
              <w:rPr>
                <w:rFonts w:ascii="Cambria Math" w:eastAsiaTheme="minorEastAsia" w:hAnsi="Cambria Math" w:cs="Times New Roman"/>
                <w:color w:val="000000" w:themeColor="text1"/>
                <w:sz w:val="24"/>
                <w:szCs w:val="24"/>
              </w:rPr>
            </w:rPrChange>
          </w:rPr>
          <m:t xml:space="preserve"> </m:t>
        </m:r>
      </m:oMath>
    </w:p>
    <w:p w14:paraId="0711D79D" w14:textId="52896445"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FD89336" w14:textId="00877C29" w:rsidR="00892A96" w:rsidRPr="00F00993" w:rsidRDefault="00DC7F73" w:rsidP="00DC7F73">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Essa formulação é denominada forma dual, enquanto o problema original é referenciado como forma primal. </w:t>
      </w:r>
      <w:r w:rsidR="00892A96" w:rsidRPr="00F00993">
        <w:rPr>
          <w:rFonts w:ascii="Times New Roman" w:hAnsi="Times New Roman" w:cs="Times New Roman"/>
          <w:color w:val="000000" w:themeColor="text1"/>
          <w:sz w:val="24"/>
          <w:szCs w:val="24"/>
        </w:rPr>
        <w:t xml:space="preserve">A forma dual possui os atrativos de apresentar restrições mais simples e permitir a representação do problema de otimização em termos de produtos internos entre dados, o que será útil na posterior não-linearização das </w:t>
      </w:r>
      <w:proofErr w:type="spellStart"/>
      <w:r w:rsidR="00755670" w:rsidRPr="00F00993">
        <w:rPr>
          <w:rFonts w:ascii="Times New Roman" w:hAnsi="Times New Roman" w:cs="Times New Roman"/>
          <w:color w:val="000000" w:themeColor="text1"/>
          <w:sz w:val="24"/>
          <w:szCs w:val="24"/>
        </w:rPr>
        <w:t>MVS</w:t>
      </w:r>
      <w:r w:rsidR="00892A96" w:rsidRPr="00F00993">
        <w:rPr>
          <w:rFonts w:ascii="Times New Roman" w:hAnsi="Times New Roman" w:cs="Times New Roman"/>
          <w:color w:val="000000" w:themeColor="text1"/>
          <w:sz w:val="24"/>
          <w:szCs w:val="24"/>
        </w:rPr>
        <w:t>s</w:t>
      </w:r>
      <w:proofErr w:type="spellEnd"/>
      <w:r w:rsidR="00892A96" w:rsidRPr="00F00993">
        <w:rPr>
          <w:rFonts w:ascii="Times New Roman" w:hAnsi="Times New Roman" w:cs="Times New Roman"/>
          <w:color w:val="000000" w:themeColor="text1"/>
          <w:sz w:val="24"/>
          <w:szCs w:val="24"/>
        </w:rPr>
        <w:t xml:space="preserve"> (Seção </w:t>
      </w:r>
      <w:r w:rsidRPr="00F00993">
        <w:rPr>
          <w:rFonts w:ascii="Times New Roman" w:hAnsi="Times New Roman" w:cs="Times New Roman"/>
          <w:color w:val="000000" w:themeColor="text1"/>
          <w:sz w:val="24"/>
          <w:szCs w:val="24"/>
        </w:rPr>
        <w:t>3.3</w:t>
      </w:r>
      <w:r w:rsidR="00892A96" w:rsidRPr="00F00993">
        <w:rPr>
          <w:rFonts w:ascii="Times New Roman" w:hAnsi="Times New Roman" w:cs="Times New Roman"/>
          <w:color w:val="000000" w:themeColor="text1"/>
          <w:sz w:val="24"/>
          <w:szCs w:val="24"/>
        </w:rPr>
        <w:t>). É interessante observar também que o problema dual é formulado utilizando apenas os dados de treinamento e os seus rótulos.</w:t>
      </w:r>
    </w:p>
    <w:p w14:paraId="7BD89AC8" w14:textId="787FB167"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295"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296"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a solução do problema dual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297"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298"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299"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00"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as soluções da forma primal. Obtido 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01"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302"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03"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304"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pode ser determinado pela </w:t>
      </w:r>
      <w:r w:rsidR="00DC7F73"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quação</w:t>
      </w:r>
      <w:r w:rsidR="00DC7F73" w:rsidRPr="00F00993">
        <w:rPr>
          <w:rFonts w:ascii="Times New Roman" w:hAnsi="Times New Roman" w:cs="Times New Roman"/>
          <w:color w:val="000000" w:themeColor="text1"/>
          <w:sz w:val="24"/>
          <w:szCs w:val="24"/>
        </w:rPr>
        <w:t xml:space="preserve"> 3.1</w:t>
      </w:r>
      <w:del w:id="5305" w:author="Jacyeude Araújo" w:date="2019-10-01T20:09:00Z">
        <w:r w:rsidR="00DC7F73" w:rsidRPr="00F00993" w:rsidDel="00AE3796">
          <w:rPr>
            <w:rFonts w:ascii="Times New Roman" w:hAnsi="Times New Roman" w:cs="Times New Roman"/>
            <w:color w:val="000000" w:themeColor="text1"/>
            <w:sz w:val="24"/>
            <w:szCs w:val="24"/>
          </w:rPr>
          <w:delText>9</w:delText>
        </w:r>
      </w:del>
      <w:ins w:id="5306" w:author="Jacyeude Araújo" w:date="2019-10-01T20:09:00Z">
        <w:r w:rsidR="00AE3796" w:rsidRPr="00F00993">
          <w:rPr>
            <w:rFonts w:ascii="Times New Roman" w:hAnsi="Times New Roman" w:cs="Times New Roman"/>
            <w:color w:val="000000" w:themeColor="text1"/>
            <w:sz w:val="24"/>
            <w:szCs w:val="24"/>
          </w:rPr>
          <w:t>8</w:t>
        </w:r>
      </w:ins>
      <w:r w:rsidRPr="00F00993">
        <w:rPr>
          <w:rFonts w:ascii="Times New Roman" w:hAnsi="Times New Roman" w:cs="Times New Roman"/>
          <w:color w:val="000000" w:themeColor="text1"/>
          <w:sz w:val="24"/>
          <w:szCs w:val="24"/>
        </w:rPr>
        <w:t xml:space="preserve">. O parâmetro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07"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08"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é definido por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09"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310"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e por </w:t>
      </w:r>
      <w:r w:rsidRPr="00F00993">
        <w:rPr>
          <w:rFonts w:ascii="Times New Roman" w:hAnsi="Times New Roman" w:cs="Times New Roman"/>
          <w:color w:val="000000" w:themeColor="text1"/>
          <w:sz w:val="24"/>
          <w:szCs w:val="24"/>
        </w:rPr>
        <w:lastRenderedPageBreak/>
        <w:t>condições de Kühn-Tucker, provenientes da teoria de oti</w:t>
      </w:r>
      <w:proofErr w:type="spellStart"/>
      <w:r w:rsidRPr="00F00993">
        <w:rPr>
          <w:rFonts w:ascii="Times New Roman" w:hAnsi="Times New Roman" w:cs="Times New Roman"/>
          <w:color w:val="000000" w:themeColor="text1"/>
          <w:sz w:val="24"/>
          <w:szCs w:val="24"/>
        </w:rPr>
        <w:t>mização</w:t>
      </w:r>
      <w:proofErr w:type="spellEnd"/>
      <w:r w:rsidRPr="00F00993">
        <w:rPr>
          <w:rFonts w:ascii="Times New Roman" w:hAnsi="Times New Roman" w:cs="Times New Roman"/>
          <w:color w:val="000000" w:themeColor="text1"/>
          <w:sz w:val="24"/>
          <w:szCs w:val="24"/>
        </w:rPr>
        <w:t xml:space="preserve"> com restrições e que devem ser satisfeitas no ponto ótimo. Para o problema dual formulado, tem-se [33]:</w:t>
      </w:r>
    </w:p>
    <w:p w14:paraId="4961A410" w14:textId="77777777"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6FAC13D" w14:textId="3111688A" w:rsidR="00892A96" w:rsidRPr="00F00993" w:rsidRDefault="000E2D34"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11"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312" w:author="Jacyeude Araújo" w:date="2019-10-02T13:03:00Z">
                    <w:rPr>
                      <w:rFonts w:ascii="Cambria Math" w:hAnsi="Cambria Math" w:cs="Times New Roman"/>
                      <w:color w:val="000000" w:themeColor="text1"/>
                      <w:sz w:val="24"/>
                      <w:szCs w:val="24"/>
                    </w:rPr>
                  </w:rPrChange>
                </w:rPr>
                <m:t>*</m:t>
              </m:r>
            </m:sup>
          </m:s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13"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314"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15"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316"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31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1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319"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320" w:author="Jacyeude Araújo" w:date="2019-10-02T13:03:00Z">
                        <w:rPr>
                          <w:rFonts w:ascii="Cambria Math" w:hAnsi="Cambria Math" w:cs="Times New Roman"/>
                          <w:color w:val="000000" w:themeColor="text1"/>
                          <w:sz w:val="24"/>
                          <w:szCs w:val="24"/>
                        </w:rPr>
                      </w:rPrChange>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21"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22" w:author="Jacyeude Araújo" w:date="2019-10-02T13:03:00Z">
                            <w:rPr>
                              <w:rFonts w:ascii="Cambria Math" w:hAnsi="Cambria Math" w:cs="Times New Roman"/>
                              <w:color w:val="000000" w:themeColor="text1"/>
                              <w:sz w:val="24"/>
                              <w:szCs w:val="24"/>
                            </w:rPr>
                          </w:rPrChange>
                        </w:rPr>
                        <m:t>*</m:t>
                      </m:r>
                    </m:sup>
                  </m:sSup>
                </m:e>
              </m:d>
              <m:r>
                <w:rPr>
                  <w:rFonts w:ascii="Cambria Math" w:hAnsi="Cambria Math" w:cs="Times New Roman"/>
                  <w:color w:val="000000" w:themeColor="text1"/>
                  <w:sz w:val="24"/>
                  <w:szCs w:val="24"/>
                  <w:rPrChange w:id="5323" w:author="Jacyeude Araújo" w:date="2019-10-02T13:03:00Z">
                    <w:rPr>
                      <w:rFonts w:ascii="Cambria Math" w:hAnsi="Cambria Math" w:cs="Times New Roman"/>
                      <w:color w:val="000000" w:themeColor="text1"/>
                      <w:sz w:val="24"/>
                      <w:szCs w:val="24"/>
                    </w:rPr>
                  </w:rPrChange>
                </w:rPr>
                <m:t>-1</m:t>
              </m:r>
            </m:e>
          </m:d>
          <m:r>
            <w:rPr>
              <w:rFonts w:ascii="Cambria Math" w:hAnsi="Cambria Math" w:cs="Times New Roman"/>
              <w:color w:val="000000" w:themeColor="text1"/>
              <w:sz w:val="24"/>
              <w:szCs w:val="24"/>
              <w:rPrChange w:id="5324" w:author="Jacyeude Araújo" w:date="2019-10-02T13:03:00Z">
                <w:rPr>
                  <w:rFonts w:ascii="Cambria Math" w:hAnsi="Cambria Math" w:cs="Times New Roman"/>
                  <w:color w:val="000000" w:themeColor="text1"/>
                  <w:sz w:val="24"/>
                  <w:szCs w:val="24"/>
                </w:rPr>
              </w:rPrChange>
            </w:rPr>
            <m:t>=0,  ∀ⅈ=1,…n</m:t>
          </m:r>
          <m:r>
            <w:rPr>
              <w:rFonts w:ascii="Cambria Math" w:eastAsiaTheme="minorEastAsia" w:hAnsi="Cambria Math" w:cs="Times New Roman"/>
              <w:color w:val="000000" w:themeColor="text1"/>
              <w:sz w:val="24"/>
              <w:szCs w:val="24"/>
              <w:rPrChange w:id="5325" w:author="Jacyeude Araújo" w:date="2019-10-02T13:03:00Z">
                <w:rPr>
                  <w:rFonts w:ascii="Cambria Math" w:eastAsiaTheme="minorEastAsia"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326"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327" w:author="Jacyeude Araújo" w:date="2019-10-02T13:03:00Z">
                <w:rPr>
                  <w:rFonts w:ascii="Cambria Math" w:eastAsiaTheme="minorEastAsia" w:hAnsi="Cambria Math" w:cs="Times New Roman"/>
                  <w:color w:val="000000" w:themeColor="text1"/>
                  <w:sz w:val="24"/>
                  <w:szCs w:val="24"/>
                </w:rPr>
              </w:rPrChange>
            </w:rPr>
            <m:t xml:space="preserve">              (3.2</m:t>
          </m:r>
          <m:r>
            <w:del w:id="5328" w:author="Jacyeude Araújo" w:date="2019-10-01T19:54:00Z">
              <w:rPr>
                <w:rFonts w:ascii="Cambria Math" w:eastAsiaTheme="minorEastAsia" w:hAnsi="Cambria Math" w:cs="Times New Roman"/>
                <w:color w:val="000000" w:themeColor="text1"/>
                <w:sz w:val="24"/>
                <w:szCs w:val="24"/>
                <w:rPrChange w:id="5329" w:author="Jacyeude Araújo" w:date="2019-10-02T13:03:00Z">
                  <w:rPr>
                    <w:rFonts w:ascii="Cambria Math" w:eastAsiaTheme="minorEastAsia" w:hAnsi="Cambria Math" w:cs="Times New Roman"/>
                    <w:color w:val="000000" w:themeColor="text1"/>
                    <w:sz w:val="24"/>
                    <w:szCs w:val="24"/>
                  </w:rPr>
                </w:rPrChange>
              </w:rPr>
              <m:t>1</m:t>
            </w:del>
          </m:r>
          <m:r>
            <w:ins w:id="5330" w:author="Jacyeude Araújo" w:date="2019-10-01T19:54:00Z">
              <w:rPr>
                <w:rFonts w:ascii="Cambria Math" w:eastAsiaTheme="minorEastAsia" w:hAnsi="Cambria Math" w:cs="Times New Roman"/>
                <w:color w:val="000000" w:themeColor="text1"/>
                <w:sz w:val="24"/>
                <w:szCs w:val="24"/>
                <w:rPrChange w:id="5331" w:author="Jacyeude Araújo" w:date="2019-10-02T13:03:00Z">
                  <w:rPr>
                    <w:rFonts w:ascii="Cambria Math" w:eastAsiaTheme="minorEastAsia" w:hAnsi="Cambria Math" w:cs="Times New Roman"/>
                    <w:color w:val="000000" w:themeColor="text1"/>
                    <w:sz w:val="24"/>
                    <w:szCs w:val="24"/>
                  </w:rPr>
                </w:rPrChange>
              </w:rPr>
              <m:t>0</m:t>
            </w:ins>
          </m:r>
          <m:r>
            <w:rPr>
              <w:rFonts w:ascii="Cambria Math" w:eastAsiaTheme="minorEastAsia" w:hAnsi="Cambria Math" w:cs="Times New Roman"/>
              <w:color w:val="000000" w:themeColor="text1"/>
              <w:sz w:val="24"/>
              <w:szCs w:val="24"/>
              <w:rPrChange w:id="5332" w:author="Jacyeude Araújo" w:date="2019-10-02T13:03:00Z">
                <w:rPr>
                  <w:rFonts w:ascii="Cambria Math" w:eastAsiaTheme="minorEastAsia" w:hAnsi="Cambria Math" w:cs="Times New Roman"/>
                  <w:color w:val="000000" w:themeColor="text1"/>
                  <w:sz w:val="24"/>
                  <w:szCs w:val="24"/>
                </w:rPr>
              </w:rPrChange>
            </w:rPr>
            <m:t>)</m:t>
          </m:r>
        </m:oMath>
      </m:oMathPara>
    </w:p>
    <w:p w14:paraId="37457699" w14:textId="77777777" w:rsidR="00DC7F73" w:rsidRPr="00F00993" w:rsidRDefault="00DC7F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186F33" w14:textId="695CFFE9"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Observa-se nessa equação que</w:t>
      </w:r>
      <w:r w:rsidR="004E4073" w:rsidRPr="00F00993">
        <w:rPr>
          <w:rFonts w:ascii="Times New Roman" w:eastAsiaTheme="minorEastAsia" w:hAnsi="Times New Roman" w:cs="Times New Roman"/>
          <w:color w:val="000000" w:themeColor="text1"/>
          <w:sz w:val="24"/>
          <w:szCs w:val="24"/>
        </w:rPr>
        <w:t xml:space="preserv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333"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334"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335"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pode ser diferente de </w:t>
      </w:r>
      <m:oMath>
        <m:r>
          <w:rPr>
            <w:rFonts w:ascii="Cambria Math" w:hAnsi="Cambria Math" w:cs="Times New Roman"/>
            <w:color w:val="000000" w:themeColor="text1"/>
            <w:sz w:val="24"/>
            <w:szCs w:val="24"/>
            <w:rPrChange w:id="5336" w:author="Jacyeude Araújo" w:date="2019-10-02T13:03:00Z">
              <w:rPr>
                <w:rFonts w:ascii="Cambria Math" w:hAnsi="Cambria Math" w:cs="Times New Roman"/>
                <w:color w:val="000000" w:themeColor="text1"/>
                <w:sz w:val="24"/>
                <w:szCs w:val="24"/>
              </w:rPr>
            </w:rPrChange>
          </w:rPr>
          <m:t>0</m:t>
        </m:r>
      </m:oMath>
      <w:r w:rsidRPr="00F00993">
        <w:rPr>
          <w:rFonts w:ascii="Times New Roman" w:hAnsi="Times New Roman" w:cs="Times New Roman"/>
          <w:color w:val="000000" w:themeColor="text1"/>
          <w:sz w:val="24"/>
          <w:szCs w:val="24"/>
        </w:rPr>
        <w:t xml:space="preserve"> somente para os dados que se encontram sobre os hiperplanos</w:t>
      </w:r>
      <w:r w:rsidR="004E4073"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37"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338" w:author="Jacyeude Araújo" w:date="2019-10-02T13:03:00Z">
                  <w:rPr>
                    <w:rFonts w:ascii="Cambria Math" w:hAnsi="Cambria Math" w:cs="Times New Roman"/>
                    <w:color w:val="000000" w:themeColor="text1"/>
                    <w:sz w:val="24"/>
                    <w:szCs w:val="24"/>
                  </w:rPr>
                </w:rPrChange>
              </w:rPr>
              <m:t>1</m:t>
            </m:r>
          </m:sub>
        </m:sSub>
      </m:oMath>
      <w:r w:rsidRPr="00F00993">
        <w:rPr>
          <w:rFonts w:ascii="Times New Roman" w:hAnsi="Times New Roman" w:cs="Times New Roman"/>
          <w:color w:val="000000" w:themeColor="text1"/>
          <w:sz w:val="24"/>
          <w:szCs w:val="24"/>
        </w:rPr>
        <w:t xml:space="preserve"> e</w:t>
      </w:r>
      <w:r w:rsidR="004E4073"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39" w:author="Jacyeude Araújo" w:date="2019-10-02T13:03:00Z">
                  <w:rPr>
                    <w:rFonts w:ascii="Cambria Math" w:hAnsi="Cambria Math" w:cs="Times New Roman"/>
                    <w:color w:val="000000" w:themeColor="text1"/>
                    <w:sz w:val="24"/>
                    <w:szCs w:val="24"/>
                  </w:rPr>
                </w:rPrChange>
              </w:rPr>
              <m:t>H</m:t>
            </m:r>
          </m:e>
          <m:sub>
            <m:r>
              <w:rPr>
                <w:rFonts w:ascii="Cambria Math" w:hAnsi="Cambria Math" w:cs="Times New Roman"/>
                <w:color w:val="000000" w:themeColor="text1"/>
                <w:sz w:val="24"/>
                <w:szCs w:val="24"/>
                <w:rPrChange w:id="5340" w:author="Jacyeude Araújo" w:date="2019-10-02T13:03:00Z">
                  <w:rPr>
                    <w:rFonts w:ascii="Cambria Math" w:hAnsi="Cambria Math" w:cs="Times New Roman"/>
                    <w:color w:val="000000" w:themeColor="text1"/>
                    <w:sz w:val="24"/>
                    <w:szCs w:val="24"/>
                  </w:rPr>
                </w:rPrChange>
              </w:rPr>
              <m:t>2</m:t>
            </m:r>
          </m:sub>
        </m:sSub>
      </m:oMath>
      <w:r w:rsidRPr="00F00993">
        <w:rPr>
          <w:rFonts w:ascii="Times New Roman" w:hAnsi="Times New Roman" w:cs="Times New Roman"/>
          <w:color w:val="000000" w:themeColor="text1"/>
          <w:sz w:val="24"/>
          <w:szCs w:val="24"/>
        </w:rPr>
        <w:t xml:space="preserve">. Estes são os exemplos que se situam mais próximos ao hiperplano separador, exatamente sobre as margens. Para os outros casos, a condição apresentada na </w:t>
      </w:r>
      <w:r w:rsidR="00DC7F73"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DC7F73"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del w:id="5341" w:author="Jacyeude Araújo" w:date="2019-10-01T20:11:00Z">
        <w:r w:rsidR="00DC7F73" w:rsidRPr="00F00993" w:rsidDel="0061229A">
          <w:rPr>
            <w:rFonts w:ascii="Times New Roman" w:hAnsi="Times New Roman" w:cs="Times New Roman"/>
            <w:color w:val="000000" w:themeColor="text1"/>
            <w:sz w:val="24"/>
            <w:szCs w:val="24"/>
          </w:rPr>
          <w:delText>1</w:delText>
        </w:r>
      </w:del>
      <w:ins w:id="5342" w:author="Jacyeude Araújo" w:date="2019-10-01T20:11:00Z">
        <w:r w:rsidR="0061229A" w:rsidRPr="00F00993">
          <w:rPr>
            <w:rFonts w:ascii="Times New Roman" w:hAnsi="Times New Roman" w:cs="Times New Roman"/>
            <w:color w:val="000000" w:themeColor="text1"/>
            <w:sz w:val="24"/>
            <w:szCs w:val="24"/>
          </w:rPr>
          <w:t>0</w:t>
        </w:r>
      </w:ins>
      <w:r w:rsidRPr="00F00993">
        <w:rPr>
          <w:rFonts w:ascii="Times New Roman" w:hAnsi="Times New Roman" w:cs="Times New Roman"/>
          <w:color w:val="000000" w:themeColor="text1"/>
          <w:sz w:val="24"/>
          <w:szCs w:val="24"/>
        </w:rPr>
        <w:t xml:space="preserve"> é obedecida apenas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343"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344"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345"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 0. Esses pontos não participam então do cálculo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46"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347"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w:t>
      </w:r>
      <w:r w:rsidR="00DC7F73" w:rsidRPr="00F00993">
        <w:rPr>
          <w:rFonts w:ascii="Times New Roman" w:hAnsi="Times New Roman" w:cs="Times New Roman"/>
          <w:color w:val="000000" w:themeColor="text1"/>
          <w:sz w:val="24"/>
          <w:szCs w:val="24"/>
        </w:rPr>
        <w:t>(equação 3.1</w:t>
      </w:r>
      <w:del w:id="5348" w:author="Jacyeude Araújo" w:date="2019-10-01T20:11:00Z">
        <w:r w:rsidR="00DC7F73" w:rsidRPr="00F00993" w:rsidDel="0061229A">
          <w:rPr>
            <w:rFonts w:ascii="Times New Roman" w:hAnsi="Times New Roman" w:cs="Times New Roman"/>
            <w:color w:val="000000" w:themeColor="text1"/>
            <w:sz w:val="24"/>
            <w:szCs w:val="24"/>
          </w:rPr>
          <w:delText>9</w:delText>
        </w:r>
      </w:del>
      <w:ins w:id="5349" w:author="Jacyeude Araújo" w:date="2019-10-01T20:11:00Z">
        <w:r w:rsidR="0061229A" w:rsidRPr="00F00993">
          <w:rPr>
            <w:rFonts w:ascii="Times New Roman" w:hAnsi="Times New Roman" w:cs="Times New Roman"/>
            <w:color w:val="000000" w:themeColor="text1"/>
            <w:sz w:val="24"/>
            <w:szCs w:val="24"/>
          </w:rPr>
          <w:t>9</w:t>
        </w:r>
      </w:ins>
      <w:r w:rsidRPr="00F00993">
        <w:rPr>
          <w:rFonts w:ascii="Times New Roman" w:hAnsi="Times New Roman" w:cs="Times New Roman"/>
          <w:color w:val="000000" w:themeColor="text1"/>
          <w:sz w:val="24"/>
          <w:szCs w:val="24"/>
        </w:rPr>
        <w:t xml:space="preserve">). Os dados que possuem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350"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351"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352" w:author="Jacyeude Araújo" w:date="2019-10-02T13:03:00Z">
                  <w:rPr>
                    <w:rFonts w:ascii="Cambria Math" w:hAnsi="Cambria Math" w:cs="Times New Roman"/>
                    <w:color w:val="000000" w:themeColor="text1"/>
                    <w:sz w:val="24"/>
                    <w:szCs w:val="24"/>
                  </w:rPr>
                </w:rPrChange>
              </w:rPr>
              <m:t>*</m:t>
            </m:r>
          </m:sup>
        </m:sSubSup>
        <m:r>
          <w:rPr>
            <w:rFonts w:ascii="Cambria Math" w:hAnsi="Cambria Math" w:cs="Times New Roman"/>
            <w:color w:val="000000" w:themeColor="text1"/>
            <w:sz w:val="24"/>
            <w:szCs w:val="24"/>
            <w:rPrChange w:id="5353" w:author="Jacyeude Araújo" w:date="2019-10-02T13:03:00Z">
              <w:rPr>
                <w:rFonts w:ascii="Cambria Math" w:hAnsi="Cambria Math" w:cs="Times New Roman"/>
                <w:color w:val="000000" w:themeColor="text1"/>
                <w:sz w:val="24"/>
                <w:szCs w:val="24"/>
              </w:rPr>
            </w:rPrChange>
          </w:rPr>
          <m:t xml:space="preserve"> &gt;0</m:t>
        </m:r>
      </m:oMath>
      <w:r w:rsidRPr="00F00993">
        <w:rPr>
          <w:rFonts w:ascii="Times New Roman" w:hAnsi="Times New Roman" w:cs="Times New Roman"/>
          <w:color w:val="000000" w:themeColor="text1"/>
          <w:sz w:val="24"/>
          <w:szCs w:val="24"/>
        </w:rPr>
        <w:t xml:space="preserve"> são denominados vetores de suporte (SVs, do Inglês </w:t>
      </w:r>
      <w:proofErr w:type="spellStart"/>
      <w:r w:rsidRPr="00F00993">
        <w:rPr>
          <w:rFonts w:ascii="Times New Roman" w:hAnsi="Times New Roman" w:cs="Times New Roman"/>
          <w:i/>
          <w:iCs/>
          <w:color w:val="000000" w:themeColor="text1"/>
          <w:sz w:val="24"/>
          <w:szCs w:val="24"/>
        </w:rPr>
        <w:t>Support</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Vectors</w:t>
      </w:r>
      <w:proofErr w:type="spellEnd"/>
      <w:r w:rsidRPr="00F00993">
        <w:rPr>
          <w:rFonts w:ascii="Times New Roman" w:hAnsi="Times New Roman" w:cs="Times New Roman"/>
          <w:color w:val="000000" w:themeColor="text1"/>
          <w:sz w:val="24"/>
          <w:szCs w:val="24"/>
        </w:rPr>
        <w:t>) e podem ser considerados os dados mais informativos do conjunto de treinamento, pois somente eles participam na determinação da equação do hiperplano separador (</w:t>
      </w:r>
      <w:r w:rsidR="006F5405"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ins w:id="5354" w:author="Jacyeude Araújo" w:date="2019-10-01T20:12:00Z">
        <w:r w:rsidR="0061229A" w:rsidRPr="00F00993">
          <w:rPr>
            <w:rFonts w:ascii="Times New Roman" w:hAnsi="Times New Roman" w:cs="Times New Roman"/>
            <w:color w:val="000000" w:themeColor="text1"/>
            <w:sz w:val="24"/>
            <w:szCs w:val="24"/>
          </w:rPr>
          <w:t>3</w:t>
        </w:r>
      </w:ins>
      <w:del w:id="5355" w:author="Jacyeude Araújo" w:date="2019-10-01T20:12:00Z">
        <w:r w:rsidR="006F5405" w:rsidRPr="00F00993" w:rsidDel="0061229A">
          <w:rPr>
            <w:rFonts w:ascii="Times New Roman" w:hAnsi="Times New Roman" w:cs="Times New Roman"/>
            <w:color w:val="000000" w:themeColor="text1"/>
            <w:sz w:val="24"/>
            <w:szCs w:val="24"/>
          </w:rPr>
          <w:delText>4</w:delText>
        </w:r>
      </w:del>
      <w:r w:rsidRPr="00F00993">
        <w:rPr>
          <w:rFonts w:ascii="Times New Roman" w:hAnsi="Times New Roman" w:cs="Times New Roman"/>
          <w:color w:val="000000" w:themeColor="text1"/>
          <w:sz w:val="24"/>
          <w:szCs w:val="24"/>
        </w:rPr>
        <w:t>) [</w:t>
      </w:r>
      <w:r w:rsidR="00DC7F73" w:rsidRPr="00F00993">
        <w:rPr>
          <w:rFonts w:ascii="Times New Roman" w:hAnsi="Times New Roman" w:cs="Times New Roman"/>
          <w:color w:val="000000" w:themeColor="text1"/>
          <w:sz w:val="24"/>
          <w:szCs w:val="24"/>
        </w:rPr>
        <w:t>36</w:t>
      </w:r>
      <w:r w:rsidRPr="00F00993">
        <w:rPr>
          <w:rFonts w:ascii="Times New Roman" w:hAnsi="Times New Roman" w:cs="Times New Roman"/>
          <w:color w:val="000000" w:themeColor="text1"/>
          <w:sz w:val="24"/>
          <w:szCs w:val="24"/>
        </w:rPr>
        <w:t>].</w:t>
      </w:r>
    </w:p>
    <w:p w14:paraId="3885CC42" w14:textId="1EC41DDB"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56"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57" w:author="Jacyeude Araújo" w:date="2019-10-02T13:03:00Z">
                  <w:rPr>
                    <w:rFonts w:ascii="Cambria Math" w:hAnsi="Cambria Math" w:cs="Times New Roman"/>
                    <w:color w:val="000000" w:themeColor="text1"/>
                    <w:sz w:val="24"/>
                    <w:szCs w:val="24"/>
                  </w:rPr>
                </w:rPrChange>
              </w:rPr>
              <m:t>*</m:t>
            </m:r>
          </m:sup>
        </m:sSup>
      </m:oMath>
      <w:r w:rsidR="004E4073"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é calculado a partir dos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e das condições representadas na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r w:rsidR="003C38BA"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 xml:space="preserve"> [3</w:t>
      </w:r>
      <w:r w:rsidR="003C38BA"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 xml:space="preserve">]. Computa-se a média apresentada na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del w:id="5358" w:author="Jacyeude Araújo" w:date="2019-10-01T20:12:00Z">
        <w:r w:rsidR="003C38BA" w:rsidRPr="00F00993" w:rsidDel="0061229A">
          <w:rPr>
            <w:rFonts w:ascii="Times New Roman" w:hAnsi="Times New Roman" w:cs="Times New Roman"/>
            <w:color w:val="000000" w:themeColor="text1"/>
            <w:sz w:val="24"/>
            <w:szCs w:val="24"/>
          </w:rPr>
          <w:delText>2</w:delText>
        </w:r>
      </w:del>
      <w:ins w:id="5359" w:author="Jacyeude Araújo" w:date="2019-10-01T20:12:00Z">
        <w:r w:rsidR="0061229A" w:rsidRPr="00F00993">
          <w:rPr>
            <w:rFonts w:ascii="Times New Roman" w:hAnsi="Times New Roman" w:cs="Times New Roman"/>
            <w:color w:val="000000" w:themeColor="text1"/>
            <w:sz w:val="24"/>
            <w:szCs w:val="24"/>
          </w:rPr>
          <w:t>1</w:t>
        </w:r>
      </w:ins>
      <w:r w:rsidRPr="00F00993">
        <w:rPr>
          <w:rFonts w:ascii="Times New Roman" w:hAnsi="Times New Roman" w:cs="Times New Roman"/>
          <w:color w:val="000000" w:themeColor="text1"/>
          <w:sz w:val="24"/>
          <w:szCs w:val="24"/>
        </w:rPr>
        <w:t xml:space="preserve"> sobre todos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6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361" w:author="Jacyeude Araújo" w:date="2019-10-02T13:03:00Z">
                  <w:rPr>
                    <w:rFonts w:ascii="Cambria Math" w:hAnsi="Cambria Math" w:cs="Times New Roman"/>
                    <w:color w:val="000000" w:themeColor="text1"/>
                    <w:sz w:val="24"/>
                    <w:szCs w:val="24"/>
                  </w:rPr>
                </w:rPrChange>
              </w:rPr>
              <m:t>j</m:t>
            </m:r>
          </m:sub>
        </m:sSub>
      </m:oMath>
      <w:r w:rsidRPr="00F00993">
        <w:rPr>
          <w:rFonts w:ascii="Times New Roman" w:hAnsi="Times New Roman" w:cs="Times New Roman"/>
          <w:color w:val="000000" w:themeColor="text1"/>
          <w:sz w:val="24"/>
          <w:szCs w:val="24"/>
        </w:rPr>
        <w:t xml:space="preserve"> tal que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362"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363" w:author="Jacyeude Araújo" w:date="2019-10-02T13:03:00Z">
                  <w:rPr>
                    <w:rFonts w:ascii="Cambria Math" w:hAnsi="Cambria Math" w:cs="Times New Roman"/>
                    <w:color w:val="000000" w:themeColor="text1"/>
                    <w:sz w:val="24"/>
                    <w:szCs w:val="24"/>
                  </w:rPr>
                </w:rPrChange>
              </w:rPr>
              <m:t>j</m:t>
            </m:r>
          </m:sub>
          <m:sup>
            <m:r>
              <w:rPr>
                <w:rFonts w:ascii="Cambria Math" w:hAnsi="Cambria Math" w:cs="Times New Roman"/>
                <w:color w:val="000000" w:themeColor="text1"/>
                <w:sz w:val="24"/>
                <w:szCs w:val="24"/>
                <w:rPrChange w:id="5364"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&gt; 0, ou seja, todos os SVs. Nessa equação,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65"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5366" w:author="Jacyeude Araújo" w:date="2019-10-02T13:03:00Z">
                  <w:rPr>
                    <w:rFonts w:ascii="Cambria Math" w:hAnsi="Cambria Math" w:cs="Times New Roman"/>
                    <w:color w:val="000000" w:themeColor="text1"/>
                    <w:sz w:val="24"/>
                    <w:szCs w:val="24"/>
                  </w:rPr>
                </w:rPrChange>
              </w:rPr>
              <m:t>SV</m:t>
            </m:r>
          </m:sub>
        </m:sSub>
      </m:oMath>
      <w:r w:rsidRPr="00F00993">
        <w:rPr>
          <w:rFonts w:ascii="Times New Roman" w:hAnsi="Times New Roman" w:cs="Times New Roman"/>
          <w:color w:val="000000" w:themeColor="text1"/>
          <w:sz w:val="24"/>
          <w:szCs w:val="24"/>
        </w:rPr>
        <w:t xml:space="preserve"> denota o número de SVs.</w:t>
      </w:r>
    </w:p>
    <w:p w14:paraId="52A998F2" w14:textId="672DA887" w:rsidR="00892A96" w:rsidRPr="00F00993" w:rsidRDefault="000E2D3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67"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68"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369"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370" w:author="Jacyeude Araújo" w:date="2019-10-02T13:03:00Z">
                    <w:rPr>
                      <w:rFonts w:ascii="Cambria Math" w:hAnsi="Cambria Math" w:cs="Times New Roman"/>
                      <w:color w:val="000000" w:themeColor="text1"/>
                      <w:sz w:val="24"/>
                      <w:szCs w:val="24"/>
                    </w:rPr>
                  </w:rPrChange>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71"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5372" w:author="Jacyeude Araújo" w:date="2019-10-02T13:03:00Z">
                        <w:rPr>
                          <w:rFonts w:ascii="Cambria Math" w:hAnsi="Cambria Math" w:cs="Times New Roman"/>
                          <w:color w:val="000000" w:themeColor="text1"/>
                          <w:sz w:val="24"/>
                          <w:szCs w:val="24"/>
                        </w:rPr>
                      </w:rPrChange>
                    </w:rPr>
                    <m:t>SV</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7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374" w:author="Jacyeude Araújo" w:date="2019-10-02T13:03:00Z">
                        <w:rPr>
                          <w:rFonts w:ascii="Cambria Math" w:hAnsi="Cambria Math" w:cs="Times New Roman"/>
                          <w:color w:val="000000" w:themeColor="text1"/>
                          <w:sz w:val="24"/>
                          <w:szCs w:val="24"/>
                        </w:rPr>
                      </w:rPrChange>
                    </w:rPr>
                    <m:t>j</m:t>
                  </m:r>
                </m:sub>
              </m:sSub>
              <m:r>
                <w:rPr>
                  <w:rFonts w:ascii="Cambria Math" w:hAnsi="Cambria Math" w:cs="Times New Roman"/>
                  <w:color w:val="000000" w:themeColor="text1"/>
                  <w:sz w:val="24"/>
                  <w:szCs w:val="24"/>
                  <w:rPrChange w:id="5375" w:author="Jacyeude Araújo" w:date="2019-10-02T13:03:00Z">
                    <w:rPr>
                      <w:rFonts w:ascii="Cambria Math" w:hAnsi="Cambria Math" w:cs="Times New Roman"/>
                      <w:color w:val="000000" w:themeColor="text1"/>
                      <w:sz w:val="24"/>
                      <w:szCs w:val="24"/>
                    </w:rPr>
                  </w:rPrChange>
                </w:rPr>
                <m:t>∈SV</m:t>
              </m:r>
            </m:sub>
            <m:sup/>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376" w:author="Jacyeude Araújo" w:date="2019-10-02T13:03:00Z">
                        <w:rPr>
                          <w:rFonts w:ascii="Cambria Math" w:hAnsi="Cambria Math" w:cs="Times New Roman"/>
                          <w:color w:val="000000" w:themeColor="text1"/>
                          <w:sz w:val="24"/>
                          <w:szCs w:val="24"/>
                        </w:rPr>
                      </w:rPrChange>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77"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378" w:author="Jacyeude Araújo" w:date="2019-10-02T13:03:00Z">
                            <w:rPr>
                              <w:rFonts w:ascii="Cambria Math" w:hAnsi="Cambria Math" w:cs="Times New Roman"/>
                              <w:color w:val="000000" w:themeColor="text1"/>
                              <w:sz w:val="24"/>
                              <w:szCs w:val="24"/>
                            </w:rPr>
                          </w:rPrChange>
                        </w:rPr>
                        <m:t>j</m:t>
                      </m:r>
                    </m:sub>
                  </m:sSub>
                </m:den>
              </m:f>
            </m:e>
          </m:nary>
          <m:r>
            <w:rPr>
              <w:rFonts w:ascii="Cambria Math" w:hAnsi="Cambria Math" w:cs="Times New Roman"/>
              <w:color w:val="000000" w:themeColor="text1"/>
              <w:sz w:val="24"/>
              <w:szCs w:val="24"/>
              <w:rPrChange w:id="5379" w:author="Jacyeude Araújo" w:date="2019-10-02T13:03:00Z">
                <w:rPr>
                  <w:rFonts w:ascii="Cambria Math" w:hAnsi="Cambria Math" w:cs="Times New Roman"/>
                  <w:color w:val="000000" w:themeColor="text1"/>
                  <w:sz w:val="24"/>
                  <w:szCs w:val="24"/>
                </w:rPr>
              </w:rPrChange>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80"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381"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382"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38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384" w:author="Jacyeude Araújo" w:date="2019-10-02T13:03:00Z">
                    <w:rPr>
                      <w:rFonts w:ascii="Cambria Math" w:hAnsi="Cambria Math" w:cs="Times New Roman"/>
                      <w:color w:val="000000" w:themeColor="text1"/>
                      <w:sz w:val="24"/>
                      <w:szCs w:val="24"/>
                    </w:rPr>
                  </w:rPrChange>
                </w:rPr>
                <m:t>j</m:t>
              </m:r>
            </m:sub>
          </m:sSub>
          <m:r>
            <m:rPr>
              <m:sty m:val="p"/>
            </m:rPr>
            <w:rPr>
              <w:rFonts w:ascii="Cambria Math" w:eastAsiaTheme="minorEastAsia" w:hAnsi="Cambria Math" w:cs="Times New Roman"/>
              <w:color w:val="000000" w:themeColor="text1"/>
              <w:sz w:val="24"/>
              <w:szCs w:val="24"/>
              <w:rPrChange w:id="5385"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386" w:author="Jacyeude Araújo" w:date="2019-10-02T13:03:00Z">
                <w:rPr>
                  <w:rFonts w:ascii="Cambria Math" w:eastAsiaTheme="minorEastAsia" w:hAnsi="Cambria Math" w:cs="Times New Roman"/>
                  <w:color w:val="000000" w:themeColor="text1"/>
                  <w:sz w:val="24"/>
                  <w:szCs w:val="24"/>
                </w:rPr>
              </w:rPrChange>
            </w:rPr>
            <m:t xml:space="preserve">                               (3.2</m:t>
          </m:r>
          <m:r>
            <w:del w:id="5387" w:author="Jacyeude Araújo" w:date="2019-10-01T19:54:00Z">
              <w:rPr>
                <w:rFonts w:ascii="Cambria Math" w:eastAsiaTheme="minorEastAsia" w:hAnsi="Cambria Math" w:cs="Times New Roman"/>
                <w:color w:val="000000" w:themeColor="text1"/>
                <w:sz w:val="24"/>
                <w:szCs w:val="24"/>
                <w:rPrChange w:id="5388" w:author="Jacyeude Araújo" w:date="2019-10-02T13:03:00Z">
                  <w:rPr>
                    <w:rFonts w:ascii="Cambria Math" w:eastAsiaTheme="minorEastAsia" w:hAnsi="Cambria Math" w:cs="Times New Roman"/>
                    <w:color w:val="000000" w:themeColor="text1"/>
                    <w:sz w:val="24"/>
                    <w:szCs w:val="24"/>
                  </w:rPr>
                </w:rPrChange>
              </w:rPr>
              <m:t>2</m:t>
            </w:del>
          </m:r>
          <m:r>
            <w:ins w:id="5389" w:author="Jacyeude Araújo" w:date="2019-10-01T19:54:00Z">
              <w:rPr>
                <w:rFonts w:ascii="Cambria Math" w:eastAsiaTheme="minorEastAsia" w:hAnsi="Cambria Math" w:cs="Times New Roman"/>
                <w:color w:val="000000" w:themeColor="text1"/>
                <w:sz w:val="24"/>
                <w:szCs w:val="24"/>
                <w:rPrChange w:id="5390" w:author="Jacyeude Araújo" w:date="2019-10-02T13:03:00Z">
                  <w:rPr>
                    <w:rFonts w:ascii="Cambria Math" w:eastAsiaTheme="minorEastAsia" w:hAnsi="Cambria Math" w:cs="Times New Roman"/>
                    <w:color w:val="000000" w:themeColor="text1"/>
                    <w:sz w:val="24"/>
                    <w:szCs w:val="24"/>
                  </w:rPr>
                </w:rPrChange>
              </w:rPr>
              <m:t>1</m:t>
            </w:ins>
          </m:r>
          <m:r>
            <w:rPr>
              <w:rFonts w:ascii="Cambria Math" w:eastAsiaTheme="minorEastAsia" w:hAnsi="Cambria Math" w:cs="Times New Roman"/>
              <w:color w:val="000000" w:themeColor="text1"/>
              <w:sz w:val="24"/>
              <w:szCs w:val="24"/>
              <w:rPrChange w:id="5391" w:author="Jacyeude Araújo" w:date="2019-10-02T13:03:00Z">
                <w:rPr>
                  <w:rFonts w:ascii="Cambria Math" w:eastAsiaTheme="minorEastAsia" w:hAnsi="Cambria Math" w:cs="Times New Roman"/>
                  <w:color w:val="000000" w:themeColor="text1"/>
                  <w:sz w:val="24"/>
                  <w:szCs w:val="24"/>
                </w:rPr>
              </w:rPrChange>
            </w:rPr>
            <m:t>)</m:t>
          </m:r>
        </m:oMath>
      </m:oMathPara>
    </w:p>
    <w:p w14:paraId="19843051" w14:textId="39372AEC" w:rsidR="00892A96" w:rsidRPr="00F00993" w:rsidRDefault="00892A96" w:rsidP="003C38B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Substituindo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92"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393"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pela expressão na </w:t>
      </w:r>
      <w:r w:rsidR="006F5405"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3.1</w:t>
      </w:r>
      <w:del w:id="5394" w:author="Jacyeude Araújo" w:date="2019-10-01T20:12:00Z">
        <w:r w:rsidR="006F5405" w:rsidRPr="00F00993" w:rsidDel="0061229A">
          <w:rPr>
            <w:rFonts w:ascii="Times New Roman" w:hAnsi="Times New Roman" w:cs="Times New Roman"/>
            <w:color w:val="000000" w:themeColor="text1"/>
            <w:sz w:val="24"/>
            <w:szCs w:val="24"/>
          </w:rPr>
          <w:delText>9</w:delText>
        </w:r>
      </w:del>
      <w:ins w:id="5395" w:author="Jacyeude Araújo" w:date="2019-10-01T20:12:00Z">
        <w:r w:rsidR="0061229A" w:rsidRPr="00F00993">
          <w:rPr>
            <w:rFonts w:ascii="Times New Roman" w:hAnsi="Times New Roman" w:cs="Times New Roman"/>
            <w:color w:val="000000" w:themeColor="text1"/>
            <w:sz w:val="24"/>
            <w:szCs w:val="24"/>
          </w:rPr>
          <w:t>8</w:t>
        </w:r>
      </w:ins>
      <w:r w:rsidRPr="00F00993">
        <w:rPr>
          <w:rFonts w:ascii="Times New Roman" w:hAnsi="Times New Roman" w:cs="Times New Roman"/>
          <w:color w:val="000000" w:themeColor="text1"/>
          <w:sz w:val="24"/>
          <w:szCs w:val="24"/>
        </w:rPr>
        <w:t>, tem-se:</w:t>
      </w:r>
    </w:p>
    <w:p w14:paraId="15B3E0C1" w14:textId="30C200F0"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68D670" w14:textId="6FA1550C" w:rsidR="00EC4178" w:rsidRPr="00F00993" w:rsidRDefault="000E2D34" w:rsidP="00EC417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396"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397"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398"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399" w:author="Jacyeude Araújo" w:date="2019-10-02T13:03:00Z">
                    <w:rPr>
                      <w:rFonts w:ascii="Cambria Math" w:hAnsi="Cambria Math" w:cs="Times New Roman"/>
                      <w:color w:val="000000" w:themeColor="text1"/>
                      <w:sz w:val="24"/>
                      <w:szCs w:val="24"/>
                    </w:rPr>
                  </w:rPrChange>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00" w:author="Jacyeude Araújo" w:date="2019-10-02T13:03:00Z">
                        <w:rPr>
                          <w:rFonts w:ascii="Cambria Math" w:hAnsi="Cambria Math" w:cs="Times New Roman"/>
                          <w:color w:val="000000" w:themeColor="text1"/>
                          <w:sz w:val="24"/>
                          <w:szCs w:val="24"/>
                        </w:rPr>
                      </w:rPrChange>
                    </w:rPr>
                    <m:t>n</m:t>
                  </m:r>
                </m:e>
                <m:sub>
                  <m:r>
                    <w:rPr>
                      <w:rFonts w:ascii="Cambria Math" w:hAnsi="Cambria Math" w:cs="Times New Roman"/>
                      <w:color w:val="000000" w:themeColor="text1"/>
                      <w:sz w:val="24"/>
                      <w:szCs w:val="24"/>
                      <w:rPrChange w:id="5401" w:author="Jacyeude Araújo" w:date="2019-10-02T13:03:00Z">
                        <w:rPr>
                          <w:rFonts w:ascii="Cambria Math" w:hAnsi="Cambria Math" w:cs="Times New Roman"/>
                          <w:color w:val="000000" w:themeColor="text1"/>
                          <w:sz w:val="24"/>
                          <w:szCs w:val="24"/>
                        </w:rPr>
                      </w:rPrChange>
                    </w:rPr>
                    <m:t>VS</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0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03" w:author="Jacyeude Araújo" w:date="2019-10-02T13:03:00Z">
                        <w:rPr>
                          <w:rFonts w:ascii="Cambria Math" w:hAnsi="Cambria Math" w:cs="Times New Roman"/>
                          <w:color w:val="000000" w:themeColor="text1"/>
                          <w:sz w:val="24"/>
                          <w:szCs w:val="24"/>
                        </w:rPr>
                      </w:rPrChange>
                    </w:rPr>
                    <m:t>j</m:t>
                  </m:r>
                </m:sub>
              </m:sSub>
              <m:r>
                <w:rPr>
                  <w:rFonts w:ascii="Cambria Math" w:hAnsi="Cambria Math" w:cs="Times New Roman"/>
                  <w:color w:val="000000" w:themeColor="text1"/>
                  <w:sz w:val="24"/>
                  <w:szCs w:val="24"/>
                  <w:rPrChange w:id="5404" w:author="Jacyeude Araújo" w:date="2019-10-02T13:03:00Z">
                    <w:rPr>
                      <w:rFonts w:ascii="Cambria Math" w:hAnsi="Cambria Math" w:cs="Times New Roman"/>
                      <w:color w:val="000000" w:themeColor="text1"/>
                      <w:sz w:val="24"/>
                      <w:szCs w:val="24"/>
                    </w:rPr>
                  </w:rPrChange>
                </w:rPr>
                <m:t>∈SV</m:t>
              </m:r>
            </m:sub>
            <m:sup/>
            <m:e>
              <m:r>
                <w:rPr>
                  <w:rFonts w:ascii="Cambria Math" w:hAnsi="Cambria Math" w:cs="Times New Roman"/>
                  <w:color w:val="000000" w:themeColor="text1"/>
                  <w:sz w:val="24"/>
                  <w:szCs w:val="24"/>
                  <w:rPrChange w:id="5405"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5406" w:author="Jacyeude Araújo" w:date="2019-10-02T13:03:00Z">
                        <w:rPr>
                          <w:rFonts w:ascii="Cambria Math" w:hAnsi="Cambria Math" w:cs="Times New Roman"/>
                          <w:color w:val="000000" w:themeColor="text1"/>
                          <w:sz w:val="24"/>
                          <w:szCs w:val="24"/>
                        </w:rPr>
                      </w:rPrChange>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07"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408" w:author="Jacyeude Araújo" w:date="2019-10-02T13:03:00Z">
                            <w:rPr>
                              <w:rFonts w:ascii="Cambria Math" w:hAnsi="Cambria Math" w:cs="Times New Roman"/>
                              <w:color w:val="000000" w:themeColor="text1"/>
                              <w:sz w:val="24"/>
                              <w:szCs w:val="24"/>
                            </w:rPr>
                          </w:rPrChange>
                        </w:rPr>
                        <m:t>j</m:t>
                      </m:r>
                    </m:sub>
                  </m:sSub>
                </m:den>
              </m:f>
            </m:e>
          </m:nary>
          <m:r>
            <w:rPr>
              <w:rFonts w:ascii="Cambria Math" w:hAnsi="Cambria Math" w:cs="Times New Roman"/>
              <w:color w:val="000000" w:themeColor="text1"/>
              <w:sz w:val="24"/>
              <w:szCs w:val="24"/>
              <w:rPrChange w:id="5409" w:author="Jacyeude Araújo" w:date="2019-10-02T13:03:00Z">
                <w:rPr>
                  <w:rFonts w:ascii="Cambria Math" w:hAnsi="Cambria Math" w:cs="Times New Roman"/>
                  <w:color w:val="000000" w:themeColor="text1"/>
                  <w:sz w:val="24"/>
                  <w:szCs w:val="24"/>
                </w:rPr>
              </w:rPrChange>
            </w:rPr>
            <m:t>-</m:t>
          </m:r>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1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11"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412" w:author="Jacyeude Araújo" w:date="2019-10-02T13:03:00Z">
                    <w:rPr>
                      <w:rFonts w:ascii="Cambria Math" w:hAnsi="Cambria Math" w:cs="Times New Roman"/>
                      <w:color w:val="000000" w:themeColor="text1"/>
                      <w:sz w:val="24"/>
                      <w:szCs w:val="24"/>
                    </w:rPr>
                  </w:rPrChange>
                </w:rPr>
                <m:t>∈SV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413"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414"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415" w:author="Jacyeude Araújo" w:date="2019-10-02T13:03:00Z">
                        <w:rPr>
                          <w:rFonts w:ascii="Cambria Math" w:hAnsi="Cambria Math" w:cs="Times New Roman"/>
                          <w:color w:val="000000" w:themeColor="text1"/>
                          <w:sz w:val="24"/>
                          <w:szCs w:val="24"/>
                        </w:rPr>
                      </w:rPrChange>
                    </w:rPr>
                    <m:t>*</m:t>
                  </m:r>
                </m:sup>
              </m:sSubSup>
            </m:e>
          </m:nary>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16"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417"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418"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1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20"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421"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2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23" w:author="Jacyeude Araújo" w:date="2019-10-02T13:03:00Z">
                    <w:rPr>
                      <w:rFonts w:ascii="Cambria Math" w:hAnsi="Cambria Math" w:cs="Times New Roman"/>
                      <w:color w:val="000000" w:themeColor="text1"/>
                      <w:sz w:val="24"/>
                      <w:szCs w:val="24"/>
                    </w:rPr>
                  </w:rPrChange>
                </w:rPr>
                <m:t>j</m:t>
              </m:r>
            </m:sub>
          </m:sSub>
          <m:r>
            <w:rPr>
              <w:rFonts w:ascii="Cambria Math" w:hAnsi="Cambria Math" w:cs="Times New Roman"/>
              <w:color w:val="000000" w:themeColor="text1"/>
              <w:sz w:val="24"/>
              <w:szCs w:val="24"/>
              <w:rPrChange w:id="5424" w:author="Jacyeude Araújo" w:date="2019-10-02T13:03:00Z">
                <w:rPr>
                  <w:rFonts w:ascii="Cambria Math"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425"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426" w:author="Jacyeude Araújo" w:date="2019-10-02T13:03:00Z">
                <w:rPr>
                  <w:rFonts w:ascii="Cambria Math" w:eastAsiaTheme="minorEastAsia" w:hAnsi="Cambria Math" w:cs="Times New Roman"/>
                  <w:color w:val="000000" w:themeColor="text1"/>
                  <w:sz w:val="24"/>
                  <w:szCs w:val="24"/>
                </w:rPr>
              </w:rPrChange>
            </w:rPr>
            <m:t xml:space="preserve">              (3.2</m:t>
          </m:r>
          <m:r>
            <w:del w:id="5427" w:author="Jacyeude Araújo" w:date="2019-10-01T19:54:00Z">
              <w:rPr>
                <w:rFonts w:ascii="Cambria Math" w:eastAsiaTheme="minorEastAsia" w:hAnsi="Cambria Math" w:cs="Times New Roman"/>
                <w:color w:val="000000" w:themeColor="text1"/>
                <w:sz w:val="24"/>
                <w:szCs w:val="24"/>
                <w:rPrChange w:id="5428" w:author="Jacyeude Araújo" w:date="2019-10-02T13:03:00Z">
                  <w:rPr>
                    <w:rFonts w:ascii="Cambria Math" w:eastAsiaTheme="minorEastAsia" w:hAnsi="Cambria Math" w:cs="Times New Roman"/>
                    <w:color w:val="000000" w:themeColor="text1"/>
                    <w:sz w:val="24"/>
                    <w:szCs w:val="24"/>
                  </w:rPr>
                </w:rPrChange>
              </w:rPr>
              <m:t>3</m:t>
            </w:del>
          </m:r>
          <m:r>
            <w:ins w:id="5429" w:author="Jacyeude Araújo" w:date="2019-10-01T19:54:00Z">
              <w:rPr>
                <w:rFonts w:ascii="Cambria Math" w:eastAsiaTheme="minorEastAsia" w:hAnsi="Cambria Math" w:cs="Times New Roman"/>
                <w:color w:val="000000" w:themeColor="text1"/>
                <w:sz w:val="24"/>
                <w:szCs w:val="24"/>
                <w:rPrChange w:id="5430" w:author="Jacyeude Araújo" w:date="2019-10-02T13:03:00Z">
                  <w:rPr>
                    <w:rFonts w:ascii="Cambria Math" w:eastAsiaTheme="minorEastAsia" w:hAnsi="Cambria Math" w:cs="Times New Roman"/>
                    <w:color w:val="000000" w:themeColor="text1"/>
                    <w:sz w:val="24"/>
                    <w:szCs w:val="24"/>
                  </w:rPr>
                </w:rPrChange>
              </w:rPr>
              <m:t>2</m:t>
            </w:ins>
          </m:r>
          <m:r>
            <w:rPr>
              <w:rFonts w:ascii="Cambria Math" w:eastAsiaTheme="minorEastAsia" w:hAnsi="Cambria Math" w:cs="Times New Roman"/>
              <w:color w:val="000000" w:themeColor="text1"/>
              <w:sz w:val="24"/>
              <w:szCs w:val="24"/>
              <w:rPrChange w:id="5431" w:author="Jacyeude Araújo" w:date="2019-10-02T13:03:00Z">
                <w:rPr>
                  <w:rFonts w:ascii="Cambria Math" w:eastAsiaTheme="minorEastAsia" w:hAnsi="Cambria Math" w:cs="Times New Roman"/>
                  <w:color w:val="000000" w:themeColor="text1"/>
                  <w:sz w:val="24"/>
                  <w:szCs w:val="24"/>
                </w:rPr>
              </w:rPrChange>
            </w:rPr>
            <m:t>)</m:t>
          </m:r>
        </m:oMath>
      </m:oMathPara>
    </w:p>
    <w:p w14:paraId="7DCB2A09" w14:textId="44809382"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Como resultado final, tem-se o classificador </w:t>
      </w:r>
      <m:oMath>
        <m:r>
          <w:rPr>
            <w:rFonts w:ascii="Cambria Math" w:hAnsi="Cambria Math" w:cs="Times New Roman"/>
            <w:color w:val="000000" w:themeColor="text1"/>
            <w:sz w:val="24"/>
            <w:szCs w:val="24"/>
            <w:rPrChange w:id="5432" w:author="Jacyeude Araújo" w:date="2019-10-02T13:03:00Z">
              <w:rPr>
                <w:rFonts w:ascii="Cambria Math" w:hAnsi="Cambria Math" w:cs="Times New Roman"/>
                <w:color w:val="000000" w:themeColor="text1"/>
                <w:sz w:val="24"/>
                <w:szCs w:val="24"/>
              </w:rPr>
            </w:rPrChange>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433" w:author="Jacyeude Araújo" w:date="2019-10-02T13:03:00Z">
                  <w:rPr>
                    <w:rFonts w:ascii="Cambria Math" w:hAnsi="Cambria Math" w:cs="Times New Roman"/>
                    <w:color w:val="000000" w:themeColor="text1"/>
                    <w:sz w:val="24"/>
                    <w:szCs w:val="24"/>
                  </w:rPr>
                </w:rPrChange>
              </w:rPr>
              <m:t>x</m:t>
            </m:r>
          </m:e>
        </m:d>
      </m:oMath>
      <w:r w:rsidRPr="00F00993">
        <w:rPr>
          <w:rFonts w:ascii="Times New Roman" w:hAnsi="Times New Roman" w:cs="Times New Roman"/>
          <w:color w:val="000000" w:themeColor="text1"/>
          <w:sz w:val="24"/>
          <w:szCs w:val="24"/>
        </w:rPr>
        <w:t xml:space="preserve"> apresentado na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3C38BA"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ins w:id="5434" w:author="Jacyeude Araújo" w:date="2019-10-01T20:13:00Z">
        <w:r w:rsidR="0061229A" w:rsidRPr="00F00993">
          <w:rPr>
            <w:rFonts w:ascii="Times New Roman" w:hAnsi="Times New Roman" w:cs="Times New Roman"/>
            <w:color w:val="000000" w:themeColor="text1"/>
            <w:sz w:val="24"/>
            <w:szCs w:val="24"/>
          </w:rPr>
          <w:t>3</w:t>
        </w:r>
      </w:ins>
      <w:del w:id="5435" w:author="Jacyeude Araújo" w:date="2019-10-01T20:13:00Z">
        <w:r w:rsidR="003C38BA" w:rsidRPr="00F00993" w:rsidDel="0061229A">
          <w:rPr>
            <w:rFonts w:ascii="Times New Roman" w:hAnsi="Times New Roman" w:cs="Times New Roman"/>
            <w:color w:val="000000" w:themeColor="text1"/>
            <w:sz w:val="24"/>
            <w:szCs w:val="24"/>
          </w:rPr>
          <w:delText>4</w:delText>
        </w:r>
      </w:del>
      <w:r w:rsidRPr="00F00993">
        <w:rPr>
          <w:rFonts w:ascii="Times New Roman" w:hAnsi="Times New Roman" w:cs="Times New Roman"/>
          <w:color w:val="000000" w:themeColor="text1"/>
          <w:sz w:val="24"/>
          <w:szCs w:val="24"/>
        </w:rPr>
        <w:t xml:space="preserve">, em que </w:t>
      </w:r>
      <w:proofErr w:type="spellStart"/>
      <w:r w:rsidRPr="00F00993">
        <w:rPr>
          <w:rFonts w:ascii="Times New Roman" w:hAnsi="Times New Roman" w:cs="Times New Roman"/>
          <w:color w:val="000000" w:themeColor="text1"/>
          <w:sz w:val="24"/>
          <w:szCs w:val="24"/>
        </w:rPr>
        <w:t>sgn</w:t>
      </w:r>
      <w:proofErr w:type="spellEnd"/>
      <w:r w:rsidRPr="00F00993">
        <w:rPr>
          <w:rFonts w:ascii="Times New Roman" w:hAnsi="Times New Roman" w:cs="Times New Roman"/>
          <w:color w:val="000000" w:themeColor="text1"/>
          <w:sz w:val="24"/>
          <w:szCs w:val="24"/>
        </w:rPr>
        <w:t xml:space="preserve"> representa a função sinal,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436"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437"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é fornecido pela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3C38BA" w:rsidRPr="00F00993">
        <w:rPr>
          <w:rFonts w:ascii="Times New Roman" w:hAnsi="Times New Roman" w:cs="Times New Roman"/>
          <w:color w:val="000000" w:themeColor="text1"/>
          <w:sz w:val="24"/>
          <w:szCs w:val="24"/>
        </w:rPr>
        <w:t>3.1</w:t>
      </w:r>
      <w:ins w:id="5438" w:author="Jacyeude Araújo" w:date="2019-10-01T20:13:00Z">
        <w:r w:rsidR="0061229A" w:rsidRPr="00F00993">
          <w:rPr>
            <w:rFonts w:ascii="Times New Roman" w:hAnsi="Times New Roman" w:cs="Times New Roman"/>
            <w:color w:val="000000" w:themeColor="text1"/>
            <w:sz w:val="24"/>
            <w:szCs w:val="24"/>
          </w:rPr>
          <w:t>8</w:t>
        </w:r>
      </w:ins>
      <w:del w:id="5439" w:author="Jacyeude Araújo" w:date="2019-10-01T20:13:00Z">
        <w:r w:rsidR="003C38BA" w:rsidRPr="00F00993" w:rsidDel="0061229A">
          <w:rPr>
            <w:rFonts w:ascii="Times New Roman" w:hAnsi="Times New Roman" w:cs="Times New Roman"/>
            <w:color w:val="000000" w:themeColor="text1"/>
            <w:sz w:val="24"/>
            <w:szCs w:val="24"/>
          </w:rPr>
          <w:delText>9</w:delText>
        </w:r>
      </w:del>
      <w:r w:rsidRPr="00F00993">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440"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441"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pela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3C38BA"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del w:id="5442" w:author="Jacyeude Araújo" w:date="2019-10-01T20:13:00Z">
        <w:r w:rsidR="003C38BA" w:rsidRPr="00F00993" w:rsidDel="0061229A">
          <w:rPr>
            <w:rFonts w:ascii="Times New Roman" w:hAnsi="Times New Roman" w:cs="Times New Roman"/>
            <w:color w:val="000000" w:themeColor="text1"/>
            <w:sz w:val="24"/>
            <w:szCs w:val="24"/>
          </w:rPr>
          <w:delText>3</w:delText>
        </w:r>
      </w:del>
      <w:ins w:id="5443" w:author="Jacyeude Araújo" w:date="2019-10-01T20:13:00Z">
        <w:r w:rsidR="0061229A" w:rsidRPr="00F00993">
          <w:rPr>
            <w:rFonts w:ascii="Times New Roman" w:hAnsi="Times New Roman" w:cs="Times New Roman"/>
            <w:color w:val="000000" w:themeColor="text1"/>
            <w:sz w:val="24"/>
            <w:szCs w:val="24"/>
          </w:rPr>
          <w:t>2</w:t>
        </w:r>
      </w:ins>
      <w:r w:rsidRPr="00F00993">
        <w:rPr>
          <w:rFonts w:ascii="Times New Roman" w:hAnsi="Times New Roman" w:cs="Times New Roman"/>
          <w:color w:val="000000" w:themeColor="text1"/>
          <w:sz w:val="24"/>
          <w:szCs w:val="24"/>
        </w:rPr>
        <w:t>.</w:t>
      </w:r>
    </w:p>
    <w:p w14:paraId="15929A7E" w14:textId="343D8527"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D019D" w14:textId="4AC7A6A2" w:rsidR="00892A96" w:rsidRPr="00F00993" w:rsidRDefault="00EC417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444" w:author="Jacyeude Araújo" w:date="2019-10-02T13:03:00Z">
                <w:rPr>
                  <w:rFonts w:ascii="Cambria Math" w:hAnsi="Cambria Math" w:cs="Times New Roman"/>
                  <w:color w:val="000000" w:themeColor="text1"/>
                  <w:sz w:val="24"/>
                  <w:szCs w:val="24"/>
                </w:rPr>
              </w:rPrChange>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445"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446" w:author="Jacyeude Araújo" w:date="2019-10-02T13:03:00Z">
                <w:rPr>
                  <w:rFonts w:ascii="Cambria Math" w:hAnsi="Cambria Math" w:cs="Times New Roman"/>
                  <w:color w:val="000000" w:themeColor="text1"/>
                  <w:sz w:val="24"/>
                  <w:szCs w:val="24"/>
                </w:rPr>
              </w:rPrChange>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447" w:author="Jacyeude Araújo" w:date="2019-10-02T13:03:00Z">
                    <w:rPr>
                      <w:rFonts w:ascii="Cambria Math" w:hAnsi="Cambria Math" w:cs="Times New Roman"/>
                      <w:color w:val="000000" w:themeColor="text1"/>
                      <w:sz w:val="24"/>
                      <w:szCs w:val="24"/>
                    </w:rPr>
                  </w:rPrChange>
                </w:rPr>
                <m:t>f(x)</m:t>
              </m:r>
            </m:e>
          </m:d>
          <m:r>
            <w:rPr>
              <w:rFonts w:ascii="Cambria Math" w:hAnsi="Cambria Math" w:cs="Times New Roman"/>
              <w:color w:val="000000" w:themeColor="text1"/>
              <w:sz w:val="24"/>
              <w:szCs w:val="24"/>
              <w:rPrChange w:id="5448" w:author="Jacyeude Araújo" w:date="2019-10-02T13:03:00Z">
                <w:rPr>
                  <w:rFonts w:ascii="Cambria Math" w:hAnsi="Cambria Math" w:cs="Times New Roman"/>
                  <w:color w:val="000000" w:themeColor="text1"/>
                  <w:sz w:val="24"/>
                  <w:szCs w:val="24"/>
                </w:rPr>
              </w:rPrChange>
            </w:rPr>
            <m:t>=sng</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4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50"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451" w:author="Jacyeude Araújo" w:date="2019-10-02T13:03:00Z">
                        <w:rPr>
                          <w:rFonts w:ascii="Cambria Math" w:hAnsi="Cambria Math" w:cs="Times New Roman"/>
                          <w:color w:val="000000" w:themeColor="text1"/>
                          <w:sz w:val="24"/>
                          <w:szCs w:val="24"/>
                        </w:rPr>
                      </w:rPrChange>
                    </w:rPr>
                    <m:t>∈SV</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52"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453" w:author="Jacyeude Araújo" w:date="2019-10-02T13:03:00Z">
                            <w:rPr>
                              <w:rFonts w:ascii="Cambria Math" w:hAnsi="Cambria Math" w:cs="Times New Roman"/>
                              <w:color w:val="000000" w:themeColor="text1"/>
                              <w:sz w:val="24"/>
                              <w:szCs w:val="24"/>
                            </w:rPr>
                          </w:rPrChange>
                        </w:rPr>
                        <m:t>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45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455"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456" w:author="Jacyeude Araújo" w:date="2019-10-02T13:03:00Z">
                            <w:rPr>
                              <w:rFonts w:ascii="Cambria Math" w:hAnsi="Cambria Math" w:cs="Times New Roman"/>
                              <w:color w:val="000000" w:themeColor="text1"/>
                              <w:sz w:val="24"/>
                              <w:szCs w:val="24"/>
                            </w:rPr>
                          </w:rPrChange>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45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58" w:author="Jacyeude Araújo" w:date="2019-10-02T13:03:00Z">
                            <w:rPr>
                              <w:rFonts w:ascii="Cambria Math" w:hAnsi="Cambria Math" w:cs="Times New Roman"/>
                              <w:color w:val="000000" w:themeColor="text1"/>
                              <w:sz w:val="24"/>
                              <w:szCs w:val="24"/>
                            </w:rPr>
                          </w:rPrChange>
                        </w:rPr>
                        <m:t>i</m:t>
                      </m:r>
                    </m:sub>
                  </m:sSub>
                </m:e>
              </m:nary>
              <m:r>
                <w:rPr>
                  <w:rFonts w:ascii="Cambria Math" w:hAnsi="Cambria Math" w:cs="Times New Roman"/>
                  <w:color w:val="000000" w:themeColor="text1"/>
                  <w:sz w:val="24"/>
                  <w:szCs w:val="24"/>
                  <w:rPrChange w:id="5459" w:author="Jacyeude Araújo" w:date="2019-10-02T13:03:00Z">
                    <w:rPr>
                      <w:rFonts w:ascii="Cambria Math" w:hAnsi="Cambria Math" w:cs="Times New Roman"/>
                      <w:color w:val="000000" w:themeColor="text1"/>
                      <w:sz w:val="24"/>
                      <w:szCs w:val="24"/>
                    </w:rPr>
                  </w:rPrChange>
                </w:rPr>
                <m:t>⋅x+</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460"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461" w:author="Jacyeude Araújo" w:date="2019-10-02T13:03:00Z">
                        <w:rPr>
                          <w:rFonts w:ascii="Cambria Math" w:hAnsi="Cambria Math" w:cs="Times New Roman"/>
                          <w:color w:val="000000" w:themeColor="text1"/>
                          <w:sz w:val="24"/>
                          <w:szCs w:val="24"/>
                        </w:rPr>
                      </w:rPrChange>
                    </w:rPr>
                    <m:t>*</m:t>
                  </m:r>
                </m:sup>
              </m:sSup>
            </m:e>
          </m:d>
          <m:r>
            <m:rPr>
              <m:sty m:val="p"/>
            </m:rPr>
            <w:rPr>
              <w:rFonts w:ascii="Cambria Math" w:eastAsiaTheme="minorEastAsia" w:hAnsi="Cambria Math" w:cs="Times New Roman"/>
              <w:color w:val="000000" w:themeColor="text1"/>
              <w:sz w:val="24"/>
              <w:szCs w:val="24"/>
              <w:rPrChange w:id="5462"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463" w:author="Jacyeude Araújo" w:date="2019-10-02T13:03:00Z">
                <w:rPr>
                  <w:rFonts w:ascii="Cambria Math" w:eastAsiaTheme="minorEastAsia" w:hAnsi="Cambria Math" w:cs="Times New Roman"/>
                  <w:color w:val="000000" w:themeColor="text1"/>
                  <w:sz w:val="24"/>
                  <w:szCs w:val="24"/>
                </w:rPr>
              </w:rPrChange>
            </w:rPr>
            <m:t xml:space="preserve">              (3.2</m:t>
          </m:r>
          <m:r>
            <w:del w:id="5464" w:author="Jacyeude Araújo" w:date="2019-10-01T19:54:00Z">
              <w:rPr>
                <w:rFonts w:ascii="Cambria Math" w:eastAsiaTheme="minorEastAsia" w:hAnsi="Cambria Math" w:cs="Times New Roman"/>
                <w:color w:val="000000" w:themeColor="text1"/>
                <w:sz w:val="24"/>
                <w:szCs w:val="24"/>
                <w:rPrChange w:id="5465" w:author="Jacyeude Araújo" w:date="2019-10-02T13:03:00Z">
                  <w:rPr>
                    <w:rFonts w:ascii="Cambria Math" w:eastAsiaTheme="minorEastAsia" w:hAnsi="Cambria Math" w:cs="Times New Roman"/>
                    <w:color w:val="000000" w:themeColor="text1"/>
                    <w:sz w:val="24"/>
                    <w:szCs w:val="24"/>
                  </w:rPr>
                </w:rPrChange>
              </w:rPr>
              <m:t>4</m:t>
            </w:del>
          </m:r>
          <m:r>
            <w:ins w:id="5466" w:author="Jacyeude Araújo" w:date="2019-10-01T19:54:00Z">
              <w:rPr>
                <w:rFonts w:ascii="Cambria Math" w:eastAsiaTheme="minorEastAsia" w:hAnsi="Cambria Math" w:cs="Times New Roman"/>
                <w:color w:val="000000" w:themeColor="text1"/>
                <w:sz w:val="24"/>
                <w:szCs w:val="24"/>
                <w:rPrChange w:id="5467" w:author="Jacyeude Araújo" w:date="2019-10-02T13:03:00Z">
                  <w:rPr>
                    <w:rFonts w:ascii="Cambria Math" w:eastAsiaTheme="minorEastAsia" w:hAnsi="Cambria Math" w:cs="Times New Roman"/>
                    <w:color w:val="000000" w:themeColor="text1"/>
                    <w:sz w:val="24"/>
                    <w:szCs w:val="24"/>
                  </w:rPr>
                </w:rPrChange>
              </w:rPr>
              <m:t>3</m:t>
            </w:ins>
          </m:r>
          <m:r>
            <w:rPr>
              <w:rFonts w:ascii="Cambria Math" w:eastAsiaTheme="minorEastAsia" w:hAnsi="Cambria Math" w:cs="Times New Roman"/>
              <w:color w:val="000000" w:themeColor="text1"/>
              <w:sz w:val="24"/>
              <w:szCs w:val="24"/>
              <w:rPrChange w:id="5468" w:author="Jacyeude Araújo" w:date="2019-10-02T13:03:00Z">
                <w:rPr>
                  <w:rFonts w:ascii="Cambria Math" w:eastAsiaTheme="minorEastAsia" w:hAnsi="Cambria Math" w:cs="Times New Roman"/>
                  <w:color w:val="000000" w:themeColor="text1"/>
                  <w:sz w:val="24"/>
                  <w:szCs w:val="24"/>
                </w:rPr>
              </w:rPrChange>
            </w:rPr>
            <m:t>)</m:t>
          </m:r>
        </m:oMath>
      </m:oMathPara>
    </w:p>
    <w:p w14:paraId="4848EC25" w14:textId="7CB8BC00" w:rsidR="00892A96" w:rsidRPr="00F00993"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Esta função linear representa o hiperplano que separa os dados com maior margem, considerado aquele com melhor capacidade de generalização de acordo com a TAE. Essa </w:t>
      </w:r>
      <w:r w:rsidRPr="00F00993">
        <w:rPr>
          <w:rFonts w:ascii="Times New Roman" w:hAnsi="Times New Roman" w:cs="Times New Roman"/>
          <w:color w:val="000000" w:themeColor="text1"/>
          <w:sz w:val="24"/>
          <w:szCs w:val="24"/>
        </w:rPr>
        <w:lastRenderedPageBreak/>
        <w:t xml:space="preserve">característica difere as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lineares de margens rígidas Redes Neurais </w:t>
      </w:r>
      <w:proofErr w:type="spellStart"/>
      <w:r w:rsidRPr="00F00993">
        <w:rPr>
          <w:rFonts w:ascii="Times New Roman" w:hAnsi="Times New Roman" w:cs="Times New Roman"/>
          <w:color w:val="000000" w:themeColor="text1"/>
          <w:sz w:val="24"/>
          <w:szCs w:val="24"/>
        </w:rPr>
        <w:t>Perceptron</w:t>
      </w:r>
      <w:proofErr w:type="spellEnd"/>
      <w:r w:rsidRPr="00F00993">
        <w:rPr>
          <w:rFonts w:ascii="Times New Roman" w:hAnsi="Times New Roman" w:cs="Times New Roman"/>
          <w:color w:val="000000" w:themeColor="text1"/>
          <w:sz w:val="24"/>
          <w:szCs w:val="24"/>
        </w:rPr>
        <w:t xml:space="preserve">, em que o hiperplano obtido na separação dos dados </w:t>
      </w:r>
      <w:proofErr w:type="spellStart"/>
      <w:r w:rsidRPr="00F00993">
        <w:rPr>
          <w:rFonts w:ascii="Times New Roman" w:hAnsi="Times New Roman" w:cs="Times New Roman"/>
          <w:color w:val="000000" w:themeColor="text1"/>
          <w:sz w:val="24"/>
          <w:szCs w:val="24"/>
        </w:rPr>
        <w:t>pode</w:t>
      </w:r>
      <w:proofErr w:type="spellEnd"/>
      <w:r w:rsidRPr="00F00993">
        <w:rPr>
          <w:rFonts w:ascii="Times New Roman" w:hAnsi="Times New Roman" w:cs="Times New Roman"/>
          <w:color w:val="000000" w:themeColor="text1"/>
          <w:sz w:val="24"/>
          <w:szCs w:val="24"/>
        </w:rPr>
        <w:t xml:space="preserve"> não corresponder ao de maior margem de </w:t>
      </w:r>
      <w:r w:rsidR="00AB24CA" w:rsidRPr="00F00993">
        <w:rPr>
          <w:rFonts w:ascii="Times New Roman" w:hAnsi="Times New Roman" w:cs="Times New Roman"/>
          <w:color w:val="000000" w:themeColor="text1"/>
          <w:sz w:val="24"/>
          <w:szCs w:val="24"/>
        </w:rPr>
        <w:t>separação [33].</w:t>
      </w:r>
    </w:p>
    <w:p w14:paraId="1FFE9CB0" w14:textId="77777777" w:rsidR="003C38BA" w:rsidRPr="00F00993" w:rsidRDefault="003C38B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D432F8" w14:textId="0D49A8CB" w:rsidR="005B5473" w:rsidRPr="00F00993" w:rsidRDefault="002D1497" w:rsidP="0078356B">
      <w:pPr>
        <w:pStyle w:val="Ttulo3"/>
        <w:rPr>
          <w:rFonts w:ascii="Times New Roman" w:hAnsi="Times New Roman" w:cs="Times New Roman"/>
          <w:color w:val="000000" w:themeColor="text1"/>
        </w:rPr>
      </w:pPr>
      <w:bookmarkStart w:id="5469" w:name="_Toc20921313"/>
      <w:r w:rsidRPr="00F00993">
        <w:rPr>
          <w:rFonts w:ascii="Times New Roman" w:hAnsi="Times New Roman" w:cs="Times New Roman"/>
          <w:color w:val="000000" w:themeColor="text1"/>
        </w:rPr>
        <w:t>3</w:t>
      </w:r>
      <w:r w:rsidR="005B5473" w:rsidRPr="00F00993">
        <w:rPr>
          <w:rFonts w:ascii="Times New Roman" w:hAnsi="Times New Roman" w:cs="Times New Roman"/>
          <w:color w:val="000000" w:themeColor="text1"/>
        </w:rPr>
        <w:t>.</w:t>
      </w:r>
      <w:r w:rsidR="0078356B" w:rsidRPr="00F00993">
        <w:rPr>
          <w:rFonts w:ascii="Times New Roman" w:hAnsi="Times New Roman" w:cs="Times New Roman"/>
          <w:color w:val="000000" w:themeColor="text1"/>
        </w:rPr>
        <w:t>2.2</w:t>
      </w:r>
      <w:r w:rsidR="005B5473" w:rsidRPr="00F00993">
        <w:rPr>
          <w:rFonts w:ascii="Times New Roman" w:hAnsi="Times New Roman" w:cs="Times New Roman"/>
          <w:color w:val="000000" w:themeColor="text1"/>
        </w:rPr>
        <w:t xml:space="preserve"> </w:t>
      </w:r>
      <w:r w:rsidR="006127F3" w:rsidRPr="00F00993">
        <w:rPr>
          <w:rFonts w:ascii="Times New Roman" w:hAnsi="Times New Roman" w:cs="Times New Roman"/>
          <w:color w:val="000000" w:themeColor="text1"/>
        </w:rPr>
        <w:t>MVS</w:t>
      </w:r>
      <w:r w:rsidR="005B5473" w:rsidRPr="00F00993">
        <w:rPr>
          <w:rFonts w:ascii="Times New Roman" w:hAnsi="Times New Roman" w:cs="Times New Roman"/>
          <w:color w:val="000000" w:themeColor="text1"/>
        </w:rPr>
        <w:t xml:space="preserve"> </w:t>
      </w:r>
      <w:r w:rsidR="00926CA2" w:rsidRPr="00F00993">
        <w:rPr>
          <w:rFonts w:ascii="Times New Roman" w:hAnsi="Times New Roman" w:cs="Times New Roman"/>
          <w:color w:val="000000" w:themeColor="text1"/>
        </w:rPr>
        <w:t>m</w:t>
      </w:r>
      <w:r w:rsidR="005B5473" w:rsidRPr="00F00993">
        <w:rPr>
          <w:rFonts w:ascii="Times New Roman" w:hAnsi="Times New Roman" w:cs="Times New Roman"/>
          <w:color w:val="000000" w:themeColor="text1"/>
        </w:rPr>
        <w:t xml:space="preserve">argem </w:t>
      </w:r>
      <w:r w:rsidR="00926CA2" w:rsidRPr="00F00993">
        <w:rPr>
          <w:rFonts w:ascii="Times New Roman" w:hAnsi="Times New Roman" w:cs="Times New Roman"/>
          <w:color w:val="000000" w:themeColor="text1"/>
        </w:rPr>
        <w:t>s</w:t>
      </w:r>
      <w:r w:rsidR="005B5473" w:rsidRPr="00F00993">
        <w:rPr>
          <w:rFonts w:ascii="Times New Roman" w:hAnsi="Times New Roman" w:cs="Times New Roman"/>
          <w:color w:val="000000" w:themeColor="text1"/>
        </w:rPr>
        <w:t>uave</w:t>
      </w:r>
      <w:bookmarkEnd w:id="5469"/>
    </w:p>
    <w:p w14:paraId="3DEAE782" w14:textId="5DDD27AB" w:rsidR="005B5473" w:rsidRPr="00F00993"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847C69B" w14:textId="13A7C4C3"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Em situações reais, é difícil encontrar aplicações cujos dados sejam linearmente separáveis.</w:t>
      </w:r>
      <w:r w:rsidR="00AB24CA"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Isso se deve a diversos fatores, entre eles a presença de ruídos e outliers nos dados ou à própria natureza do problema, que pode ser não linear. Nesta seção as </w:t>
      </w:r>
      <w:proofErr w:type="spellStart"/>
      <w:r w:rsidR="00CE3E64"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lineares de margens rígidas são estendidas para lidar com conjuntos de treinamento mais gerais. Para realizar essa tarefa, permite-se que alguns dados possam violar a restrição da </w:t>
      </w:r>
      <w:r w:rsidR="003C38BA"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3C38BA"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ins w:id="5470" w:author="Jacyeude Araújo" w:date="2019-10-01T20:14:00Z">
        <w:r w:rsidR="0061229A" w:rsidRPr="00F00993">
          <w:rPr>
            <w:rFonts w:ascii="Times New Roman" w:hAnsi="Times New Roman" w:cs="Times New Roman"/>
            <w:color w:val="000000" w:themeColor="text1"/>
            <w:sz w:val="24"/>
            <w:szCs w:val="24"/>
          </w:rPr>
          <w:t>4</w:t>
        </w:r>
      </w:ins>
      <w:del w:id="5471" w:author="Jacyeude Araújo" w:date="2019-10-01T20:14:00Z">
        <w:r w:rsidR="003C38BA" w:rsidRPr="00F00993" w:rsidDel="0061229A">
          <w:rPr>
            <w:rFonts w:ascii="Times New Roman" w:hAnsi="Times New Roman" w:cs="Times New Roman"/>
            <w:color w:val="000000" w:themeColor="text1"/>
            <w:sz w:val="24"/>
            <w:szCs w:val="24"/>
          </w:rPr>
          <w:delText>5</w:delText>
        </w:r>
      </w:del>
      <w:r w:rsidRPr="00F00993">
        <w:rPr>
          <w:rFonts w:ascii="Times New Roman" w:hAnsi="Times New Roman" w:cs="Times New Roman"/>
          <w:color w:val="000000" w:themeColor="text1"/>
          <w:sz w:val="24"/>
          <w:szCs w:val="24"/>
        </w:rPr>
        <w:t xml:space="preserve">. Isso é feito com a introdução de variáveis de folga </w:t>
      </w:r>
      <m:oMath>
        <m:r>
          <w:rPr>
            <w:rFonts w:ascii="Cambria Math" w:hAnsi="Cambria Math" w:cs="Times New Roman"/>
            <w:color w:val="000000" w:themeColor="text1"/>
            <w:sz w:val="24"/>
            <w:szCs w:val="24"/>
            <w:rPrChange w:id="5472" w:author="Jacyeude Araújo" w:date="2019-10-02T13:03:00Z">
              <w:rPr>
                <w:rFonts w:ascii="Cambria Math" w:hAnsi="Cambria Math" w:cs="Times New Roman"/>
                <w:color w:val="000000" w:themeColor="text1"/>
                <w:sz w:val="24"/>
                <w:szCs w:val="24"/>
              </w:rPr>
            </w:rPrChange>
          </w:rPr>
          <m:t>ξ</m:t>
        </m:r>
        <m:r>
          <m:rPr>
            <m:sty m:val="p"/>
          </m:rPr>
          <w:rPr>
            <w:rFonts w:ascii="Cambria Math" w:hAnsi="Cambria Math" w:cs="Times New Roman"/>
            <w:color w:val="000000" w:themeColor="text1"/>
            <w:sz w:val="24"/>
            <w:szCs w:val="24"/>
            <w:rPrChange w:id="5473" w:author="Jacyeude Araújo" w:date="2019-10-02T13:03:00Z">
              <w:rPr>
                <w:rFonts w:ascii="Cambria Math" w:hAnsi="Cambria Math" w:cs="Times New Roman"/>
                <w:color w:val="000000" w:themeColor="text1"/>
                <w:sz w:val="24"/>
                <w:szCs w:val="24"/>
              </w:rPr>
            </w:rPrChange>
          </w:rPr>
          <m:t>ⅈ</m:t>
        </m:r>
      </m:oMath>
      <w:r w:rsidRPr="00F00993">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Change w:id="5474" w:author="Jacyeude Araújo" w:date="2019-10-02T13:03:00Z">
              <w:rPr>
                <w:rFonts w:ascii="Cambria Math" w:hAnsi="Cambria Math" w:cs="Times New Roman"/>
                <w:color w:val="000000" w:themeColor="text1"/>
                <w:sz w:val="24"/>
                <w:szCs w:val="24"/>
              </w:rPr>
            </w:rPrChange>
          </w:rPr>
          <m:t>ⅈ=1…n</m:t>
        </m:r>
      </m:oMath>
      <w:r w:rsidRPr="00F00993">
        <w:rPr>
          <w:rFonts w:ascii="Times New Roman" w:hAnsi="Times New Roman" w:cs="Times New Roman"/>
          <w:color w:val="000000" w:themeColor="text1"/>
          <w:sz w:val="24"/>
          <w:szCs w:val="24"/>
        </w:rPr>
        <w:t>[37]. Essas variáveis relaxam as restrições impostas ao problema de otimização primal, que se tornam</w:t>
      </w:r>
      <w:r w:rsidR="00AB24CA"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[38]:</w:t>
      </w:r>
    </w:p>
    <w:p w14:paraId="1A5E4AF2" w14:textId="2E6DE29B" w:rsidR="004F4904" w:rsidRPr="00F00993" w:rsidRDefault="004F490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5F5B665" w14:textId="68507043" w:rsidR="0078356B" w:rsidRPr="00F00993" w:rsidRDefault="000E2D3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475"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476"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5477" w:author="Jacyeude Araújo" w:date="2019-10-02T13:03:00Z">
                    <w:rPr>
                      <w:rFonts w:ascii="Cambria Math" w:hAnsi="Cambria Math" w:cs="Times New Roman"/>
                      <w:color w:val="000000" w:themeColor="text1"/>
                      <w:sz w:val="24"/>
                      <w:szCs w:val="24"/>
                    </w:rPr>
                  </w:rPrChange>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47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479" w:author="Jacyeude Araújo" w:date="2019-10-02T13:03:00Z">
                        <w:rPr>
                          <w:rFonts w:ascii="Cambria Math" w:hAnsi="Cambria Math" w:cs="Times New Roman"/>
                          <w:color w:val="000000" w:themeColor="text1"/>
                          <w:sz w:val="24"/>
                          <w:szCs w:val="24"/>
                        </w:rPr>
                      </w:rPrChange>
                    </w:rPr>
                    <m:t>i</m:t>
                  </m:r>
                </m:sub>
              </m:sSub>
              <m:r>
                <m:rPr>
                  <m:sty m:val="p"/>
                </m:rPr>
                <w:rPr>
                  <w:rFonts w:ascii="Cambria Math" w:hAnsi="Cambria Math" w:cs="Times New Roman"/>
                  <w:color w:val="000000" w:themeColor="text1"/>
                  <w:sz w:val="24"/>
                  <w:szCs w:val="24"/>
                  <w:rPrChange w:id="5480"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481" w:author="Jacyeude Araújo" w:date="2019-10-02T13:03:00Z">
                    <w:rPr>
                      <w:rFonts w:ascii="Cambria Math" w:hAnsi="Cambria Math" w:cs="Times New Roman"/>
                      <w:color w:val="000000" w:themeColor="text1"/>
                      <w:sz w:val="24"/>
                      <w:szCs w:val="24"/>
                    </w:rPr>
                  </w:rPrChange>
                </w:rPr>
                <m:t>b</m:t>
              </m:r>
            </m:e>
          </m:d>
          <m:r>
            <m:rPr>
              <m:sty m:val="p"/>
            </m:rPr>
            <w:rPr>
              <w:rFonts w:ascii="Cambria Math" w:hAnsi="Cambria Math" w:cs="Times New Roman"/>
              <w:color w:val="000000" w:themeColor="text1"/>
              <w:sz w:val="24"/>
              <w:szCs w:val="24"/>
              <w:rPrChange w:id="5482" w:author="Jacyeude Araújo" w:date="2019-10-02T13:03:00Z">
                <w:rPr>
                  <w:rFonts w:ascii="Cambria Math" w:hAnsi="Cambria Math" w:cs="Times New Roman"/>
                  <w:color w:val="000000" w:themeColor="text1"/>
                  <w:sz w:val="24"/>
                  <w:szCs w:val="24"/>
                </w:rPr>
              </w:rPrChange>
            </w:rPr>
            <m:t>≥1-</m:t>
          </m:r>
          <m:r>
            <w:rPr>
              <w:rFonts w:ascii="Cambria Math" w:hAnsi="Cambria Math" w:cs="Times New Roman"/>
              <w:color w:val="000000" w:themeColor="text1"/>
              <w:sz w:val="24"/>
              <w:szCs w:val="24"/>
              <w:rPrChange w:id="5483" w:author="Jacyeude Araújo" w:date="2019-10-02T13:03:00Z">
                <w:rPr>
                  <w:rFonts w:ascii="Cambria Math" w:hAnsi="Cambria Math" w:cs="Times New Roman"/>
                  <w:color w:val="000000" w:themeColor="text1"/>
                  <w:sz w:val="24"/>
                  <w:szCs w:val="24"/>
                </w:rPr>
              </w:rPrChange>
            </w:rPr>
            <m:t>ξ</m:t>
          </m:r>
          <m:r>
            <m:rPr>
              <m:sty m:val="p"/>
            </m:rPr>
            <w:rPr>
              <w:rFonts w:ascii="Cambria Math" w:hAnsi="Cambria Math" w:cs="Times New Roman"/>
              <w:color w:val="000000" w:themeColor="text1"/>
              <w:sz w:val="24"/>
              <w:szCs w:val="24"/>
              <w:rPrChange w:id="5484" w:author="Jacyeude Araújo" w:date="2019-10-02T13:03:00Z">
                <w:rPr>
                  <w:rFonts w:ascii="Cambria Math" w:hAnsi="Cambria Math" w:cs="Times New Roman"/>
                  <w:color w:val="000000" w:themeColor="text1"/>
                  <w:sz w:val="24"/>
                  <w:szCs w:val="24"/>
                </w:rPr>
              </w:rPrChange>
            </w:rPr>
            <m:t xml:space="preserve">ⅈ,  </m:t>
          </m:r>
          <m:r>
            <w:rPr>
              <w:rFonts w:ascii="Cambria Math" w:hAnsi="Cambria Math" w:cs="Times New Roman"/>
              <w:color w:val="000000" w:themeColor="text1"/>
              <w:sz w:val="24"/>
              <w:szCs w:val="24"/>
              <w:rPrChange w:id="5485" w:author="Jacyeude Araújo" w:date="2019-10-02T13:03:00Z">
                <w:rPr>
                  <w:rFonts w:ascii="Cambria Math" w:hAnsi="Cambria Math" w:cs="Times New Roman"/>
                  <w:color w:val="000000" w:themeColor="text1"/>
                  <w:sz w:val="24"/>
                  <w:szCs w:val="24"/>
                </w:rPr>
              </w:rPrChange>
            </w:rPr>
            <m:t>ξ</m:t>
          </m:r>
          <m:r>
            <m:rPr>
              <m:sty m:val="p"/>
            </m:rPr>
            <w:rPr>
              <w:rFonts w:ascii="Cambria Math" w:hAnsi="Cambria Math" w:cs="Times New Roman"/>
              <w:color w:val="000000" w:themeColor="text1"/>
              <w:sz w:val="24"/>
              <w:szCs w:val="24"/>
              <w:rPrChange w:id="5486" w:author="Jacyeude Araújo" w:date="2019-10-02T13:03:00Z">
                <w:rPr>
                  <w:rFonts w:ascii="Cambria Math" w:hAnsi="Cambria Math" w:cs="Times New Roman"/>
                  <w:color w:val="000000" w:themeColor="text1"/>
                  <w:sz w:val="24"/>
                  <w:szCs w:val="24"/>
                </w:rPr>
              </w:rPrChange>
            </w:rPr>
            <m:t>ⅈ≥0,   ∀ⅈ=1,…</m:t>
          </m:r>
          <m:r>
            <w:rPr>
              <w:rFonts w:ascii="Cambria Math" w:hAnsi="Cambria Math" w:cs="Times New Roman"/>
              <w:color w:val="000000" w:themeColor="text1"/>
              <w:sz w:val="24"/>
              <w:szCs w:val="24"/>
              <w:rPrChange w:id="5487" w:author="Jacyeude Araújo" w:date="2019-10-02T13:03:00Z">
                <w:rPr>
                  <w:rFonts w:ascii="Cambria Math" w:hAnsi="Cambria Math" w:cs="Times New Roman"/>
                  <w:color w:val="000000" w:themeColor="text1"/>
                  <w:sz w:val="24"/>
                  <w:szCs w:val="24"/>
                </w:rPr>
              </w:rPrChange>
            </w:rPr>
            <m:t>n</m:t>
          </m:r>
          <m:r>
            <m:rPr>
              <m:sty m:val="p"/>
            </m:rPr>
            <w:rPr>
              <w:rFonts w:ascii="Cambria Math" w:hAnsi="Cambria Math" w:cs="Times New Roman"/>
              <w:color w:val="000000" w:themeColor="text1"/>
              <w:sz w:val="24"/>
              <w:szCs w:val="24"/>
              <w:rPrChange w:id="5488" w:author="Jacyeude Araújo" w:date="2019-10-02T13:03:00Z">
                <w:rPr>
                  <w:rFonts w:ascii="Cambria Math"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489"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490" w:author="Jacyeude Araújo" w:date="2019-10-02T13:03:00Z">
                <w:rPr>
                  <w:rFonts w:ascii="Cambria Math" w:eastAsiaTheme="minorEastAsia" w:hAnsi="Cambria Math" w:cs="Times New Roman"/>
                  <w:color w:val="000000" w:themeColor="text1"/>
                  <w:sz w:val="24"/>
                  <w:szCs w:val="24"/>
                </w:rPr>
              </w:rPrChange>
            </w:rPr>
            <m:t xml:space="preserve">              (3.2</m:t>
          </m:r>
          <m:r>
            <w:ins w:id="5491" w:author="Jacyeude Araújo" w:date="2019-10-01T19:54:00Z">
              <w:rPr>
                <w:rFonts w:ascii="Cambria Math" w:eastAsiaTheme="minorEastAsia" w:hAnsi="Cambria Math" w:cs="Times New Roman"/>
                <w:color w:val="000000" w:themeColor="text1"/>
                <w:sz w:val="24"/>
                <w:szCs w:val="24"/>
                <w:rPrChange w:id="5492" w:author="Jacyeude Araújo" w:date="2019-10-02T13:03:00Z">
                  <w:rPr>
                    <w:rFonts w:ascii="Cambria Math" w:eastAsiaTheme="minorEastAsia" w:hAnsi="Cambria Math" w:cs="Times New Roman"/>
                    <w:color w:val="000000" w:themeColor="text1"/>
                    <w:sz w:val="24"/>
                    <w:szCs w:val="24"/>
                  </w:rPr>
                </w:rPrChange>
              </w:rPr>
              <m:t>4</m:t>
            </w:ins>
          </m:r>
          <m:r>
            <w:del w:id="5493" w:author="Jacyeude Araújo" w:date="2019-10-01T19:54:00Z">
              <w:rPr>
                <w:rFonts w:ascii="Cambria Math" w:eastAsiaTheme="minorEastAsia" w:hAnsi="Cambria Math" w:cs="Times New Roman"/>
                <w:color w:val="000000" w:themeColor="text1"/>
                <w:sz w:val="24"/>
                <w:szCs w:val="24"/>
                <w:rPrChange w:id="5494" w:author="Jacyeude Araújo" w:date="2019-10-02T13:03:00Z">
                  <w:rPr>
                    <w:rFonts w:ascii="Cambria Math" w:eastAsiaTheme="minorEastAsia" w:hAnsi="Cambria Math" w:cs="Times New Roman"/>
                    <w:color w:val="000000" w:themeColor="text1"/>
                    <w:sz w:val="24"/>
                    <w:szCs w:val="24"/>
                  </w:rPr>
                </w:rPrChange>
              </w:rPr>
              <m:t>5</m:t>
            </w:del>
          </m:r>
          <m:r>
            <w:rPr>
              <w:rFonts w:ascii="Cambria Math" w:eastAsiaTheme="minorEastAsia" w:hAnsi="Cambria Math" w:cs="Times New Roman"/>
              <w:color w:val="000000" w:themeColor="text1"/>
              <w:sz w:val="24"/>
              <w:szCs w:val="24"/>
              <w:rPrChange w:id="5495" w:author="Jacyeude Araújo" w:date="2019-10-02T13:03:00Z">
                <w:rPr>
                  <w:rFonts w:ascii="Cambria Math" w:eastAsiaTheme="minorEastAsia" w:hAnsi="Cambria Math" w:cs="Times New Roman"/>
                  <w:color w:val="000000" w:themeColor="text1"/>
                  <w:sz w:val="24"/>
                  <w:szCs w:val="24"/>
                </w:rPr>
              </w:rPrChange>
            </w:rPr>
            <m:t>)</m:t>
          </m:r>
        </m:oMath>
      </m:oMathPara>
    </w:p>
    <w:p w14:paraId="27620195" w14:textId="75E3851F"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476E7DB" w14:textId="66396313"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aplicação desse procedimento suaviza as margens do classificador linear, permitindo que alguns dados permaneçam entre os hiperplanos e também a ocorrência de alguns erros de classificação. Por esse motivo, as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obtidas neste caso também podem ser referenciadas como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com margens suaves.</w:t>
      </w:r>
    </w:p>
    <w:p w14:paraId="5767FA64" w14:textId="37F6BE8A"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Um erro no conjunto de treinamento é indicado por um valor de </w:t>
      </w:r>
      <m:oMath>
        <m:r>
          <w:rPr>
            <w:rFonts w:ascii="Cambria Math" w:hAnsi="Cambria Math" w:cs="Times New Roman"/>
            <w:color w:val="000000" w:themeColor="text1"/>
            <w:sz w:val="24"/>
            <w:szCs w:val="24"/>
            <w:rPrChange w:id="5496" w:author="Jacyeude Araújo" w:date="2019-10-02T13:03:00Z">
              <w:rPr>
                <w:rFonts w:ascii="Cambria Math" w:hAnsi="Cambria Math" w:cs="Times New Roman"/>
                <w:color w:val="000000" w:themeColor="text1"/>
                <w:sz w:val="24"/>
                <w:szCs w:val="24"/>
              </w:rPr>
            </w:rPrChange>
          </w:rPr>
          <m:t>ξ</m:t>
        </m:r>
        <m:r>
          <m:rPr>
            <m:sty m:val="p"/>
          </m:rPr>
          <w:rPr>
            <w:rFonts w:ascii="Cambria Math" w:hAnsi="Cambria Math" w:cs="Times New Roman"/>
            <w:color w:val="000000" w:themeColor="text1"/>
            <w:sz w:val="24"/>
            <w:szCs w:val="24"/>
            <w:rPrChange w:id="5497" w:author="Jacyeude Araújo" w:date="2019-10-02T13:03:00Z">
              <w:rPr>
                <w:rFonts w:ascii="Cambria Math" w:hAnsi="Cambria Math" w:cs="Times New Roman"/>
                <w:color w:val="000000" w:themeColor="text1"/>
                <w:sz w:val="24"/>
                <w:szCs w:val="24"/>
              </w:rPr>
            </w:rPrChange>
          </w:rPr>
          <m:t>ⅈ</m:t>
        </m:r>
      </m:oMath>
      <w:r w:rsidRPr="00F00993">
        <w:rPr>
          <w:rFonts w:ascii="Times New Roman" w:hAnsi="Times New Roman" w:cs="Times New Roman"/>
          <w:color w:val="000000" w:themeColor="text1"/>
          <w:sz w:val="24"/>
          <w:szCs w:val="24"/>
        </w:rPr>
        <w:t xml:space="preserve"> maior que 1. Logo, a soma dos </w:t>
      </w:r>
      <m:oMath>
        <m:r>
          <w:rPr>
            <w:rFonts w:ascii="Cambria Math" w:hAnsi="Cambria Math" w:cs="Times New Roman"/>
            <w:color w:val="000000" w:themeColor="text1"/>
            <w:sz w:val="24"/>
            <w:szCs w:val="24"/>
            <w:rPrChange w:id="5498" w:author="Jacyeude Araújo" w:date="2019-10-02T13:03:00Z">
              <w:rPr>
                <w:rFonts w:ascii="Cambria Math" w:hAnsi="Cambria Math" w:cs="Times New Roman"/>
                <w:color w:val="000000" w:themeColor="text1"/>
                <w:sz w:val="24"/>
                <w:szCs w:val="24"/>
              </w:rPr>
            </w:rPrChange>
          </w:rPr>
          <m:t>ξ</m:t>
        </m:r>
        <m:r>
          <m:rPr>
            <m:sty m:val="p"/>
          </m:rPr>
          <w:rPr>
            <w:rFonts w:ascii="Cambria Math" w:hAnsi="Cambria Math" w:cs="Times New Roman"/>
            <w:color w:val="000000" w:themeColor="text1"/>
            <w:sz w:val="24"/>
            <w:szCs w:val="24"/>
            <w:rPrChange w:id="5499" w:author="Jacyeude Araújo" w:date="2019-10-02T13:03:00Z">
              <w:rPr>
                <w:rFonts w:ascii="Cambria Math" w:hAnsi="Cambria Math" w:cs="Times New Roman"/>
                <w:color w:val="000000" w:themeColor="text1"/>
                <w:sz w:val="24"/>
                <w:szCs w:val="24"/>
              </w:rPr>
            </w:rPrChange>
          </w:rPr>
          <m:t>ⅈ</m:t>
        </m:r>
      </m:oMath>
      <w:r w:rsidRPr="00F00993">
        <w:rPr>
          <w:rFonts w:ascii="Times New Roman" w:hAnsi="Times New Roman" w:cs="Times New Roman"/>
          <w:color w:val="000000" w:themeColor="text1"/>
          <w:sz w:val="24"/>
          <w:szCs w:val="24"/>
        </w:rPr>
        <w:t xml:space="preserve"> representa um limite no número de erros de treinamento [</w:t>
      </w:r>
      <w:r w:rsidR="003C38BA" w:rsidRPr="00F00993">
        <w:rPr>
          <w:rFonts w:ascii="Times New Roman" w:hAnsi="Times New Roman" w:cs="Times New Roman"/>
          <w:color w:val="000000" w:themeColor="text1"/>
          <w:sz w:val="24"/>
          <w:szCs w:val="24"/>
        </w:rPr>
        <w:t>36</w:t>
      </w:r>
      <w:r w:rsidRPr="00F00993">
        <w:rPr>
          <w:rFonts w:ascii="Times New Roman" w:hAnsi="Times New Roman" w:cs="Times New Roman"/>
          <w:color w:val="000000" w:themeColor="text1"/>
          <w:sz w:val="24"/>
          <w:szCs w:val="24"/>
        </w:rPr>
        <w:t xml:space="preserve">]. Para levar em consideração esse termo, minimizando assim o erro sobre os dados de treinamento, a função objetivo da </w:t>
      </w:r>
      <w:r w:rsidR="006F5405"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1</w:t>
      </w:r>
      <w:del w:id="5500" w:author="Jacyeude Araújo" w:date="2019-10-01T20:14:00Z">
        <w:r w:rsidRPr="00F00993" w:rsidDel="0061229A">
          <w:rPr>
            <w:rFonts w:ascii="Times New Roman" w:hAnsi="Times New Roman" w:cs="Times New Roman"/>
            <w:color w:val="000000" w:themeColor="text1"/>
            <w:sz w:val="24"/>
            <w:szCs w:val="24"/>
          </w:rPr>
          <w:delText>5</w:delText>
        </w:r>
      </w:del>
      <w:ins w:id="5501" w:author="Jacyeude Araújo" w:date="2019-10-01T20:14:00Z">
        <w:r w:rsidR="0061229A" w:rsidRPr="00F00993">
          <w:rPr>
            <w:rFonts w:ascii="Times New Roman" w:hAnsi="Times New Roman" w:cs="Times New Roman"/>
            <w:color w:val="000000" w:themeColor="text1"/>
            <w:sz w:val="24"/>
            <w:szCs w:val="24"/>
          </w:rPr>
          <w:t>4</w:t>
        </w:r>
      </w:ins>
      <w:r w:rsidRPr="00F00993">
        <w:rPr>
          <w:rFonts w:ascii="Times New Roman" w:hAnsi="Times New Roman" w:cs="Times New Roman"/>
          <w:color w:val="000000" w:themeColor="text1"/>
          <w:sz w:val="24"/>
          <w:szCs w:val="24"/>
        </w:rPr>
        <w:t xml:space="preserve"> é reformulada como:</w:t>
      </w:r>
    </w:p>
    <w:p w14:paraId="01377F24" w14:textId="4915375C"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F98F80" w14:textId="70EFAB41"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502" w:author="Jacyeude Araújo" w:date="2019-10-02T13:03:00Z">
                <w:rPr>
                  <w:rFonts w:ascii="Cambria Math" w:hAnsi="Cambria Math" w:cs="Times New Roman"/>
                  <w:color w:val="000000" w:themeColor="text1"/>
                  <w:sz w:val="24"/>
                  <w:szCs w:val="24"/>
                </w:rPr>
              </w:rPrChange>
            </w:rPr>
            <m:t>Minimizar</m:t>
          </m:r>
          <m:r>
            <m:rPr>
              <m:sty m:val="p"/>
            </m:rPr>
            <w:rPr>
              <w:rFonts w:ascii="Cambria Math" w:hAnsi="Cambria Math" w:cs="Times New Roman"/>
              <w:color w:val="000000" w:themeColor="text1"/>
              <w:sz w:val="24"/>
              <w:szCs w:val="24"/>
              <w:rPrChange w:id="5503" w:author="Jacyeude Araújo" w:date="2019-10-02T13:03:00Z">
                <w:rPr>
                  <w:rFonts w:ascii="Cambria Math" w:hAnsi="Cambria Math" w:cs="Times New Roman"/>
                  <w:color w:val="000000" w:themeColor="text1"/>
                  <w:sz w:val="24"/>
                  <w:szCs w:val="24"/>
                </w:rPr>
              </w:rPrChange>
            </w:rPr>
            <m:t xml:space="preserve"> </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Change w:id="5504" w:author="Jacyeude Araújo" w:date="2019-10-02T13:03:00Z">
                    <w:rPr>
                      <w:rFonts w:ascii="Cambria Math" w:hAnsi="Cambria Math" w:cs="Times New Roman"/>
                      <w:color w:val="000000" w:themeColor="text1"/>
                      <w:sz w:val="24"/>
                      <w:szCs w:val="24"/>
                    </w:rPr>
                  </w:rPrChange>
                </w:rPr>
                <m:t>1</m:t>
              </m:r>
            </m:num>
            <m:den>
              <m:r>
                <m:rPr>
                  <m:sty m:val="p"/>
                </m:rPr>
                <w:rPr>
                  <w:rFonts w:ascii="Cambria Math" w:hAnsi="Cambria Math" w:cs="Times New Roman"/>
                  <w:color w:val="000000" w:themeColor="text1"/>
                  <w:sz w:val="24"/>
                  <w:szCs w:val="24"/>
                  <w:rPrChange w:id="5505" w:author="Jacyeude Araújo" w:date="2019-10-02T13:03:00Z">
                    <w:rPr>
                      <w:rFonts w:ascii="Cambria Math" w:hAnsi="Cambria Math" w:cs="Times New Roman"/>
                      <w:color w:val="000000" w:themeColor="text1"/>
                      <w:sz w:val="24"/>
                      <w:szCs w:val="24"/>
                    </w:rPr>
                  </w:rPrChange>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Change w:id="5506" w:author="Jacyeude Araújo" w:date="2019-10-02T13:03:00Z">
                        <w:rPr>
                          <w:rFonts w:ascii="Cambria Math" w:hAnsi="Cambria Math" w:cs="Times New Roman"/>
                          <w:color w:val="000000" w:themeColor="text1"/>
                          <w:sz w:val="24"/>
                          <w:szCs w:val="24"/>
                        </w:rPr>
                      </w:rPrChange>
                    </w:rPr>
                    <m:t>w</m:t>
                  </m:r>
                </m:e>
              </m:d>
            </m:e>
            <m:sup>
              <m:r>
                <m:rPr>
                  <m:sty m:val="p"/>
                </m:rPr>
                <w:rPr>
                  <w:rFonts w:ascii="Cambria Math" w:hAnsi="Cambria Math" w:cs="Times New Roman"/>
                  <w:color w:val="000000" w:themeColor="text1"/>
                  <w:sz w:val="24"/>
                  <w:szCs w:val="24"/>
                  <w:rPrChange w:id="5507" w:author="Jacyeude Araújo" w:date="2019-10-02T13:03:00Z">
                    <w:rPr>
                      <w:rFonts w:ascii="Cambria Math" w:hAnsi="Cambria Math" w:cs="Times New Roman"/>
                      <w:color w:val="000000" w:themeColor="text1"/>
                      <w:sz w:val="24"/>
                      <w:szCs w:val="24"/>
                    </w:rPr>
                  </w:rPrChange>
                </w:rPr>
                <m:t>2</m:t>
              </m:r>
            </m:sup>
          </m:sSup>
          <m:r>
            <m:rPr>
              <m:sty m:val="p"/>
            </m:rPr>
            <w:rPr>
              <w:rFonts w:ascii="Cambria Math" w:hAnsi="Cambria Math" w:cs="Times New Roman"/>
              <w:color w:val="000000" w:themeColor="text1"/>
              <w:sz w:val="24"/>
              <w:szCs w:val="24"/>
              <w:rPrChange w:id="5508"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509" w:author="Jacyeude Araújo" w:date="2019-10-02T13:03:00Z">
                <w:rPr>
                  <w:rFonts w:ascii="Cambria Math" w:hAnsi="Cambria Math" w:cs="Times New Roman"/>
                  <w:color w:val="000000" w:themeColor="text1"/>
                  <w:sz w:val="24"/>
                  <w:szCs w:val="24"/>
                </w:rPr>
              </w:rPrChange>
            </w:rPr>
            <m:t>C</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510"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511"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512" w:author="Jacyeude Araújo" w:date="2019-10-02T13:03:00Z">
                    <w:rPr>
                      <w:rFonts w:ascii="Cambria Math" w:hAnsi="Cambria Math" w:cs="Times New Roman"/>
                      <w:color w:val="000000" w:themeColor="text1"/>
                      <w:sz w:val="24"/>
                      <w:szCs w:val="24"/>
                    </w:rPr>
                  </w:rPrChange>
                </w:rPr>
                <m:t>n</m:t>
              </m:r>
            </m:sup>
            <m:e>
              <m:r>
                <w:rPr>
                  <w:rFonts w:ascii="Cambria Math" w:hAnsi="Cambria Math" w:cs="Times New Roman"/>
                  <w:color w:val="000000" w:themeColor="text1"/>
                  <w:sz w:val="24"/>
                  <w:szCs w:val="24"/>
                  <w:rPrChange w:id="5513" w:author="Jacyeude Araújo" w:date="2019-10-02T13:03:00Z">
                    <w:rPr>
                      <w:rFonts w:ascii="Cambria Math" w:hAnsi="Cambria Math" w:cs="Times New Roman"/>
                      <w:color w:val="000000" w:themeColor="text1"/>
                      <w:sz w:val="24"/>
                      <w:szCs w:val="24"/>
                    </w:rPr>
                  </w:rPrChange>
                </w:rPr>
                <m:t>ξi</m:t>
              </m:r>
            </m:e>
          </m:nary>
          <m:r>
            <m:rPr>
              <m:sty m:val="p"/>
            </m:rPr>
            <w:rPr>
              <w:rFonts w:ascii="Cambria Math" w:hAnsi="Cambria Math" w:cs="Times New Roman"/>
              <w:color w:val="000000" w:themeColor="text1"/>
              <w:sz w:val="24"/>
              <w:szCs w:val="24"/>
              <w:rPrChange w:id="5514" w:author="Jacyeude Araújo" w:date="2019-10-02T13:03:00Z">
                <w:rPr>
                  <w:rFonts w:ascii="Cambria Math"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515"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516" w:author="Jacyeude Araújo" w:date="2019-10-02T13:03:00Z">
                <w:rPr>
                  <w:rFonts w:ascii="Cambria Math" w:eastAsiaTheme="minorEastAsia" w:hAnsi="Cambria Math" w:cs="Times New Roman"/>
                  <w:color w:val="000000" w:themeColor="text1"/>
                  <w:sz w:val="24"/>
                  <w:szCs w:val="24"/>
                </w:rPr>
              </w:rPrChange>
            </w:rPr>
            <m:t xml:space="preserve">                            (3.2</m:t>
          </m:r>
          <m:r>
            <w:ins w:id="5517" w:author="Jacyeude Araújo" w:date="2019-10-01T19:55:00Z">
              <w:rPr>
                <w:rFonts w:ascii="Cambria Math" w:eastAsiaTheme="minorEastAsia" w:hAnsi="Cambria Math" w:cs="Times New Roman"/>
                <w:color w:val="000000" w:themeColor="text1"/>
                <w:sz w:val="24"/>
                <w:szCs w:val="24"/>
                <w:rPrChange w:id="5518" w:author="Jacyeude Araújo" w:date="2019-10-02T13:03:00Z">
                  <w:rPr>
                    <w:rFonts w:ascii="Cambria Math" w:eastAsiaTheme="minorEastAsia" w:hAnsi="Cambria Math" w:cs="Times New Roman"/>
                    <w:color w:val="000000" w:themeColor="text1"/>
                    <w:sz w:val="24"/>
                    <w:szCs w:val="24"/>
                  </w:rPr>
                </w:rPrChange>
              </w:rPr>
              <m:t>5</m:t>
            </w:ins>
          </m:r>
          <m:r>
            <w:del w:id="5519" w:author="Jacyeude Araújo" w:date="2019-10-01T19:55:00Z">
              <w:rPr>
                <w:rFonts w:ascii="Cambria Math" w:eastAsiaTheme="minorEastAsia" w:hAnsi="Cambria Math" w:cs="Times New Roman"/>
                <w:color w:val="000000" w:themeColor="text1"/>
                <w:sz w:val="24"/>
                <w:szCs w:val="24"/>
                <w:rPrChange w:id="5520" w:author="Jacyeude Araújo" w:date="2019-10-02T13:03:00Z">
                  <w:rPr>
                    <w:rFonts w:ascii="Cambria Math" w:eastAsiaTheme="minorEastAsia" w:hAnsi="Cambria Math" w:cs="Times New Roman"/>
                    <w:color w:val="000000" w:themeColor="text1"/>
                    <w:sz w:val="24"/>
                    <w:szCs w:val="24"/>
                  </w:rPr>
                </w:rPrChange>
              </w:rPr>
              <m:t>6</m:t>
            </w:del>
          </m:r>
          <m:r>
            <w:rPr>
              <w:rFonts w:ascii="Cambria Math" w:eastAsiaTheme="minorEastAsia" w:hAnsi="Cambria Math" w:cs="Times New Roman"/>
              <w:color w:val="000000" w:themeColor="text1"/>
              <w:sz w:val="24"/>
              <w:szCs w:val="24"/>
              <w:rPrChange w:id="5521" w:author="Jacyeude Araújo" w:date="2019-10-02T13:03:00Z">
                <w:rPr>
                  <w:rFonts w:ascii="Cambria Math" w:eastAsiaTheme="minorEastAsia" w:hAnsi="Cambria Math" w:cs="Times New Roman"/>
                  <w:color w:val="000000" w:themeColor="text1"/>
                  <w:sz w:val="24"/>
                  <w:szCs w:val="24"/>
                </w:rPr>
              </w:rPrChange>
            </w:rPr>
            <m:t>)</m:t>
          </m:r>
        </m:oMath>
      </m:oMathPara>
    </w:p>
    <w:p w14:paraId="0F371521" w14:textId="46E314BB"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601E15" w14:textId="583BD054" w:rsidR="0078356B" w:rsidRPr="00F00993"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constante </w:t>
      </w:r>
      <m:oMath>
        <m:r>
          <w:rPr>
            <w:rFonts w:ascii="Cambria Math" w:hAnsi="Cambria Math" w:cs="Times New Roman"/>
            <w:color w:val="000000" w:themeColor="text1"/>
            <w:sz w:val="24"/>
            <w:szCs w:val="24"/>
            <w:rPrChange w:id="5522" w:author="Jacyeude Araújo" w:date="2019-10-02T13:03:00Z">
              <w:rPr>
                <w:rFonts w:ascii="Cambria Math" w:hAnsi="Cambria Math" w:cs="Times New Roman"/>
                <w:color w:val="000000" w:themeColor="text1"/>
                <w:sz w:val="24"/>
                <w:szCs w:val="24"/>
              </w:rPr>
            </w:rPrChange>
          </w:rPr>
          <m:t>C</m:t>
        </m:r>
      </m:oMath>
      <w:r w:rsidRPr="00F00993">
        <w:rPr>
          <w:rFonts w:ascii="Times New Roman" w:hAnsi="Times New Roman" w:cs="Times New Roman"/>
          <w:color w:val="000000" w:themeColor="text1"/>
          <w:sz w:val="24"/>
          <w:szCs w:val="24"/>
        </w:rPr>
        <w:t xml:space="preserve"> é um termo de regularização que impõe um peso à minimização dos erros no conjunto de treinamento em relação à minimização da comp</w:t>
      </w:r>
      <w:proofErr w:type="spellStart"/>
      <w:r w:rsidRPr="00F00993">
        <w:rPr>
          <w:rFonts w:ascii="Times New Roman" w:hAnsi="Times New Roman" w:cs="Times New Roman"/>
          <w:color w:val="000000" w:themeColor="text1"/>
          <w:sz w:val="24"/>
          <w:szCs w:val="24"/>
        </w:rPr>
        <w:t>lexidade</w:t>
      </w:r>
      <w:proofErr w:type="spellEnd"/>
      <w:r w:rsidRPr="00F00993">
        <w:rPr>
          <w:rFonts w:ascii="Times New Roman" w:hAnsi="Times New Roman" w:cs="Times New Roman"/>
          <w:color w:val="000000" w:themeColor="text1"/>
          <w:sz w:val="24"/>
          <w:szCs w:val="24"/>
        </w:rPr>
        <w:t xml:space="preserve"> do modelo [3</w:t>
      </w:r>
      <w:r w:rsidR="006F5405" w:rsidRPr="00F00993">
        <w:rPr>
          <w:rFonts w:ascii="Times New Roman" w:hAnsi="Times New Roman" w:cs="Times New Roman"/>
          <w:color w:val="000000" w:themeColor="text1"/>
          <w:sz w:val="24"/>
          <w:szCs w:val="24"/>
        </w:rPr>
        <w:t>7</w:t>
      </w:r>
      <w:r w:rsidRPr="00F00993">
        <w:rPr>
          <w:rFonts w:ascii="Times New Roman" w:hAnsi="Times New Roman" w:cs="Times New Roman"/>
          <w:color w:val="000000" w:themeColor="text1"/>
          <w:sz w:val="24"/>
          <w:szCs w:val="24"/>
        </w:rPr>
        <w:t xml:space="preserve">]. A </w:t>
      </w:r>
      <w:r w:rsidRPr="00F00993">
        <w:rPr>
          <w:rFonts w:ascii="Times New Roman" w:hAnsi="Times New Roman" w:cs="Times New Roman"/>
          <w:color w:val="000000" w:themeColor="text1"/>
          <w:sz w:val="24"/>
          <w:szCs w:val="24"/>
        </w:rPr>
        <w:lastRenderedPageBreak/>
        <w:t xml:space="preserve">presença do termo </w:t>
      </w:r>
      <m:oMath>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523"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524"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525" w:author="Jacyeude Araújo" w:date="2019-10-02T13:03:00Z">
                  <w:rPr>
                    <w:rFonts w:ascii="Cambria Math" w:hAnsi="Cambria Math" w:cs="Times New Roman"/>
                    <w:color w:val="000000" w:themeColor="text1"/>
                    <w:sz w:val="24"/>
                    <w:szCs w:val="24"/>
                  </w:rPr>
                </w:rPrChange>
              </w:rPr>
              <m:t>n</m:t>
            </m:r>
          </m:sup>
          <m:e>
            <m:r>
              <w:rPr>
                <w:rFonts w:ascii="Cambria Math" w:hAnsi="Cambria Math" w:cs="Times New Roman"/>
                <w:color w:val="000000" w:themeColor="text1"/>
                <w:sz w:val="24"/>
                <w:szCs w:val="24"/>
                <w:rPrChange w:id="5526" w:author="Jacyeude Araújo" w:date="2019-10-02T13:03:00Z">
                  <w:rPr>
                    <w:rFonts w:ascii="Cambria Math" w:hAnsi="Cambria Math" w:cs="Times New Roman"/>
                    <w:color w:val="000000" w:themeColor="text1"/>
                    <w:sz w:val="24"/>
                    <w:szCs w:val="24"/>
                  </w:rPr>
                </w:rPrChange>
              </w:rPr>
              <m:t>ξi</m:t>
            </m:r>
          </m:e>
        </m:nary>
      </m:oMath>
      <w:r w:rsidRPr="00F00993">
        <w:rPr>
          <w:rFonts w:ascii="Times New Roman" w:hAnsi="Times New Roman" w:cs="Times New Roman"/>
          <w:color w:val="000000" w:themeColor="text1"/>
          <w:sz w:val="24"/>
          <w:szCs w:val="24"/>
        </w:rPr>
        <w:t xml:space="preserve"> no problema de otimização também pode ser vista como uma minimização de erros marginais, pois um valor de </w:t>
      </w:r>
      <m:oMath>
        <m:r>
          <w:rPr>
            <w:rFonts w:ascii="Cambria Math" w:hAnsi="Cambria Math" w:cs="Times New Roman"/>
            <w:color w:val="000000" w:themeColor="text1"/>
            <w:sz w:val="24"/>
            <w:szCs w:val="24"/>
            <w:rPrChange w:id="5527" w:author="Jacyeude Araújo" w:date="2019-10-02T13:03:00Z">
              <w:rPr>
                <w:rFonts w:ascii="Cambria Math" w:hAnsi="Cambria Math" w:cs="Times New Roman"/>
                <w:color w:val="000000" w:themeColor="text1"/>
                <w:sz w:val="24"/>
                <w:szCs w:val="24"/>
              </w:rPr>
            </w:rPrChange>
          </w:rPr>
          <m:t>ξⅈ ϵ (0,1)</m:t>
        </m:r>
      </m:oMath>
      <w:r w:rsidR="0046553B"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indica um dado entre as margens.</w:t>
      </w:r>
    </w:p>
    <w:p w14:paraId="73B15E6E" w14:textId="4C714661" w:rsidR="0078356B" w:rsidRPr="00F00993"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Novamente o problema de otimização gerado é quadrático, com as restrições lineares apresentadas na </w:t>
      </w:r>
      <w:r w:rsidR="006F5405"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3.2</w:t>
      </w:r>
      <w:del w:id="5528" w:author="Jacyeude Araújo" w:date="2019-10-01T20:17:00Z">
        <w:r w:rsidR="006F5405" w:rsidRPr="00F00993" w:rsidDel="0061229A">
          <w:rPr>
            <w:rFonts w:ascii="Times New Roman" w:hAnsi="Times New Roman" w:cs="Times New Roman"/>
            <w:color w:val="000000" w:themeColor="text1"/>
            <w:sz w:val="24"/>
            <w:szCs w:val="24"/>
          </w:rPr>
          <w:delText>5</w:delText>
        </w:r>
      </w:del>
      <w:ins w:id="5529" w:author="Jacyeude Araújo" w:date="2019-10-01T20:17:00Z">
        <w:r w:rsidR="0061229A" w:rsidRPr="00F00993">
          <w:rPr>
            <w:rFonts w:ascii="Times New Roman" w:hAnsi="Times New Roman" w:cs="Times New Roman"/>
            <w:color w:val="000000" w:themeColor="text1"/>
            <w:sz w:val="24"/>
            <w:szCs w:val="24"/>
          </w:rPr>
          <w:t>4</w:t>
        </w:r>
      </w:ins>
      <w:r w:rsidRPr="00F00993">
        <w:rPr>
          <w:rFonts w:ascii="Times New Roman" w:hAnsi="Times New Roman" w:cs="Times New Roman"/>
          <w:color w:val="000000" w:themeColor="text1"/>
          <w:sz w:val="24"/>
          <w:szCs w:val="24"/>
        </w:rPr>
        <w:t>. A sua solução envolve passos matemáticos semelhantes aos apresentados anteriormente, com a introdução de uma função Lagrangiana e tornando suas derivadas parciais nulas. Tem-se como resultado o seguinte problema dual:</w:t>
      </w:r>
    </w:p>
    <w:p w14:paraId="3C30E12A" w14:textId="3A3AE971" w:rsidR="0078356B" w:rsidRPr="00F0099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8D16D90" w14:textId="035F4178" w:rsidR="003105E8" w:rsidRPr="00F00993" w:rsidRDefault="003105E8" w:rsidP="00DC7F73">
      <w:pPr>
        <w:autoSpaceDE w:val="0"/>
        <w:autoSpaceDN w:val="0"/>
        <w:adjustRightInd w:val="0"/>
        <w:spacing w:after="0" w:line="360" w:lineRule="auto"/>
        <w:ind w:firstLine="1440"/>
        <w:jc w:val="right"/>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Change w:id="5530" w:author="Jacyeude Araújo" w:date="2019-10-02T13:03:00Z">
              <w:rPr>
                <w:rFonts w:ascii="Cambria Math" w:hAnsi="Cambria Math" w:cs="Times New Roman"/>
                <w:color w:val="000000" w:themeColor="text1"/>
                <w:sz w:val="24"/>
                <w:szCs w:val="24"/>
              </w:rPr>
            </w:rPrChange>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531"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532"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533" w:author="Jacyeude Araújo" w:date="2019-10-02T13:03:00Z">
                  <w:rPr>
                    <w:rFonts w:ascii="Cambria Math" w:hAnsi="Cambria Math" w:cs="Times New Roman"/>
                    <w:color w:val="000000" w:themeColor="text1"/>
                    <w:sz w:val="24"/>
                    <w:szCs w:val="24"/>
                  </w:rPr>
                </w:rPrChange>
              </w:rPr>
              <m:t>n</m:t>
            </m:r>
          </m:sup>
          <m:e>
            <m:r>
              <w:rPr>
                <w:rFonts w:ascii="Cambria Math" w:hAnsi="Cambria Math" w:cs="Times New Roman"/>
                <w:color w:val="000000" w:themeColor="text1"/>
                <w:sz w:val="24"/>
                <w:szCs w:val="24"/>
                <w:rPrChange w:id="5534" w:author="Jacyeude Araújo" w:date="2019-10-02T13:03:00Z">
                  <w:rPr>
                    <w:rFonts w:ascii="Cambria Math" w:hAnsi="Cambria Math" w:cs="Times New Roman"/>
                    <w:color w:val="000000" w:themeColor="text1"/>
                    <w:sz w:val="24"/>
                    <w:szCs w:val="24"/>
                  </w:rPr>
                </w:rPrChange>
              </w:rPr>
              <m:t>αi</m:t>
            </m:r>
          </m:e>
        </m:nary>
        <m:r>
          <m:rPr>
            <m:sty m:val="p"/>
          </m:rPr>
          <w:rPr>
            <w:rFonts w:ascii="Cambria Math" w:hAnsi="Cambria Math" w:cs="Times New Roman"/>
            <w:color w:val="000000" w:themeColor="text1"/>
            <w:sz w:val="24"/>
            <w:szCs w:val="24"/>
            <w:rPrChange w:id="5535"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Change w:id="5536" w:author="Jacyeude Araújo" w:date="2019-10-02T13:03:00Z">
                  <w:rPr>
                    <w:rFonts w:ascii="Cambria Math" w:hAnsi="Cambria Math" w:cs="Times New Roman"/>
                    <w:color w:val="000000" w:themeColor="text1"/>
                    <w:sz w:val="24"/>
                    <w:szCs w:val="24"/>
                  </w:rPr>
                </w:rPrChange>
              </w:rPr>
              <m:t>1</m:t>
            </m:r>
          </m:num>
          <m:den>
            <m:r>
              <m:rPr>
                <m:sty m:val="p"/>
              </m:rPr>
              <w:rPr>
                <w:rFonts w:ascii="Cambria Math" w:hAnsi="Cambria Math" w:cs="Times New Roman"/>
                <w:color w:val="000000" w:themeColor="text1"/>
                <w:sz w:val="24"/>
                <w:szCs w:val="24"/>
                <w:rPrChange w:id="5537" w:author="Jacyeude Araújo" w:date="2019-10-02T13:03:00Z">
                  <w:rPr>
                    <w:rFonts w:ascii="Cambria Math" w:hAnsi="Cambria Math" w:cs="Times New Roman"/>
                    <w:color w:val="000000" w:themeColor="text1"/>
                    <w:sz w:val="24"/>
                    <w:szCs w:val="24"/>
                  </w:rPr>
                </w:rPrChange>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538"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539"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540" w:author="Jacyeude Araújo" w:date="2019-10-02T13:03:00Z">
                  <w:rPr>
                    <w:rFonts w:ascii="Cambria Math" w:hAnsi="Cambria Math" w:cs="Times New Roman"/>
                    <w:color w:val="000000" w:themeColor="text1"/>
                    <w:sz w:val="24"/>
                    <w:szCs w:val="24"/>
                  </w:rPr>
                </w:rPrChange>
              </w:rPr>
              <m:t>j</m:t>
            </m:r>
            <m:r>
              <m:rPr>
                <m:sty m:val="p"/>
              </m:rPr>
              <w:rPr>
                <w:rFonts w:ascii="Cambria Math" w:hAnsi="Cambria Math" w:cs="Times New Roman"/>
                <w:color w:val="000000" w:themeColor="text1"/>
                <w:sz w:val="24"/>
                <w:szCs w:val="24"/>
                <w:rPrChange w:id="5541"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542"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43"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544" w:author="Jacyeude Araújo" w:date="2019-10-02T13:03:00Z">
                      <w:rPr>
                        <w:rFonts w:ascii="Cambria Math" w:hAnsi="Cambria Math" w:cs="Times New Roman"/>
                        <w:color w:val="000000" w:themeColor="text1"/>
                        <w:sz w:val="24"/>
                        <w:szCs w:val="24"/>
                      </w:rPr>
                    </w:rPrChange>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45"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546" w:author="Jacyeude Araújo" w:date="2019-10-02T13:03:00Z">
                      <w:rPr>
                        <w:rFonts w:ascii="Cambria Math" w:hAnsi="Cambria Math" w:cs="Times New Roman"/>
                        <w:color w:val="000000" w:themeColor="text1"/>
                        <w:sz w:val="24"/>
                        <w:szCs w:val="24"/>
                      </w:rPr>
                    </w:rPrChange>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47" w:author="Jacyeude Araújo" w:date="2019-10-02T13:03:00Z">
                      <w:rPr>
                        <w:rFonts w:ascii="Cambria Math" w:hAnsi="Cambria Math" w:cs="Times New Roman"/>
                        <w:color w:val="000000" w:themeColor="text1"/>
                        <w:sz w:val="24"/>
                        <w:szCs w:val="24"/>
                      </w:rPr>
                    </w:rPrChange>
                  </w:rPr>
                  <m:t>y</m:t>
                </m:r>
              </m:e>
              <m:sub>
                <m:r>
                  <m:rPr>
                    <m:sty m:val="p"/>
                  </m:rPr>
                  <w:rPr>
                    <w:rFonts w:ascii="Cambria Math" w:hAnsi="Cambria Math" w:cs="Times New Roman"/>
                    <w:color w:val="000000" w:themeColor="text1"/>
                    <w:sz w:val="24"/>
                    <w:szCs w:val="24"/>
                    <w:rPrChange w:id="5548" w:author="Jacyeude Araújo" w:date="2019-10-02T13:03:00Z">
                      <w:rPr>
                        <w:rFonts w:ascii="Cambria Math" w:hAnsi="Cambria Math" w:cs="Times New Roman"/>
                        <w:color w:val="000000" w:themeColor="text1"/>
                        <w:sz w:val="24"/>
                        <w:szCs w:val="24"/>
                      </w:rPr>
                    </w:rPrChange>
                  </w:rPr>
                  <m:t>1</m:t>
                </m:r>
              </m:sub>
            </m:sSub>
          </m:e>
        </m:nary>
        <m:r>
          <m:rPr>
            <m:sty m:val="p"/>
          </m:rPr>
          <w:rPr>
            <w:rFonts w:ascii="Cambria Math" w:hAnsi="Cambria Math" w:cs="Times New Roman"/>
            <w:color w:val="000000" w:themeColor="text1"/>
            <w:sz w:val="24"/>
            <w:szCs w:val="24"/>
            <w:rPrChange w:id="5549"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50"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551" w:author="Jacyeude Araújo" w:date="2019-10-02T13:03:00Z">
                  <w:rPr>
                    <w:rFonts w:ascii="Cambria Math" w:hAnsi="Cambria Math" w:cs="Times New Roman"/>
                    <w:color w:val="000000" w:themeColor="text1"/>
                    <w:sz w:val="24"/>
                    <w:szCs w:val="24"/>
                  </w:rPr>
                </w:rPrChange>
              </w:rPr>
              <m:t>j</m:t>
            </m:r>
          </m:sub>
        </m:sSub>
        <m:r>
          <m:rPr>
            <m:sty m:val="p"/>
          </m:rPr>
          <w:rPr>
            <w:rFonts w:ascii="Cambria Math" w:hAnsi="Cambria Math" w:cs="Times New Roman"/>
            <w:color w:val="000000" w:themeColor="text1"/>
            <w:sz w:val="24"/>
            <w:szCs w:val="24"/>
            <w:rPrChange w:id="5552"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5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554" w:author="Jacyeude Araújo" w:date="2019-10-02T13:03:00Z">
                  <w:rPr>
                    <w:rFonts w:ascii="Cambria Math" w:hAnsi="Cambria Math" w:cs="Times New Roman"/>
                    <w:color w:val="000000" w:themeColor="text1"/>
                    <w:sz w:val="24"/>
                    <w:szCs w:val="24"/>
                  </w:rPr>
                </w:rPrChange>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5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556" w:author="Jacyeude Araújo" w:date="2019-10-02T13:03:00Z">
                  <w:rPr>
                    <w:rFonts w:ascii="Cambria Math" w:hAnsi="Cambria Math" w:cs="Times New Roman"/>
                    <w:color w:val="000000" w:themeColor="text1"/>
                    <w:sz w:val="24"/>
                    <w:szCs w:val="24"/>
                  </w:rPr>
                </w:rPrChange>
              </w:rPr>
              <m:t>j</m:t>
            </m:r>
          </m:sub>
        </m:sSub>
        <m:r>
          <m:rPr>
            <m:sty m:val="p"/>
          </m:rPr>
          <w:rPr>
            <w:rFonts w:ascii="Cambria Math" w:hAnsi="Cambria Math" w:cs="Times New Roman"/>
            <w:color w:val="000000" w:themeColor="text1"/>
            <w:sz w:val="24"/>
            <w:szCs w:val="24"/>
            <w:rPrChange w:id="5557" w:author="Jacyeude Araújo" w:date="2019-10-02T13:03:00Z">
              <w:rPr>
                <w:rFonts w:ascii="Cambria Math" w:hAnsi="Cambria Math" w:cs="Times New Roman"/>
                <w:color w:val="000000" w:themeColor="text1"/>
                <w:sz w:val="24"/>
                <w:szCs w:val="24"/>
              </w:rPr>
            </w:rPrChange>
          </w:rPr>
          <m:t>)                                          (3.2</m:t>
        </m:r>
        <m:r>
          <w:del w:id="5558" w:author="Jacyeude Araújo" w:date="2019-10-01T19:55:00Z">
            <m:rPr>
              <m:sty m:val="p"/>
            </m:rPr>
            <w:rPr>
              <w:rFonts w:ascii="Cambria Math" w:hAnsi="Cambria Math" w:cs="Times New Roman"/>
              <w:color w:val="000000" w:themeColor="text1"/>
              <w:sz w:val="24"/>
              <w:szCs w:val="24"/>
              <w:rPrChange w:id="5559" w:author="Jacyeude Araújo" w:date="2019-10-02T13:03:00Z">
                <w:rPr>
                  <w:rFonts w:ascii="Cambria Math" w:hAnsi="Cambria Math" w:cs="Times New Roman"/>
                  <w:color w:val="000000" w:themeColor="text1"/>
                  <w:sz w:val="24"/>
                  <w:szCs w:val="24"/>
                </w:rPr>
              </w:rPrChange>
            </w:rPr>
            <m:t>7</m:t>
          </w:del>
        </m:r>
        <m:r>
          <w:ins w:id="5560" w:author="Jacyeude Araújo" w:date="2019-10-01T19:55:00Z">
            <m:rPr>
              <m:sty m:val="p"/>
            </m:rPr>
            <w:rPr>
              <w:rFonts w:ascii="Cambria Math" w:hAnsi="Cambria Math" w:cs="Times New Roman"/>
              <w:color w:val="000000" w:themeColor="text1"/>
              <w:sz w:val="24"/>
              <w:szCs w:val="24"/>
              <w:rPrChange w:id="5561" w:author="Jacyeude Araújo" w:date="2019-10-02T13:03:00Z">
                <w:rPr>
                  <w:rFonts w:ascii="Cambria Math" w:hAnsi="Cambria Math" w:cs="Times New Roman"/>
                  <w:color w:val="000000" w:themeColor="text1"/>
                  <w:sz w:val="24"/>
                  <w:szCs w:val="24"/>
                </w:rPr>
              </w:rPrChange>
            </w:rPr>
            <m:t>6</m:t>
          </w:ins>
        </m:r>
        <m:r>
          <m:rPr>
            <m:sty m:val="p"/>
          </m:rPr>
          <w:rPr>
            <w:rFonts w:ascii="Cambria Math" w:hAnsi="Cambria Math" w:cs="Times New Roman"/>
            <w:color w:val="000000" w:themeColor="text1"/>
            <w:sz w:val="24"/>
            <w:szCs w:val="24"/>
            <w:rPrChange w:id="5562" w:author="Jacyeude Araújo" w:date="2019-10-02T13:03:00Z">
              <w:rPr>
                <w:rFonts w:ascii="Cambria Math" w:hAnsi="Cambria Math" w:cs="Times New Roman"/>
                <w:color w:val="000000" w:themeColor="text1"/>
                <w:sz w:val="24"/>
                <w:szCs w:val="24"/>
              </w:rPr>
            </w:rPrChange>
          </w:rPr>
          <m:t>)</m:t>
        </m:r>
      </m:oMath>
    </w:p>
    <w:p w14:paraId="43C8E1F6" w14:textId="0C9171D0" w:rsidR="0078356B" w:rsidRPr="00F00993" w:rsidRDefault="0078356B" w:rsidP="0046553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2C7EB10" w14:textId="71B6EC73" w:rsidR="0078356B"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 as restrições </w:t>
      </w:r>
      <m:oMath>
        <m:d>
          <m:dPr>
            <m:begChr m:val="{"/>
            <m:endChr m:val=""/>
            <m:ctrlPr>
              <w:rPr>
                <w:rFonts w:ascii="Cambria Math" w:hAnsi="Cambria Math" w:cs="Times New Roman"/>
                <w:color w:val="000000" w:themeColor="text1"/>
                <w:sz w:val="24"/>
                <w:szCs w:val="24"/>
              </w:rPr>
            </m:ctrlPr>
          </m:dPr>
          <m:e>
            <m:eqArr>
              <m:eqArrPr>
                <m:ctrlPr>
                  <w:rPr>
                    <w:rFonts w:ascii="Cambria Math" w:hAnsi="Cambria Math" w:cs="Times New Roman"/>
                    <w:color w:val="000000" w:themeColor="text1"/>
                    <w:sz w:val="24"/>
                    <w:szCs w:val="24"/>
                  </w:rPr>
                </m:ctrlPr>
              </m:eqArrPr>
              <m:e>
                <m:r>
                  <m:rPr>
                    <m:sty m:val="p"/>
                  </m:rPr>
                  <w:rPr>
                    <w:rFonts w:ascii="Cambria Math" w:hAnsi="Cambria Math" w:cs="Times New Roman"/>
                    <w:color w:val="000000" w:themeColor="text1"/>
                    <w:sz w:val="24"/>
                    <w:szCs w:val="24"/>
                    <w:rPrChange w:id="5563" w:author="Jacyeude Araújo" w:date="2019-10-02T13:03:00Z">
                      <w:rPr>
                        <w:rFonts w:ascii="Cambria Math" w:hAnsi="Cambria Math" w:cs="Times New Roman"/>
                        <w:color w:val="000000" w:themeColor="text1"/>
                        <w:sz w:val="24"/>
                        <w:szCs w:val="24"/>
                      </w:rPr>
                    </w:rPrChange>
                  </w:rPr>
                  <m:t>0≤</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6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565"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566" w:author="Jacyeude Araújo" w:date="2019-10-02T13:03:00Z">
                      <w:rPr>
                        <w:rFonts w:ascii="Cambria Math" w:hAnsi="Cambria Math" w:cs="Times New Roman"/>
                        <w:color w:val="000000" w:themeColor="text1"/>
                        <w:sz w:val="24"/>
                        <w:szCs w:val="24"/>
                      </w:rPr>
                    </w:rPrChange>
                  </w:rPr>
                  <m:t>x</m:t>
                </m:r>
                <m:r>
                  <m:rPr>
                    <m:sty m:val="p"/>
                  </m:rPr>
                  <w:rPr>
                    <w:rFonts w:ascii="Cambria Math" w:hAnsi="Cambria Math" w:cs="Times New Roman"/>
                    <w:color w:val="000000" w:themeColor="text1"/>
                    <w:sz w:val="24"/>
                    <w:szCs w:val="24"/>
                    <w:rPrChange w:id="5567"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568" w:author="Jacyeude Araújo" w:date="2019-10-02T13:03:00Z">
                      <w:rPr>
                        <w:rFonts w:ascii="Cambria Math" w:hAnsi="Cambria Math" w:cs="Times New Roman"/>
                        <w:color w:val="000000" w:themeColor="text1"/>
                        <w:sz w:val="24"/>
                        <w:szCs w:val="24"/>
                      </w:rPr>
                    </w:rPrChange>
                  </w:rPr>
                  <m:t>C</m:t>
                </m:r>
                <m:r>
                  <m:rPr>
                    <m:sty m:val="p"/>
                  </m:rPr>
                  <w:rPr>
                    <w:rFonts w:ascii="Cambria Math" w:hAnsi="Cambria Math" w:cs="Times New Roman"/>
                    <w:color w:val="000000" w:themeColor="text1"/>
                    <w:sz w:val="24"/>
                    <w:szCs w:val="24"/>
                    <w:rPrChange w:id="5569" w:author="Jacyeude Araújo" w:date="2019-10-02T13:03:00Z">
                      <w:rPr>
                        <w:rFonts w:ascii="Cambria Math" w:hAnsi="Cambria Math" w:cs="Times New Roman"/>
                        <w:color w:val="000000" w:themeColor="text1"/>
                        <w:sz w:val="24"/>
                        <w:szCs w:val="24"/>
                      </w:rPr>
                    </w:rPrChange>
                  </w:rPr>
                  <m:t xml:space="preserve"> , ∀ⅈ=1…</m:t>
                </m:r>
                <m:r>
                  <w:rPr>
                    <w:rFonts w:ascii="Cambria Math" w:hAnsi="Cambria Math" w:cs="Times New Roman"/>
                    <w:color w:val="000000" w:themeColor="text1"/>
                    <w:sz w:val="24"/>
                    <w:szCs w:val="24"/>
                    <w:rPrChange w:id="5570" w:author="Jacyeude Araújo" w:date="2019-10-02T13:03:00Z">
                      <w:rPr>
                        <w:rFonts w:ascii="Cambria Math" w:hAnsi="Cambria Math" w:cs="Times New Roman"/>
                        <w:color w:val="000000" w:themeColor="text1"/>
                        <w:sz w:val="24"/>
                        <w:szCs w:val="24"/>
                      </w:rPr>
                    </w:rPrChange>
                  </w:rPr>
                  <m:t>n</m:t>
                </m:r>
              </m:e>
              <m:e>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571"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572"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573"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7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575" w:author="Jacyeude Araújo" w:date="2019-10-02T13:03:00Z">
                              <w:rPr>
                                <w:rFonts w:ascii="Cambria Math" w:hAnsi="Cambria Math" w:cs="Times New Roman"/>
                                <w:color w:val="000000" w:themeColor="text1"/>
                                <w:sz w:val="24"/>
                                <w:szCs w:val="24"/>
                              </w:rPr>
                            </w:rPrChange>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76"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577" w:author="Jacyeude Araújo" w:date="2019-10-02T13:03:00Z">
                              <w:rPr>
                                <w:rFonts w:ascii="Cambria Math" w:hAnsi="Cambria Math" w:cs="Times New Roman"/>
                                <w:color w:val="000000" w:themeColor="text1"/>
                                <w:sz w:val="24"/>
                                <w:szCs w:val="24"/>
                              </w:rPr>
                            </w:rPrChange>
                          </w:rPr>
                          <m:t>i</m:t>
                        </m:r>
                      </m:sub>
                    </m:sSub>
                  </m:e>
                </m:nary>
                <m:r>
                  <m:rPr>
                    <m:sty m:val="p"/>
                  </m:rPr>
                  <w:rPr>
                    <w:rFonts w:ascii="Cambria Math" w:hAnsi="Cambria Math" w:cs="Times New Roman"/>
                    <w:color w:val="000000" w:themeColor="text1"/>
                    <w:sz w:val="24"/>
                    <w:szCs w:val="24"/>
                    <w:rPrChange w:id="5578" w:author="Jacyeude Araújo" w:date="2019-10-02T13:03:00Z">
                      <w:rPr>
                        <w:rFonts w:ascii="Cambria Math" w:hAnsi="Cambria Math" w:cs="Times New Roman"/>
                        <w:color w:val="000000" w:themeColor="text1"/>
                        <w:sz w:val="24"/>
                        <w:szCs w:val="24"/>
                      </w:rPr>
                    </w:rPrChange>
                  </w:rPr>
                  <m:t>=0</m:t>
                </m:r>
              </m:e>
            </m:eqArr>
          </m:e>
        </m:d>
      </m:oMath>
    </w:p>
    <w:p w14:paraId="09107909" w14:textId="77777777"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A4FF28F" w14:textId="489E34F7"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Pode-se observar que essa formulação é igual à apresentada para as </w:t>
      </w:r>
      <w:proofErr w:type="spellStart"/>
      <w:r w:rsidRPr="00F00993">
        <w:rPr>
          <w:rFonts w:ascii="Times New Roman" w:hAnsi="Times New Roman" w:cs="Times New Roman"/>
          <w:color w:val="000000" w:themeColor="text1"/>
          <w:sz w:val="24"/>
          <w:szCs w:val="24"/>
        </w:rPr>
        <w:t>SVMs</w:t>
      </w:r>
      <w:proofErr w:type="spellEnd"/>
      <w:r w:rsidRPr="00F00993">
        <w:rPr>
          <w:rFonts w:ascii="Times New Roman" w:hAnsi="Times New Roman" w:cs="Times New Roman"/>
          <w:color w:val="000000" w:themeColor="text1"/>
          <w:sz w:val="24"/>
          <w:szCs w:val="24"/>
        </w:rPr>
        <w:t xml:space="preserve"> de margens rígidas, a não ser pela restrição nos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79"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580"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que agora são limitados pelo valor de </w:t>
      </w:r>
      <m:oMath>
        <m:r>
          <w:rPr>
            <w:rFonts w:ascii="Cambria Math" w:hAnsi="Cambria Math" w:cs="Times New Roman"/>
            <w:color w:val="000000" w:themeColor="text1"/>
            <w:sz w:val="24"/>
            <w:szCs w:val="24"/>
            <w:rPrChange w:id="5581" w:author="Jacyeude Araújo" w:date="2019-10-02T13:03:00Z">
              <w:rPr>
                <w:rFonts w:ascii="Cambria Math" w:hAnsi="Cambria Math" w:cs="Times New Roman"/>
                <w:color w:val="000000" w:themeColor="text1"/>
                <w:sz w:val="24"/>
                <w:szCs w:val="24"/>
              </w:rPr>
            </w:rPrChange>
          </w:rPr>
          <m:t>C</m:t>
        </m:r>
      </m:oMath>
      <w:r w:rsidRPr="00F00993">
        <w:rPr>
          <w:rFonts w:ascii="Times New Roman" w:hAnsi="Times New Roman" w:cs="Times New Roman"/>
          <w:color w:val="000000" w:themeColor="text1"/>
          <w:sz w:val="24"/>
          <w:szCs w:val="24"/>
        </w:rPr>
        <w:t>.</w:t>
      </w:r>
    </w:p>
    <w:p w14:paraId="134FCE10" w14:textId="5A6B7780"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82"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583"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a solução do problema dual, enquanto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84"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585"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86"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587"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88" w:author="Jacyeude Araújo" w:date="2019-10-02T13:03:00Z">
                  <w:rPr>
                    <w:rFonts w:ascii="Cambria Math" w:hAnsi="Cambria Math" w:cs="Times New Roman"/>
                    <w:color w:val="000000" w:themeColor="text1"/>
                    <w:sz w:val="24"/>
                    <w:szCs w:val="24"/>
                  </w:rPr>
                </w:rPrChange>
              </w:rPr>
              <m:t>ξ</m:t>
            </m:r>
          </m:e>
          <m:sup>
            <m:r>
              <w:rPr>
                <w:rFonts w:ascii="Cambria Math" w:hAnsi="Cambria Math" w:cs="Times New Roman"/>
                <w:color w:val="000000" w:themeColor="text1"/>
                <w:sz w:val="24"/>
                <w:szCs w:val="24"/>
                <w:rPrChange w:id="5589"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denotam as soluções da forma primal. O vetor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90"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591"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continua sendo determinado pela </w:t>
      </w:r>
      <w:r w:rsidR="006F5405"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6F5405" w:rsidRPr="00F00993">
        <w:rPr>
          <w:rFonts w:ascii="Times New Roman" w:hAnsi="Times New Roman" w:cs="Times New Roman"/>
          <w:color w:val="000000" w:themeColor="text1"/>
          <w:sz w:val="24"/>
          <w:szCs w:val="24"/>
        </w:rPr>
        <w:t>3.1</w:t>
      </w:r>
      <w:ins w:id="5592" w:author="Jacyeude Araújo" w:date="2019-10-01T20:20:00Z">
        <w:r w:rsidR="00C23852" w:rsidRPr="00F00993">
          <w:rPr>
            <w:rFonts w:ascii="Times New Roman" w:hAnsi="Times New Roman" w:cs="Times New Roman"/>
            <w:color w:val="000000" w:themeColor="text1"/>
            <w:sz w:val="24"/>
            <w:szCs w:val="24"/>
          </w:rPr>
          <w:t>5</w:t>
        </w:r>
      </w:ins>
      <w:del w:id="5593" w:author="Jacyeude Araújo" w:date="2019-10-01T20:20:00Z">
        <w:r w:rsidR="006F5405" w:rsidRPr="00F00993" w:rsidDel="00C23852">
          <w:rPr>
            <w:rFonts w:ascii="Times New Roman" w:hAnsi="Times New Roman" w:cs="Times New Roman"/>
            <w:color w:val="000000" w:themeColor="text1"/>
            <w:sz w:val="24"/>
            <w:szCs w:val="24"/>
          </w:rPr>
          <w:delText>9</w:delText>
        </w:r>
      </w:del>
      <w:r w:rsidRPr="00F00993">
        <w:rPr>
          <w:rFonts w:ascii="Times New Roman" w:hAnsi="Times New Roman" w:cs="Times New Roman"/>
          <w:color w:val="000000" w:themeColor="text1"/>
          <w:sz w:val="24"/>
          <w:szCs w:val="24"/>
        </w:rPr>
        <w:t xml:space="preserve">. As variáveis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94" w:author="Jacyeude Araújo" w:date="2019-10-02T13:03:00Z">
                  <w:rPr>
                    <w:rFonts w:ascii="Cambria Math" w:hAnsi="Cambria Math" w:cs="Times New Roman"/>
                    <w:color w:val="000000" w:themeColor="text1"/>
                    <w:sz w:val="24"/>
                    <w:szCs w:val="24"/>
                  </w:rPr>
                </w:rPrChange>
              </w:rPr>
              <m:t>ξi</m:t>
            </m:r>
          </m:e>
          <m:sup>
            <m:r>
              <w:rPr>
                <w:rFonts w:ascii="Cambria Math" w:hAnsi="Cambria Math" w:cs="Times New Roman"/>
                <w:color w:val="000000" w:themeColor="text1"/>
                <w:sz w:val="24"/>
                <w:szCs w:val="24"/>
                <w:rPrChange w:id="5595" w:author="Jacyeude Araújo" w:date="2019-10-02T13:03:00Z">
                  <w:rPr>
                    <w:rFonts w:ascii="Cambria Math" w:hAnsi="Cambria Math" w:cs="Times New Roman"/>
                    <w:color w:val="000000" w:themeColor="text1"/>
                    <w:sz w:val="24"/>
                    <w:szCs w:val="24"/>
                  </w:rPr>
                </w:rPrChange>
              </w:rPr>
              <m:t>*</m:t>
            </m:r>
          </m:sup>
        </m:sSup>
      </m:oMath>
      <w:r w:rsidR="0046553B"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 podem ser calculadas pela Equação </w:t>
      </w:r>
      <w:r w:rsidR="006F5405" w:rsidRPr="00F00993">
        <w:rPr>
          <w:rFonts w:ascii="Times New Roman" w:hAnsi="Times New Roman" w:cs="Times New Roman"/>
          <w:color w:val="000000" w:themeColor="text1"/>
          <w:sz w:val="24"/>
          <w:szCs w:val="24"/>
        </w:rPr>
        <w:t>3.28</w:t>
      </w:r>
      <w:r w:rsidRPr="00F00993">
        <w:rPr>
          <w:rFonts w:ascii="Times New Roman" w:hAnsi="Times New Roman" w:cs="Times New Roman"/>
          <w:color w:val="000000" w:themeColor="text1"/>
          <w:sz w:val="24"/>
          <w:szCs w:val="24"/>
        </w:rPr>
        <w:t xml:space="preserve"> [</w:t>
      </w:r>
      <w:r w:rsidR="006F5405"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w:t>
      </w:r>
    </w:p>
    <w:p w14:paraId="73F77C54" w14:textId="77777777"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7438CD5" w14:textId="7B5ABBAE" w:rsidR="003105E8" w:rsidRPr="00F00993" w:rsidRDefault="000E2D3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596" w:author="Jacyeude Araújo" w:date="2019-10-02T13:03:00Z">
                    <w:rPr>
                      <w:rFonts w:ascii="Cambria Math" w:hAnsi="Cambria Math" w:cs="Times New Roman"/>
                      <w:color w:val="000000" w:themeColor="text1"/>
                      <w:sz w:val="24"/>
                      <w:szCs w:val="24"/>
                    </w:rPr>
                  </w:rPrChange>
                </w:rPr>
                <m:t>ξi</m:t>
              </m:r>
            </m:e>
            <m:sup>
              <m:r>
                <w:rPr>
                  <w:rFonts w:ascii="Cambria Math" w:hAnsi="Cambria Math" w:cs="Times New Roman"/>
                  <w:color w:val="000000" w:themeColor="text1"/>
                  <w:sz w:val="24"/>
                  <w:szCs w:val="24"/>
                  <w:rPrChange w:id="5597"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598" w:author="Jacyeude Araújo" w:date="2019-10-02T13:03:00Z">
                <w:rPr>
                  <w:rFonts w:ascii="Cambria Math" w:hAnsi="Cambria Math" w:cs="Times New Roman"/>
                  <w:color w:val="000000" w:themeColor="text1"/>
                  <w:sz w:val="24"/>
                  <w:szCs w:val="24"/>
                </w:rPr>
              </w:rPrChange>
            </w:rPr>
            <m:t>=max {0,1-</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599" w:author="Jacyeude Araújo" w:date="2019-10-02T13:03:00Z">
                    <w:rPr>
                      <w:rFonts w:ascii="Cambria Math" w:hAnsi="Cambria Math" w:cs="Times New Roman"/>
                      <w:color w:val="000000" w:themeColor="text1"/>
                      <w:sz w:val="24"/>
                      <w:szCs w:val="24"/>
                    </w:rPr>
                  </w:rPrChange>
                </w:rPr>
                <m:t>y</m:t>
              </m:r>
            </m:e>
            <m:sub>
              <m:r>
                <m:rPr>
                  <m:sty m:val="p"/>
                </m:rPr>
                <w:rPr>
                  <w:rFonts w:ascii="Cambria Math" w:hAnsi="Cambria Math" w:cs="Times New Roman"/>
                  <w:color w:val="000000" w:themeColor="text1"/>
                  <w:sz w:val="24"/>
                  <w:szCs w:val="24"/>
                  <w:rPrChange w:id="5600" w:author="Jacyeude Araújo" w:date="2019-10-02T13:03:00Z">
                    <w:rPr>
                      <w:rFonts w:ascii="Cambria Math" w:hAnsi="Cambria Math" w:cs="Times New Roman"/>
                      <w:color w:val="000000" w:themeColor="text1"/>
                      <w:sz w:val="24"/>
                      <w:szCs w:val="24"/>
                    </w:rPr>
                  </w:rPrChange>
                </w:rPr>
                <m:t>i</m:t>
              </m:r>
            </m:sub>
          </m:sSub>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601" w:author="Jacyeude Araújo" w:date="2019-10-02T13:03:00Z">
                    <w:rPr>
                      <w:rFonts w:ascii="Cambria Math" w:hAnsi="Cambria Math" w:cs="Times New Roman"/>
                      <w:color w:val="000000" w:themeColor="text1"/>
                      <w:sz w:val="24"/>
                      <w:szCs w:val="24"/>
                    </w:rPr>
                  </w:rPrChange>
                </w:rPr>
                <m:t>j</m:t>
              </m:r>
              <m:r>
                <m:rPr>
                  <m:sty m:val="p"/>
                </m:rPr>
                <w:rPr>
                  <w:rFonts w:ascii="Cambria Math" w:hAnsi="Cambria Math" w:cs="Times New Roman"/>
                  <w:color w:val="000000" w:themeColor="text1"/>
                  <w:sz w:val="24"/>
                  <w:szCs w:val="24"/>
                  <w:rPrChange w:id="5602"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603"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604" w:author="Jacyeude Araújo" w:date="2019-10-02T13:03:00Z">
                        <w:rPr>
                          <w:rFonts w:ascii="Cambria Math" w:hAnsi="Cambria Math" w:cs="Times New Roman"/>
                          <w:color w:val="000000" w:themeColor="text1"/>
                          <w:sz w:val="24"/>
                          <w:szCs w:val="24"/>
                        </w:rPr>
                      </w:rPrChange>
                    </w:rPr>
                    <m:t>y</m:t>
                  </m:r>
                </m:e>
                <m:sub>
                  <m:r>
                    <m:rPr>
                      <m:sty m:val="p"/>
                    </m:rPr>
                    <w:rPr>
                      <w:rFonts w:ascii="Cambria Math" w:hAnsi="Cambria Math" w:cs="Times New Roman"/>
                      <w:color w:val="000000" w:themeColor="text1"/>
                      <w:sz w:val="24"/>
                      <w:szCs w:val="24"/>
                      <w:rPrChange w:id="5605" w:author="Jacyeude Araújo" w:date="2019-10-02T13:03:00Z">
                        <w:rPr>
                          <w:rFonts w:ascii="Cambria Math" w:hAnsi="Cambria Math" w:cs="Times New Roman"/>
                          <w:color w:val="000000" w:themeColor="text1"/>
                          <w:sz w:val="24"/>
                          <w:szCs w:val="24"/>
                        </w:rPr>
                      </w:rPrChange>
                    </w:rPr>
                    <m:t>j</m:t>
                  </m:r>
                </m:sub>
              </m:sSub>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Change w:id="5606"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07" w:author="Jacyeude Araújo" w:date="2019-10-02T13:03:00Z">
                        <w:rPr>
                          <w:rFonts w:ascii="Cambria Math" w:hAnsi="Cambria Math" w:cs="Times New Roman"/>
                          <w:color w:val="000000" w:themeColor="text1"/>
                          <w:sz w:val="24"/>
                          <w:szCs w:val="24"/>
                        </w:rPr>
                      </w:rPrChange>
                    </w:rPr>
                    <m:t>j</m:t>
                  </m:r>
                </m:sub>
                <m:sup>
                  <m:r>
                    <m:rPr>
                      <m:sty m:val="p"/>
                    </m:rPr>
                    <w:rPr>
                      <w:rFonts w:ascii="Cambria Math" w:hAnsi="Cambria Math" w:cs="Times New Roman"/>
                      <w:color w:val="000000" w:themeColor="text1"/>
                      <w:sz w:val="24"/>
                      <w:szCs w:val="24"/>
                      <w:rPrChange w:id="5608" w:author="Jacyeude Araújo" w:date="2019-10-02T13:03:00Z">
                        <w:rPr>
                          <w:rFonts w:ascii="Cambria Math" w:hAnsi="Cambria Math" w:cs="Times New Roman"/>
                          <w:color w:val="000000" w:themeColor="text1"/>
                          <w:sz w:val="24"/>
                          <w:szCs w:val="24"/>
                        </w:rPr>
                      </w:rPrChange>
                    </w:rPr>
                    <m:t>*</m:t>
                  </m:r>
                </m:sup>
              </m:sSubSup>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60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610" w:author="Jacyeude Araújo" w:date="2019-10-02T13:03:00Z">
                        <w:rPr>
                          <w:rFonts w:ascii="Cambria Math" w:hAnsi="Cambria Math" w:cs="Times New Roman"/>
                          <w:color w:val="000000" w:themeColor="text1"/>
                          <w:sz w:val="24"/>
                          <w:szCs w:val="24"/>
                        </w:rPr>
                      </w:rPrChange>
                    </w:rPr>
                    <m:t>j</m:t>
                  </m:r>
                </m:sub>
              </m:sSub>
            </m:e>
          </m:nary>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61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612" w:author="Jacyeude Araújo" w:date="2019-10-02T13:03:00Z">
                    <w:rPr>
                      <w:rFonts w:ascii="Cambria Math" w:hAnsi="Cambria Math" w:cs="Times New Roman"/>
                      <w:color w:val="000000" w:themeColor="text1"/>
                      <w:sz w:val="24"/>
                      <w:szCs w:val="24"/>
                    </w:rPr>
                  </w:rPrChange>
                </w:rPr>
                <m:t>i</m:t>
              </m:r>
            </m:sub>
          </m:sSub>
          <m:r>
            <m:rPr>
              <m:sty m:val="p"/>
            </m:rPr>
            <w:rPr>
              <w:rFonts w:ascii="Cambria Math" w:hAnsi="Cambria Math" w:cs="Times New Roman"/>
              <w:color w:val="000000" w:themeColor="text1"/>
              <w:sz w:val="24"/>
              <w:szCs w:val="24"/>
              <w:rPrChange w:id="5613" w:author="Jacyeude Araújo" w:date="2019-10-02T13:03:00Z">
                <w:rPr>
                  <w:rFonts w:ascii="Cambria Math" w:hAnsi="Cambria Math" w:cs="Times New Roman"/>
                  <w:color w:val="000000" w:themeColor="text1"/>
                  <w:sz w:val="24"/>
                  <w:szCs w:val="24"/>
                </w:rPr>
              </w:rPrChange>
            </w:rPr>
            <m:t xml:space="preserve">+ </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Change w:id="5614" w:author="Jacyeude Araújo" w:date="2019-10-02T13:03:00Z">
                    <w:rPr>
                      <w:rFonts w:ascii="Cambria Math" w:hAnsi="Cambria Math" w:cs="Times New Roman"/>
                      <w:color w:val="000000" w:themeColor="text1"/>
                      <w:sz w:val="24"/>
                      <w:szCs w:val="24"/>
                    </w:rPr>
                  </w:rPrChange>
                </w:rPr>
                <m:t>b</m:t>
              </m:r>
            </m:e>
            <m:sup>
              <m:r>
                <m:rPr>
                  <m:sty m:val="p"/>
                </m:rPr>
                <w:rPr>
                  <w:rFonts w:ascii="Cambria Math" w:hAnsi="Cambria Math" w:cs="Times New Roman"/>
                  <w:color w:val="000000" w:themeColor="text1"/>
                  <w:sz w:val="24"/>
                  <w:szCs w:val="24"/>
                  <w:rPrChange w:id="5615" w:author="Jacyeude Araújo" w:date="2019-10-02T13:03:00Z">
                    <w:rPr>
                      <w:rFonts w:ascii="Cambria Math" w:hAnsi="Cambria Math" w:cs="Times New Roman"/>
                      <w:color w:val="000000" w:themeColor="text1"/>
                      <w:sz w:val="24"/>
                      <w:szCs w:val="24"/>
                    </w:rPr>
                  </w:rPrChange>
                </w:rPr>
                <m:t>*</m:t>
              </m:r>
            </m:sup>
          </m:sSup>
          <m:r>
            <m:rPr>
              <m:sty m:val="p"/>
            </m:rPr>
            <w:rPr>
              <w:rFonts w:ascii="Cambria Math" w:hAnsi="Cambria Math" w:cs="Times New Roman"/>
              <w:color w:val="000000" w:themeColor="text1"/>
              <w:sz w:val="24"/>
              <w:szCs w:val="24"/>
              <w:rPrChange w:id="5616" w:author="Jacyeude Araújo" w:date="2019-10-02T13:03:00Z">
                <w:rPr>
                  <w:rFonts w:ascii="Cambria Math"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617"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618" w:author="Jacyeude Araújo" w:date="2019-10-02T13:03:00Z">
                <w:rPr>
                  <w:rFonts w:ascii="Cambria Math" w:eastAsiaTheme="minorEastAsia" w:hAnsi="Cambria Math" w:cs="Times New Roman"/>
                  <w:color w:val="000000" w:themeColor="text1"/>
                  <w:sz w:val="24"/>
                  <w:szCs w:val="24"/>
                </w:rPr>
              </w:rPrChange>
            </w:rPr>
            <m:t xml:space="preserve">          (3.2</m:t>
          </m:r>
          <m:r>
            <w:del w:id="5619" w:author="Jacyeude Araújo" w:date="2019-10-01T19:55:00Z">
              <w:rPr>
                <w:rFonts w:ascii="Cambria Math" w:eastAsiaTheme="minorEastAsia" w:hAnsi="Cambria Math" w:cs="Times New Roman"/>
                <w:color w:val="000000" w:themeColor="text1"/>
                <w:sz w:val="24"/>
                <w:szCs w:val="24"/>
                <w:rPrChange w:id="5620" w:author="Jacyeude Araújo" w:date="2019-10-02T13:03:00Z">
                  <w:rPr>
                    <w:rFonts w:ascii="Cambria Math" w:eastAsiaTheme="minorEastAsia" w:hAnsi="Cambria Math" w:cs="Times New Roman"/>
                    <w:color w:val="000000" w:themeColor="text1"/>
                    <w:sz w:val="24"/>
                    <w:szCs w:val="24"/>
                  </w:rPr>
                </w:rPrChange>
              </w:rPr>
              <m:t>8</m:t>
            </w:del>
          </m:r>
          <m:r>
            <w:ins w:id="5621" w:author="Jacyeude Araújo" w:date="2019-10-01T19:55:00Z">
              <w:rPr>
                <w:rFonts w:ascii="Cambria Math" w:eastAsiaTheme="minorEastAsia" w:hAnsi="Cambria Math" w:cs="Times New Roman"/>
                <w:color w:val="000000" w:themeColor="text1"/>
                <w:sz w:val="24"/>
                <w:szCs w:val="24"/>
                <w:rPrChange w:id="5622" w:author="Jacyeude Araújo" w:date="2019-10-02T13:03:00Z">
                  <w:rPr>
                    <w:rFonts w:ascii="Cambria Math" w:eastAsiaTheme="minorEastAsia" w:hAnsi="Cambria Math" w:cs="Times New Roman"/>
                    <w:color w:val="000000" w:themeColor="text1"/>
                    <w:sz w:val="24"/>
                    <w:szCs w:val="24"/>
                  </w:rPr>
                </w:rPrChange>
              </w:rPr>
              <m:t>7</m:t>
            </w:ins>
          </m:r>
          <m:r>
            <w:rPr>
              <w:rFonts w:ascii="Cambria Math" w:eastAsiaTheme="minorEastAsia" w:hAnsi="Cambria Math" w:cs="Times New Roman"/>
              <w:color w:val="000000" w:themeColor="text1"/>
              <w:sz w:val="24"/>
              <w:szCs w:val="24"/>
              <w:rPrChange w:id="5623" w:author="Jacyeude Araújo" w:date="2019-10-02T13:03:00Z">
                <w:rPr>
                  <w:rFonts w:ascii="Cambria Math" w:eastAsiaTheme="minorEastAsia" w:hAnsi="Cambria Math" w:cs="Times New Roman"/>
                  <w:color w:val="000000" w:themeColor="text1"/>
                  <w:sz w:val="24"/>
                  <w:szCs w:val="24"/>
                </w:rPr>
              </w:rPrChange>
            </w:rPr>
            <m:t>)</m:t>
          </m:r>
        </m:oMath>
      </m:oMathPara>
    </w:p>
    <w:p w14:paraId="1A8ABE96" w14:textId="77777777"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27996F" w14:textId="13C37B86"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variável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Change w:id="5624" w:author="Jacyeude Araújo" w:date="2019-10-02T13:03:00Z">
                  <w:rPr>
                    <w:rFonts w:ascii="Cambria Math" w:hAnsi="Cambria Math" w:cs="Times New Roman"/>
                    <w:color w:val="000000" w:themeColor="text1"/>
                    <w:sz w:val="24"/>
                    <w:szCs w:val="24"/>
                  </w:rPr>
                </w:rPrChange>
              </w:rPr>
              <m:t>b</m:t>
            </m:r>
          </m:e>
          <m:sup>
            <m:r>
              <m:rPr>
                <m:sty m:val="p"/>
              </m:rPr>
              <w:rPr>
                <w:rFonts w:ascii="Cambria Math" w:hAnsi="Cambria Math" w:cs="Times New Roman"/>
                <w:color w:val="000000" w:themeColor="text1"/>
                <w:sz w:val="24"/>
                <w:szCs w:val="24"/>
                <w:rPrChange w:id="5625"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provém novamente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26" w:author="Jacyeude Araújo" w:date="2019-10-02T13:03:00Z">
                  <w:rPr>
                    <w:rFonts w:ascii="Cambria Math" w:hAnsi="Cambria Math" w:cs="Times New Roman"/>
                    <w:color w:val="000000" w:themeColor="text1"/>
                    <w:sz w:val="24"/>
                    <w:szCs w:val="24"/>
                  </w:rPr>
                </w:rPrChange>
              </w:rPr>
              <m:t>α</m:t>
            </m:r>
          </m:e>
          <m:sup>
            <m:r>
              <w:rPr>
                <w:rFonts w:ascii="Cambria Math" w:hAnsi="Cambria Math" w:cs="Times New Roman"/>
                <w:color w:val="000000" w:themeColor="text1"/>
                <w:sz w:val="24"/>
                <w:szCs w:val="24"/>
                <w:rPrChange w:id="5627"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e de condições de </w:t>
      </w:r>
      <w:proofErr w:type="spellStart"/>
      <w:ins w:id="5628" w:author="Mauro Sérgio Silva Pinto" w:date="2019-09-28T21:04:00Z">
        <w:r w:rsidR="001140A9" w:rsidRPr="00F00993">
          <w:rPr>
            <w:rFonts w:ascii="Times New Roman" w:hAnsi="Times New Roman" w:cs="Times New Roman"/>
            <w:color w:val="000000" w:themeColor="text1"/>
            <w:sz w:val="24"/>
            <w:szCs w:val="24"/>
          </w:rPr>
          <w:t>Karush</w:t>
        </w:r>
        <w:proofErr w:type="spellEnd"/>
        <w:r w:rsidR="001140A9" w:rsidRPr="00F00993">
          <w:rPr>
            <w:rFonts w:ascii="Times New Roman" w:hAnsi="Times New Roman" w:cs="Times New Roman"/>
            <w:color w:val="000000" w:themeColor="text1"/>
            <w:sz w:val="24"/>
            <w:szCs w:val="24"/>
          </w:rPr>
          <w:t>-Kuhn-Tucker</w:t>
        </w:r>
      </w:ins>
      <w:del w:id="5629" w:author="Mauro Sérgio Silva Pinto" w:date="2019-09-28T21:04:00Z">
        <w:r w:rsidRPr="00F00993" w:rsidDel="001140A9">
          <w:rPr>
            <w:rFonts w:ascii="Times New Roman" w:hAnsi="Times New Roman" w:cs="Times New Roman"/>
            <w:color w:val="000000" w:themeColor="text1"/>
            <w:sz w:val="24"/>
            <w:szCs w:val="24"/>
          </w:rPr>
          <w:delText>Kühn-Tucker</w:delText>
        </w:r>
      </w:del>
      <w:r w:rsidRPr="00F00993">
        <w:rPr>
          <w:rFonts w:ascii="Times New Roman" w:hAnsi="Times New Roman" w:cs="Times New Roman"/>
          <w:color w:val="000000" w:themeColor="text1"/>
          <w:sz w:val="24"/>
          <w:szCs w:val="24"/>
        </w:rPr>
        <w:t>, que neste caso são [33]:</w:t>
      </w:r>
    </w:p>
    <w:p w14:paraId="653617C4" w14:textId="673A958A"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2739C6" w14:textId="21BF9EFF" w:rsidR="003105E8" w:rsidRPr="00F00993" w:rsidRDefault="000E2D3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630"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31"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632" w:author="Jacyeude Araújo" w:date="2019-10-02T13:03:00Z">
                    <w:rPr>
                      <w:rFonts w:ascii="Cambria Math" w:hAnsi="Cambria Math" w:cs="Times New Roman"/>
                      <w:color w:val="000000" w:themeColor="text1"/>
                      <w:sz w:val="24"/>
                      <w:szCs w:val="24"/>
                    </w:rPr>
                  </w:rPrChange>
                </w:rPr>
                <m:t>*</m:t>
              </m:r>
            </m:sup>
          </m:sSub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633"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634" w:author="Jacyeude Araújo" w:date="2019-10-02T13:03:00Z">
                        <w:rPr>
                          <w:rFonts w:ascii="Cambria Math" w:hAnsi="Cambria Math" w:cs="Times New Roman"/>
                          <w:color w:val="000000" w:themeColor="text1"/>
                          <w:sz w:val="24"/>
                          <w:szCs w:val="24"/>
                        </w:rPr>
                      </w:rPrChange>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35" w:author="Jacyeude Araújo" w:date="2019-10-02T13:03:00Z">
                            <w:rPr>
                              <w:rFonts w:ascii="Cambria Math" w:hAnsi="Cambria Math" w:cs="Times New Roman"/>
                              <w:color w:val="000000" w:themeColor="text1"/>
                              <w:sz w:val="24"/>
                              <w:szCs w:val="24"/>
                            </w:rPr>
                          </w:rPrChange>
                        </w:rPr>
                        <m:t>w</m:t>
                      </m:r>
                    </m:e>
                    <m:sup>
                      <m:r>
                        <w:rPr>
                          <w:rFonts w:ascii="Cambria Math" w:hAnsi="Cambria Math" w:cs="Times New Roman"/>
                          <w:color w:val="000000" w:themeColor="text1"/>
                          <w:sz w:val="24"/>
                          <w:szCs w:val="24"/>
                          <w:rPrChange w:id="5636"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63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63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639"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640" w:author="Jacyeude Araújo" w:date="2019-10-02T13:03:00Z">
                        <w:rPr>
                          <w:rFonts w:ascii="Cambria Math" w:hAnsi="Cambria Math" w:cs="Times New Roman"/>
                          <w:color w:val="000000" w:themeColor="text1"/>
                          <w:sz w:val="24"/>
                          <w:szCs w:val="24"/>
                        </w:rPr>
                      </w:rPrChange>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41"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642" w:author="Jacyeude Araújo" w:date="2019-10-02T13:03:00Z">
                            <w:rPr>
                              <w:rFonts w:ascii="Cambria Math" w:hAnsi="Cambria Math" w:cs="Times New Roman"/>
                              <w:color w:val="000000" w:themeColor="text1"/>
                              <w:sz w:val="24"/>
                              <w:szCs w:val="24"/>
                            </w:rPr>
                          </w:rPrChange>
                        </w:rPr>
                        <m:t>*</m:t>
                      </m:r>
                    </m:sup>
                  </m:sSup>
                </m:e>
              </m:d>
              <m:r>
                <w:rPr>
                  <w:rFonts w:ascii="Cambria Math" w:hAnsi="Cambria Math" w:cs="Times New Roman"/>
                  <w:color w:val="000000" w:themeColor="text1"/>
                  <w:sz w:val="24"/>
                  <w:szCs w:val="24"/>
                  <w:rPrChange w:id="5643" w:author="Jacyeude Araújo" w:date="2019-10-02T13:03:00Z">
                    <w:rPr>
                      <w:rFonts w:ascii="Cambria Math" w:hAnsi="Cambria Math" w:cs="Times New Roman"/>
                      <w:color w:val="000000" w:themeColor="text1"/>
                      <w:sz w:val="24"/>
                      <w:szCs w:val="24"/>
                    </w:rPr>
                  </w:rPrChange>
                </w:rPr>
                <m:t>-1+ξ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44"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45" w:author="Jacyeude Araújo" w:date="2019-10-02T13:03:00Z">
                        <w:rPr>
                          <w:rFonts w:ascii="Cambria Math" w:hAnsi="Cambria Math" w:cs="Times New Roman"/>
                          <w:color w:val="000000" w:themeColor="text1"/>
                          <w:sz w:val="24"/>
                          <w:szCs w:val="24"/>
                        </w:rPr>
                      </w:rPrChange>
                    </w:rPr>
                    <m:t>*</m:t>
                  </m:r>
                </m:sup>
              </m:sSup>
            </m:e>
          </m:d>
          <m:r>
            <w:rPr>
              <w:rFonts w:ascii="Cambria Math" w:hAnsi="Cambria Math" w:cs="Times New Roman"/>
              <w:color w:val="000000" w:themeColor="text1"/>
              <w:sz w:val="24"/>
              <w:szCs w:val="24"/>
              <w:rPrChange w:id="5646" w:author="Jacyeude Araújo" w:date="2019-10-02T13:03:00Z">
                <w:rPr>
                  <w:rFonts w:ascii="Cambria Math" w:hAnsi="Cambria Math" w:cs="Times New Roman"/>
                  <w:color w:val="000000" w:themeColor="text1"/>
                  <w:sz w:val="24"/>
                  <w:szCs w:val="24"/>
                </w:rPr>
              </w:rPrChange>
            </w:rPr>
            <m:t>=0</m:t>
          </m:r>
          <m:r>
            <m:rPr>
              <m:sty m:val="p"/>
            </m:rPr>
            <w:rPr>
              <w:rFonts w:ascii="Cambria Math" w:eastAsiaTheme="minorEastAsia" w:hAnsi="Cambria Math" w:cs="Times New Roman"/>
              <w:color w:val="000000" w:themeColor="text1"/>
              <w:sz w:val="24"/>
              <w:szCs w:val="24"/>
              <w:rPrChange w:id="5647"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648" w:author="Jacyeude Araújo" w:date="2019-10-02T13:03:00Z">
                <w:rPr>
                  <w:rFonts w:ascii="Cambria Math" w:eastAsiaTheme="minorEastAsia" w:hAnsi="Cambria Math" w:cs="Times New Roman"/>
                  <w:color w:val="000000" w:themeColor="text1"/>
                  <w:sz w:val="24"/>
                  <w:szCs w:val="24"/>
                </w:rPr>
              </w:rPrChange>
            </w:rPr>
            <m:t xml:space="preserve">              (3.2</m:t>
          </m:r>
          <m:r>
            <w:del w:id="5649" w:author="Jacyeude Araújo" w:date="2019-10-01T19:55:00Z">
              <w:rPr>
                <w:rFonts w:ascii="Cambria Math" w:eastAsiaTheme="minorEastAsia" w:hAnsi="Cambria Math" w:cs="Times New Roman"/>
                <w:color w:val="000000" w:themeColor="text1"/>
                <w:sz w:val="24"/>
                <w:szCs w:val="24"/>
                <w:rPrChange w:id="5650" w:author="Jacyeude Araújo" w:date="2019-10-02T13:03:00Z">
                  <w:rPr>
                    <w:rFonts w:ascii="Cambria Math" w:eastAsiaTheme="minorEastAsia" w:hAnsi="Cambria Math" w:cs="Times New Roman"/>
                    <w:color w:val="000000" w:themeColor="text1"/>
                    <w:sz w:val="24"/>
                    <w:szCs w:val="24"/>
                  </w:rPr>
                </w:rPrChange>
              </w:rPr>
              <m:t>9</m:t>
            </w:del>
          </m:r>
          <m:r>
            <w:ins w:id="5651" w:author="Jacyeude Araújo" w:date="2019-10-01T19:55:00Z">
              <w:rPr>
                <w:rFonts w:ascii="Cambria Math" w:eastAsiaTheme="minorEastAsia" w:hAnsi="Cambria Math" w:cs="Times New Roman"/>
                <w:color w:val="000000" w:themeColor="text1"/>
                <w:sz w:val="24"/>
                <w:szCs w:val="24"/>
                <w:rPrChange w:id="5652" w:author="Jacyeude Araújo" w:date="2019-10-02T13:03:00Z">
                  <w:rPr>
                    <w:rFonts w:ascii="Cambria Math" w:eastAsiaTheme="minorEastAsia" w:hAnsi="Cambria Math" w:cs="Times New Roman"/>
                    <w:color w:val="000000" w:themeColor="text1"/>
                    <w:sz w:val="24"/>
                    <w:szCs w:val="24"/>
                  </w:rPr>
                </w:rPrChange>
              </w:rPr>
              <m:t>8</m:t>
            </w:ins>
          </m:r>
          <m:r>
            <w:rPr>
              <w:rFonts w:ascii="Cambria Math" w:eastAsiaTheme="minorEastAsia" w:hAnsi="Cambria Math" w:cs="Times New Roman"/>
              <w:color w:val="000000" w:themeColor="text1"/>
              <w:sz w:val="24"/>
              <w:szCs w:val="24"/>
              <w:rPrChange w:id="5653" w:author="Jacyeude Araújo" w:date="2019-10-02T13:03:00Z">
                <w:rPr>
                  <w:rFonts w:ascii="Cambria Math" w:eastAsiaTheme="minorEastAsia" w:hAnsi="Cambria Math" w:cs="Times New Roman"/>
                  <w:color w:val="000000" w:themeColor="text1"/>
                  <w:sz w:val="24"/>
                  <w:szCs w:val="24"/>
                </w:rPr>
              </w:rPrChange>
            </w:rPr>
            <m:t>)</m:t>
          </m:r>
        </m:oMath>
      </m:oMathPara>
    </w:p>
    <w:p w14:paraId="02841F8F" w14:textId="21BB68A0"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F90CAED" w14:textId="160D82FC" w:rsidR="003105E8" w:rsidRPr="00F00993" w:rsidRDefault="000E2D3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654" w:author="Jacyeude Araújo" w:date="2019-10-02T13:03:00Z">
                    <w:rPr>
                      <w:rFonts w:ascii="Cambria Math" w:hAnsi="Cambria Math" w:cs="Times New Roman"/>
                      <w:color w:val="000000" w:themeColor="text1"/>
                      <w:sz w:val="24"/>
                      <w:szCs w:val="24"/>
                    </w:rPr>
                  </w:rPrChange>
                </w:rPr>
                <m:t>C-</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655"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56"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657" w:author="Jacyeude Araújo" w:date="2019-10-02T13:03:00Z">
                        <w:rPr>
                          <w:rFonts w:ascii="Cambria Math" w:hAnsi="Cambria Math" w:cs="Times New Roman"/>
                          <w:color w:val="000000" w:themeColor="text1"/>
                          <w:sz w:val="24"/>
                          <w:szCs w:val="24"/>
                        </w:rPr>
                      </w:rPrChange>
                    </w:rPr>
                    <m:t>*</m:t>
                  </m:r>
                </m:sup>
              </m:sSubSup>
            </m:e>
          </m:d>
          <m:r>
            <w:rPr>
              <w:rFonts w:ascii="Cambria Math" w:hAnsi="Cambria Math" w:cs="Times New Roman"/>
              <w:color w:val="000000" w:themeColor="text1"/>
              <w:sz w:val="24"/>
              <w:szCs w:val="24"/>
              <w:rPrChange w:id="5658" w:author="Jacyeude Araújo" w:date="2019-10-02T13:03:00Z">
                <w:rPr>
                  <w:rFonts w:ascii="Cambria Math" w:hAnsi="Cambria Math" w:cs="Times New Roman"/>
                  <w:color w:val="000000" w:themeColor="text1"/>
                  <w:sz w:val="24"/>
                  <w:szCs w:val="24"/>
                </w:rPr>
              </w:rPrChange>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59"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60" w:author="Jacyeude Araújo" w:date="2019-10-02T13:03:00Z">
                    <w:rPr>
                      <w:rFonts w:ascii="Cambria Math" w:hAnsi="Cambria Math" w:cs="Times New Roman"/>
                      <w:color w:val="000000" w:themeColor="text1"/>
                      <w:sz w:val="24"/>
                      <w:szCs w:val="24"/>
                    </w:rPr>
                  </w:rPrChange>
                </w:rPr>
                <m:t>*</m:t>
              </m:r>
            </m:sup>
          </m:sSup>
          <m:r>
            <w:rPr>
              <w:rFonts w:ascii="Cambria Math" w:hAnsi="Cambria Math" w:cs="Times New Roman"/>
              <w:color w:val="000000" w:themeColor="text1"/>
              <w:sz w:val="24"/>
              <w:szCs w:val="24"/>
              <w:rPrChange w:id="5661" w:author="Jacyeude Araújo" w:date="2019-10-02T13:03:00Z">
                <w:rPr>
                  <w:rFonts w:ascii="Cambria Math" w:hAnsi="Cambria Math" w:cs="Times New Roman"/>
                  <w:color w:val="000000" w:themeColor="text1"/>
                  <w:sz w:val="24"/>
                  <w:szCs w:val="24"/>
                </w:rPr>
              </w:rPrChange>
            </w:rPr>
            <m:t>=0</m:t>
          </m:r>
          <m:r>
            <m:rPr>
              <m:sty m:val="p"/>
            </m:rPr>
            <w:rPr>
              <w:rFonts w:ascii="Cambria Math" w:eastAsiaTheme="minorEastAsia" w:hAnsi="Cambria Math" w:cs="Times New Roman"/>
              <w:color w:val="000000" w:themeColor="text1"/>
              <w:sz w:val="24"/>
              <w:szCs w:val="24"/>
              <w:rPrChange w:id="5662"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663" w:author="Jacyeude Araújo" w:date="2019-10-02T13:03:00Z">
                <w:rPr>
                  <w:rFonts w:ascii="Cambria Math" w:eastAsiaTheme="minorEastAsia" w:hAnsi="Cambria Math" w:cs="Times New Roman"/>
                  <w:color w:val="000000" w:themeColor="text1"/>
                  <w:sz w:val="24"/>
                  <w:szCs w:val="24"/>
                </w:rPr>
              </w:rPrChange>
            </w:rPr>
            <m:t xml:space="preserve">                                   (3.</m:t>
          </m:r>
          <m:r>
            <w:del w:id="5664" w:author="Jacyeude Araújo" w:date="2019-10-01T19:55:00Z">
              <w:rPr>
                <w:rFonts w:ascii="Cambria Math" w:eastAsiaTheme="minorEastAsia" w:hAnsi="Cambria Math" w:cs="Times New Roman"/>
                <w:color w:val="000000" w:themeColor="text1"/>
                <w:sz w:val="24"/>
                <w:szCs w:val="24"/>
                <w:rPrChange w:id="5665" w:author="Jacyeude Araújo" w:date="2019-10-02T13:03:00Z">
                  <w:rPr>
                    <w:rFonts w:ascii="Cambria Math" w:eastAsiaTheme="minorEastAsia" w:hAnsi="Cambria Math" w:cs="Times New Roman"/>
                    <w:color w:val="000000" w:themeColor="text1"/>
                    <w:sz w:val="24"/>
                    <w:szCs w:val="24"/>
                  </w:rPr>
                </w:rPrChange>
              </w:rPr>
              <m:t>30</m:t>
            </w:del>
          </m:r>
          <m:r>
            <w:ins w:id="5666" w:author="Jacyeude Araújo" w:date="2019-10-01T19:55:00Z">
              <w:rPr>
                <w:rFonts w:ascii="Cambria Math" w:eastAsiaTheme="minorEastAsia" w:hAnsi="Cambria Math" w:cs="Times New Roman"/>
                <w:color w:val="000000" w:themeColor="text1"/>
                <w:sz w:val="24"/>
                <w:szCs w:val="24"/>
                <w:rPrChange w:id="5667" w:author="Jacyeude Araújo" w:date="2019-10-02T13:03:00Z">
                  <w:rPr>
                    <w:rFonts w:ascii="Cambria Math" w:eastAsiaTheme="minorEastAsia" w:hAnsi="Cambria Math" w:cs="Times New Roman"/>
                    <w:color w:val="000000" w:themeColor="text1"/>
                    <w:sz w:val="24"/>
                    <w:szCs w:val="24"/>
                  </w:rPr>
                </w:rPrChange>
              </w:rPr>
              <m:t>29</m:t>
            </w:ins>
          </m:r>
          <m:r>
            <w:rPr>
              <w:rFonts w:ascii="Cambria Math" w:eastAsiaTheme="minorEastAsia" w:hAnsi="Cambria Math" w:cs="Times New Roman"/>
              <w:color w:val="000000" w:themeColor="text1"/>
              <w:sz w:val="24"/>
              <w:szCs w:val="24"/>
              <w:rPrChange w:id="5668" w:author="Jacyeude Araújo" w:date="2019-10-02T13:03:00Z">
                <w:rPr>
                  <w:rFonts w:ascii="Cambria Math" w:eastAsiaTheme="minorEastAsia" w:hAnsi="Cambria Math" w:cs="Times New Roman"/>
                  <w:color w:val="000000" w:themeColor="text1"/>
                  <w:sz w:val="24"/>
                  <w:szCs w:val="24"/>
                </w:rPr>
              </w:rPrChange>
            </w:rPr>
            <m:t>)</m:t>
          </m:r>
        </m:oMath>
      </m:oMathPara>
    </w:p>
    <w:p w14:paraId="1059C80F" w14:textId="5F5C954E"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DD8B177" w14:textId="5E3F646A"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Como nas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de margens rígidas, os pontos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66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670"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671"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72"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673"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&gt; 0 são denominados vetores de suporte (SVs), sendo os dados que participam da formação do hiperplano </w:t>
      </w:r>
      <w:r w:rsidRPr="00F00993">
        <w:rPr>
          <w:rFonts w:ascii="Times New Roman" w:hAnsi="Times New Roman" w:cs="Times New Roman"/>
          <w:color w:val="000000" w:themeColor="text1"/>
          <w:sz w:val="24"/>
          <w:szCs w:val="24"/>
        </w:rPr>
        <w:lastRenderedPageBreak/>
        <w:t xml:space="preserve">separador. Porém, neste caso, pode-se distinguir tipos distintos de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[33]. Se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67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75"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676"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&lt; C, pela E</w:t>
      </w:r>
      <w:proofErr w:type="spellStart"/>
      <w:r w:rsidRPr="00F00993">
        <w:rPr>
          <w:rFonts w:ascii="Times New Roman" w:hAnsi="Times New Roman" w:cs="Times New Roman"/>
          <w:color w:val="000000" w:themeColor="text1"/>
          <w:sz w:val="24"/>
          <w:szCs w:val="24"/>
        </w:rPr>
        <w:t>quação</w:t>
      </w:r>
      <w:proofErr w:type="spellEnd"/>
      <w:r w:rsidRPr="00F00993">
        <w:rPr>
          <w:rFonts w:ascii="Times New Roman" w:hAnsi="Times New Roman" w:cs="Times New Roman"/>
          <w:color w:val="000000" w:themeColor="text1"/>
          <w:sz w:val="24"/>
          <w:szCs w:val="24"/>
        </w:rPr>
        <w:t xml:space="preserve"> </w:t>
      </w:r>
      <w:ins w:id="5677" w:author="Jacyeude Araújo" w:date="2019-10-02T11:07:00Z">
        <w:r w:rsidR="00370BEC" w:rsidRPr="00F00993">
          <w:rPr>
            <w:rFonts w:ascii="Times New Roman" w:hAnsi="Times New Roman" w:cs="Times New Roman"/>
            <w:color w:val="000000" w:themeColor="text1"/>
            <w:sz w:val="24"/>
            <w:szCs w:val="24"/>
          </w:rPr>
          <w:t>29</w:t>
        </w:r>
      </w:ins>
      <w:del w:id="5678" w:author="Jacyeude Araújo" w:date="2019-10-02T11:07:00Z">
        <w:r w:rsidRPr="00F00993" w:rsidDel="00370BEC">
          <w:rPr>
            <w:rFonts w:ascii="Times New Roman" w:hAnsi="Times New Roman" w:cs="Times New Roman"/>
            <w:color w:val="000000" w:themeColor="text1"/>
            <w:sz w:val="24"/>
            <w:szCs w:val="24"/>
          </w:rPr>
          <w:delText>33</w:delText>
        </w:r>
      </w:del>
      <w:r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5679" w:author="Jacyeude Araújo" w:date="2019-10-02T13:03:00Z">
              <w:rPr>
                <w:rFonts w:ascii="Cambria Math" w:hAnsi="Cambria Math" w:cs="Times New Roman"/>
                <w:color w:val="000000" w:themeColor="text1"/>
                <w:sz w:val="24"/>
                <w:szCs w:val="24"/>
              </w:rPr>
            </w:rPrChange>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80"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81"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 0 e então, da </w:t>
      </w:r>
      <w:del w:id="5682" w:author="Jacyeude Araújo" w:date="2019-10-02T11:06:00Z">
        <w:r w:rsidR="00CC5686" w:rsidRPr="00F00993" w:rsidDel="00370BEC">
          <w:rPr>
            <w:rFonts w:ascii="Times New Roman" w:hAnsi="Times New Roman" w:cs="Times New Roman"/>
            <w:color w:val="000000" w:themeColor="text1"/>
            <w:sz w:val="24"/>
            <w:szCs w:val="24"/>
          </w:rPr>
          <w:delText>e</w:delText>
        </w:r>
      </w:del>
      <w:ins w:id="5683" w:author="Jacyeude Araújo" w:date="2019-10-02T11:06:00Z">
        <w:r w:rsidR="00370BEC" w:rsidRPr="00F00993">
          <w:rPr>
            <w:rFonts w:ascii="Times New Roman" w:hAnsi="Times New Roman" w:cs="Times New Roman"/>
            <w:color w:val="000000" w:themeColor="text1"/>
            <w:sz w:val="24"/>
            <w:szCs w:val="24"/>
          </w:rPr>
          <w:t>E</w:t>
        </w:r>
      </w:ins>
      <w:r w:rsidRPr="00F00993">
        <w:rPr>
          <w:rFonts w:ascii="Times New Roman" w:hAnsi="Times New Roman" w:cs="Times New Roman"/>
          <w:color w:val="000000" w:themeColor="text1"/>
          <w:sz w:val="24"/>
          <w:szCs w:val="24"/>
        </w:rPr>
        <w:t xml:space="preserve">quação </w:t>
      </w:r>
      <w:del w:id="5684" w:author="Jacyeude Araújo" w:date="2019-10-01T20:20:00Z">
        <w:r w:rsidRPr="00F00993" w:rsidDel="00C23852">
          <w:rPr>
            <w:rFonts w:ascii="Times New Roman" w:hAnsi="Times New Roman" w:cs="Times New Roman"/>
            <w:color w:val="000000" w:themeColor="text1"/>
            <w:sz w:val="24"/>
            <w:szCs w:val="24"/>
          </w:rPr>
          <w:delText>32</w:delText>
        </w:r>
      </w:del>
      <w:ins w:id="5685" w:author="Jacyeude Araújo" w:date="2019-10-01T20:20:00Z">
        <w:r w:rsidR="00C23852" w:rsidRPr="00F00993">
          <w:rPr>
            <w:rFonts w:ascii="Times New Roman" w:hAnsi="Times New Roman" w:cs="Times New Roman"/>
            <w:color w:val="000000" w:themeColor="text1"/>
            <w:sz w:val="24"/>
            <w:szCs w:val="24"/>
          </w:rPr>
          <w:t>28</w:t>
        </w:r>
      </w:ins>
      <w:r w:rsidRPr="00F00993">
        <w:rPr>
          <w:rFonts w:ascii="Times New Roman" w:hAnsi="Times New Roman" w:cs="Times New Roman"/>
          <w:color w:val="000000" w:themeColor="text1"/>
          <w:sz w:val="24"/>
          <w:szCs w:val="24"/>
        </w:rPr>
        <w:t xml:space="preserve">, estes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encontram-se sobre as margens e também são denominados livres. Os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686"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687"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688" w:author="Jacyeude Araújo" w:date="2019-10-02T13:03:00Z">
                  <w:rPr>
                    <w:rFonts w:ascii="Cambria Math" w:hAnsi="Cambria Math" w:cs="Times New Roman"/>
                    <w:color w:val="000000" w:themeColor="text1"/>
                    <w:sz w:val="24"/>
                    <w:szCs w:val="24"/>
                  </w:rPr>
                </w:rPrChange>
              </w:rPr>
              <m:t>*</m:t>
            </m:r>
          </m:sup>
        </m:sSubSup>
      </m:oMath>
      <w:r w:rsidRPr="00F00993">
        <w:rPr>
          <w:rFonts w:ascii="Times New Roman" w:hAnsi="Times New Roman" w:cs="Times New Roman"/>
          <w:color w:val="000000" w:themeColor="text1"/>
          <w:sz w:val="24"/>
          <w:szCs w:val="24"/>
        </w:rPr>
        <w:t xml:space="preserve"> = C podem representar três casos [33]: erros, se</w:t>
      </w:r>
      <m:oMath>
        <m:r>
          <w:rPr>
            <w:rFonts w:ascii="Cambria Math" w:hAnsi="Cambria Math" w:cs="Times New Roman"/>
            <w:color w:val="000000" w:themeColor="text1"/>
            <w:sz w:val="24"/>
            <w:szCs w:val="24"/>
            <w:rPrChange w:id="5689" w:author="Jacyeude Araújo" w:date="2019-10-02T13:03:00Z">
              <w:rPr>
                <w:rFonts w:ascii="Cambria Math" w:hAnsi="Cambria Math" w:cs="Times New Roman"/>
                <w:color w:val="000000" w:themeColor="text1"/>
                <w:sz w:val="24"/>
                <w:szCs w:val="24"/>
              </w:rPr>
            </w:rPrChange>
          </w:rPr>
          <m:t xml:space="preserve"> 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90"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91" w:author="Jacyeude Araújo" w:date="2019-10-02T13:03:00Z">
                  <w:rPr>
                    <w:rFonts w:ascii="Cambria Math" w:hAnsi="Cambria Math" w:cs="Times New Roman"/>
                    <w:color w:val="000000" w:themeColor="text1"/>
                    <w:sz w:val="24"/>
                    <w:szCs w:val="24"/>
                  </w:rPr>
                </w:rPrChange>
              </w:rPr>
              <m:t>*</m:t>
            </m:r>
          </m:sup>
        </m:sSup>
        <m:r>
          <m:rPr>
            <m:sty m:val="p"/>
          </m:rPr>
          <w:rPr>
            <w:rFonts w:ascii="Cambria Math" w:hAnsi="Cambria Math" w:cs="Times New Roman"/>
            <w:color w:val="000000" w:themeColor="text1"/>
            <w:sz w:val="24"/>
            <w:szCs w:val="24"/>
            <w:rPrChange w:id="5692" w:author="Jacyeude Araújo" w:date="2019-10-02T13:03:00Z">
              <w:rPr>
                <w:rFonts w:ascii="Cambria Math" w:hAnsi="Cambria Math" w:cs="Times New Roman"/>
                <w:color w:val="000000" w:themeColor="text1"/>
                <w:sz w:val="24"/>
                <w:szCs w:val="24"/>
              </w:rPr>
            </w:rPrChange>
          </w:rPr>
          <m:t>&gt; 1</m:t>
        </m:r>
      </m:oMath>
      <w:r w:rsidRPr="00F00993">
        <w:rPr>
          <w:rFonts w:ascii="Times New Roman" w:hAnsi="Times New Roman" w:cs="Times New Roman"/>
          <w:color w:val="000000" w:themeColor="text1"/>
          <w:sz w:val="24"/>
          <w:szCs w:val="24"/>
        </w:rPr>
        <w:t xml:space="preserve">; pontos corretamente classificados, porém entre as margens, se 0 &lt; </w:t>
      </w:r>
      <m:oMath>
        <m:r>
          <w:rPr>
            <w:rFonts w:ascii="Cambria Math" w:hAnsi="Cambria Math" w:cs="Times New Roman"/>
            <w:color w:val="000000" w:themeColor="text1"/>
            <w:sz w:val="24"/>
            <w:szCs w:val="24"/>
            <w:rPrChange w:id="5693" w:author="Jacyeude Araújo" w:date="2019-10-02T13:03:00Z">
              <w:rPr>
                <w:rFonts w:ascii="Cambria Math" w:hAnsi="Cambria Math" w:cs="Times New Roman"/>
                <w:color w:val="000000" w:themeColor="text1"/>
                <w:sz w:val="24"/>
                <w:szCs w:val="24"/>
              </w:rPr>
            </w:rPrChange>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94"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95"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w:t>
      </w:r>
      <w:r w:rsidR="006918F6"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1; ou pontos sobre as margens, se </w:t>
      </w:r>
      <m:oMath>
        <m:r>
          <w:rPr>
            <w:rFonts w:ascii="Cambria Math" w:hAnsi="Cambria Math" w:cs="Times New Roman"/>
            <w:color w:val="000000" w:themeColor="text1"/>
            <w:sz w:val="24"/>
            <w:szCs w:val="24"/>
            <w:rPrChange w:id="5696" w:author="Jacyeude Araújo" w:date="2019-10-02T13:03:00Z">
              <w:rPr>
                <w:rFonts w:ascii="Cambria Math" w:hAnsi="Cambria Math" w:cs="Times New Roman"/>
                <w:color w:val="000000" w:themeColor="text1"/>
                <w:sz w:val="24"/>
                <w:szCs w:val="24"/>
              </w:rPr>
            </w:rPrChange>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697"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698"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 0. O último caso ocorre raramente e os SVs anteriores são denominados limitados. Na Figura </w:t>
      </w:r>
      <w:r w:rsidR="006F5405" w:rsidRPr="00F00993">
        <w:rPr>
          <w:rFonts w:ascii="Times New Roman" w:hAnsi="Times New Roman" w:cs="Times New Roman"/>
          <w:color w:val="000000" w:themeColor="text1"/>
          <w:sz w:val="24"/>
          <w:szCs w:val="24"/>
        </w:rPr>
        <w:t>2</w:t>
      </w:r>
      <w:del w:id="5699" w:author="Jacyeude Araújo" w:date="2019-10-02T11:06:00Z">
        <w:r w:rsidR="006F5405" w:rsidRPr="00F00993" w:rsidDel="00370BEC">
          <w:rPr>
            <w:rFonts w:ascii="Times New Roman" w:hAnsi="Times New Roman" w:cs="Times New Roman"/>
            <w:color w:val="000000" w:themeColor="text1"/>
            <w:sz w:val="24"/>
            <w:szCs w:val="24"/>
          </w:rPr>
          <w:delText>6</w:delText>
        </w:r>
      </w:del>
      <w:ins w:id="5700" w:author="Jacyeude Araújo" w:date="2019-10-02T11:20:00Z">
        <w:r w:rsidR="00C7631D" w:rsidRPr="00F00993">
          <w:rPr>
            <w:rFonts w:ascii="Times New Roman" w:hAnsi="Times New Roman" w:cs="Times New Roman"/>
            <w:color w:val="000000" w:themeColor="text1"/>
            <w:sz w:val="24"/>
            <w:szCs w:val="24"/>
          </w:rPr>
          <w:t>3</w:t>
        </w:r>
      </w:ins>
      <w:r w:rsidRPr="00F00993">
        <w:rPr>
          <w:rFonts w:ascii="Times New Roman" w:hAnsi="Times New Roman" w:cs="Times New Roman"/>
          <w:color w:val="000000" w:themeColor="text1"/>
          <w:sz w:val="24"/>
          <w:szCs w:val="24"/>
        </w:rPr>
        <w:t xml:space="preserve"> são ilustrados os possíveis tipos de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Pontos na cor cinza representam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livres.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limitados são ilustrados em preto. Pontos pretos com bordas extras correspondem a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limitados que são erros de treinamento. Todos os outros dados, em branco, são corretamente classificados e encontram-se fora das margens, possuindo </w:t>
      </w:r>
      <m:oMath>
        <m:r>
          <w:rPr>
            <w:rFonts w:ascii="Cambria Math" w:hAnsi="Cambria Math" w:cs="Times New Roman"/>
            <w:color w:val="000000" w:themeColor="text1"/>
            <w:sz w:val="24"/>
            <w:szCs w:val="24"/>
            <w:rPrChange w:id="5701" w:author="Jacyeude Araújo" w:date="2019-10-02T13:03:00Z">
              <w:rPr>
                <w:rFonts w:ascii="Cambria Math" w:hAnsi="Cambria Math" w:cs="Times New Roman"/>
                <w:color w:val="000000" w:themeColor="text1"/>
                <w:sz w:val="24"/>
                <w:szCs w:val="24"/>
              </w:rPr>
            </w:rPrChange>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702" w:author="Jacyeude Araújo" w:date="2019-10-02T13:03:00Z">
                  <w:rPr>
                    <w:rFonts w:ascii="Cambria Math" w:hAnsi="Cambria Math" w:cs="Times New Roman"/>
                    <w:color w:val="000000" w:themeColor="text1"/>
                    <w:sz w:val="24"/>
                    <w:szCs w:val="24"/>
                  </w:rPr>
                </w:rPrChange>
              </w:rPr>
              <m:t>ⅈ</m:t>
            </m:r>
          </m:e>
          <m:sup>
            <m:r>
              <w:rPr>
                <w:rFonts w:ascii="Cambria Math" w:hAnsi="Cambria Math" w:cs="Times New Roman"/>
                <w:color w:val="000000" w:themeColor="text1"/>
                <w:sz w:val="24"/>
                <w:szCs w:val="24"/>
                <w:rPrChange w:id="5703" w:author="Jacyeude Araújo" w:date="2019-10-02T13:03:00Z">
                  <w:rPr>
                    <w:rFonts w:ascii="Cambria Math" w:hAnsi="Cambria Math" w:cs="Times New Roman"/>
                    <w:color w:val="000000" w:themeColor="text1"/>
                    <w:sz w:val="24"/>
                    <w:szCs w:val="24"/>
                  </w:rPr>
                </w:rPrChange>
              </w:rPr>
              <m:t>*</m:t>
            </m:r>
          </m:sup>
        </m:sSup>
      </m:oMath>
      <w:r w:rsidR="006918F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 = 0 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704"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705"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706" w:author="Jacyeude Araújo" w:date="2019-10-02T13:03:00Z">
                  <w:rPr>
                    <w:rFonts w:ascii="Cambria Math" w:hAnsi="Cambria Math" w:cs="Times New Roman"/>
                    <w:color w:val="000000" w:themeColor="text1"/>
                    <w:sz w:val="24"/>
                    <w:szCs w:val="24"/>
                  </w:rPr>
                </w:rPrChange>
              </w:rPr>
              <m:t>*</m:t>
            </m:r>
          </m:sup>
        </m:sSubSup>
      </m:oMath>
      <w:r w:rsidR="006918F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 = 0.</w:t>
      </w:r>
    </w:p>
    <w:p w14:paraId="488D8815" w14:textId="78AA7819" w:rsidR="003105E8" w:rsidRPr="00F00993" w:rsidRDefault="003105E8" w:rsidP="006918F6">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28A254D" w14:textId="08909D53" w:rsidR="00370BEC" w:rsidRPr="00F00993" w:rsidRDefault="00370BEC">
      <w:pPr>
        <w:pStyle w:val="Legenda"/>
        <w:keepNext/>
        <w:jc w:val="center"/>
        <w:rPr>
          <w:ins w:id="5707" w:author="Jacyeude Araújo" w:date="2019-10-02T11:06:00Z"/>
          <w:rFonts w:ascii="Times New Roman" w:hAnsi="Times New Roman" w:cs="Times New Roman"/>
          <w:i w:val="0"/>
          <w:iCs w:val="0"/>
          <w:color w:val="000000" w:themeColor="text1"/>
          <w:sz w:val="22"/>
          <w:szCs w:val="22"/>
          <w:rPrChange w:id="5708" w:author="Jacyeude Araújo" w:date="2019-10-02T13:03:00Z">
            <w:rPr>
              <w:ins w:id="5709" w:author="Jacyeude Araújo" w:date="2019-10-02T11:06:00Z"/>
            </w:rPr>
          </w:rPrChange>
        </w:rPr>
        <w:pPrChange w:id="5710" w:author="Jacyeude Araújo" w:date="2019-10-02T11:06:00Z">
          <w:pPr>
            <w:pStyle w:val="Legenda"/>
          </w:pPr>
        </w:pPrChange>
      </w:pPr>
      <w:ins w:id="5711" w:author="Jacyeude Araújo" w:date="2019-10-02T11:06:00Z">
        <w:r w:rsidRPr="00F00993">
          <w:rPr>
            <w:rFonts w:ascii="Times New Roman" w:hAnsi="Times New Roman" w:cs="Times New Roman"/>
            <w:i w:val="0"/>
            <w:iCs w:val="0"/>
            <w:color w:val="000000" w:themeColor="text1"/>
            <w:sz w:val="22"/>
            <w:szCs w:val="22"/>
            <w:rPrChange w:id="5712"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5713"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5714"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5715"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23</w:t>
      </w:r>
      <w:ins w:id="5716" w:author="Jacyeude Araújo" w:date="2019-10-02T11:06:00Z">
        <w:r w:rsidRPr="00F00993">
          <w:rPr>
            <w:rFonts w:ascii="Times New Roman" w:hAnsi="Times New Roman" w:cs="Times New Roman"/>
            <w:i w:val="0"/>
            <w:iCs w:val="0"/>
            <w:color w:val="000000" w:themeColor="text1"/>
            <w:sz w:val="22"/>
            <w:szCs w:val="22"/>
            <w:rPrChange w:id="5717"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5718" w:author="Jacyeude Araújo" w:date="2019-10-02T13:03:00Z">
              <w:rPr/>
            </w:rPrChange>
          </w:rPr>
          <w:t xml:space="preserve"> -Tipos de </w:t>
        </w:r>
        <w:proofErr w:type="spellStart"/>
        <w:r w:rsidRPr="00F00993">
          <w:rPr>
            <w:rFonts w:ascii="Times New Roman" w:hAnsi="Times New Roman" w:cs="Times New Roman"/>
            <w:i w:val="0"/>
            <w:iCs w:val="0"/>
            <w:color w:val="000000" w:themeColor="text1"/>
            <w:sz w:val="22"/>
            <w:szCs w:val="22"/>
            <w:rPrChange w:id="5719" w:author="Jacyeude Araújo" w:date="2019-10-02T13:03:00Z">
              <w:rPr/>
            </w:rPrChange>
          </w:rPr>
          <w:t>SVs</w:t>
        </w:r>
        <w:proofErr w:type="spellEnd"/>
        <w:r w:rsidRPr="00F00993">
          <w:rPr>
            <w:rFonts w:ascii="Times New Roman" w:hAnsi="Times New Roman" w:cs="Times New Roman"/>
            <w:i w:val="0"/>
            <w:iCs w:val="0"/>
            <w:color w:val="000000" w:themeColor="text1"/>
            <w:sz w:val="22"/>
            <w:szCs w:val="22"/>
            <w:rPrChange w:id="5720" w:author="Jacyeude Araújo" w:date="2019-10-02T13:03:00Z">
              <w:rPr/>
            </w:rPrChange>
          </w:rPr>
          <w:t>: livres (cor cinza) e limitados (cor preta).</w:t>
        </w:r>
      </w:ins>
    </w:p>
    <w:p w14:paraId="46DD7F04" w14:textId="77777777" w:rsidR="003105E8" w:rsidRPr="00F00993" w:rsidRDefault="003105E8" w:rsidP="006918F6">
      <w:pPr>
        <w:keepNext/>
        <w:autoSpaceDE w:val="0"/>
        <w:autoSpaceDN w:val="0"/>
        <w:adjustRightInd w:val="0"/>
        <w:spacing w:after="0" w:line="360" w:lineRule="auto"/>
        <w:jc w:val="center"/>
        <w:rPr>
          <w:rFonts w:ascii="Times New Roman" w:hAnsi="Times New Roman" w:cs="Times New Roman"/>
          <w:color w:val="000000" w:themeColor="text1"/>
          <w:rPrChange w:id="5721" w:author="Jacyeude Araújo" w:date="2019-10-02T13:03:00Z">
            <w:rPr>
              <w:rFonts w:ascii="Times New Roman" w:hAnsi="Times New Roman" w:cs="Times New Roman"/>
              <w:color w:val="000000" w:themeColor="text1"/>
              <w:sz w:val="24"/>
              <w:szCs w:val="24"/>
            </w:rPr>
          </w:rPrChange>
        </w:rPr>
      </w:pPr>
      <w:r w:rsidRPr="00F00993">
        <w:rPr>
          <w:rFonts w:ascii="Times New Roman" w:hAnsi="Times New Roman" w:cs="Times New Roman"/>
          <w:noProof/>
          <w:color w:val="000000" w:themeColor="text1"/>
          <w:lang w:eastAsia="pt-BR"/>
          <w:rPrChange w:id="5722"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669916A" wp14:editId="6A1F063C">
            <wp:extent cx="1896110" cy="1722790"/>
            <wp:effectExtent l="0" t="0" r="889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00883" cy="1727127"/>
                    </a:xfrm>
                    <a:prstGeom prst="rect">
                      <a:avLst/>
                    </a:prstGeom>
                    <a:noFill/>
                    <a:ln>
                      <a:noFill/>
                    </a:ln>
                  </pic:spPr>
                </pic:pic>
              </a:graphicData>
            </a:graphic>
          </wp:inline>
        </w:drawing>
      </w:r>
    </w:p>
    <w:p w14:paraId="3ECE5B8E" w14:textId="01BC71B4" w:rsidR="003105E8" w:rsidRPr="00F00993" w:rsidRDefault="003105E8">
      <w:pPr>
        <w:pStyle w:val="Legenda"/>
        <w:spacing w:line="360" w:lineRule="auto"/>
        <w:ind w:firstLine="1440"/>
        <w:jc w:val="center"/>
        <w:rPr>
          <w:rFonts w:ascii="Times New Roman" w:hAnsi="Times New Roman" w:cs="Times New Roman"/>
          <w:i w:val="0"/>
          <w:iCs w:val="0"/>
          <w:color w:val="000000" w:themeColor="text1"/>
          <w:sz w:val="22"/>
          <w:szCs w:val="22"/>
          <w:rPrChange w:id="5723" w:author="Jacyeude Araújo" w:date="2019-10-02T13:03:00Z">
            <w:rPr>
              <w:rFonts w:ascii="Times New Roman" w:hAnsi="Times New Roman" w:cs="Times New Roman"/>
              <w:color w:val="000000" w:themeColor="text1"/>
            </w:rPr>
          </w:rPrChange>
        </w:rPr>
        <w:pPrChange w:id="5724" w:author="Jacyeude Araújo" w:date="2019-10-02T11:05:00Z">
          <w:pPr>
            <w:pStyle w:val="Legenda"/>
            <w:spacing w:line="360" w:lineRule="auto"/>
            <w:ind w:firstLine="1440"/>
            <w:jc w:val="both"/>
          </w:pPr>
        </w:pPrChange>
      </w:pPr>
      <w:bookmarkStart w:id="5725" w:name="_Toc20849513"/>
      <w:del w:id="5726" w:author="Jacyeude Araújo" w:date="2019-10-02T11:05:00Z">
        <w:r w:rsidRPr="00F00993" w:rsidDel="00370BEC">
          <w:rPr>
            <w:rFonts w:ascii="Times New Roman" w:hAnsi="Times New Roman" w:cs="Times New Roman"/>
            <w:i w:val="0"/>
            <w:iCs w:val="0"/>
            <w:color w:val="000000" w:themeColor="text1"/>
            <w:sz w:val="22"/>
            <w:szCs w:val="22"/>
            <w:rPrChange w:id="5727" w:author="Jacyeude Araújo" w:date="2019-10-02T13:03:00Z">
              <w:rPr>
                <w:rFonts w:ascii="Times New Roman" w:hAnsi="Times New Roman" w:cs="Times New Roman"/>
                <w:color w:val="000000" w:themeColor="text1"/>
              </w:rPr>
            </w:rPrChange>
          </w:rPr>
          <w:delText xml:space="preserve">Figura </w:delText>
        </w:r>
      </w:del>
      <w:del w:id="5728" w:author="Jacyeude Araújo" w:date="2019-10-02T10:09:00Z">
        <w:r w:rsidRPr="00F00993" w:rsidDel="00DA6A84">
          <w:rPr>
            <w:rFonts w:ascii="Times New Roman" w:hAnsi="Times New Roman" w:cs="Times New Roman"/>
            <w:i w:val="0"/>
            <w:iCs w:val="0"/>
            <w:color w:val="000000" w:themeColor="text1"/>
            <w:sz w:val="22"/>
            <w:szCs w:val="22"/>
            <w:rPrChange w:id="5729"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5730"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573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5732" w:author="Jacyeude Araújo" w:date="2019-10-02T13:03:00Z">
              <w:rPr>
                <w:rFonts w:ascii="Times New Roman" w:hAnsi="Times New Roman" w:cs="Times New Roman"/>
                <w:noProof/>
                <w:color w:val="000000" w:themeColor="text1"/>
              </w:rPr>
            </w:rPrChange>
          </w:rPr>
          <w:delText>26</w:delText>
        </w:r>
        <w:r w:rsidRPr="00F00993" w:rsidDel="00DA6A84">
          <w:rPr>
            <w:rFonts w:ascii="Times New Roman" w:hAnsi="Times New Roman" w:cs="Times New Roman"/>
            <w:i w:val="0"/>
            <w:iCs w:val="0"/>
            <w:color w:val="000000" w:themeColor="text1"/>
            <w:sz w:val="22"/>
            <w:szCs w:val="22"/>
            <w:rPrChange w:id="5733" w:author="Jacyeude Araújo" w:date="2019-10-02T13:03:00Z">
              <w:rPr>
                <w:rFonts w:ascii="Times New Roman" w:hAnsi="Times New Roman" w:cs="Times New Roman"/>
                <w:color w:val="000000" w:themeColor="text1"/>
              </w:rPr>
            </w:rPrChange>
          </w:rPr>
          <w:fldChar w:fldCharType="end"/>
        </w:r>
      </w:del>
      <w:del w:id="5734" w:author="Jacyeude Araújo" w:date="2019-10-02T11:05:00Z">
        <w:r w:rsidRPr="00F00993" w:rsidDel="00370BEC">
          <w:rPr>
            <w:rFonts w:ascii="Times New Roman" w:hAnsi="Times New Roman" w:cs="Times New Roman"/>
            <w:i w:val="0"/>
            <w:iCs w:val="0"/>
            <w:color w:val="000000" w:themeColor="text1"/>
            <w:sz w:val="22"/>
            <w:szCs w:val="22"/>
            <w:rPrChange w:id="5735" w:author="Jacyeude Araújo" w:date="2019-10-02T13:03:00Z">
              <w:rPr>
                <w:rFonts w:ascii="Times New Roman" w:hAnsi="Times New Roman" w:cs="Times New Roman"/>
                <w:color w:val="000000" w:themeColor="text1"/>
              </w:rPr>
            </w:rPrChange>
          </w:rPr>
          <w:delText xml:space="preserve"> -Tipos de SVs: livres (cor cinza) e limitados (cor preta). </w:delText>
        </w:r>
      </w:del>
      <w:proofErr w:type="gramStart"/>
      <w:r w:rsidRPr="00F00993">
        <w:rPr>
          <w:rFonts w:ascii="Times New Roman" w:hAnsi="Times New Roman" w:cs="Times New Roman"/>
          <w:i w:val="0"/>
          <w:iCs w:val="0"/>
          <w:color w:val="000000" w:themeColor="text1"/>
          <w:sz w:val="22"/>
          <w:szCs w:val="22"/>
          <w:rPrChange w:id="5736" w:author="Jacyeude Araújo" w:date="2019-10-02T13:03:00Z">
            <w:rPr>
              <w:rFonts w:ascii="Times New Roman" w:hAnsi="Times New Roman" w:cs="Times New Roman"/>
              <w:color w:val="000000" w:themeColor="text1"/>
            </w:rPr>
          </w:rPrChange>
        </w:rPr>
        <w:t>Fonte :</w:t>
      </w:r>
      <w:proofErr w:type="gramEnd"/>
      <w:r w:rsidRPr="00F00993">
        <w:rPr>
          <w:rFonts w:ascii="Times New Roman" w:hAnsi="Times New Roman" w:cs="Times New Roman"/>
          <w:i w:val="0"/>
          <w:iCs w:val="0"/>
          <w:color w:val="000000" w:themeColor="text1"/>
          <w:sz w:val="22"/>
          <w:szCs w:val="22"/>
          <w:rPrChange w:id="5737" w:author="Jacyeude Araújo" w:date="2019-10-02T13:03:00Z">
            <w:rPr>
              <w:rFonts w:ascii="Times New Roman" w:hAnsi="Times New Roman" w:cs="Times New Roman"/>
              <w:color w:val="000000" w:themeColor="text1"/>
            </w:rPr>
          </w:rPrChange>
        </w:rPr>
        <w:t xml:space="preserve"> Adaptado de [33</w:t>
      </w:r>
      <w:r w:rsidR="006F5405" w:rsidRPr="00F00993">
        <w:rPr>
          <w:rFonts w:ascii="Times New Roman" w:hAnsi="Times New Roman" w:cs="Times New Roman"/>
          <w:i w:val="0"/>
          <w:iCs w:val="0"/>
          <w:color w:val="000000" w:themeColor="text1"/>
          <w:sz w:val="22"/>
          <w:szCs w:val="22"/>
          <w:rPrChange w:id="5738" w:author="Jacyeude Araújo" w:date="2019-10-02T13:03:00Z">
            <w:rPr>
              <w:rFonts w:ascii="Times New Roman" w:hAnsi="Times New Roman" w:cs="Times New Roman"/>
              <w:color w:val="000000" w:themeColor="text1"/>
            </w:rPr>
          </w:rPrChange>
        </w:rPr>
        <w:t>]</w:t>
      </w:r>
      <w:bookmarkEnd w:id="5725"/>
    </w:p>
    <w:p w14:paraId="50B3F545" w14:textId="0B4E5EB7" w:rsidR="003105E8" w:rsidRPr="00F00993"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calcular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739"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740" w:author="Jacyeude Araújo" w:date="2019-10-02T13:03:00Z">
                  <w:rPr>
                    <w:rFonts w:ascii="Cambria Math" w:hAnsi="Cambria Math" w:cs="Times New Roman"/>
                    <w:color w:val="000000" w:themeColor="text1"/>
                    <w:sz w:val="24"/>
                    <w:szCs w:val="24"/>
                  </w:rPr>
                </w:rPrChange>
              </w:rPr>
              <m:t>*</m:t>
            </m:r>
          </m:sup>
        </m:sSup>
      </m:oMath>
      <w:r w:rsidRPr="00F00993">
        <w:rPr>
          <w:rFonts w:ascii="Times New Roman" w:hAnsi="Times New Roman" w:cs="Times New Roman"/>
          <w:color w:val="000000" w:themeColor="text1"/>
          <w:sz w:val="24"/>
          <w:szCs w:val="24"/>
        </w:rPr>
        <w:t xml:space="preserve">, computa-se a média da Equação </w:t>
      </w:r>
      <w:r w:rsidR="006F5405"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r w:rsidR="00C23D1D" w:rsidRPr="00F00993">
        <w:rPr>
          <w:rFonts w:ascii="Times New Roman" w:hAnsi="Times New Roman" w:cs="Times New Roman"/>
          <w:color w:val="000000" w:themeColor="text1"/>
          <w:sz w:val="24"/>
          <w:szCs w:val="24"/>
        </w:rPr>
        <w:t>2</w:t>
      </w:r>
      <w:r w:rsidRPr="00F00993">
        <w:rPr>
          <w:rFonts w:ascii="Times New Roman" w:hAnsi="Times New Roman" w:cs="Times New Roman"/>
          <w:color w:val="000000" w:themeColor="text1"/>
          <w:sz w:val="24"/>
          <w:szCs w:val="24"/>
        </w:rPr>
        <w:t xml:space="preserve"> sobre todos </w:t>
      </w:r>
      <w:proofErr w:type="spellStart"/>
      <w:r w:rsidRPr="00F00993">
        <w:rPr>
          <w:rFonts w:ascii="Times New Roman" w:hAnsi="Times New Roman" w:cs="Times New Roman"/>
          <w:color w:val="000000" w:themeColor="text1"/>
          <w:sz w:val="24"/>
          <w:szCs w:val="24"/>
        </w:rPr>
        <w:t>SVs</w:t>
      </w:r>
      <w:proofErr w:type="spellEnd"/>
      <w:r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74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742" w:author="Jacyeude Araújo" w:date="2019-10-02T13:03:00Z">
                  <w:rPr>
                    <w:rFonts w:ascii="Cambria Math" w:hAnsi="Cambria Math" w:cs="Times New Roman"/>
                    <w:color w:val="000000" w:themeColor="text1"/>
                    <w:sz w:val="24"/>
                    <w:szCs w:val="24"/>
                  </w:rPr>
                </w:rPrChange>
              </w:rPr>
              <m:t>j</m:t>
            </m:r>
          </m:sub>
        </m:sSub>
      </m:oMath>
      <w:r w:rsidRPr="00F00993">
        <w:rPr>
          <w:rFonts w:ascii="Times New Roman" w:hAnsi="Times New Roman" w:cs="Times New Roman"/>
          <w:color w:val="000000" w:themeColor="text1"/>
          <w:sz w:val="24"/>
          <w:szCs w:val="24"/>
        </w:rPr>
        <w:t xml:space="preserve"> entre as margens, ou seja,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743"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744"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745" w:author="Jacyeude Araújo" w:date="2019-10-02T13:03:00Z">
                  <w:rPr>
                    <w:rFonts w:ascii="Cambria Math" w:hAnsi="Cambria Math" w:cs="Times New Roman"/>
                    <w:color w:val="000000" w:themeColor="text1"/>
                    <w:sz w:val="24"/>
                    <w:szCs w:val="24"/>
                  </w:rPr>
                </w:rPrChange>
              </w:rPr>
              <m:t>*</m:t>
            </m:r>
          </m:sup>
        </m:sSubSup>
      </m:oMath>
      <w:r w:rsidR="006918F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&lt; C [3</w:t>
      </w:r>
      <w:r w:rsidR="00C23D1D" w:rsidRPr="00F00993">
        <w:rPr>
          <w:rFonts w:ascii="Times New Roman" w:hAnsi="Times New Roman" w:cs="Times New Roman"/>
          <w:color w:val="000000" w:themeColor="text1"/>
          <w:sz w:val="24"/>
          <w:szCs w:val="24"/>
        </w:rPr>
        <w:t>4</w:t>
      </w:r>
      <w:r w:rsidRPr="00F00993">
        <w:rPr>
          <w:rFonts w:ascii="Times New Roman" w:hAnsi="Times New Roman" w:cs="Times New Roman"/>
          <w:color w:val="000000" w:themeColor="text1"/>
          <w:sz w:val="24"/>
          <w:szCs w:val="24"/>
        </w:rPr>
        <w:t>].</w:t>
      </w:r>
    </w:p>
    <w:p w14:paraId="6170A72D" w14:textId="544D00C3" w:rsidR="003105E8" w:rsidRPr="00F00993" w:rsidRDefault="003105E8" w:rsidP="006918F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Tem-se como resultado final a mesma função de classificação representada na </w:t>
      </w:r>
      <w:r w:rsidR="00C23D1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ins w:id="5746" w:author="Jacyeude Araújo" w:date="2019-10-01T20:24:00Z">
        <w:r w:rsidR="00C23852" w:rsidRPr="00F00993">
          <w:rPr>
            <w:rFonts w:ascii="Times New Roman" w:hAnsi="Times New Roman" w:cs="Times New Roman"/>
            <w:color w:val="000000" w:themeColor="text1"/>
            <w:sz w:val="24"/>
            <w:szCs w:val="24"/>
          </w:rPr>
          <w:t>3</w:t>
        </w:r>
      </w:ins>
      <w:del w:id="5747" w:author="Jacyeude Araújo" w:date="2019-10-01T20:23:00Z">
        <w:r w:rsidR="00C23D1D" w:rsidRPr="00F00993" w:rsidDel="00C23852">
          <w:rPr>
            <w:rFonts w:ascii="Times New Roman" w:hAnsi="Times New Roman" w:cs="Times New Roman"/>
            <w:color w:val="000000" w:themeColor="text1"/>
            <w:sz w:val="24"/>
            <w:szCs w:val="24"/>
          </w:rPr>
          <w:delText>4</w:delText>
        </w:r>
      </w:del>
      <w:r w:rsidRPr="00F00993">
        <w:rPr>
          <w:rFonts w:ascii="Times New Roman" w:hAnsi="Times New Roman" w:cs="Times New Roman"/>
          <w:color w:val="000000" w:themeColor="text1"/>
          <w:sz w:val="24"/>
          <w:szCs w:val="24"/>
        </w:rPr>
        <w:t xml:space="preserve">, porém neste caso as variáveis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748"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749" w:author="Jacyeude Araújo" w:date="2019-10-02T13:03:00Z">
                  <w:rPr>
                    <w:rFonts w:ascii="Cambria Math" w:hAnsi="Cambria Math" w:cs="Times New Roman"/>
                    <w:color w:val="000000" w:themeColor="text1"/>
                    <w:sz w:val="24"/>
                    <w:szCs w:val="24"/>
                  </w:rPr>
                </w:rPrChange>
              </w:rPr>
              <m:t>i</m:t>
            </m:r>
          </m:sub>
          <m:sup>
            <m:r>
              <w:rPr>
                <w:rFonts w:ascii="Cambria Math" w:hAnsi="Cambria Math" w:cs="Times New Roman"/>
                <w:color w:val="000000" w:themeColor="text1"/>
                <w:sz w:val="24"/>
                <w:szCs w:val="24"/>
                <w:rPrChange w:id="5750" w:author="Jacyeude Araújo" w:date="2019-10-02T13:03:00Z">
                  <w:rPr>
                    <w:rFonts w:ascii="Cambria Math" w:hAnsi="Cambria Math" w:cs="Times New Roman"/>
                    <w:color w:val="000000" w:themeColor="text1"/>
                    <w:sz w:val="24"/>
                    <w:szCs w:val="24"/>
                  </w:rPr>
                </w:rPrChange>
              </w:rPr>
              <m:t>*</m:t>
            </m:r>
          </m:sup>
        </m:sSubSup>
      </m:oMath>
      <w:r w:rsidR="006918F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são determinadas pela solução da </w:t>
      </w:r>
      <w:ins w:id="5751" w:author="Jacyeude Araújo" w:date="2019-10-01T20:21:00Z">
        <w:r w:rsidR="00C23852" w:rsidRPr="00F00993">
          <w:rPr>
            <w:rFonts w:ascii="Times New Roman" w:hAnsi="Times New Roman" w:cs="Times New Roman"/>
            <w:color w:val="000000" w:themeColor="text1"/>
            <w:sz w:val="24"/>
            <w:szCs w:val="24"/>
          </w:rPr>
          <w:t>equação</w:t>
        </w:r>
      </w:ins>
      <w:del w:id="5752" w:author="Jacyeude Araújo" w:date="2019-10-01T20:21:00Z">
        <w:r w:rsidR="00C23D1D" w:rsidRPr="00F00993" w:rsidDel="00C23852">
          <w:rPr>
            <w:rFonts w:ascii="Times New Roman" w:hAnsi="Times New Roman" w:cs="Times New Roman"/>
            <w:color w:val="000000" w:themeColor="text1"/>
            <w:sz w:val="24"/>
            <w:szCs w:val="24"/>
          </w:rPr>
          <w:delText>e</w:delText>
        </w:r>
        <w:r w:rsidRPr="00F00993" w:rsidDel="00C23852">
          <w:rPr>
            <w:rFonts w:ascii="Times New Roman" w:hAnsi="Times New Roman" w:cs="Times New Roman"/>
            <w:color w:val="000000" w:themeColor="text1"/>
            <w:sz w:val="24"/>
            <w:szCs w:val="24"/>
          </w:rPr>
          <w:delText>xpressã</w:delText>
        </w:r>
      </w:del>
      <w:del w:id="5753" w:author="Jacyeude Araújo" w:date="2019-10-01T20:22:00Z">
        <w:r w:rsidRPr="00F00993" w:rsidDel="00C23852">
          <w:rPr>
            <w:rFonts w:ascii="Times New Roman" w:hAnsi="Times New Roman" w:cs="Times New Roman"/>
            <w:color w:val="000000" w:themeColor="text1"/>
            <w:sz w:val="24"/>
            <w:szCs w:val="24"/>
          </w:rPr>
          <w:delText>o</w:delText>
        </w:r>
      </w:del>
      <w:r w:rsidRPr="00F00993">
        <w:rPr>
          <w:rFonts w:ascii="Times New Roman" w:hAnsi="Times New Roman" w:cs="Times New Roman"/>
          <w:color w:val="000000" w:themeColor="text1"/>
          <w:sz w:val="24"/>
          <w:szCs w:val="24"/>
        </w:rPr>
        <w:t xml:space="preserve">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2</w:t>
      </w:r>
      <w:ins w:id="5754" w:author="Jacyeude Araújo" w:date="2019-10-01T20:22:00Z">
        <w:r w:rsidR="00C23852" w:rsidRPr="00F00993">
          <w:rPr>
            <w:rFonts w:ascii="Times New Roman" w:hAnsi="Times New Roman" w:cs="Times New Roman"/>
            <w:color w:val="000000" w:themeColor="text1"/>
            <w:sz w:val="24"/>
            <w:szCs w:val="24"/>
          </w:rPr>
          <w:t>6</w:t>
        </w:r>
      </w:ins>
      <w:del w:id="5755" w:author="Jacyeude Araújo" w:date="2019-10-01T20:22:00Z">
        <w:r w:rsidR="00C23D1D" w:rsidRPr="00F00993" w:rsidDel="00C23852">
          <w:rPr>
            <w:rFonts w:ascii="Times New Roman" w:hAnsi="Times New Roman" w:cs="Times New Roman"/>
            <w:color w:val="000000" w:themeColor="text1"/>
            <w:sz w:val="24"/>
            <w:szCs w:val="24"/>
          </w:rPr>
          <w:delText>7</w:delText>
        </w:r>
      </w:del>
      <w:r w:rsidR="00C23D1D" w:rsidRPr="00F00993">
        <w:rPr>
          <w:rFonts w:ascii="Times New Roman" w:hAnsi="Times New Roman" w:cs="Times New Roman"/>
          <w:color w:val="000000" w:themeColor="text1"/>
          <w:sz w:val="24"/>
          <w:szCs w:val="24"/>
        </w:rPr>
        <w:t>.</w:t>
      </w:r>
    </w:p>
    <w:p w14:paraId="7949F242" w14:textId="24DFCD35"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C09558E" w14:textId="12C46371" w:rsidR="00B634CF" w:rsidRPr="00F00993" w:rsidRDefault="00462D0D" w:rsidP="00462D0D">
      <w:pPr>
        <w:pStyle w:val="Ttulo2"/>
        <w:rPr>
          <w:rFonts w:ascii="Times New Roman" w:hAnsi="Times New Roman" w:cs="Times New Roman"/>
          <w:color w:val="000000" w:themeColor="text1"/>
          <w:sz w:val="24"/>
          <w:szCs w:val="24"/>
        </w:rPr>
      </w:pPr>
      <w:bookmarkStart w:id="5756" w:name="_Toc20921314"/>
      <w:r w:rsidRPr="00F00993">
        <w:rPr>
          <w:rFonts w:ascii="Times New Roman" w:hAnsi="Times New Roman" w:cs="Times New Roman"/>
          <w:b/>
          <w:bCs/>
          <w:color w:val="000000" w:themeColor="text1"/>
          <w:sz w:val="24"/>
          <w:szCs w:val="24"/>
        </w:rPr>
        <w:t>3.3</w:t>
      </w:r>
      <w:r w:rsidR="00CE3E64" w:rsidRPr="00F00993">
        <w:rPr>
          <w:rFonts w:ascii="Times New Roman" w:hAnsi="Times New Roman" w:cs="Times New Roman"/>
          <w:b/>
          <w:bCs/>
          <w:color w:val="000000" w:themeColor="text1"/>
          <w:sz w:val="24"/>
          <w:szCs w:val="24"/>
        </w:rPr>
        <w:t xml:space="preserve"> MVS</w:t>
      </w:r>
      <w:r w:rsidR="003105E8" w:rsidRPr="00F00993">
        <w:rPr>
          <w:rFonts w:ascii="Times New Roman" w:hAnsi="Times New Roman" w:cs="Times New Roman"/>
          <w:b/>
          <w:bCs/>
          <w:color w:val="000000" w:themeColor="text1"/>
          <w:sz w:val="24"/>
          <w:szCs w:val="24"/>
        </w:rPr>
        <w:t xml:space="preserve"> Não Linear</w:t>
      </w:r>
      <w:bookmarkEnd w:id="5756"/>
    </w:p>
    <w:p w14:paraId="3AFF9CD5" w14:textId="1E49BDAB" w:rsidR="0045305D" w:rsidRPr="00F00993" w:rsidRDefault="0045305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DFE0C1C" w14:textId="4D94FF75"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lineares são eficazes na classificação de conjuntos de dados linearmente separáveis ou que possuam uma distribuição aproximadamente linear, sendo que a versão de margens suaves tolera a presença de alguns ruídos e </w:t>
      </w:r>
      <w:r w:rsidRPr="00F00993">
        <w:rPr>
          <w:rFonts w:ascii="Times New Roman" w:hAnsi="Times New Roman" w:cs="Times New Roman"/>
          <w:i/>
          <w:iCs/>
          <w:color w:val="000000" w:themeColor="text1"/>
          <w:sz w:val="24"/>
          <w:szCs w:val="24"/>
        </w:rPr>
        <w:t>outliers</w:t>
      </w:r>
      <w:r w:rsidRPr="00F00993">
        <w:rPr>
          <w:rFonts w:ascii="Times New Roman" w:hAnsi="Times New Roman" w:cs="Times New Roman"/>
          <w:color w:val="000000" w:themeColor="text1"/>
          <w:sz w:val="24"/>
          <w:szCs w:val="24"/>
        </w:rPr>
        <w:t xml:space="preserve">. Porém, há muitos casos em que não é possível dividir satisfatoriamente os dados de treinamento por um hiperplano. Um exemplo é apresentado na </w:t>
      </w:r>
      <w:r w:rsidRPr="00F00993">
        <w:rPr>
          <w:rFonts w:ascii="Times New Roman" w:hAnsi="Times New Roman" w:cs="Times New Roman"/>
          <w:color w:val="000000" w:themeColor="text1"/>
          <w:sz w:val="24"/>
          <w:szCs w:val="24"/>
        </w:rPr>
        <w:lastRenderedPageBreak/>
        <w:t xml:space="preserve">Figura </w:t>
      </w:r>
      <w:r w:rsidR="00C23D1D" w:rsidRPr="00F00993">
        <w:rPr>
          <w:rFonts w:ascii="Times New Roman" w:hAnsi="Times New Roman" w:cs="Times New Roman"/>
          <w:color w:val="000000" w:themeColor="text1"/>
          <w:sz w:val="24"/>
          <w:szCs w:val="24"/>
        </w:rPr>
        <w:t>2</w:t>
      </w:r>
      <w:del w:id="5757" w:author="Jacyeude Araújo" w:date="2019-10-02T11:08:00Z">
        <w:r w:rsidR="00C23D1D" w:rsidRPr="00F00993" w:rsidDel="00370BEC">
          <w:rPr>
            <w:rFonts w:ascii="Times New Roman" w:hAnsi="Times New Roman" w:cs="Times New Roman"/>
            <w:color w:val="000000" w:themeColor="text1"/>
            <w:sz w:val="24"/>
            <w:szCs w:val="24"/>
          </w:rPr>
          <w:delText>7</w:delText>
        </w:r>
      </w:del>
      <w:ins w:id="5758" w:author="Jacyeude Araújo" w:date="2019-10-02T11:20:00Z">
        <w:r w:rsidR="00C7631D" w:rsidRPr="00F00993">
          <w:rPr>
            <w:rFonts w:ascii="Times New Roman" w:hAnsi="Times New Roman" w:cs="Times New Roman"/>
            <w:color w:val="000000" w:themeColor="text1"/>
            <w:sz w:val="24"/>
            <w:szCs w:val="24"/>
          </w:rPr>
          <w:t>4</w:t>
        </w:r>
      </w:ins>
      <w:r w:rsidRPr="00F00993">
        <w:rPr>
          <w:rFonts w:ascii="Times New Roman" w:hAnsi="Times New Roman" w:cs="Times New Roman"/>
          <w:color w:val="000000" w:themeColor="text1"/>
          <w:sz w:val="24"/>
          <w:szCs w:val="24"/>
        </w:rPr>
        <w:t xml:space="preserve">a, em que o uso de uma fronteira curva seria mais </w:t>
      </w:r>
      <w:proofErr w:type="gramStart"/>
      <w:r w:rsidRPr="00F00993">
        <w:rPr>
          <w:rFonts w:ascii="Times New Roman" w:hAnsi="Times New Roman" w:cs="Times New Roman"/>
          <w:color w:val="000000" w:themeColor="text1"/>
          <w:sz w:val="24"/>
          <w:szCs w:val="24"/>
        </w:rPr>
        <w:t>adequada</w:t>
      </w:r>
      <w:proofErr w:type="gramEnd"/>
      <w:r w:rsidRPr="00F00993">
        <w:rPr>
          <w:rFonts w:ascii="Times New Roman" w:hAnsi="Times New Roman" w:cs="Times New Roman"/>
          <w:color w:val="000000" w:themeColor="text1"/>
          <w:sz w:val="24"/>
          <w:szCs w:val="24"/>
        </w:rPr>
        <w:t xml:space="preserve"> na separação das classes.</w:t>
      </w:r>
      <w:r w:rsidR="00755670" w:rsidRPr="00F00993">
        <w:rPr>
          <w:rFonts w:ascii="Times New Roman" w:hAnsi="Times New Roman" w:cs="Times New Roman"/>
          <w:color w:val="000000" w:themeColor="text1"/>
          <w:sz w:val="24"/>
          <w:szCs w:val="24"/>
        </w:rPr>
        <w:t>[33][35]</w:t>
      </w:r>
    </w:p>
    <w:p w14:paraId="58AB1851" w14:textId="2FCA61F4" w:rsidR="00370BEC" w:rsidRPr="00F00993" w:rsidRDefault="00370BEC">
      <w:pPr>
        <w:pStyle w:val="Legenda"/>
        <w:keepNext/>
        <w:jc w:val="center"/>
        <w:rPr>
          <w:ins w:id="5759" w:author="Jacyeude Araújo" w:date="2019-10-02T11:08:00Z"/>
          <w:color w:val="000000" w:themeColor="text1"/>
          <w:rPrChange w:id="5760" w:author="Jacyeude Araújo" w:date="2019-10-02T13:03:00Z">
            <w:rPr>
              <w:ins w:id="5761" w:author="Jacyeude Araújo" w:date="2019-10-02T11:08:00Z"/>
            </w:rPr>
          </w:rPrChange>
        </w:rPr>
        <w:pPrChange w:id="5762" w:author="Jacyeude Araújo" w:date="2019-10-02T11:08:00Z">
          <w:pPr>
            <w:pStyle w:val="Legenda"/>
          </w:pPr>
        </w:pPrChange>
      </w:pPr>
      <w:ins w:id="5763" w:author="Jacyeude Araújo" w:date="2019-10-02T11:08:00Z">
        <w:r w:rsidRPr="00F00993">
          <w:rPr>
            <w:color w:val="000000" w:themeColor="text1"/>
            <w:rPrChange w:id="5764" w:author="Jacyeude Araújo" w:date="2019-10-02T13:03:00Z">
              <w:rPr/>
            </w:rPrChange>
          </w:rPr>
          <w:t xml:space="preserve">Figura </w:t>
        </w:r>
        <w:r w:rsidRPr="00F00993">
          <w:rPr>
            <w:color w:val="000000" w:themeColor="text1"/>
            <w:rPrChange w:id="5765" w:author="Jacyeude Araújo" w:date="2019-10-02T13:03:00Z">
              <w:rPr/>
            </w:rPrChange>
          </w:rPr>
          <w:fldChar w:fldCharType="begin"/>
        </w:r>
        <w:r w:rsidRPr="00F00993">
          <w:rPr>
            <w:color w:val="000000" w:themeColor="text1"/>
            <w:rPrChange w:id="5766" w:author="Jacyeude Araújo" w:date="2019-10-02T13:03:00Z">
              <w:rPr/>
            </w:rPrChange>
          </w:rPr>
          <w:instrText xml:space="preserve"> SEQ Figura \* ARABIC </w:instrText>
        </w:r>
      </w:ins>
      <w:r w:rsidRPr="00F00993">
        <w:rPr>
          <w:color w:val="000000" w:themeColor="text1"/>
          <w:rPrChange w:id="5767" w:author="Jacyeude Araújo" w:date="2019-10-02T13:03:00Z">
            <w:rPr/>
          </w:rPrChange>
        </w:rPr>
        <w:fldChar w:fldCharType="separate"/>
      </w:r>
      <w:r w:rsidR="0008128E">
        <w:rPr>
          <w:noProof/>
          <w:color w:val="000000" w:themeColor="text1"/>
        </w:rPr>
        <w:t>24</w:t>
      </w:r>
      <w:ins w:id="5768" w:author="Jacyeude Araújo" w:date="2019-10-02T11:08:00Z">
        <w:r w:rsidRPr="00F00993">
          <w:rPr>
            <w:color w:val="000000" w:themeColor="text1"/>
            <w:rPrChange w:id="5769" w:author="Jacyeude Araújo" w:date="2019-10-02T13:03:00Z">
              <w:rPr/>
            </w:rPrChange>
          </w:rPr>
          <w:fldChar w:fldCharType="end"/>
        </w:r>
        <w:r w:rsidRPr="00F00993">
          <w:rPr>
            <w:color w:val="000000" w:themeColor="text1"/>
            <w:rPrChange w:id="5770" w:author="Jacyeude Araújo" w:date="2019-10-02T13:03:00Z">
              <w:rPr/>
            </w:rPrChange>
          </w:rPr>
          <w:t xml:space="preserve"> -(a) Conjunto de dados não linear; (b) Fronteira não linear no espaço de entradas; (c).</w:t>
        </w:r>
      </w:ins>
    </w:p>
    <w:p w14:paraId="4D2F0879" w14:textId="77777777" w:rsidR="003105E8" w:rsidRPr="00F00993" w:rsidRDefault="003105E8" w:rsidP="00CC5686">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noProof/>
          <w:color w:val="000000" w:themeColor="text1"/>
          <w:sz w:val="24"/>
          <w:szCs w:val="24"/>
          <w:lang w:eastAsia="pt-BR"/>
          <w:rPrChange w:id="577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740095F8" wp14:editId="5FCD0E10">
            <wp:extent cx="4738864" cy="1854200"/>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62750" cy="1863546"/>
                    </a:xfrm>
                    <a:prstGeom prst="rect">
                      <a:avLst/>
                    </a:prstGeom>
                    <a:noFill/>
                    <a:ln>
                      <a:noFill/>
                    </a:ln>
                  </pic:spPr>
                </pic:pic>
              </a:graphicData>
            </a:graphic>
          </wp:inline>
        </w:drawing>
      </w:r>
    </w:p>
    <w:p w14:paraId="3B795150" w14:textId="140DAF54" w:rsidR="003105E8" w:rsidRPr="00F00993" w:rsidRDefault="003105E8" w:rsidP="00CC5686">
      <w:pPr>
        <w:pStyle w:val="Legenda"/>
        <w:spacing w:line="360" w:lineRule="auto"/>
        <w:jc w:val="center"/>
        <w:rPr>
          <w:rFonts w:ascii="Times New Roman" w:hAnsi="Times New Roman" w:cs="Times New Roman"/>
          <w:color w:val="000000" w:themeColor="text1"/>
        </w:rPr>
      </w:pPr>
      <w:bookmarkStart w:id="5772" w:name="_Toc20849514"/>
      <w:del w:id="5773" w:author="Jacyeude Araújo" w:date="2019-10-02T11:08:00Z">
        <w:r w:rsidRPr="00F00993" w:rsidDel="00370BEC">
          <w:rPr>
            <w:rFonts w:ascii="Times New Roman" w:hAnsi="Times New Roman" w:cs="Times New Roman"/>
            <w:color w:val="000000" w:themeColor="text1"/>
          </w:rPr>
          <w:delText xml:space="preserve">Figura </w:delText>
        </w:r>
      </w:del>
      <w:del w:id="5774" w:author="Jacyeude Araújo" w:date="2019-10-02T10:09:00Z">
        <w:r w:rsidRPr="00F00993" w:rsidDel="00DA6A84">
          <w:rPr>
            <w:rFonts w:ascii="Times New Roman" w:hAnsi="Times New Roman" w:cs="Times New Roman"/>
            <w:color w:val="000000" w:themeColor="text1"/>
            <w:rPrChange w:id="5775"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color w:val="000000" w:themeColor="text1"/>
          </w:rPr>
          <w:delInstrText xml:space="preserve"> SEQ Figura \* ARABIC </w:delInstrText>
        </w:r>
        <w:r w:rsidRPr="00F00993" w:rsidDel="00DA6A84">
          <w:rPr>
            <w:rFonts w:ascii="Times New Roman" w:hAnsi="Times New Roman" w:cs="Times New Roman"/>
            <w:color w:val="000000" w:themeColor="text1"/>
            <w:rPrChange w:id="577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noProof/>
            <w:color w:val="000000" w:themeColor="text1"/>
          </w:rPr>
          <w:delText>27</w:delText>
        </w:r>
        <w:r w:rsidRPr="00F00993" w:rsidDel="00DA6A84">
          <w:rPr>
            <w:rFonts w:ascii="Times New Roman" w:hAnsi="Times New Roman" w:cs="Times New Roman"/>
            <w:color w:val="000000" w:themeColor="text1"/>
            <w:rPrChange w:id="5777" w:author="Jacyeude Araújo" w:date="2019-10-02T13:03:00Z">
              <w:rPr>
                <w:rFonts w:ascii="Times New Roman" w:hAnsi="Times New Roman" w:cs="Times New Roman"/>
                <w:color w:val="000000" w:themeColor="text1"/>
              </w:rPr>
            </w:rPrChange>
          </w:rPr>
          <w:fldChar w:fldCharType="end"/>
        </w:r>
      </w:del>
      <w:del w:id="5778" w:author="Jacyeude Araújo" w:date="2019-10-02T11:08:00Z">
        <w:r w:rsidRPr="00F00993" w:rsidDel="00370BEC">
          <w:rPr>
            <w:rFonts w:ascii="Times New Roman" w:hAnsi="Times New Roman" w:cs="Times New Roman"/>
            <w:color w:val="000000" w:themeColor="text1"/>
          </w:rPr>
          <w:delText xml:space="preserve"> -(a) Conjunto de dados não linear; (b) Fronteira não linear no espaço de entradas; (c). </w:delText>
        </w:r>
      </w:del>
      <w:r w:rsidRPr="00F00993">
        <w:rPr>
          <w:rFonts w:ascii="Times New Roman" w:hAnsi="Times New Roman" w:cs="Times New Roman"/>
          <w:color w:val="000000" w:themeColor="text1"/>
        </w:rPr>
        <w:t>Fonte: Adaptado de [33][35]</w:t>
      </w:r>
      <w:bookmarkEnd w:id="5772"/>
    </w:p>
    <w:p w14:paraId="5BC797E0" w14:textId="25C1CF65"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w:t>
      </w:r>
      <w:proofErr w:type="spellStart"/>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s</w:t>
      </w:r>
      <w:proofErr w:type="spellEnd"/>
      <w:r w:rsidRPr="00F00993">
        <w:rPr>
          <w:rFonts w:ascii="Times New Roman" w:hAnsi="Times New Roman" w:cs="Times New Roman"/>
          <w:color w:val="000000" w:themeColor="text1"/>
          <w:sz w:val="24"/>
          <w:szCs w:val="24"/>
        </w:rPr>
        <w:t xml:space="preserve"> lidam com problemas não lineares mapeando o conjunto de treinamento de seu espaço original, referenciado como de entradas, para um novo espaço de maior dimensão, denominado espaço de características (</w:t>
      </w:r>
      <w:proofErr w:type="spellStart"/>
      <w:r w:rsidRPr="00F00993">
        <w:rPr>
          <w:rFonts w:ascii="Times New Roman" w:hAnsi="Times New Roman" w:cs="Times New Roman"/>
          <w:i/>
          <w:iCs/>
          <w:color w:val="000000" w:themeColor="text1"/>
          <w:sz w:val="24"/>
          <w:szCs w:val="24"/>
        </w:rPr>
        <w:t>feature</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space</w:t>
      </w:r>
      <w:proofErr w:type="spellEnd"/>
      <w:r w:rsidRPr="00F00993">
        <w:rPr>
          <w:rFonts w:ascii="Times New Roman" w:hAnsi="Times New Roman" w:cs="Times New Roman"/>
          <w:color w:val="000000" w:themeColor="text1"/>
          <w:sz w:val="24"/>
          <w:szCs w:val="24"/>
        </w:rPr>
        <w:t>) [</w:t>
      </w:r>
      <w:r w:rsidR="00C23D1D" w:rsidRPr="00F00993">
        <w:rPr>
          <w:rFonts w:ascii="Times New Roman" w:hAnsi="Times New Roman" w:cs="Times New Roman"/>
          <w:color w:val="000000" w:themeColor="text1"/>
          <w:sz w:val="24"/>
          <w:szCs w:val="24"/>
        </w:rPr>
        <w:t>34</w:t>
      </w:r>
      <w:r w:rsidRPr="00F00993">
        <w:rPr>
          <w:rFonts w:ascii="Times New Roman" w:hAnsi="Times New Roman" w:cs="Times New Roman"/>
          <w:color w:val="000000" w:themeColor="text1"/>
          <w:sz w:val="24"/>
          <w:szCs w:val="24"/>
        </w:rPr>
        <w:t>]. Seja</w:t>
      </w:r>
      <w:r w:rsidR="00755670"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5779" w:author="Jacyeude Araújo" w:date="2019-10-02T13:03:00Z">
              <w:rPr>
                <w:rFonts w:ascii="Cambria Math" w:hAnsi="Cambria Math" w:cs="Times New Roman"/>
                <w:color w:val="000000" w:themeColor="text1"/>
                <w:sz w:val="24"/>
                <w:szCs w:val="24"/>
              </w:rPr>
            </w:rPrChange>
          </w:rPr>
          <m:t>ϕ:X→β</m:t>
        </m:r>
      </m:oMath>
      <w:r w:rsidR="00755670"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um mapeamento, em que X é o espaço de entradas e </w:t>
      </w:r>
      <m:oMath>
        <m:r>
          <w:rPr>
            <w:rFonts w:ascii="Cambria Math" w:hAnsi="Cambria Math" w:cs="Times New Roman"/>
            <w:color w:val="000000" w:themeColor="text1"/>
            <w:sz w:val="24"/>
            <w:szCs w:val="24"/>
            <w:rPrChange w:id="5780" w:author="Jacyeude Araújo" w:date="2019-10-02T13:03:00Z">
              <w:rPr>
                <w:rFonts w:ascii="Cambria Math" w:hAnsi="Cambria Math" w:cs="Times New Roman"/>
                <w:color w:val="000000" w:themeColor="text1"/>
                <w:sz w:val="24"/>
                <w:szCs w:val="24"/>
              </w:rPr>
            </w:rPrChange>
          </w:rPr>
          <m:t>β</m:t>
        </m:r>
      </m:oMath>
      <w:r w:rsidRPr="00F00993">
        <w:rPr>
          <w:rFonts w:ascii="Times New Roman" w:hAnsi="Times New Roman" w:cs="Times New Roman"/>
          <w:color w:val="000000" w:themeColor="text1"/>
          <w:sz w:val="24"/>
          <w:szCs w:val="24"/>
        </w:rPr>
        <w:t xml:space="preserve"> denota o espaço de características. A escolha apropriada de</w:t>
      </w:r>
      <w:r w:rsidR="00755670" w:rsidRPr="00F00993">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5781" w:author="Jacyeude Araújo" w:date="2019-10-02T13:03:00Z">
              <w:rPr>
                <w:rFonts w:ascii="Cambria Math" w:hAnsi="Cambria Math" w:cs="Times New Roman"/>
                <w:color w:val="000000" w:themeColor="text1"/>
                <w:sz w:val="24"/>
                <w:szCs w:val="24"/>
              </w:rPr>
            </w:rPrChange>
          </w:rPr>
          <m:t>ϕ</m:t>
        </m:r>
      </m:oMath>
      <w:r w:rsidR="00755670"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faz com que o conjunto de treinamento mapeado em </w:t>
      </w:r>
      <m:oMath>
        <m:r>
          <w:rPr>
            <w:rFonts w:ascii="Cambria Math" w:hAnsi="Cambria Math" w:cs="Times New Roman"/>
            <w:color w:val="000000" w:themeColor="text1"/>
            <w:sz w:val="24"/>
            <w:szCs w:val="24"/>
            <w:rPrChange w:id="5782" w:author="Jacyeude Araújo" w:date="2019-10-02T13:03:00Z">
              <w:rPr>
                <w:rFonts w:ascii="Cambria Math" w:hAnsi="Cambria Math" w:cs="Times New Roman"/>
                <w:color w:val="000000" w:themeColor="text1"/>
                <w:sz w:val="24"/>
                <w:szCs w:val="24"/>
              </w:rPr>
            </w:rPrChange>
          </w:rPr>
          <m:t>β</m:t>
        </m:r>
      </m:oMath>
      <w:r w:rsidRPr="00F00993">
        <w:rPr>
          <w:rFonts w:ascii="Times New Roman" w:hAnsi="Times New Roman" w:cs="Times New Roman"/>
          <w:color w:val="000000" w:themeColor="text1"/>
          <w:sz w:val="24"/>
          <w:szCs w:val="24"/>
        </w:rPr>
        <w:t xml:space="preserve"> possa ser separado por uma </w:t>
      </w:r>
      <w:r w:rsidR="00755670"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linear.</w:t>
      </w:r>
    </w:p>
    <w:p w14:paraId="59D098F4" w14:textId="551287A2"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uso desse procedimento é motivado pelo teorema de Cover [</w:t>
      </w:r>
      <w:r w:rsidR="00C23D1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Dado um conjunto de dados não linear no espaço de entradas </w:t>
      </w:r>
      <m:oMath>
        <m:r>
          <w:rPr>
            <w:rFonts w:ascii="Cambria Math" w:hAnsi="Cambria Math" w:cs="Times New Roman"/>
            <w:color w:val="000000" w:themeColor="text1"/>
            <w:sz w:val="24"/>
            <w:szCs w:val="24"/>
            <w:rPrChange w:id="5783" w:author="Jacyeude Araújo" w:date="2019-10-02T13:03:00Z">
              <w:rPr>
                <w:rFonts w:ascii="Cambria Math" w:hAnsi="Cambria Math" w:cs="Times New Roman"/>
                <w:color w:val="000000" w:themeColor="text1"/>
                <w:sz w:val="24"/>
                <w:szCs w:val="24"/>
              </w:rPr>
            </w:rPrChange>
          </w:rPr>
          <m:t>X</m:t>
        </m:r>
      </m:oMath>
      <w:r w:rsidRPr="00F00993">
        <w:rPr>
          <w:rFonts w:ascii="Times New Roman" w:hAnsi="Times New Roman" w:cs="Times New Roman"/>
          <w:color w:val="000000" w:themeColor="text1"/>
          <w:sz w:val="24"/>
          <w:szCs w:val="24"/>
        </w:rPr>
        <w:t xml:space="preserve">, esse teorema afirma que </w:t>
      </w:r>
      <m:oMath>
        <m:r>
          <w:rPr>
            <w:rFonts w:ascii="Cambria Math" w:hAnsi="Cambria Math" w:cs="Times New Roman"/>
            <w:color w:val="000000" w:themeColor="text1"/>
            <w:sz w:val="24"/>
            <w:szCs w:val="24"/>
            <w:rPrChange w:id="5784" w:author="Jacyeude Araújo" w:date="2019-10-02T13:03:00Z">
              <w:rPr>
                <w:rFonts w:ascii="Cambria Math" w:hAnsi="Cambria Math" w:cs="Times New Roman"/>
                <w:color w:val="000000" w:themeColor="text1"/>
                <w:sz w:val="24"/>
                <w:szCs w:val="24"/>
              </w:rPr>
            </w:rPrChange>
          </w:rPr>
          <m:t>X</m:t>
        </m:r>
      </m:oMath>
      <w:r w:rsidRPr="00F00993">
        <w:rPr>
          <w:rFonts w:ascii="Times New Roman" w:hAnsi="Times New Roman" w:cs="Times New Roman"/>
          <w:color w:val="000000" w:themeColor="text1"/>
          <w:sz w:val="24"/>
          <w:szCs w:val="24"/>
        </w:rPr>
        <w:t xml:space="preserve"> pode ser tr</w:t>
      </w:r>
      <w:proofErr w:type="spellStart"/>
      <w:r w:rsidRPr="00F00993">
        <w:rPr>
          <w:rFonts w:ascii="Times New Roman" w:hAnsi="Times New Roman" w:cs="Times New Roman"/>
          <w:color w:val="000000" w:themeColor="text1"/>
          <w:sz w:val="24"/>
          <w:szCs w:val="24"/>
        </w:rPr>
        <w:t>ansformado</w:t>
      </w:r>
      <w:proofErr w:type="spellEnd"/>
      <w:r w:rsidRPr="00F00993">
        <w:rPr>
          <w:rFonts w:ascii="Times New Roman" w:hAnsi="Times New Roman" w:cs="Times New Roman"/>
          <w:color w:val="000000" w:themeColor="text1"/>
          <w:sz w:val="24"/>
          <w:szCs w:val="24"/>
        </w:rPr>
        <w:t xml:space="preserve"> em um espaço de características </w:t>
      </w:r>
      <m:oMath>
        <m:r>
          <w:rPr>
            <w:rFonts w:ascii="Cambria Math" w:hAnsi="Cambria Math" w:cs="Times New Roman"/>
            <w:color w:val="000000" w:themeColor="text1"/>
            <w:sz w:val="24"/>
            <w:szCs w:val="24"/>
            <w:rPrChange w:id="5785" w:author="Jacyeude Araújo" w:date="2019-10-02T13:03:00Z">
              <w:rPr>
                <w:rFonts w:ascii="Cambria Math" w:hAnsi="Cambria Math" w:cs="Times New Roman"/>
                <w:color w:val="000000" w:themeColor="text1"/>
                <w:sz w:val="24"/>
                <w:szCs w:val="24"/>
              </w:rPr>
            </w:rPrChange>
          </w:rPr>
          <m:t>β</m:t>
        </m:r>
      </m:oMath>
      <w:r w:rsidRPr="00F00993">
        <w:rPr>
          <w:rFonts w:ascii="Times New Roman" w:hAnsi="Times New Roman" w:cs="Times New Roman"/>
          <w:color w:val="000000" w:themeColor="text1"/>
          <w:sz w:val="24"/>
          <w:szCs w:val="24"/>
        </w:rPr>
        <w:t xml:space="preserve"> no qual com alta probabilidade os dados são lin</w:t>
      </w:r>
      <w:proofErr w:type="spellStart"/>
      <w:r w:rsidRPr="00F00993">
        <w:rPr>
          <w:rFonts w:ascii="Times New Roman" w:hAnsi="Times New Roman" w:cs="Times New Roman"/>
          <w:color w:val="000000" w:themeColor="text1"/>
          <w:sz w:val="24"/>
          <w:szCs w:val="24"/>
        </w:rPr>
        <w:t>earmente</w:t>
      </w:r>
      <w:proofErr w:type="spellEnd"/>
      <w:r w:rsidRPr="00F00993">
        <w:rPr>
          <w:rFonts w:ascii="Times New Roman" w:hAnsi="Times New Roman" w:cs="Times New Roman"/>
          <w:color w:val="000000" w:themeColor="text1"/>
          <w:sz w:val="24"/>
          <w:szCs w:val="24"/>
        </w:rPr>
        <w:t xml:space="preserve"> separáveis. Para isso duas condições devem ser satisfeitas. A primeira é que a transformação seja não linear, enquanto a segunda é que a dimensão do espaço de características seja suficientemente alta.</w:t>
      </w:r>
    </w:p>
    <w:p w14:paraId="58BDAA9D" w14:textId="646264EF"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ilustrar esses conceitos, considere o conjunto de dados apresentado na </w:t>
      </w:r>
      <w:r w:rsidR="00C23D1D" w:rsidRPr="00F00993">
        <w:rPr>
          <w:rFonts w:ascii="Times New Roman" w:hAnsi="Times New Roman" w:cs="Times New Roman"/>
          <w:color w:val="000000" w:themeColor="text1"/>
          <w:sz w:val="24"/>
          <w:szCs w:val="24"/>
        </w:rPr>
        <w:t>f</w:t>
      </w:r>
      <w:r w:rsidRPr="00F00993">
        <w:rPr>
          <w:rFonts w:ascii="Times New Roman" w:hAnsi="Times New Roman" w:cs="Times New Roman"/>
          <w:color w:val="000000" w:themeColor="text1"/>
          <w:sz w:val="24"/>
          <w:szCs w:val="24"/>
        </w:rPr>
        <w:t xml:space="preserve">igura </w:t>
      </w:r>
      <w:r w:rsidR="00C23D1D" w:rsidRPr="00F00993">
        <w:rPr>
          <w:rFonts w:ascii="Times New Roman" w:hAnsi="Times New Roman" w:cs="Times New Roman"/>
          <w:color w:val="000000" w:themeColor="text1"/>
          <w:sz w:val="24"/>
          <w:szCs w:val="24"/>
        </w:rPr>
        <w:t>2</w:t>
      </w:r>
      <w:del w:id="5786" w:author="Jacyeude Araújo" w:date="2019-10-02T11:08:00Z">
        <w:r w:rsidR="00C23D1D" w:rsidRPr="00F00993" w:rsidDel="00370BEC">
          <w:rPr>
            <w:rFonts w:ascii="Times New Roman" w:hAnsi="Times New Roman" w:cs="Times New Roman"/>
            <w:color w:val="000000" w:themeColor="text1"/>
            <w:sz w:val="24"/>
            <w:szCs w:val="24"/>
          </w:rPr>
          <w:delText>7</w:delText>
        </w:r>
      </w:del>
      <w:ins w:id="5787" w:author="Jacyeude Araújo" w:date="2019-10-02T11:20:00Z">
        <w:r w:rsidR="00C7631D" w:rsidRPr="00F00993">
          <w:rPr>
            <w:rFonts w:ascii="Times New Roman" w:hAnsi="Times New Roman" w:cs="Times New Roman"/>
            <w:color w:val="000000" w:themeColor="text1"/>
            <w:sz w:val="24"/>
            <w:szCs w:val="24"/>
          </w:rPr>
          <w:t>4</w:t>
        </w:r>
      </w:ins>
      <w:r w:rsidR="00755670" w:rsidRPr="00F00993">
        <w:rPr>
          <w:rFonts w:ascii="Times New Roman" w:hAnsi="Times New Roman" w:cs="Times New Roman"/>
          <w:color w:val="000000" w:themeColor="text1"/>
          <w:sz w:val="24"/>
          <w:szCs w:val="24"/>
        </w:rPr>
        <w:t>a</w:t>
      </w:r>
      <w:r w:rsidRPr="00F00993">
        <w:rPr>
          <w:rFonts w:ascii="Times New Roman" w:hAnsi="Times New Roman" w:cs="Times New Roman"/>
          <w:color w:val="000000" w:themeColor="text1"/>
          <w:sz w:val="24"/>
          <w:szCs w:val="24"/>
        </w:rPr>
        <w:t xml:space="preserve"> [</w:t>
      </w:r>
      <w:r w:rsidR="00C23D1D" w:rsidRPr="00F00993">
        <w:rPr>
          <w:rFonts w:ascii="Times New Roman" w:hAnsi="Times New Roman" w:cs="Times New Roman"/>
          <w:color w:val="000000" w:themeColor="text1"/>
          <w:sz w:val="24"/>
          <w:szCs w:val="24"/>
        </w:rPr>
        <w:t>35</w:t>
      </w:r>
      <w:r w:rsidRPr="00F00993">
        <w:rPr>
          <w:rFonts w:ascii="Times New Roman" w:hAnsi="Times New Roman" w:cs="Times New Roman"/>
          <w:color w:val="000000" w:themeColor="text1"/>
          <w:sz w:val="24"/>
          <w:szCs w:val="24"/>
        </w:rPr>
        <w:t xml:space="preserve">]. Transformando os dados de </w:t>
      </w:r>
      <m:oMath>
        <m:r>
          <w:rPr>
            <w:rFonts w:ascii="Cambria Math" w:hAnsi="Cambria Math" w:cs="Times New Roman"/>
            <w:color w:val="000000" w:themeColor="text1"/>
            <w:sz w:val="24"/>
            <w:szCs w:val="24"/>
            <w:rPrChange w:id="5788" w:author="Jacyeude Araújo" w:date="2019-10-02T13:03:00Z">
              <w:rPr>
                <w:rFonts w:ascii="Cambria Math" w:hAnsi="Cambria Math" w:cs="Times New Roman"/>
                <w:color w:val="000000" w:themeColor="text1"/>
                <w:sz w:val="24"/>
                <w:szCs w:val="24"/>
              </w:rPr>
            </w:rPrChange>
          </w:rPr>
          <m:t>R</m:t>
        </m:r>
      </m:oMath>
      <w:r w:rsidRPr="00F00993">
        <w:rPr>
          <w:rFonts w:ascii="Times New Roman" w:hAnsi="Times New Roman" w:cs="Times New Roman"/>
          <w:color w:val="000000" w:themeColor="text1"/>
          <w:sz w:val="24"/>
          <w:szCs w:val="24"/>
        </w:rPr>
        <w:t xml:space="preserve"> para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789" w:author="Jacyeude Araújo" w:date="2019-10-02T13:03:00Z">
                  <w:rPr>
                    <w:rFonts w:ascii="Cambria Math" w:hAnsi="Cambria Math" w:cs="Times New Roman"/>
                    <w:color w:val="000000" w:themeColor="text1"/>
                    <w:sz w:val="24"/>
                    <w:szCs w:val="24"/>
                  </w:rPr>
                </w:rPrChange>
              </w:rPr>
              <m:t>R</m:t>
            </m:r>
          </m:e>
          <m:sup>
            <m:r>
              <w:rPr>
                <w:rFonts w:ascii="Cambria Math" w:hAnsi="Cambria Math" w:cs="Times New Roman"/>
                <w:color w:val="000000" w:themeColor="text1"/>
                <w:sz w:val="24"/>
                <w:szCs w:val="24"/>
                <w:rPrChange w:id="5790" w:author="Jacyeude Araújo" w:date="2019-10-02T13:03:00Z">
                  <w:rPr>
                    <w:rFonts w:ascii="Cambria Math" w:hAnsi="Cambria Math" w:cs="Times New Roman"/>
                    <w:color w:val="000000" w:themeColor="text1"/>
                    <w:sz w:val="24"/>
                    <w:szCs w:val="24"/>
                  </w:rPr>
                </w:rPrChange>
              </w:rPr>
              <m:t>2</m:t>
            </m:r>
          </m:sup>
        </m:sSup>
      </m:oMath>
      <w:r w:rsidRPr="00F00993">
        <w:rPr>
          <w:rFonts w:ascii="Times New Roman" w:hAnsi="Times New Roman" w:cs="Times New Roman"/>
          <w:color w:val="000000" w:themeColor="text1"/>
          <w:sz w:val="24"/>
          <w:szCs w:val="24"/>
        </w:rPr>
        <w:t xml:space="preserve"> com o mapeamento representado na </w:t>
      </w:r>
      <w:r w:rsidR="00C23D1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3</w:t>
      </w:r>
      <w:del w:id="5791" w:author="Jacyeude Araújo" w:date="2019-10-01T20:35:00Z">
        <w:r w:rsidR="00C23D1D" w:rsidRPr="00F00993" w:rsidDel="00151FF4">
          <w:rPr>
            <w:rFonts w:ascii="Times New Roman" w:hAnsi="Times New Roman" w:cs="Times New Roman"/>
            <w:color w:val="000000" w:themeColor="text1"/>
            <w:sz w:val="24"/>
            <w:szCs w:val="24"/>
          </w:rPr>
          <w:delText>1</w:delText>
        </w:r>
      </w:del>
      <w:ins w:id="5792" w:author="Jacyeude Araújo" w:date="2019-10-01T20:35:00Z">
        <w:r w:rsidR="00151FF4" w:rsidRPr="00F00993">
          <w:rPr>
            <w:rFonts w:ascii="Times New Roman" w:hAnsi="Times New Roman" w:cs="Times New Roman"/>
            <w:color w:val="000000" w:themeColor="text1"/>
            <w:sz w:val="24"/>
            <w:szCs w:val="24"/>
          </w:rPr>
          <w:t>0</w:t>
        </w:r>
      </w:ins>
      <w:r w:rsidRPr="00F00993">
        <w:rPr>
          <w:rFonts w:ascii="Times New Roman" w:hAnsi="Times New Roman" w:cs="Times New Roman"/>
          <w:color w:val="000000" w:themeColor="text1"/>
          <w:sz w:val="24"/>
          <w:szCs w:val="24"/>
        </w:rPr>
        <w:t xml:space="preserve">, o conjunto de dados não linear 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793" w:author="Jacyeude Araújo" w:date="2019-10-02T13:03:00Z">
                  <w:rPr>
                    <w:rFonts w:ascii="Cambria Math" w:hAnsi="Cambria Math" w:cs="Times New Roman"/>
                    <w:color w:val="000000" w:themeColor="text1"/>
                    <w:sz w:val="24"/>
                    <w:szCs w:val="24"/>
                  </w:rPr>
                </w:rPrChange>
              </w:rPr>
              <m:t>R</m:t>
            </m:r>
          </m:e>
          <m:sup>
            <m:r>
              <w:rPr>
                <w:rFonts w:ascii="Cambria Math" w:hAnsi="Cambria Math" w:cs="Times New Roman"/>
                <w:color w:val="000000" w:themeColor="text1"/>
                <w:sz w:val="24"/>
                <w:szCs w:val="24"/>
                <w:rPrChange w:id="5794" w:author="Jacyeude Araújo" w:date="2019-10-02T13:03:00Z">
                  <w:rPr>
                    <w:rFonts w:ascii="Cambria Math" w:hAnsi="Cambria Math" w:cs="Times New Roman"/>
                    <w:color w:val="000000" w:themeColor="text1"/>
                    <w:sz w:val="24"/>
                    <w:szCs w:val="24"/>
                  </w:rPr>
                </w:rPrChange>
              </w:rPr>
              <m:t>2</m:t>
            </m:r>
          </m:sup>
        </m:sSup>
      </m:oMath>
      <w:r w:rsidRPr="00F00993">
        <w:rPr>
          <w:rFonts w:ascii="Times New Roman" w:hAnsi="Times New Roman" w:cs="Times New Roman"/>
          <w:color w:val="000000" w:themeColor="text1"/>
          <w:sz w:val="24"/>
          <w:szCs w:val="24"/>
        </w:rPr>
        <w:t xml:space="preserve"> torna-se linearmente separável em </w:t>
      </w:r>
      <m:oMath>
        <m:r>
          <w:rPr>
            <w:rFonts w:ascii="Cambria Math" w:hAnsi="Cambria Math" w:cs="Times New Roman"/>
            <w:color w:val="000000" w:themeColor="text1"/>
            <w:sz w:val="24"/>
            <w:szCs w:val="24"/>
            <w:rPrChange w:id="5795" w:author="Jacyeude Araújo" w:date="2019-10-02T13:03:00Z">
              <w:rPr>
                <w:rFonts w:ascii="Cambria Math" w:hAnsi="Cambria Math" w:cs="Times New Roman"/>
                <w:color w:val="000000" w:themeColor="text1"/>
                <w:sz w:val="24"/>
                <w:szCs w:val="24"/>
              </w:rPr>
            </w:rPrChange>
          </w:rPr>
          <m:t>R</m:t>
        </m:r>
      </m:oMath>
      <w:r w:rsidRPr="00F00993">
        <w:rPr>
          <w:rFonts w:ascii="Times New Roman" w:hAnsi="Times New Roman" w:cs="Times New Roman"/>
          <w:color w:val="000000" w:themeColor="text1"/>
          <w:sz w:val="24"/>
          <w:szCs w:val="24"/>
        </w:rPr>
        <w:t xml:space="preserve"> (Figura </w:t>
      </w:r>
      <w:ins w:id="5796" w:author="Jacyeude Araújo" w:date="2019-10-02T11:10:00Z">
        <w:r w:rsidR="00370BEC" w:rsidRPr="00F00993">
          <w:rPr>
            <w:rFonts w:ascii="Times New Roman" w:hAnsi="Times New Roman" w:cs="Times New Roman"/>
            <w:color w:val="000000" w:themeColor="text1"/>
            <w:sz w:val="24"/>
            <w:szCs w:val="24"/>
          </w:rPr>
          <w:t>2</w:t>
        </w:r>
      </w:ins>
      <w:ins w:id="5797" w:author="Jacyeude Araújo" w:date="2019-10-02T11:20:00Z">
        <w:r w:rsidR="00C7631D" w:rsidRPr="00F00993">
          <w:rPr>
            <w:rFonts w:ascii="Times New Roman" w:hAnsi="Times New Roman" w:cs="Times New Roman"/>
            <w:color w:val="000000" w:themeColor="text1"/>
            <w:sz w:val="24"/>
            <w:szCs w:val="24"/>
          </w:rPr>
          <w:t>4</w:t>
        </w:r>
      </w:ins>
      <w:del w:id="5798" w:author="Jacyeude Araújo" w:date="2019-10-02T11:10:00Z">
        <w:r w:rsidRPr="00F00993" w:rsidDel="00370BEC">
          <w:rPr>
            <w:rFonts w:ascii="Times New Roman" w:hAnsi="Times New Roman" w:cs="Times New Roman"/>
            <w:color w:val="000000" w:themeColor="text1"/>
            <w:sz w:val="24"/>
            <w:szCs w:val="24"/>
          </w:rPr>
          <w:delText>8</w:delText>
        </w:r>
      </w:del>
      <w:r w:rsidRPr="00F00993">
        <w:rPr>
          <w:rFonts w:ascii="Times New Roman" w:hAnsi="Times New Roman" w:cs="Times New Roman"/>
          <w:color w:val="000000" w:themeColor="text1"/>
          <w:sz w:val="24"/>
          <w:szCs w:val="24"/>
        </w:rPr>
        <w:t>c).</w:t>
      </w:r>
    </w:p>
    <w:p w14:paraId="027EEE2C" w14:textId="26E2C504"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É possível então encontrar um hiperplano capaz de separar esses dados, descrito na </w:t>
      </w:r>
      <w:ins w:id="5799" w:author="Jacyeude Araújo" w:date="2019-10-02T11:09:00Z">
        <w:r w:rsidR="00370BEC" w:rsidRPr="00F00993">
          <w:rPr>
            <w:rFonts w:ascii="Times New Roman" w:hAnsi="Times New Roman" w:cs="Times New Roman"/>
            <w:color w:val="000000" w:themeColor="text1"/>
            <w:sz w:val="24"/>
            <w:szCs w:val="24"/>
          </w:rPr>
          <w:t>E</w:t>
        </w:r>
      </w:ins>
      <w:del w:id="5800" w:author="Jacyeude Araújo" w:date="2019-10-02T11:09:00Z">
        <w:r w:rsidR="00C23D1D" w:rsidRPr="00F00993" w:rsidDel="00370BEC">
          <w:rPr>
            <w:rFonts w:ascii="Times New Roman" w:hAnsi="Times New Roman" w:cs="Times New Roman"/>
            <w:color w:val="000000" w:themeColor="text1"/>
            <w:sz w:val="24"/>
            <w:szCs w:val="24"/>
          </w:rPr>
          <w:delText>e</w:delText>
        </w:r>
      </w:del>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3</w:t>
      </w:r>
      <w:del w:id="5801" w:author="Jacyeude Araújo" w:date="2019-10-01T20:35:00Z">
        <w:r w:rsidR="00C23D1D" w:rsidRPr="00F00993" w:rsidDel="00151FF4">
          <w:rPr>
            <w:rFonts w:ascii="Times New Roman" w:hAnsi="Times New Roman" w:cs="Times New Roman"/>
            <w:color w:val="000000" w:themeColor="text1"/>
            <w:sz w:val="24"/>
            <w:szCs w:val="24"/>
          </w:rPr>
          <w:delText>2</w:delText>
        </w:r>
      </w:del>
      <w:ins w:id="5802" w:author="Jacyeude Araújo" w:date="2019-10-01T20:35:00Z">
        <w:r w:rsidR="00151FF4" w:rsidRPr="00F00993">
          <w:rPr>
            <w:rFonts w:ascii="Times New Roman" w:hAnsi="Times New Roman" w:cs="Times New Roman"/>
            <w:color w:val="000000" w:themeColor="text1"/>
            <w:sz w:val="24"/>
            <w:szCs w:val="24"/>
          </w:rPr>
          <w:t>1</w:t>
        </w:r>
      </w:ins>
      <w:r w:rsidRPr="00F00993">
        <w:rPr>
          <w:rFonts w:ascii="Times New Roman" w:hAnsi="Times New Roman" w:cs="Times New Roman"/>
          <w:color w:val="000000" w:themeColor="text1"/>
          <w:sz w:val="24"/>
          <w:szCs w:val="24"/>
        </w:rPr>
        <w:t xml:space="preserve">. Pode-se verificar que a função apresentada, embora linear 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803" w:author="Jacyeude Araújo" w:date="2019-10-02T13:03:00Z">
                  <w:rPr>
                    <w:rFonts w:ascii="Cambria Math" w:hAnsi="Cambria Math" w:cs="Times New Roman"/>
                    <w:color w:val="000000" w:themeColor="text1"/>
                    <w:sz w:val="24"/>
                    <w:szCs w:val="24"/>
                  </w:rPr>
                </w:rPrChange>
              </w:rPr>
              <m:t>R</m:t>
            </m:r>
          </m:e>
          <m:sup>
            <m:r>
              <w:rPr>
                <w:rFonts w:ascii="Cambria Math" w:hAnsi="Cambria Math" w:cs="Times New Roman"/>
                <w:color w:val="000000" w:themeColor="text1"/>
                <w:sz w:val="24"/>
                <w:szCs w:val="24"/>
                <w:rPrChange w:id="5804" w:author="Jacyeude Araújo" w:date="2019-10-02T13:03:00Z">
                  <w:rPr>
                    <w:rFonts w:ascii="Cambria Math" w:hAnsi="Cambria Math" w:cs="Times New Roman"/>
                    <w:color w:val="000000" w:themeColor="text1"/>
                    <w:sz w:val="24"/>
                    <w:szCs w:val="24"/>
                  </w:rPr>
                </w:rPrChange>
              </w:rPr>
              <m:t>2</m:t>
            </m:r>
          </m:sup>
        </m:sSup>
      </m:oMath>
      <w:r w:rsidRPr="00F00993">
        <w:rPr>
          <w:rFonts w:ascii="Times New Roman" w:hAnsi="Times New Roman" w:cs="Times New Roman"/>
          <w:color w:val="000000" w:themeColor="text1"/>
          <w:sz w:val="24"/>
          <w:szCs w:val="24"/>
        </w:rPr>
        <w:t xml:space="preserve"> (</w:t>
      </w:r>
      <w:r w:rsidR="00C23D1D" w:rsidRPr="00F00993">
        <w:rPr>
          <w:rFonts w:ascii="Times New Roman" w:hAnsi="Times New Roman" w:cs="Times New Roman"/>
          <w:color w:val="000000" w:themeColor="text1"/>
          <w:sz w:val="24"/>
          <w:szCs w:val="24"/>
        </w:rPr>
        <w:t>f</w:t>
      </w:r>
      <w:r w:rsidRPr="00F00993">
        <w:rPr>
          <w:rFonts w:ascii="Times New Roman" w:hAnsi="Times New Roman" w:cs="Times New Roman"/>
          <w:color w:val="000000" w:themeColor="text1"/>
          <w:sz w:val="24"/>
          <w:szCs w:val="24"/>
        </w:rPr>
        <w:t xml:space="preserve">igura </w:t>
      </w:r>
      <w:r w:rsidR="00C23D1D" w:rsidRPr="00F00993">
        <w:rPr>
          <w:rFonts w:ascii="Times New Roman" w:hAnsi="Times New Roman" w:cs="Times New Roman"/>
          <w:color w:val="000000" w:themeColor="text1"/>
          <w:sz w:val="24"/>
          <w:szCs w:val="24"/>
        </w:rPr>
        <w:t>2</w:t>
      </w:r>
      <w:del w:id="5805" w:author="Jacyeude Araújo" w:date="2019-10-02T11:09:00Z">
        <w:r w:rsidR="00C23D1D" w:rsidRPr="00F00993" w:rsidDel="00370BEC">
          <w:rPr>
            <w:rFonts w:ascii="Times New Roman" w:hAnsi="Times New Roman" w:cs="Times New Roman"/>
            <w:color w:val="000000" w:themeColor="text1"/>
            <w:sz w:val="24"/>
            <w:szCs w:val="24"/>
          </w:rPr>
          <w:delText>7</w:delText>
        </w:r>
      </w:del>
      <w:ins w:id="5806" w:author="Jacyeude Araújo" w:date="2019-10-02T11:20:00Z">
        <w:r w:rsidR="00C7631D" w:rsidRPr="00F00993">
          <w:rPr>
            <w:rFonts w:ascii="Times New Roman" w:hAnsi="Times New Roman" w:cs="Times New Roman"/>
            <w:color w:val="000000" w:themeColor="text1"/>
            <w:sz w:val="24"/>
            <w:szCs w:val="24"/>
          </w:rPr>
          <w:t>4</w:t>
        </w:r>
      </w:ins>
      <w:r w:rsidRPr="00F00993">
        <w:rPr>
          <w:rFonts w:ascii="Times New Roman" w:hAnsi="Times New Roman" w:cs="Times New Roman"/>
          <w:color w:val="000000" w:themeColor="text1"/>
          <w:sz w:val="24"/>
          <w:szCs w:val="24"/>
        </w:rPr>
        <w:t xml:space="preserve">c), corresponde a uma fronteira não linear em </w:t>
      </w:r>
      <m:oMath>
        <m:r>
          <w:rPr>
            <w:rFonts w:ascii="Cambria Math" w:hAnsi="Cambria Math" w:cs="Times New Roman"/>
            <w:color w:val="000000" w:themeColor="text1"/>
            <w:sz w:val="24"/>
            <w:szCs w:val="24"/>
            <w:rPrChange w:id="5807" w:author="Jacyeude Araújo" w:date="2019-10-02T13:03:00Z">
              <w:rPr>
                <w:rFonts w:ascii="Cambria Math" w:hAnsi="Cambria Math" w:cs="Times New Roman"/>
                <w:color w:val="000000" w:themeColor="text1"/>
                <w:sz w:val="24"/>
                <w:szCs w:val="24"/>
              </w:rPr>
            </w:rPrChange>
          </w:rPr>
          <m:t>R</m:t>
        </m:r>
      </m:oMath>
      <w:r w:rsidRPr="00F00993">
        <w:rPr>
          <w:rFonts w:ascii="Times New Roman" w:hAnsi="Times New Roman" w:cs="Times New Roman"/>
          <w:color w:val="000000" w:themeColor="text1"/>
          <w:sz w:val="24"/>
          <w:szCs w:val="24"/>
        </w:rPr>
        <w:t xml:space="preserve"> (Figura </w:t>
      </w:r>
      <w:ins w:id="5808" w:author="Jacyeude Araújo" w:date="2019-10-02T11:09:00Z">
        <w:r w:rsidR="00370BEC" w:rsidRPr="00F00993">
          <w:rPr>
            <w:rFonts w:ascii="Times New Roman" w:hAnsi="Times New Roman" w:cs="Times New Roman"/>
            <w:color w:val="000000" w:themeColor="text1"/>
            <w:sz w:val="24"/>
            <w:szCs w:val="24"/>
          </w:rPr>
          <w:t>2</w:t>
        </w:r>
      </w:ins>
      <w:ins w:id="5809" w:author="Jacyeude Araújo" w:date="2019-10-02T11:20:00Z">
        <w:r w:rsidR="00C7631D" w:rsidRPr="00F00993">
          <w:rPr>
            <w:rFonts w:ascii="Times New Roman" w:hAnsi="Times New Roman" w:cs="Times New Roman"/>
            <w:color w:val="000000" w:themeColor="text1"/>
            <w:sz w:val="24"/>
            <w:szCs w:val="24"/>
          </w:rPr>
          <w:t>4</w:t>
        </w:r>
      </w:ins>
      <w:del w:id="5810" w:author="Jacyeude Araújo" w:date="2019-10-02T11:09:00Z">
        <w:r w:rsidRPr="00F00993" w:rsidDel="00370BEC">
          <w:rPr>
            <w:rFonts w:ascii="Times New Roman" w:hAnsi="Times New Roman" w:cs="Times New Roman"/>
            <w:color w:val="000000" w:themeColor="text1"/>
            <w:sz w:val="24"/>
            <w:szCs w:val="24"/>
          </w:rPr>
          <w:delText>8</w:delText>
        </w:r>
      </w:del>
      <w:r w:rsidRPr="00F00993">
        <w:rPr>
          <w:rFonts w:ascii="Times New Roman" w:hAnsi="Times New Roman" w:cs="Times New Roman"/>
          <w:color w:val="000000" w:themeColor="text1"/>
          <w:sz w:val="24"/>
          <w:szCs w:val="24"/>
        </w:rPr>
        <w:t>b).</w:t>
      </w:r>
    </w:p>
    <w:p w14:paraId="45924BA1" w14:textId="186C3EBA"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AF13E1" w14:textId="1F66B778" w:rsidR="003105E8" w:rsidRPr="00F00993"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811" w:author="Jacyeude Araújo" w:date="2019-10-02T13:03:00Z">
                <w:rPr>
                  <w:rFonts w:ascii="Cambria Math" w:hAnsi="Cambria Math" w:cs="Times New Roman"/>
                  <w:color w:val="000000" w:themeColor="text1"/>
                  <w:sz w:val="24"/>
                  <w:szCs w:val="24"/>
                </w:rPr>
              </w:rPrChange>
            </w:rPr>
            <m:t>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812"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813" w:author="Jacyeude Araújo" w:date="2019-10-02T13:03:00Z">
                <w:rPr>
                  <w:rFonts w:ascii="Cambria Math" w:hAnsi="Cambria Math" w:cs="Times New Roman"/>
                  <w:color w:val="000000" w:themeColor="text1"/>
                  <w:sz w:val="24"/>
                  <w:szCs w:val="24"/>
                </w:rPr>
              </w:rPrChange>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14"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15"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816"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1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18" w:author="Jacyeude Araújo" w:date="2019-10-02T13:03:00Z">
                        <w:rPr>
                          <w:rFonts w:ascii="Cambria Math" w:hAnsi="Cambria Math" w:cs="Times New Roman"/>
                          <w:color w:val="000000" w:themeColor="text1"/>
                          <w:sz w:val="24"/>
                          <w:szCs w:val="24"/>
                        </w:rPr>
                      </w:rPrChange>
                    </w:rPr>
                    <m:t>2</m:t>
                  </m:r>
                </m:sub>
              </m:sSub>
            </m:e>
          </m:d>
          <m:r>
            <w:rPr>
              <w:rFonts w:ascii="Cambria Math" w:hAnsi="Cambria Math" w:cs="Times New Roman"/>
              <w:color w:val="000000" w:themeColor="text1"/>
              <w:sz w:val="24"/>
              <w:szCs w:val="24"/>
              <w:rPrChange w:id="5819" w:author="Jacyeude Araújo" w:date="2019-10-02T13:03:00Z">
                <w:rPr>
                  <w:rFonts w:ascii="Cambria Math" w:hAnsi="Cambria Math" w:cs="Times New Roman"/>
                  <w:color w:val="000000" w:themeColor="text1"/>
                  <w:sz w:val="24"/>
                  <w:szCs w:val="24"/>
                </w:rPr>
              </w:rPrChange>
            </w:rPr>
            <m:t>=</m:t>
          </m:r>
          <m:d>
            <m:dPr>
              <m:ctrlPr>
                <w:rPr>
                  <w:rFonts w:ascii="Cambria Math" w:hAnsi="Cambria Math" w:cs="Times New Roman"/>
                  <w:i/>
                  <w:color w:val="000000" w:themeColor="text1"/>
                  <w:sz w:val="24"/>
                  <w:szCs w:val="24"/>
                </w:rPr>
              </m:ctrlPr>
            </m:dPr>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82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21"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822" w:author="Jacyeude Araújo" w:date="2019-10-02T13:03:00Z">
                        <w:rPr>
                          <w:rFonts w:ascii="Cambria Math" w:hAnsi="Cambria Math" w:cs="Times New Roman"/>
                          <w:color w:val="000000" w:themeColor="text1"/>
                          <w:sz w:val="24"/>
                          <w:szCs w:val="24"/>
                        </w:rPr>
                      </w:rPrChange>
                    </w:rPr>
                    <m:t>2</m:t>
                  </m:r>
                </m:sup>
              </m:sSubSup>
              <m:r>
                <w:rPr>
                  <w:rFonts w:ascii="Cambria Math" w:hAnsi="Cambria Math" w:cs="Times New Roman"/>
                  <w:color w:val="000000" w:themeColor="text1"/>
                  <w:sz w:val="24"/>
                  <w:szCs w:val="24"/>
                  <w:rPrChange w:id="5823" w:author="Jacyeude Araújo" w:date="2019-10-02T13:03:00Z">
                    <w:rPr>
                      <w:rFonts w:ascii="Cambria Math" w:hAnsi="Cambria Math" w:cs="Times New Roman"/>
                      <w:color w:val="000000" w:themeColor="text1"/>
                      <w:sz w:val="24"/>
                      <w:szCs w:val="24"/>
                    </w:rPr>
                  </w:rPrChange>
                </w:rPr>
                <m:t>,</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Change w:id="5824" w:author="Jacyeude Araújo" w:date="2019-10-02T13:03:00Z">
                        <w:rPr>
                          <w:rFonts w:ascii="Cambria Math" w:hAnsi="Cambria Math" w:cs="Times New Roman"/>
                          <w:color w:val="000000" w:themeColor="text1"/>
                          <w:sz w:val="24"/>
                          <w:szCs w:val="24"/>
                        </w:rPr>
                      </w:rPrChange>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2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26" w:author="Jacyeude Araújo" w:date="2019-10-02T13:03:00Z">
                            <w:rPr>
                              <w:rFonts w:ascii="Cambria Math" w:hAnsi="Cambria Math" w:cs="Times New Roman"/>
                              <w:color w:val="000000" w:themeColor="text1"/>
                              <w:sz w:val="24"/>
                              <w:szCs w:val="24"/>
                            </w:rPr>
                          </w:rPrChange>
                        </w:rPr>
                        <m:t>1</m:t>
                      </m:r>
                    </m:sub>
                  </m:sSub>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2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28" w:author="Jacyeude Araújo" w:date="2019-10-02T13:03:00Z">
                        <w:rPr>
                          <w:rFonts w:ascii="Cambria Math" w:hAnsi="Cambria Math" w:cs="Times New Roman"/>
                          <w:color w:val="000000" w:themeColor="text1"/>
                          <w:sz w:val="24"/>
                          <w:szCs w:val="24"/>
                        </w:rPr>
                      </w:rPrChange>
                    </w:rPr>
                    <m:t>2</m:t>
                  </m:r>
                </m:sub>
              </m:sSub>
              <m:r>
                <w:rPr>
                  <w:rFonts w:ascii="Cambria Math" w:hAnsi="Cambria Math" w:cs="Times New Roman"/>
                  <w:color w:val="000000" w:themeColor="text1"/>
                  <w:sz w:val="24"/>
                  <w:szCs w:val="24"/>
                  <w:rPrChange w:id="5829" w:author="Jacyeude Araújo" w:date="2019-10-02T13:03:00Z">
                    <w:rPr>
                      <w:rFonts w:ascii="Cambria Math" w:hAnsi="Cambria Math" w:cs="Times New Roman"/>
                      <w:color w:val="000000" w:themeColor="text1"/>
                      <w:sz w:val="24"/>
                      <w:szCs w:val="24"/>
                    </w:rPr>
                  </w:rPrChange>
                </w:rPr>
                <m:t xml:space="preserve">,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83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31" w:author="Jacyeude Araújo" w:date="2019-10-02T13:03:00Z">
                        <w:rPr>
                          <w:rFonts w:ascii="Cambria Math" w:hAnsi="Cambria Math" w:cs="Times New Roman"/>
                          <w:color w:val="000000" w:themeColor="text1"/>
                          <w:sz w:val="24"/>
                          <w:szCs w:val="24"/>
                        </w:rPr>
                      </w:rPrChange>
                    </w:rPr>
                    <m:t>2</m:t>
                  </m:r>
                </m:sub>
                <m:sup>
                  <m:r>
                    <w:rPr>
                      <w:rFonts w:ascii="Cambria Math" w:hAnsi="Cambria Math" w:cs="Times New Roman"/>
                      <w:color w:val="000000" w:themeColor="text1"/>
                      <w:sz w:val="24"/>
                      <w:szCs w:val="24"/>
                      <w:rPrChange w:id="5832" w:author="Jacyeude Araújo" w:date="2019-10-02T13:03:00Z">
                        <w:rPr>
                          <w:rFonts w:ascii="Cambria Math" w:hAnsi="Cambria Math" w:cs="Times New Roman"/>
                          <w:color w:val="000000" w:themeColor="text1"/>
                          <w:sz w:val="24"/>
                          <w:szCs w:val="24"/>
                        </w:rPr>
                      </w:rPrChange>
                    </w:rPr>
                    <m:t>2</m:t>
                  </m:r>
                </m:sup>
              </m:sSubSup>
              <m:ctrlPr>
                <w:rPr>
                  <w:rFonts w:ascii="Cambria Math" w:eastAsiaTheme="minorEastAsia" w:hAnsi="Cambria Math" w:cs="Times New Roman"/>
                  <w:i/>
                  <w:color w:val="000000" w:themeColor="text1"/>
                  <w:sz w:val="24"/>
                  <w:szCs w:val="24"/>
                </w:rPr>
              </m:ctrlPr>
            </m:e>
          </m:d>
          <m:r>
            <m:rPr>
              <m:sty m:val="p"/>
            </m:rPr>
            <w:rPr>
              <w:rFonts w:ascii="Cambria Math" w:eastAsiaTheme="minorEastAsia" w:hAnsi="Cambria Math" w:cs="Times New Roman"/>
              <w:color w:val="000000" w:themeColor="text1"/>
              <w:sz w:val="24"/>
              <w:szCs w:val="24"/>
              <w:rPrChange w:id="5833"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834" w:author="Jacyeude Araújo" w:date="2019-10-02T13:03:00Z">
                <w:rPr>
                  <w:rFonts w:ascii="Cambria Math" w:eastAsiaTheme="minorEastAsia" w:hAnsi="Cambria Math" w:cs="Times New Roman"/>
                  <w:color w:val="000000" w:themeColor="text1"/>
                  <w:sz w:val="24"/>
                  <w:szCs w:val="24"/>
                </w:rPr>
              </w:rPrChange>
            </w:rPr>
            <m:t xml:space="preserve">              (3.3</m:t>
          </m:r>
          <m:r>
            <w:ins w:id="5835" w:author="Jacyeude Araújo" w:date="2019-10-01T19:55:00Z">
              <w:rPr>
                <w:rFonts w:ascii="Cambria Math" w:eastAsiaTheme="minorEastAsia" w:hAnsi="Cambria Math" w:cs="Times New Roman"/>
                <w:color w:val="000000" w:themeColor="text1"/>
                <w:sz w:val="24"/>
                <w:szCs w:val="24"/>
                <w:rPrChange w:id="5836" w:author="Jacyeude Araújo" w:date="2019-10-02T13:03:00Z">
                  <w:rPr>
                    <w:rFonts w:ascii="Cambria Math" w:eastAsiaTheme="minorEastAsia" w:hAnsi="Cambria Math" w:cs="Times New Roman"/>
                    <w:color w:val="000000" w:themeColor="text1"/>
                    <w:sz w:val="24"/>
                    <w:szCs w:val="24"/>
                  </w:rPr>
                </w:rPrChange>
              </w:rPr>
              <m:t>0</m:t>
            </w:ins>
          </m:r>
          <m:r>
            <w:del w:id="5837" w:author="Jacyeude Araújo" w:date="2019-10-01T19:55:00Z">
              <w:rPr>
                <w:rFonts w:ascii="Cambria Math" w:eastAsiaTheme="minorEastAsia" w:hAnsi="Cambria Math" w:cs="Times New Roman"/>
                <w:color w:val="000000" w:themeColor="text1"/>
                <w:sz w:val="24"/>
                <w:szCs w:val="24"/>
                <w:rPrChange w:id="5838" w:author="Jacyeude Araújo" w:date="2019-10-02T13:03:00Z">
                  <w:rPr>
                    <w:rFonts w:ascii="Cambria Math" w:eastAsiaTheme="minorEastAsia" w:hAnsi="Cambria Math" w:cs="Times New Roman"/>
                    <w:color w:val="000000" w:themeColor="text1"/>
                    <w:sz w:val="24"/>
                    <w:szCs w:val="24"/>
                  </w:rPr>
                </w:rPrChange>
              </w:rPr>
              <m:t>1</m:t>
            </w:del>
          </m:r>
          <m:r>
            <w:rPr>
              <w:rFonts w:ascii="Cambria Math" w:eastAsiaTheme="minorEastAsia" w:hAnsi="Cambria Math" w:cs="Times New Roman"/>
              <w:color w:val="000000" w:themeColor="text1"/>
              <w:sz w:val="24"/>
              <w:szCs w:val="24"/>
              <w:rPrChange w:id="5839" w:author="Jacyeude Araújo" w:date="2019-10-02T13:03:00Z">
                <w:rPr>
                  <w:rFonts w:ascii="Cambria Math" w:eastAsiaTheme="minorEastAsia" w:hAnsi="Cambria Math" w:cs="Times New Roman"/>
                  <w:color w:val="000000" w:themeColor="text1"/>
                  <w:sz w:val="24"/>
                  <w:szCs w:val="24"/>
                </w:rPr>
              </w:rPrChange>
            </w:rPr>
            <m:t>)</m:t>
          </m:r>
        </m:oMath>
      </m:oMathPara>
    </w:p>
    <w:p w14:paraId="7AC688D6" w14:textId="2D7C7AD8"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F137B06" w14:textId="429939BB" w:rsidR="003105E8" w:rsidRPr="00F00993" w:rsidRDefault="00DC7F73" w:rsidP="007E405A">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840" w:author="Jacyeude Araújo" w:date="2019-10-02T13:03:00Z">
                <w:rPr>
                  <w:rFonts w:ascii="Cambria Math" w:hAnsi="Cambria Math" w:cs="Times New Roman"/>
                  <w:color w:val="000000" w:themeColor="text1"/>
                  <w:sz w:val="24"/>
                  <w:szCs w:val="24"/>
                </w:rPr>
              </w:rPrChange>
            </w:rPr>
            <w:lastRenderedPageBreak/>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841"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842" w:author="Jacyeude Araújo" w:date="2019-10-02T13:03:00Z">
                <w:rPr>
                  <w:rFonts w:ascii="Cambria Math" w:hAnsi="Cambria Math" w:cs="Times New Roman"/>
                  <w:color w:val="000000" w:themeColor="text1"/>
                  <w:sz w:val="24"/>
                  <w:szCs w:val="24"/>
                </w:rPr>
              </w:rPrChange>
            </w:rPr>
            <m:t>=w⋅ϕ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843"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844" w:author="Jacyeude Araújo" w:date="2019-10-02T13:03:00Z">
                <w:rPr>
                  <w:rFonts w:ascii="Cambria Math" w:hAnsi="Cambria Math" w:cs="Times New Roman"/>
                  <w:color w:val="000000" w:themeColor="text1"/>
                  <w:sz w:val="24"/>
                  <w:szCs w:val="24"/>
                </w:rPr>
              </w:rPrChange>
            </w:rPr>
            <m:t>+b=</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45" w:author="Jacyeude Araújo" w:date="2019-10-02T13:03:00Z">
                    <w:rPr>
                      <w:rFonts w:ascii="Cambria Math" w:hAnsi="Cambria Math" w:cs="Times New Roman"/>
                      <w:color w:val="000000" w:themeColor="text1"/>
                      <w:sz w:val="24"/>
                      <w:szCs w:val="24"/>
                    </w:rPr>
                  </w:rPrChange>
                </w:rPr>
                <m:t>w</m:t>
              </m:r>
            </m:e>
            <m:sub>
              <m:r>
                <w:rPr>
                  <w:rFonts w:ascii="Cambria Math" w:hAnsi="Cambria Math" w:cs="Times New Roman"/>
                  <w:color w:val="000000" w:themeColor="text1"/>
                  <w:sz w:val="24"/>
                  <w:szCs w:val="24"/>
                  <w:rPrChange w:id="5846" w:author="Jacyeude Araújo" w:date="2019-10-02T13:03:00Z">
                    <w:rPr>
                      <w:rFonts w:ascii="Cambria Math" w:hAnsi="Cambria Math" w:cs="Times New Roman"/>
                      <w:color w:val="000000" w:themeColor="text1"/>
                      <w:sz w:val="24"/>
                      <w:szCs w:val="24"/>
                    </w:rPr>
                  </w:rPrChange>
                </w:rPr>
                <m:t>1</m:t>
              </m:r>
            </m:sub>
          </m:sSub>
          <m:r>
            <w:rPr>
              <w:rFonts w:ascii="Cambria Math" w:hAnsi="Cambria Math" w:cs="Times New Roman"/>
              <w:color w:val="000000" w:themeColor="text1"/>
              <w:sz w:val="24"/>
              <w:szCs w:val="24"/>
              <w:rPrChange w:id="5847" w:author="Jacyeude Araújo" w:date="2019-10-02T13:03:00Z">
                <w:rPr>
                  <w:rFonts w:ascii="Cambria Math" w:hAnsi="Cambria Math" w:cs="Times New Roman"/>
                  <w:color w:val="000000" w:themeColor="text1"/>
                  <w:sz w:val="24"/>
                  <w:szCs w:val="24"/>
                </w:rPr>
              </w:rPrChange>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84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49"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850" w:author="Jacyeude Araújo" w:date="2019-10-02T13:03:00Z">
                    <w:rPr>
                      <w:rFonts w:ascii="Cambria Math" w:hAnsi="Cambria Math" w:cs="Times New Roman"/>
                      <w:color w:val="000000" w:themeColor="text1"/>
                      <w:sz w:val="24"/>
                      <w:szCs w:val="24"/>
                    </w:rPr>
                  </w:rPrChange>
                </w:rPr>
                <m:t>2</m:t>
              </m:r>
            </m:sup>
          </m:sSubSup>
          <m:r>
            <w:rPr>
              <w:rFonts w:ascii="Cambria Math" w:hAnsi="Cambria Math" w:cs="Times New Roman"/>
              <w:color w:val="000000" w:themeColor="text1"/>
              <w:sz w:val="24"/>
              <w:szCs w:val="24"/>
              <w:rPrChange w:id="5851"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52" w:author="Jacyeude Araújo" w:date="2019-10-02T13:03:00Z">
                    <w:rPr>
                      <w:rFonts w:ascii="Cambria Math" w:hAnsi="Cambria Math" w:cs="Times New Roman"/>
                      <w:color w:val="000000" w:themeColor="text1"/>
                      <w:sz w:val="24"/>
                      <w:szCs w:val="24"/>
                    </w:rPr>
                  </w:rPrChange>
                </w:rPr>
                <m:t>w</m:t>
              </m:r>
            </m:e>
            <m:sub>
              <m:r>
                <w:rPr>
                  <w:rFonts w:ascii="Cambria Math" w:hAnsi="Cambria Math" w:cs="Times New Roman"/>
                  <w:color w:val="000000" w:themeColor="text1"/>
                  <w:sz w:val="24"/>
                  <w:szCs w:val="24"/>
                  <w:rPrChange w:id="5853" w:author="Jacyeude Araújo" w:date="2019-10-02T13:03:00Z">
                    <w:rPr>
                      <w:rFonts w:ascii="Cambria Math" w:hAnsi="Cambria Math" w:cs="Times New Roman"/>
                      <w:color w:val="000000" w:themeColor="text1"/>
                      <w:sz w:val="24"/>
                      <w:szCs w:val="24"/>
                    </w:rPr>
                  </w:rPrChange>
                </w:rPr>
                <m:t>2</m:t>
              </m:r>
            </m:sub>
          </m:sSub>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Change w:id="5854" w:author="Jacyeude Araújo" w:date="2019-10-02T13:03:00Z">
                    <w:rPr>
                      <w:rFonts w:ascii="Cambria Math" w:hAnsi="Cambria Math" w:cs="Times New Roman"/>
                      <w:color w:val="000000" w:themeColor="text1"/>
                      <w:sz w:val="24"/>
                      <w:szCs w:val="24"/>
                    </w:rPr>
                  </w:rPrChange>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5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56" w:author="Jacyeude Araújo" w:date="2019-10-02T13:03:00Z">
                    <w:rPr>
                      <w:rFonts w:ascii="Cambria Math" w:hAnsi="Cambria Math" w:cs="Times New Roman"/>
                      <w:color w:val="000000" w:themeColor="text1"/>
                      <w:sz w:val="24"/>
                      <w:szCs w:val="24"/>
                    </w:rPr>
                  </w:rPrChange>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5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58" w:author="Jacyeude Araújo" w:date="2019-10-02T13:03:00Z">
                    <w:rPr>
                      <w:rFonts w:ascii="Cambria Math" w:hAnsi="Cambria Math" w:cs="Times New Roman"/>
                      <w:color w:val="000000" w:themeColor="text1"/>
                      <w:sz w:val="24"/>
                      <w:szCs w:val="24"/>
                    </w:rPr>
                  </w:rPrChange>
                </w:rPr>
                <m:t>2</m:t>
              </m:r>
            </m:sub>
          </m:sSub>
          <m:r>
            <w:rPr>
              <w:rFonts w:ascii="Cambria Math" w:hAnsi="Cambria Math" w:cs="Times New Roman"/>
              <w:color w:val="000000" w:themeColor="text1"/>
              <w:sz w:val="24"/>
              <w:szCs w:val="24"/>
              <w:rPrChange w:id="5859"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860" w:author="Jacyeude Araújo" w:date="2019-10-02T13:03:00Z">
                    <w:rPr>
                      <w:rFonts w:ascii="Cambria Math" w:hAnsi="Cambria Math" w:cs="Times New Roman"/>
                      <w:color w:val="000000" w:themeColor="text1"/>
                      <w:sz w:val="24"/>
                      <w:szCs w:val="24"/>
                    </w:rPr>
                  </w:rPrChange>
                </w:rPr>
                <m:t>w</m:t>
              </m:r>
            </m:e>
            <m:sub>
              <m:r>
                <w:rPr>
                  <w:rFonts w:ascii="Cambria Math" w:hAnsi="Cambria Math" w:cs="Times New Roman"/>
                  <w:color w:val="000000" w:themeColor="text1"/>
                  <w:sz w:val="24"/>
                  <w:szCs w:val="24"/>
                  <w:rPrChange w:id="5861" w:author="Jacyeude Araújo" w:date="2019-10-02T13:03:00Z">
                    <w:rPr>
                      <w:rFonts w:ascii="Cambria Math" w:hAnsi="Cambria Math" w:cs="Times New Roman"/>
                      <w:color w:val="000000" w:themeColor="text1"/>
                      <w:sz w:val="24"/>
                      <w:szCs w:val="24"/>
                    </w:rPr>
                  </w:rPrChange>
                </w:rPr>
                <m:t>3</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86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863" w:author="Jacyeude Araújo" w:date="2019-10-02T13:03:00Z">
                    <w:rPr>
                      <w:rFonts w:ascii="Cambria Math" w:hAnsi="Cambria Math" w:cs="Times New Roman"/>
                      <w:color w:val="000000" w:themeColor="text1"/>
                      <w:sz w:val="24"/>
                      <w:szCs w:val="24"/>
                    </w:rPr>
                  </w:rPrChange>
                </w:rPr>
                <m:t>2</m:t>
              </m:r>
            </m:sub>
            <m:sup>
              <m:r>
                <w:rPr>
                  <w:rFonts w:ascii="Cambria Math" w:hAnsi="Cambria Math" w:cs="Times New Roman"/>
                  <w:color w:val="000000" w:themeColor="text1"/>
                  <w:sz w:val="24"/>
                  <w:szCs w:val="24"/>
                  <w:rPrChange w:id="5864" w:author="Jacyeude Araújo" w:date="2019-10-02T13:03:00Z">
                    <w:rPr>
                      <w:rFonts w:ascii="Cambria Math" w:hAnsi="Cambria Math" w:cs="Times New Roman"/>
                      <w:color w:val="000000" w:themeColor="text1"/>
                      <w:sz w:val="24"/>
                      <w:szCs w:val="24"/>
                    </w:rPr>
                  </w:rPrChange>
                </w:rPr>
                <m:t>2</m:t>
              </m:r>
            </m:sup>
          </m:sSubSup>
          <m:r>
            <w:rPr>
              <w:rFonts w:ascii="Cambria Math" w:hAnsi="Cambria Math" w:cs="Times New Roman"/>
              <w:color w:val="000000" w:themeColor="text1"/>
              <w:sz w:val="24"/>
              <w:szCs w:val="24"/>
              <w:rPrChange w:id="5865" w:author="Jacyeude Araújo" w:date="2019-10-02T13:03:00Z">
                <w:rPr>
                  <w:rFonts w:ascii="Cambria Math" w:hAnsi="Cambria Math" w:cs="Times New Roman"/>
                  <w:color w:val="000000" w:themeColor="text1"/>
                  <w:sz w:val="24"/>
                  <w:szCs w:val="24"/>
                </w:rPr>
              </w:rPrChange>
            </w:rPr>
            <m:t>+b=0</m:t>
          </m:r>
          <m:r>
            <m:rPr>
              <m:sty m:val="p"/>
            </m:rPr>
            <w:rPr>
              <w:rFonts w:ascii="Cambria Math" w:eastAsiaTheme="minorEastAsia" w:hAnsi="Cambria Math" w:cs="Times New Roman"/>
              <w:color w:val="000000" w:themeColor="text1"/>
              <w:sz w:val="24"/>
              <w:szCs w:val="24"/>
              <w:rPrChange w:id="5866"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867" w:author="Jacyeude Araújo" w:date="2019-10-02T13:03:00Z">
                <w:rPr>
                  <w:rFonts w:ascii="Cambria Math" w:eastAsiaTheme="minorEastAsia" w:hAnsi="Cambria Math" w:cs="Times New Roman"/>
                  <w:color w:val="000000" w:themeColor="text1"/>
                  <w:sz w:val="24"/>
                  <w:szCs w:val="24"/>
                </w:rPr>
              </w:rPrChange>
            </w:rPr>
            <m:t xml:space="preserve">              (3.3</m:t>
          </m:r>
          <m:r>
            <w:ins w:id="5868" w:author="Jacyeude Araújo" w:date="2019-10-01T19:55:00Z">
              <w:rPr>
                <w:rFonts w:ascii="Cambria Math" w:eastAsiaTheme="minorEastAsia" w:hAnsi="Cambria Math" w:cs="Times New Roman"/>
                <w:color w:val="000000" w:themeColor="text1"/>
                <w:sz w:val="24"/>
                <w:szCs w:val="24"/>
                <w:rPrChange w:id="5869" w:author="Jacyeude Araújo" w:date="2019-10-02T13:03:00Z">
                  <w:rPr>
                    <w:rFonts w:ascii="Cambria Math" w:eastAsiaTheme="minorEastAsia" w:hAnsi="Cambria Math" w:cs="Times New Roman"/>
                    <w:color w:val="000000" w:themeColor="text1"/>
                    <w:sz w:val="24"/>
                    <w:szCs w:val="24"/>
                  </w:rPr>
                </w:rPrChange>
              </w:rPr>
              <m:t>1</m:t>
            </w:ins>
          </m:r>
          <m:r>
            <w:del w:id="5870" w:author="Jacyeude Araújo" w:date="2019-10-01T19:55:00Z">
              <w:rPr>
                <w:rFonts w:ascii="Cambria Math" w:eastAsiaTheme="minorEastAsia" w:hAnsi="Cambria Math" w:cs="Times New Roman"/>
                <w:color w:val="000000" w:themeColor="text1"/>
                <w:sz w:val="24"/>
                <w:szCs w:val="24"/>
                <w:rPrChange w:id="5871" w:author="Jacyeude Araújo" w:date="2019-10-02T13:03:00Z">
                  <w:rPr>
                    <w:rFonts w:ascii="Cambria Math" w:eastAsiaTheme="minorEastAsia" w:hAnsi="Cambria Math" w:cs="Times New Roman"/>
                    <w:color w:val="000000" w:themeColor="text1"/>
                    <w:sz w:val="24"/>
                    <w:szCs w:val="24"/>
                  </w:rPr>
                </w:rPrChange>
              </w:rPr>
              <m:t>2</m:t>
            </w:del>
          </m:r>
          <m:r>
            <w:rPr>
              <w:rFonts w:ascii="Cambria Math" w:eastAsiaTheme="minorEastAsia" w:hAnsi="Cambria Math" w:cs="Times New Roman"/>
              <w:color w:val="000000" w:themeColor="text1"/>
              <w:sz w:val="24"/>
              <w:szCs w:val="24"/>
              <w:rPrChange w:id="5872" w:author="Jacyeude Araújo" w:date="2019-10-02T13:03:00Z">
                <w:rPr>
                  <w:rFonts w:ascii="Cambria Math" w:eastAsiaTheme="minorEastAsia" w:hAnsi="Cambria Math" w:cs="Times New Roman"/>
                  <w:color w:val="000000" w:themeColor="text1"/>
                  <w:sz w:val="24"/>
                  <w:szCs w:val="24"/>
                </w:rPr>
              </w:rPrChange>
            </w:rPr>
            <m:t>)</m:t>
          </m:r>
        </m:oMath>
      </m:oMathPara>
    </w:p>
    <w:p w14:paraId="06C257A3" w14:textId="71959ECC"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Logo, </w:t>
      </w:r>
      <w:r w:rsidR="00C23D1D" w:rsidRPr="00F00993">
        <w:rPr>
          <w:rFonts w:ascii="Times New Roman" w:hAnsi="Times New Roman" w:cs="Times New Roman"/>
          <w:color w:val="000000" w:themeColor="text1"/>
          <w:sz w:val="24"/>
          <w:szCs w:val="24"/>
        </w:rPr>
        <w:t>mapeia-se</w:t>
      </w:r>
      <w:r w:rsidRPr="00F00993">
        <w:rPr>
          <w:rFonts w:ascii="Times New Roman" w:hAnsi="Times New Roman" w:cs="Times New Roman"/>
          <w:color w:val="000000" w:themeColor="text1"/>
          <w:sz w:val="24"/>
          <w:szCs w:val="24"/>
        </w:rPr>
        <w:t xml:space="preserve"> inicialmente os dados para um espaço de maior dimensão utilizando </w:t>
      </w:r>
      <m:oMath>
        <m:r>
          <w:rPr>
            <w:rFonts w:ascii="Cambria Math" w:hAnsi="Cambria Math" w:cs="Times New Roman"/>
            <w:color w:val="000000" w:themeColor="text1"/>
            <w:sz w:val="24"/>
            <w:szCs w:val="24"/>
            <w:rPrChange w:id="5873" w:author="Jacyeude Araújo" w:date="2019-10-02T13:03:00Z">
              <w:rPr>
                <w:rFonts w:ascii="Cambria Math" w:hAnsi="Cambria Math" w:cs="Times New Roman"/>
                <w:color w:val="000000" w:themeColor="text1"/>
                <w:sz w:val="24"/>
                <w:szCs w:val="24"/>
              </w:rPr>
            </w:rPrChange>
          </w:rPr>
          <m:t>ϕ</m:t>
        </m:r>
      </m:oMath>
      <w:r w:rsidRPr="00F00993">
        <w:rPr>
          <w:rFonts w:ascii="Times New Roman" w:hAnsi="Times New Roman" w:cs="Times New Roman"/>
          <w:color w:val="000000" w:themeColor="text1"/>
          <w:sz w:val="24"/>
          <w:szCs w:val="24"/>
        </w:rPr>
        <w:t xml:space="preserve"> e aplica-se a </w:t>
      </w:r>
      <w:r w:rsidR="00CE3E64"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linear sobre este espaço. Essa encontra o hiperplano com maior margem de separação, garantindo assim uma boa generalização. Utiliza-se a versão de </w:t>
      </w:r>
      <w:r w:rsidR="00C148CD"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linear com margens suaves, que permite lidar com ruídos e </w:t>
      </w:r>
      <w:r w:rsidRPr="00F00993">
        <w:rPr>
          <w:rFonts w:ascii="Times New Roman" w:hAnsi="Times New Roman" w:cs="Times New Roman"/>
          <w:i/>
          <w:iCs/>
          <w:color w:val="000000" w:themeColor="text1"/>
          <w:sz w:val="24"/>
          <w:szCs w:val="24"/>
        </w:rPr>
        <w:t>outliers</w:t>
      </w:r>
      <w:r w:rsidRPr="00F00993">
        <w:rPr>
          <w:rFonts w:ascii="Times New Roman" w:hAnsi="Times New Roman" w:cs="Times New Roman"/>
          <w:color w:val="000000" w:themeColor="text1"/>
          <w:sz w:val="24"/>
          <w:szCs w:val="24"/>
        </w:rPr>
        <w:t xml:space="preserve"> presentes nos dados. Para realizar o mapeamento, aplica-se </w:t>
      </w:r>
      <m:oMath>
        <m:r>
          <w:rPr>
            <w:rFonts w:ascii="Cambria Math" w:hAnsi="Cambria Math" w:cs="Times New Roman"/>
            <w:color w:val="000000" w:themeColor="text1"/>
            <w:sz w:val="24"/>
            <w:szCs w:val="24"/>
            <w:rPrChange w:id="5874" w:author="Jacyeude Araújo" w:date="2019-10-02T13:03:00Z">
              <w:rPr>
                <w:rFonts w:ascii="Cambria Math" w:hAnsi="Cambria Math" w:cs="Times New Roman"/>
                <w:color w:val="000000" w:themeColor="text1"/>
                <w:sz w:val="24"/>
                <w:szCs w:val="24"/>
              </w:rPr>
            </w:rPrChange>
          </w:rPr>
          <m:t>ϕ</m:t>
        </m:r>
      </m:oMath>
      <w:r w:rsidRPr="00F00993">
        <w:rPr>
          <w:rFonts w:ascii="Times New Roman" w:hAnsi="Times New Roman" w:cs="Times New Roman"/>
          <w:color w:val="000000" w:themeColor="text1"/>
          <w:sz w:val="24"/>
          <w:szCs w:val="24"/>
        </w:rPr>
        <w:t xml:space="preserve"> aos exemplos presentes no problema de otimização representado na </w:t>
      </w:r>
      <w:ins w:id="5875" w:author="Jacyeude Araújo" w:date="2019-10-02T11:12:00Z">
        <w:r w:rsidR="00370BEC" w:rsidRPr="00F00993">
          <w:rPr>
            <w:rFonts w:ascii="Times New Roman" w:hAnsi="Times New Roman" w:cs="Times New Roman"/>
            <w:color w:val="000000" w:themeColor="text1"/>
            <w:sz w:val="24"/>
            <w:szCs w:val="24"/>
          </w:rPr>
          <w:t>E</w:t>
        </w:r>
      </w:ins>
      <w:del w:id="5876" w:author="Jacyeude Araújo" w:date="2019-10-02T11:12:00Z">
        <w:r w:rsidR="00C23D1D" w:rsidRPr="00F00993" w:rsidDel="00370BEC">
          <w:rPr>
            <w:rFonts w:ascii="Times New Roman" w:hAnsi="Times New Roman" w:cs="Times New Roman"/>
            <w:color w:val="000000" w:themeColor="text1"/>
            <w:sz w:val="24"/>
            <w:szCs w:val="24"/>
          </w:rPr>
          <w:delText>e</w:delText>
        </w:r>
      </w:del>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w:t>
      </w:r>
      <w:del w:id="5877" w:author="Jacyeude Araújo" w:date="2019-10-01T20:39:00Z">
        <w:r w:rsidRPr="00F00993" w:rsidDel="00151FF4">
          <w:rPr>
            <w:rFonts w:ascii="Times New Roman" w:hAnsi="Times New Roman" w:cs="Times New Roman"/>
            <w:color w:val="000000" w:themeColor="text1"/>
            <w:sz w:val="24"/>
            <w:szCs w:val="24"/>
          </w:rPr>
          <w:delText>2</w:delText>
        </w:r>
        <w:r w:rsidR="00C23D1D" w:rsidRPr="00F00993" w:rsidDel="00151FF4">
          <w:rPr>
            <w:rFonts w:ascii="Times New Roman" w:hAnsi="Times New Roman" w:cs="Times New Roman"/>
            <w:color w:val="000000" w:themeColor="text1"/>
            <w:sz w:val="24"/>
            <w:szCs w:val="24"/>
          </w:rPr>
          <w:delText>7</w:delText>
        </w:r>
      </w:del>
      <w:ins w:id="5878" w:author="Jacyeude Araújo" w:date="2019-10-01T20:39:00Z">
        <w:r w:rsidR="00151FF4" w:rsidRPr="00F00993">
          <w:rPr>
            <w:rFonts w:ascii="Times New Roman" w:hAnsi="Times New Roman" w:cs="Times New Roman"/>
            <w:color w:val="000000" w:themeColor="text1"/>
            <w:sz w:val="24"/>
            <w:szCs w:val="24"/>
          </w:rPr>
          <w:t>26</w:t>
        </w:r>
      </w:ins>
      <w:r w:rsidRPr="00F00993">
        <w:rPr>
          <w:rFonts w:ascii="Times New Roman" w:hAnsi="Times New Roman" w:cs="Times New Roman"/>
          <w:color w:val="000000" w:themeColor="text1"/>
          <w:sz w:val="24"/>
          <w:szCs w:val="24"/>
        </w:rPr>
        <w:t>, conforme ilustrado a seguir</w:t>
      </w:r>
      <w:r w:rsidR="00C23D1D" w:rsidRPr="00F00993">
        <w:rPr>
          <w:rFonts w:ascii="Times New Roman" w:hAnsi="Times New Roman" w:cs="Times New Roman"/>
          <w:color w:val="000000" w:themeColor="text1"/>
          <w:sz w:val="24"/>
          <w:szCs w:val="24"/>
        </w:rPr>
        <w:t xml:space="preserve"> na </w:t>
      </w:r>
      <w:ins w:id="5879" w:author="Jacyeude Araújo" w:date="2019-10-02T11:12:00Z">
        <w:r w:rsidR="00370BEC" w:rsidRPr="00F00993">
          <w:rPr>
            <w:rFonts w:ascii="Times New Roman" w:hAnsi="Times New Roman" w:cs="Times New Roman"/>
            <w:color w:val="000000" w:themeColor="text1"/>
            <w:sz w:val="24"/>
            <w:szCs w:val="24"/>
          </w:rPr>
          <w:t>E</w:t>
        </w:r>
      </w:ins>
      <w:del w:id="5880" w:author="Jacyeude Araújo" w:date="2019-10-02T11:12:00Z">
        <w:r w:rsidR="00C23D1D" w:rsidRPr="00F00993" w:rsidDel="00370BEC">
          <w:rPr>
            <w:rFonts w:ascii="Times New Roman" w:hAnsi="Times New Roman" w:cs="Times New Roman"/>
            <w:color w:val="000000" w:themeColor="text1"/>
            <w:sz w:val="24"/>
            <w:szCs w:val="24"/>
          </w:rPr>
          <w:delText>e</w:delText>
        </w:r>
      </w:del>
      <w:r w:rsidR="00C23D1D" w:rsidRPr="00F00993">
        <w:rPr>
          <w:rFonts w:ascii="Times New Roman" w:hAnsi="Times New Roman" w:cs="Times New Roman"/>
          <w:color w:val="000000" w:themeColor="text1"/>
          <w:sz w:val="24"/>
          <w:szCs w:val="24"/>
        </w:rPr>
        <w:t>q3.3</w:t>
      </w:r>
      <w:del w:id="5881" w:author="Jacyeude Araújo" w:date="2019-10-01T20:39:00Z">
        <w:r w:rsidR="00C23D1D" w:rsidRPr="00F00993" w:rsidDel="00151FF4">
          <w:rPr>
            <w:rFonts w:ascii="Times New Roman" w:hAnsi="Times New Roman" w:cs="Times New Roman"/>
            <w:color w:val="000000" w:themeColor="text1"/>
            <w:sz w:val="24"/>
            <w:szCs w:val="24"/>
          </w:rPr>
          <w:delText>3</w:delText>
        </w:r>
      </w:del>
      <w:ins w:id="5882" w:author="Jacyeude Araújo" w:date="2019-10-01T20:39:00Z">
        <w:r w:rsidR="00151FF4" w:rsidRPr="00F00993">
          <w:rPr>
            <w:rFonts w:ascii="Times New Roman" w:hAnsi="Times New Roman" w:cs="Times New Roman"/>
            <w:color w:val="000000" w:themeColor="text1"/>
            <w:sz w:val="24"/>
            <w:szCs w:val="24"/>
          </w:rPr>
          <w:t>2</w:t>
        </w:r>
      </w:ins>
      <w:r w:rsidRPr="00F00993">
        <w:rPr>
          <w:rFonts w:ascii="Times New Roman" w:hAnsi="Times New Roman" w:cs="Times New Roman"/>
          <w:color w:val="000000" w:themeColor="text1"/>
          <w:sz w:val="24"/>
          <w:szCs w:val="24"/>
        </w:rPr>
        <w:t>:</w:t>
      </w:r>
    </w:p>
    <w:p w14:paraId="221A851A" w14:textId="25D1E3FB"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351B442" w14:textId="79105227" w:rsidR="00C148CD" w:rsidRPr="00F00993" w:rsidRDefault="00C148CD" w:rsidP="00DC7F73">
      <w:pPr>
        <w:autoSpaceDE w:val="0"/>
        <w:autoSpaceDN w:val="0"/>
        <w:adjustRightInd w:val="0"/>
        <w:spacing w:after="0" w:line="360" w:lineRule="auto"/>
        <w:ind w:firstLine="1440"/>
        <w:jc w:val="right"/>
        <w:rPr>
          <w:rFonts w:ascii="Times New Roman" w:eastAsiaTheme="minorEastAsia" w:hAnsi="Times New Roman" w:cs="Times New Roman"/>
          <w:color w:val="000000" w:themeColor="text1"/>
          <w:sz w:val="24"/>
          <w:szCs w:val="24"/>
        </w:rPr>
      </w:pPr>
      <w:r w:rsidRPr="00F00993">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Change w:id="5883" w:author="Jacyeude Araújo" w:date="2019-10-02T13:03:00Z">
              <w:rPr>
                <w:rFonts w:ascii="Cambria Math" w:hAnsi="Cambria Math" w:cs="Times New Roman"/>
                <w:color w:val="000000" w:themeColor="text1"/>
                <w:sz w:val="24"/>
                <w:szCs w:val="24"/>
              </w:rPr>
            </w:rPrChange>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884"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885"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886"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887"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888" w:author="Jacyeude Araújo" w:date="2019-10-02T13:03:00Z">
                      <w:rPr>
                        <w:rFonts w:ascii="Cambria Math" w:hAnsi="Cambria Math" w:cs="Times New Roman"/>
                        <w:color w:val="000000" w:themeColor="text1"/>
                        <w:sz w:val="24"/>
                        <w:szCs w:val="24"/>
                      </w:rPr>
                    </w:rPrChange>
                  </w:rPr>
                  <m:t>i</m:t>
                </m:r>
              </m:sub>
            </m:sSub>
          </m:e>
        </m:nary>
        <m:r>
          <m:rPr>
            <m:sty m:val="p"/>
          </m:rPr>
          <w:rPr>
            <w:rFonts w:ascii="Cambria Math" w:hAnsi="Cambria Math" w:cs="Times New Roman"/>
            <w:color w:val="000000" w:themeColor="text1"/>
            <w:sz w:val="24"/>
            <w:szCs w:val="24"/>
            <w:rPrChange w:id="5889"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Change w:id="5890" w:author="Jacyeude Araújo" w:date="2019-10-02T13:03:00Z">
                  <w:rPr>
                    <w:rFonts w:ascii="Cambria Math" w:hAnsi="Cambria Math" w:cs="Times New Roman"/>
                    <w:color w:val="000000" w:themeColor="text1"/>
                    <w:sz w:val="24"/>
                    <w:szCs w:val="24"/>
                  </w:rPr>
                </w:rPrChange>
              </w:rPr>
              <m:t>1</m:t>
            </m:r>
          </m:num>
          <m:den>
            <m:r>
              <m:rPr>
                <m:sty m:val="p"/>
              </m:rPr>
              <w:rPr>
                <w:rFonts w:ascii="Cambria Math" w:hAnsi="Cambria Math" w:cs="Times New Roman"/>
                <w:color w:val="000000" w:themeColor="text1"/>
                <w:sz w:val="24"/>
                <w:szCs w:val="24"/>
                <w:rPrChange w:id="5891" w:author="Jacyeude Araújo" w:date="2019-10-02T13:03:00Z">
                  <w:rPr>
                    <w:rFonts w:ascii="Cambria Math" w:hAnsi="Cambria Math" w:cs="Times New Roman"/>
                    <w:color w:val="000000" w:themeColor="text1"/>
                    <w:sz w:val="24"/>
                    <w:szCs w:val="24"/>
                  </w:rPr>
                </w:rPrChange>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Change w:id="5892" w:author="Jacyeude Araújo" w:date="2019-10-02T13:03:00Z">
                  <w:rPr>
                    <w:rFonts w:ascii="Cambria Math" w:hAnsi="Cambria Math" w:cs="Times New Roman"/>
                    <w:color w:val="000000" w:themeColor="text1"/>
                    <w:sz w:val="24"/>
                    <w:szCs w:val="24"/>
                  </w:rPr>
                </w:rPrChange>
              </w:rPr>
              <m:t>i</m:t>
            </m:r>
            <m:r>
              <m:rPr>
                <m:sty m:val="p"/>
              </m:rPr>
              <w:rPr>
                <w:rFonts w:ascii="Cambria Math" w:hAnsi="Cambria Math" w:cs="Times New Roman"/>
                <w:color w:val="000000" w:themeColor="text1"/>
                <w:sz w:val="24"/>
                <w:szCs w:val="24"/>
                <w:rPrChange w:id="5893" w:author="Jacyeude Araújo" w:date="2019-10-02T13:03:00Z">
                  <w:rPr>
                    <w:rFonts w:ascii="Cambria Math" w:hAnsi="Cambria Math" w:cs="Times New Roman"/>
                    <w:color w:val="000000" w:themeColor="text1"/>
                    <w:sz w:val="24"/>
                    <w:szCs w:val="24"/>
                  </w:rPr>
                </w:rPrChange>
              </w:rPr>
              <m:t>,</m:t>
            </m:r>
            <m:r>
              <w:rPr>
                <w:rFonts w:ascii="Cambria Math" w:hAnsi="Cambria Math" w:cs="Times New Roman"/>
                <w:color w:val="000000" w:themeColor="text1"/>
                <w:sz w:val="24"/>
                <w:szCs w:val="24"/>
                <w:rPrChange w:id="5894" w:author="Jacyeude Araújo" w:date="2019-10-02T13:03:00Z">
                  <w:rPr>
                    <w:rFonts w:ascii="Cambria Math" w:hAnsi="Cambria Math" w:cs="Times New Roman"/>
                    <w:color w:val="000000" w:themeColor="text1"/>
                    <w:sz w:val="24"/>
                    <w:szCs w:val="24"/>
                  </w:rPr>
                </w:rPrChange>
              </w:rPr>
              <m:t>j</m:t>
            </m:r>
            <m:r>
              <m:rPr>
                <m:sty m:val="p"/>
              </m:rPr>
              <w:rPr>
                <w:rFonts w:ascii="Cambria Math" w:hAnsi="Cambria Math" w:cs="Times New Roman"/>
                <w:color w:val="000000" w:themeColor="text1"/>
                <w:sz w:val="24"/>
                <w:szCs w:val="24"/>
                <w:rPrChange w:id="5895"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896" w:author="Jacyeude Araújo" w:date="2019-10-02T13:03:00Z">
                  <w:rPr>
                    <w:rFonts w:ascii="Cambria Math" w:hAnsi="Cambria Math" w:cs="Times New Roman"/>
                    <w:color w:val="000000" w:themeColor="text1"/>
                    <w:sz w:val="24"/>
                    <w:szCs w:val="24"/>
                  </w:rPr>
                </w:rPrChange>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897"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898" w:author="Jacyeude Araújo" w:date="2019-10-02T13:03:00Z">
                      <w:rPr>
                        <w:rFonts w:ascii="Cambria Math" w:hAnsi="Cambria Math" w:cs="Times New Roman"/>
                        <w:color w:val="000000" w:themeColor="text1"/>
                        <w:sz w:val="24"/>
                        <w:szCs w:val="24"/>
                      </w:rPr>
                    </w:rPrChange>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899"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900" w:author="Jacyeude Araújo" w:date="2019-10-02T13:03:00Z">
                      <w:rPr>
                        <w:rFonts w:ascii="Cambria Math" w:hAnsi="Cambria Math" w:cs="Times New Roman"/>
                        <w:color w:val="000000" w:themeColor="text1"/>
                        <w:sz w:val="24"/>
                        <w:szCs w:val="24"/>
                      </w:rPr>
                    </w:rPrChange>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901" w:author="Jacyeude Araújo" w:date="2019-10-02T13:03:00Z">
                      <w:rPr>
                        <w:rFonts w:ascii="Cambria Math" w:hAnsi="Cambria Math" w:cs="Times New Roman"/>
                        <w:color w:val="000000" w:themeColor="text1"/>
                        <w:sz w:val="24"/>
                        <w:szCs w:val="24"/>
                      </w:rPr>
                    </w:rPrChange>
                  </w:rPr>
                  <m:t>y</m:t>
                </m:r>
              </m:e>
              <m:sub>
                <m:r>
                  <m:rPr>
                    <m:sty m:val="p"/>
                  </m:rPr>
                  <w:rPr>
                    <w:rFonts w:ascii="Cambria Math" w:hAnsi="Cambria Math" w:cs="Times New Roman"/>
                    <w:color w:val="000000" w:themeColor="text1"/>
                    <w:sz w:val="24"/>
                    <w:szCs w:val="24"/>
                    <w:rPrChange w:id="5902" w:author="Jacyeude Araújo" w:date="2019-10-02T13:03:00Z">
                      <w:rPr>
                        <w:rFonts w:ascii="Cambria Math" w:hAnsi="Cambria Math" w:cs="Times New Roman"/>
                        <w:color w:val="000000" w:themeColor="text1"/>
                        <w:sz w:val="24"/>
                        <w:szCs w:val="24"/>
                      </w:rPr>
                    </w:rPrChange>
                  </w:rPr>
                  <m:t>i</m:t>
                </m:r>
              </m:sub>
            </m:sSub>
          </m:e>
        </m:nary>
        <m:r>
          <m:rPr>
            <m:sty m:val="p"/>
          </m:rPr>
          <w:rPr>
            <w:rFonts w:ascii="Cambria Math" w:hAnsi="Cambria Math" w:cs="Times New Roman"/>
            <w:color w:val="000000" w:themeColor="text1"/>
            <w:sz w:val="24"/>
            <w:szCs w:val="24"/>
            <w:rPrChange w:id="5903"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904"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905" w:author="Jacyeude Araújo" w:date="2019-10-02T13:03:00Z">
                  <w:rPr>
                    <w:rFonts w:ascii="Cambria Math" w:hAnsi="Cambria Math" w:cs="Times New Roman"/>
                    <w:color w:val="000000" w:themeColor="text1"/>
                    <w:sz w:val="24"/>
                    <w:szCs w:val="24"/>
                  </w:rPr>
                </w:rPrChange>
              </w:rPr>
              <m:t>j</m:t>
            </m:r>
          </m:sub>
        </m:sSub>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906" w:author="Jacyeude Araújo" w:date="2019-10-02T13:03:00Z">
                      <w:rPr>
                        <w:rFonts w:ascii="Cambria Math" w:hAnsi="Cambria Math" w:cs="Times New Roman"/>
                        <w:color w:val="000000" w:themeColor="text1"/>
                        <w:sz w:val="24"/>
                        <w:szCs w:val="24"/>
                      </w:rPr>
                    </w:rPrChange>
                  </w:rPr>
                  <m:t>ϕ(x</m:t>
                </m:r>
              </m:e>
              <m:sub>
                <m:r>
                  <w:rPr>
                    <w:rFonts w:ascii="Cambria Math" w:hAnsi="Cambria Math" w:cs="Times New Roman"/>
                    <w:color w:val="000000" w:themeColor="text1"/>
                    <w:sz w:val="24"/>
                    <w:szCs w:val="24"/>
                    <w:rPrChange w:id="5907" w:author="Jacyeude Araújo" w:date="2019-10-02T13:03:00Z">
                      <w:rPr>
                        <w:rFonts w:ascii="Cambria Math" w:hAnsi="Cambria Math" w:cs="Times New Roman"/>
                        <w:color w:val="000000" w:themeColor="text1"/>
                        <w:sz w:val="24"/>
                        <w:szCs w:val="24"/>
                      </w:rPr>
                    </w:rPrChange>
                  </w:rPr>
                  <m:t>i</m:t>
                </m:r>
              </m:sub>
            </m:sSub>
            <m:ctrlPr>
              <w:rPr>
                <w:rFonts w:ascii="Cambria Math" w:hAnsi="Cambria Math" w:cs="Times New Roman"/>
                <w:i/>
                <w:color w:val="000000" w:themeColor="text1"/>
                <w:sz w:val="24"/>
                <w:szCs w:val="24"/>
              </w:rPr>
            </m:ctrlPr>
          </m:e>
        </m:d>
        <m:r>
          <w:rPr>
            <w:rFonts w:ascii="Cambria Math" w:hAnsi="Cambria Math" w:cs="Times New Roman"/>
            <w:color w:val="000000" w:themeColor="text1"/>
            <w:sz w:val="24"/>
            <w:szCs w:val="24"/>
            <w:rPrChange w:id="5908" w:author="Jacyeude Araújo" w:date="2019-10-02T13:03:00Z">
              <w:rPr>
                <w:rFonts w:ascii="Cambria Math" w:hAnsi="Cambria Math" w:cs="Times New Roman"/>
                <w:color w:val="000000" w:themeColor="text1"/>
                <w:sz w:val="24"/>
                <w:szCs w:val="24"/>
              </w:rPr>
            </w:rPrChange>
          </w:rPr>
          <m:t xml:space="preserve">  ϕ</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Change w:id="590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10" w:author="Jacyeude Araújo" w:date="2019-10-02T13:03:00Z">
                  <w:rPr>
                    <w:rFonts w:ascii="Cambria Math" w:hAnsi="Cambria Math" w:cs="Times New Roman"/>
                    <w:color w:val="000000" w:themeColor="text1"/>
                    <w:sz w:val="24"/>
                    <w:szCs w:val="24"/>
                  </w:rPr>
                </w:rPrChange>
              </w:rPr>
              <m:t>j</m:t>
            </m:r>
          </m:sub>
        </m:sSub>
        <m:r>
          <m:rPr>
            <m:sty m:val="p"/>
          </m:rPr>
          <w:rPr>
            <w:rFonts w:ascii="Cambria Math" w:hAnsi="Cambria Math" w:cs="Times New Roman"/>
            <w:color w:val="000000" w:themeColor="text1"/>
            <w:sz w:val="24"/>
            <w:szCs w:val="24"/>
            <w:rPrChange w:id="5911" w:author="Jacyeude Araújo" w:date="2019-10-02T13:03:00Z">
              <w:rPr>
                <w:rFonts w:ascii="Cambria Math"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912"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913" w:author="Jacyeude Araújo" w:date="2019-10-02T13:03:00Z">
              <w:rPr>
                <w:rFonts w:ascii="Cambria Math" w:eastAsiaTheme="minorEastAsia" w:hAnsi="Cambria Math" w:cs="Times New Roman"/>
                <w:color w:val="000000" w:themeColor="text1"/>
                <w:sz w:val="24"/>
                <w:szCs w:val="24"/>
              </w:rPr>
            </w:rPrChange>
          </w:rPr>
          <m:t xml:space="preserve">       (3.3</m:t>
        </m:r>
        <m:r>
          <w:del w:id="5914" w:author="Jacyeude Araújo" w:date="2019-10-01T19:55:00Z">
            <w:rPr>
              <w:rFonts w:ascii="Cambria Math" w:eastAsiaTheme="minorEastAsia" w:hAnsi="Cambria Math" w:cs="Times New Roman"/>
              <w:color w:val="000000" w:themeColor="text1"/>
              <w:sz w:val="24"/>
              <w:szCs w:val="24"/>
              <w:rPrChange w:id="5915" w:author="Jacyeude Araújo" w:date="2019-10-02T13:03:00Z">
                <w:rPr>
                  <w:rFonts w:ascii="Cambria Math" w:eastAsiaTheme="minorEastAsia" w:hAnsi="Cambria Math" w:cs="Times New Roman"/>
                  <w:color w:val="000000" w:themeColor="text1"/>
                  <w:sz w:val="24"/>
                  <w:szCs w:val="24"/>
                </w:rPr>
              </w:rPrChange>
            </w:rPr>
            <m:t>3</m:t>
          </w:del>
        </m:r>
        <m:r>
          <w:ins w:id="5916" w:author="Jacyeude Araújo" w:date="2019-10-01T19:55:00Z">
            <w:rPr>
              <w:rFonts w:ascii="Cambria Math" w:eastAsiaTheme="minorEastAsia" w:hAnsi="Cambria Math" w:cs="Times New Roman"/>
              <w:color w:val="000000" w:themeColor="text1"/>
              <w:sz w:val="24"/>
              <w:szCs w:val="24"/>
              <w:rPrChange w:id="5917" w:author="Jacyeude Araújo" w:date="2019-10-02T13:03:00Z">
                <w:rPr>
                  <w:rFonts w:ascii="Cambria Math" w:eastAsiaTheme="minorEastAsia" w:hAnsi="Cambria Math" w:cs="Times New Roman"/>
                  <w:color w:val="000000" w:themeColor="text1"/>
                  <w:sz w:val="24"/>
                  <w:szCs w:val="24"/>
                </w:rPr>
              </w:rPrChange>
            </w:rPr>
            <m:t>2</m:t>
          </w:ins>
        </m:r>
        <m:r>
          <w:rPr>
            <w:rFonts w:ascii="Cambria Math" w:eastAsiaTheme="minorEastAsia" w:hAnsi="Cambria Math" w:cs="Times New Roman"/>
            <w:color w:val="000000" w:themeColor="text1"/>
            <w:sz w:val="24"/>
            <w:szCs w:val="24"/>
            <w:rPrChange w:id="5918" w:author="Jacyeude Araújo" w:date="2019-10-02T13:03:00Z">
              <w:rPr>
                <w:rFonts w:ascii="Cambria Math" w:eastAsiaTheme="minorEastAsia" w:hAnsi="Cambria Math" w:cs="Times New Roman"/>
                <w:color w:val="000000" w:themeColor="text1"/>
                <w:sz w:val="24"/>
                <w:szCs w:val="24"/>
              </w:rPr>
            </w:rPrChange>
          </w:rPr>
          <m:t>)</m:t>
        </m:r>
      </m:oMath>
    </w:p>
    <w:p w14:paraId="7D952914" w14:textId="77777777" w:rsidR="00C148CD" w:rsidRPr="00F00993"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9E9500E" w14:textId="61315273"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Sob as restrições da </w:t>
      </w:r>
      <w:r w:rsidR="00C23D1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3.2</w:t>
      </w:r>
      <w:del w:id="5919" w:author="Jacyeude Araújo" w:date="2019-10-01T20:39:00Z">
        <w:r w:rsidR="00C23D1D" w:rsidRPr="00F00993" w:rsidDel="007A67A2">
          <w:rPr>
            <w:rFonts w:ascii="Times New Roman" w:hAnsi="Times New Roman" w:cs="Times New Roman"/>
            <w:color w:val="000000" w:themeColor="text1"/>
            <w:sz w:val="24"/>
            <w:szCs w:val="24"/>
          </w:rPr>
          <w:delText>7</w:delText>
        </w:r>
      </w:del>
      <w:ins w:id="5920" w:author="Jacyeude Araújo" w:date="2019-10-01T20:39:00Z">
        <w:r w:rsidR="007A67A2" w:rsidRPr="00F00993">
          <w:rPr>
            <w:rFonts w:ascii="Times New Roman" w:hAnsi="Times New Roman" w:cs="Times New Roman"/>
            <w:color w:val="000000" w:themeColor="text1"/>
            <w:sz w:val="24"/>
            <w:szCs w:val="24"/>
          </w:rPr>
          <w:t>6</w:t>
        </w:r>
      </w:ins>
      <w:r w:rsidRPr="00F00993">
        <w:rPr>
          <w:rFonts w:ascii="Times New Roman" w:hAnsi="Times New Roman" w:cs="Times New Roman"/>
          <w:color w:val="000000" w:themeColor="text1"/>
          <w:sz w:val="24"/>
          <w:szCs w:val="24"/>
        </w:rPr>
        <w:t>. De forma semelhante, o classificador extraído se torna:</w:t>
      </w:r>
    </w:p>
    <w:p w14:paraId="232CE18C" w14:textId="022C9856" w:rsidR="003105E8" w:rsidRPr="00F00993"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5921" w:author="Jacyeude Araújo" w:date="2019-10-02T13:03:00Z">
                <w:rPr>
                  <w:rFonts w:ascii="Cambria Math" w:hAnsi="Cambria Math" w:cs="Times New Roman"/>
                  <w:color w:val="000000" w:themeColor="text1"/>
                  <w:sz w:val="24"/>
                  <w:szCs w:val="24"/>
                </w:rPr>
              </w:rPrChange>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922"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923" w:author="Jacyeude Araújo" w:date="2019-10-02T13:03:00Z">
                <w:rPr>
                  <w:rFonts w:ascii="Cambria Math" w:hAnsi="Cambria Math" w:cs="Times New Roman"/>
                  <w:color w:val="000000" w:themeColor="text1"/>
                  <w:sz w:val="24"/>
                  <w:szCs w:val="24"/>
                </w:rPr>
              </w:rPrChange>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924" w:author="Jacyeude Araújo" w:date="2019-10-02T13:03:00Z">
                    <w:rPr>
                      <w:rFonts w:ascii="Cambria Math" w:hAnsi="Cambria Math" w:cs="Times New Roman"/>
                      <w:color w:val="000000" w:themeColor="text1"/>
                      <w:sz w:val="24"/>
                      <w:szCs w:val="24"/>
                    </w:rPr>
                  </w:rPrChange>
                </w:rPr>
                <m:t>f(x</m:t>
              </m:r>
            </m:e>
          </m:d>
          <m:r>
            <w:rPr>
              <w:rFonts w:ascii="Cambria Math" w:hAnsi="Cambria Math" w:cs="Times New Roman"/>
              <w:color w:val="000000" w:themeColor="text1"/>
              <w:sz w:val="24"/>
              <w:szCs w:val="24"/>
              <w:rPrChange w:id="5925" w:author="Jacyeude Araújo" w:date="2019-10-02T13:03:00Z">
                <w:rPr>
                  <w:rFonts w:ascii="Cambria Math" w:hAnsi="Cambria Math" w:cs="Times New Roman"/>
                  <w:color w:val="000000" w:themeColor="text1"/>
                  <w:sz w:val="24"/>
                  <w:szCs w:val="24"/>
                </w:rPr>
              </w:rPrChange>
            </w:rPr>
            <m:t>)=sgn</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26"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27"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928" w:author="Jacyeude Araújo" w:date="2019-10-02T13:03:00Z">
                        <w:rPr>
                          <w:rFonts w:ascii="Cambria Math" w:hAnsi="Cambria Math" w:cs="Times New Roman"/>
                          <w:color w:val="000000" w:themeColor="text1"/>
                          <w:sz w:val="24"/>
                          <w:szCs w:val="24"/>
                        </w:rPr>
                      </w:rPrChange>
                    </w:rPr>
                    <m:t>∈sv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5929" w:author="Jacyeude Araújo" w:date="2019-10-02T13:03:00Z">
                            <w:rPr>
                              <w:rFonts w:ascii="Cambria Math" w:hAnsi="Cambria Math" w:cs="Times New Roman"/>
                              <w:color w:val="000000" w:themeColor="text1"/>
                              <w:sz w:val="24"/>
                              <w:szCs w:val="24"/>
                            </w:rPr>
                          </w:rPrChange>
                        </w:rPr>
                        <m:t>α</m:t>
                      </m:r>
                    </m:e>
                    <m:sub>
                      <m:r>
                        <w:rPr>
                          <w:rFonts w:ascii="Cambria Math" w:hAnsi="Cambria Math" w:cs="Times New Roman"/>
                          <w:color w:val="000000" w:themeColor="text1"/>
                          <w:sz w:val="24"/>
                          <w:szCs w:val="24"/>
                          <w:rPrChange w:id="5930" w:author="Jacyeude Araújo" w:date="2019-10-02T13:03:00Z">
                            <w:rPr>
                              <w:rFonts w:ascii="Cambria Math" w:hAnsi="Cambria Math" w:cs="Times New Roman"/>
                              <w:color w:val="000000" w:themeColor="text1"/>
                              <w:sz w:val="24"/>
                              <w:szCs w:val="24"/>
                            </w:rPr>
                          </w:rPrChange>
                        </w:rPr>
                        <m:t>1</m:t>
                      </m:r>
                    </m:sub>
                    <m:sup>
                      <m:r>
                        <w:rPr>
                          <w:rFonts w:ascii="Cambria Math" w:hAnsi="Cambria Math" w:cs="Times New Roman"/>
                          <w:color w:val="000000" w:themeColor="text1"/>
                          <w:sz w:val="24"/>
                          <w:szCs w:val="24"/>
                          <w:rPrChange w:id="5931" w:author="Jacyeude Araújo" w:date="2019-10-02T13:03:00Z">
                            <w:rPr>
                              <w:rFonts w:ascii="Cambria Math" w:hAnsi="Cambria Math" w:cs="Times New Roman"/>
                              <w:color w:val="000000" w:themeColor="text1"/>
                              <w:sz w:val="24"/>
                              <w:szCs w:val="24"/>
                            </w:rPr>
                          </w:rPrChange>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32" w:author="Jacyeude Araújo" w:date="2019-10-02T13:03:00Z">
                            <w:rPr>
                              <w:rFonts w:ascii="Cambria Math" w:hAnsi="Cambria Math" w:cs="Times New Roman"/>
                              <w:color w:val="000000" w:themeColor="text1"/>
                              <w:sz w:val="24"/>
                              <w:szCs w:val="24"/>
                            </w:rPr>
                          </w:rPrChange>
                        </w:rPr>
                        <m:t>y</m:t>
                      </m:r>
                    </m:e>
                    <m:sub>
                      <m:r>
                        <w:rPr>
                          <w:rFonts w:ascii="Cambria Math" w:hAnsi="Cambria Math" w:cs="Times New Roman"/>
                          <w:color w:val="000000" w:themeColor="text1"/>
                          <w:sz w:val="24"/>
                          <w:szCs w:val="24"/>
                          <w:rPrChange w:id="5933"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934" w:author="Jacyeude Araújo" w:date="2019-10-02T13:03:00Z">
                        <w:rPr>
                          <w:rFonts w:ascii="Cambria Math" w:hAnsi="Cambria Math" w:cs="Times New Roman"/>
                          <w:color w:val="000000" w:themeColor="text1"/>
                          <w:sz w:val="24"/>
                          <w:szCs w:val="24"/>
                        </w:rPr>
                      </w:rPrChange>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3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36" w:author="Jacyeude Araújo" w:date="2019-10-02T13:03:00Z">
                                <w:rPr>
                                  <w:rFonts w:ascii="Cambria Math" w:hAnsi="Cambria Math" w:cs="Times New Roman"/>
                                  <w:color w:val="000000" w:themeColor="text1"/>
                                  <w:sz w:val="24"/>
                                  <w:szCs w:val="24"/>
                                </w:rPr>
                              </w:rPrChange>
                            </w:rPr>
                            <m:t>i</m:t>
                          </m:r>
                        </m:sub>
                      </m:sSub>
                    </m:e>
                  </m:d>
                </m:e>
              </m:nary>
              <m:r>
                <w:rPr>
                  <w:rFonts w:ascii="Cambria Math" w:hAnsi="Cambria Math" w:cs="Times New Roman"/>
                  <w:color w:val="000000" w:themeColor="text1"/>
                  <w:sz w:val="24"/>
                  <w:szCs w:val="24"/>
                  <w:rPrChange w:id="5937" w:author="Jacyeude Araújo" w:date="2019-10-02T13:03:00Z">
                    <w:rPr>
                      <w:rFonts w:ascii="Cambria Math" w:hAnsi="Cambria Math" w:cs="Times New Roman"/>
                      <w:color w:val="000000" w:themeColor="text1"/>
                      <w:sz w:val="24"/>
                      <w:szCs w:val="24"/>
                    </w:rPr>
                  </w:rPrChange>
                </w:rPr>
                <m:t>⋅ϕ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Change w:id="5938" w:author="Jacyeude Araújo" w:date="2019-10-02T13:03:00Z">
                        <w:rPr>
                          <w:rFonts w:ascii="Cambria Math" w:hAnsi="Cambria Math" w:cs="Times New Roman"/>
                          <w:color w:val="000000" w:themeColor="text1"/>
                          <w:sz w:val="24"/>
                          <w:szCs w:val="24"/>
                        </w:rPr>
                      </w:rPrChange>
                    </w:rPr>
                    <m:t>x</m:t>
                  </m:r>
                </m:e>
              </m:d>
              <m:r>
                <w:rPr>
                  <w:rFonts w:ascii="Cambria Math" w:hAnsi="Cambria Math" w:cs="Times New Roman"/>
                  <w:color w:val="000000" w:themeColor="text1"/>
                  <w:sz w:val="24"/>
                  <w:szCs w:val="24"/>
                  <w:rPrChange w:id="5939" w:author="Jacyeude Araújo" w:date="2019-10-02T13:03:00Z">
                    <w:rPr>
                      <w:rFonts w:ascii="Cambria Math" w:hAnsi="Cambria Math" w:cs="Times New Roman"/>
                      <w:color w:val="000000" w:themeColor="text1"/>
                      <w:sz w:val="24"/>
                      <w:szCs w:val="24"/>
                    </w:rPr>
                  </w:rPrChange>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5940" w:author="Jacyeude Araújo" w:date="2019-10-02T13:03:00Z">
                        <w:rPr>
                          <w:rFonts w:ascii="Cambria Math" w:hAnsi="Cambria Math" w:cs="Times New Roman"/>
                          <w:color w:val="000000" w:themeColor="text1"/>
                          <w:sz w:val="24"/>
                          <w:szCs w:val="24"/>
                        </w:rPr>
                      </w:rPrChange>
                    </w:rPr>
                    <m:t>b</m:t>
                  </m:r>
                </m:e>
                <m:sup>
                  <m:r>
                    <w:rPr>
                      <w:rFonts w:ascii="Cambria Math" w:hAnsi="Cambria Math" w:cs="Times New Roman"/>
                      <w:color w:val="000000" w:themeColor="text1"/>
                      <w:sz w:val="24"/>
                      <w:szCs w:val="24"/>
                      <w:rPrChange w:id="5941" w:author="Jacyeude Araújo" w:date="2019-10-02T13:03:00Z">
                        <w:rPr>
                          <w:rFonts w:ascii="Cambria Math" w:hAnsi="Cambria Math" w:cs="Times New Roman"/>
                          <w:color w:val="000000" w:themeColor="text1"/>
                          <w:sz w:val="24"/>
                          <w:szCs w:val="24"/>
                        </w:rPr>
                      </w:rPrChange>
                    </w:rPr>
                    <m:t>*</m:t>
                  </m:r>
                </m:sup>
              </m:sSup>
            </m:e>
          </m:d>
          <m:r>
            <m:rPr>
              <m:sty m:val="p"/>
            </m:rPr>
            <w:rPr>
              <w:rFonts w:ascii="Cambria Math" w:eastAsiaTheme="minorEastAsia" w:hAnsi="Cambria Math" w:cs="Times New Roman"/>
              <w:color w:val="000000" w:themeColor="text1"/>
              <w:sz w:val="24"/>
              <w:szCs w:val="24"/>
              <w:rPrChange w:id="5942"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943" w:author="Jacyeude Araújo" w:date="2019-10-02T13:03:00Z">
                <w:rPr>
                  <w:rFonts w:ascii="Cambria Math" w:eastAsiaTheme="minorEastAsia" w:hAnsi="Cambria Math" w:cs="Times New Roman"/>
                  <w:color w:val="000000" w:themeColor="text1"/>
                  <w:sz w:val="24"/>
                  <w:szCs w:val="24"/>
                </w:rPr>
              </w:rPrChange>
            </w:rPr>
            <m:t xml:space="preserve">             (3.3</m:t>
          </m:r>
          <m:r>
            <w:ins w:id="5944" w:author="Jacyeude Araújo" w:date="2019-10-01T19:55:00Z">
              <w:rPr>
                <w:rFonts w:ascii="Cambria Math" w:eastAsiaTheme="minorEastAsia" w:hAnsi="Cambria Math" w:cs="Times New Roman"/>
                <w:color w:val="000000" w:themeColor="text1"/>
                <w:sz w:val="24"/>
                <w:szCs w:val="24"/>
                <w:rPrChange w:id="5945" w:author="Jacyeude Araújo" w:date="2019-10-02T13:03:00Z">
                  <w:rPr>
                    <w:rFonts w:ascii="Cambria Math" w:eastAsiaTheme="minorEastAsia" w:hAnsi="Cambria Math" w:cs="Times New Roman"/>
                    <w:color w:val="000000" w:themeColor="text1"/>
                    <w:sz w:val="24"/>
                    <w:szCs w:val="24"/>
                  </w:rPr>
                </w:rPrChange>
              </w:rPr>
              <m:t>3</m:t>
            </w:ins>
          </m:r>
          <m:r>
            <w:del w:id="5946" w:author="Jacyeude Araújo" w:date="2019-10-01T19:55:00Z">
              <w:rPr>
                <w:rFonts w:ascii="Cambria Math" w:eastAsiaTheme="minorEastAsia" w:hAnsi="Cambria Math" w:cs="Times New Roman"/>
                <w:color w:val="000000" w:themeColor="text1"/>
                <w:sz w:val="24"/>
                <w:szCs w:val="24"/>
                <w:rPrChange w:id="5947" w:author="Jacyeude Araújo" w:date="2019-10-02T13:03:00Z">
                  <w:rPr>
                    <w:rFonts w:ascii="Cambria Math" w:eastAsiaTheme="minorEastAsia" w:hAnsi="Cambria Math" w:cs="Times New Roman"/>
                    <w:color w:val="000000" w:themeColor="text1"/>
                    <w:sz w:val="24"/>
                    <w:szCs w:val="24"/>
                  </w:rPr>
                </w:rPrChange>
              </w:rPr>
              <m:t>4</m:t>
            </w:del>
          </m:r>
          <m:r>
            <w:rPr>
              <w:rFonts w:ascii="Cambria Math" w:eastAsiaTheme="minorEastAsia" w:hAnsi="Cambria Math" w:cs="Times New Roman"/>
              <w:color w:val="000000" w:themeColor="text1"/>
              <w:sz w:val="24"/>
              <w:szCs w:val="24"/>
              <w:rPrChange w:id="5948" w:author="Jacyeude Araújo" w:date="2019-10-02T13:03:00Z">
                <w:rPr>
                  <w:rFonts w:ascii="Cambria Math" w:eastAsiaTheme="minorEastAsia" w:hAnsi="Cambria Math" w:cs="Times New Roman"/>
                  <w:color w:val="000000" w:themeColor="text1"/>
                  <w:sz w:val="24"/>
                  <w:szCs w:val="24"/>
                </w:rPr>
              </w:rPrChange>
            </w:rPr>
            <m:t>)</m:t>
          </m:r>
        </m:oMath>
      </m:oMathPara>
    </w:p>
    <w:p w14:paraId="4957D343" w14:textId="62D2E962" w:rsidR="003105E8" w:rsidRPr="00F00993"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E6F4FB9" w14:textId="4BA502C4" w:rsidR="003105E8"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Como </w:t>
      </w:r>
      <m:oMath>
        <m:r>
          <w:rPr>
            <w:rFonts w:ascii="Cambria Math" w:hAnsi="Cambria Math" w:cs="Times New Roman"/>
            <w:color w:val="000000" w:themeColor="text1"/>
            <w:sz w:val="24"/>
            <w:szCs w:val="24"/>
            <w:rPrChange w:id="5949" w:author="Jacyeude Araújo" w:date="2019-10-02T13:03:00Z">
              <w:rPr>
                <w:rFonts w:ascii="Cambria Math" w:hAnsi="Cambria Math" w:cs="Times New Roman"/>
                <w:color w:val="000000" w:themeColor="text1"/>
                <w:sz w:val="24"/>
                <w:szCs w:val="24"/>
              </w:rPr>
            </w:rPrChange>
          </w:rPr>
          <m:t>β</m:t>
        </m:r>
      </m:oMath>
      <w:r w:rsidRPr="00F00993">
        <w:rPr>
          <w:rFonts w:ascii="Times New Roman" w:hAnsi="Times New Roman" w:cs="Times New Roman"/>
          <w:color w:val="000000" w:themeColor="text1"/>
          <w:sz w:val="24"/>
          <w:szCs w:val="24"/>
        </w:rPr>
        <w:t xml:space="preserve"> pode ter dimensão muito alta (até mesmo infinita), a computação de </w:t>
      </w:r>
      <m:oMath>
        <m:r>
          <w:rPr>
            <w:rFonts w:ascii="Cambria Math" w:hAnsi="Cambria Math" w:cs="Times New Roman"/>
            <w:color w:val="000000" w:themeColor="text1"/>
            <w:sz w:val="24"/>
            <w:szCs w:val="24"/>
            <w:rPrChange w:id="5950" w:author="Jacyeude Araújo" w:date="2019-10-02T13:03:00Z">
              <w:rPr>
                <w:rFonts w:ascii="Cambria Math" w:hAnsi="Cambria Math" w:cs="Times New Roman"/>
                <w:color w:val="000000" w:themeColor="text1"/>
                <w:sz w:val="24"/>
                <w:szCs w:val="24"/>
              </w:rPr>
            </w:rPrChange>
          </w:rPr>
          <m:t>ϕ</m:t>
        </m:r>
      </m:oMath>
      <w:r w:rsidRPr="00F00993">
        <w:rPr>
          <w:rFonts w:ascii="Times New Roman" w:hAnsi="Times New Roman" w:cs="Times New Roman"/>
          <w:color w:val="000000" w:themeColor="text1"/>
          <w:sz w:val="24"/>
          <w:szCs w:val="24"/>
        </w:rPr>
        <w:t xml:space="preserve"> pode ser extremamente custosa ou inviável. Porém, percebe-se pelas equações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3</w:t>
      </w:r>
      <w:ins w:id="5951" w:author="Jacyeude Araújo" w:date="2019-10-01T20:40:00Z">
        <w:r w:rsidR="007A67A2" w:rsidRPr="00F00993">
          <w:rPr>
            <w:rFonts w:ascii="Times New Roman" w:hAnsi="Times New Roman" w:cs="Times New Roman"/>
            <w:color w:val="000000" w:themeColor="text1"/>
            <w:sz w:val="24"/>
            <w:szCs w:val="24"/>
          </w:rPr>
          <w:t>2</w:t>
        </w:r>
      </w:ins>
      <w:del w:id="5952" w:author="Jacyeude Araújo" w:date="2019-10-01T20:40:00Z">
        <w:r w:rsidR="00C23D1D" w:rsidRPr="00F00993" w:rsidDel="007A67A2">
          <w:rPr>
            <w:rFonts w:ascii="Times New Roman" w:hAnsi="Times New Roman" w:cs="Times New Roman"/>
            <w:color w:val="000000" w:themeColor="text1"/>
            <w:sz w:val="24"/>
            <w:szCs w:val="24"/>
          </w:rPr>
          <w:delText>3</w:delText>
        </w:r>
        <w:r w:rsidRPr="00F00993" w:rsidDel="007A67A2">
          <w:rPr>
            <w:rFonts w:ascii="Times New Roman" w:hAnsi="Times New Roman" w:cs="Times New Roman"/>
            <w:color w:val="000000" w:themeColor="text1"/>
            <w:sz w:val="24"/>
            <w:szCs w:val="24"/>
          </w:rPr>
          <w:delText>,</w:delText>
        </w:r>
      </w:del>
      <w:ins w:id="5953" w:author="Jacyeude Araújo" w:date="2019-10-01T20:40:00Z">
        <w:r w:rsidR="007A67A2" w:rsidRPr="00F00993">
          <w:rPr>
            <w:rFonts w:ascii="Times New Roman" w:hAnsi="Times New Roman" w:cs="Times New Roman"/>
            <w:color w:val="000000" w:themeColor="text1"/>
            <w:sz w:val="24"/>
            <w:szCs w:val="24"/>
          </w:rPr>
          <w:t xml:space="preserve"> e</w:t>
        </w:r>
      </w:ins>
      <w:r w:rsidRPr="00F00993">
        <w:rPr>
          <w:rFonts w:ascii="Times New Roman" w:hAnsi="Times New Roman" w:cs="Times New Roman"/>
          <w:color w:val="000000" w:themeColor="text1"/>
          <w:sz w:val="24"/>
          <w:szCs w:val="24"/>
        </w:rPr>
        <w:t xml:space="preserve"> </w:t>
      </w:r>
      <w:r w:rsidR="00C23D1D"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3</w:t>
      </w:r>
      <w:ins w:id="5954" w:author="Jacyeude Araújo" w:date="2019-10-01T20:40:00Z">
        <w:r w:rsidR="007A67A2" w:rsidRPr="00F00993">
          <w:rPr>
            <w:rFonts w:ascii="Times New Roman" w:hAnsi="Times New Roman" w:cs="Times New Roman"/>
            <w:color w:val="000000" w:themeColor="text1"/>
            <w:sz w:val="24"/>
            <w:szCs w:val="24"/>
          </w:rPr>
          <w:t>3</w:t>
        </w:r>
      </w:ins>
      <w:del w:id="5955" w:author="Jacyeude Araújo" w:date="2019-10-01T20:40:00Z">
        <w:r w:rsidR="00C23D1D" w:rsidRPr="00F00993" w:rsidDel="007A67A2">
          <w:rPr>
            <w:rFonts w:ascii="Times New Roman" w:hAnsi="Times New Roman" w:cs="Times New Roman"/>
            <w:color w:val="000000" w:themeColor="text1"/>
            <w:sz w:val="24"/>
            <w:szCs w:val="24"/>
          </w:rPr>
          <w:delText>4</w:delText>
        </w:r>
      </w:del>
      <w:r w:rsidRPr="00F00993">
        <w:rPr>
          <w:rFonts w:ascii="Times New Roman" w:hAnsi="Times New Roman" w:cs="Times New Roman"/>
          <w:color w:val="000000" w:themeColor="text1"/>
          <w:sz w:val="24"/>
          <w:szCs w:val="24"/>
        </w:rPr>
        <w:t xml:space="preserve"> que a única informação necessária sobre o mapeamento é de como realizar o cálculo de produtos escalares entre os dados no espaço de características, pois tem-se sempre </w:t>
      </w:r>
      <m:oMath>
        <m:r>
          <w:rPr>
            <w:rFonts w:ascii="Cambria Math" w:hAnsi="Cambria Math" w:cs="Times New Roman"/>
            <w:color w:val="000000" w:themeColor="text1"/>
            <w:sz w:val="24"/>
            <w:szCs w:val="24"/>
            <w:rPrChange w:id="5956" w:author="Jacyeude Araújo" w:date="2019-10-02T13:03:00Z">
              <w:rPr>
                <w:rFonts w:ascii="Cambria Math" w:hAnsi="Cambria Math" w:cs="Times New Roman"/>
                <w:color w:val="000000" w:themeColor="text1"/>
                <w:sz w:val="24"/>
                <w:szCs w:val="24"/>
              </w:rPr>
            </w:rPrChange>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5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58" w:author="Jacyeude Araújo" w:date="2019-10-02T13:03:00Z">
                      <w:rPr>
                        <w:rFonts w:ascii="Cambria Math" w:hAnsi="Cambria Math" w:cs="Times New Roman"/>
                        <w:color w:val="000000" w:themeColor="text1"/>
                        <w:sz w:val="24"/>
                        <w:szCs w:val="24"/>
                      </w:rPr>
                    </w:rPrChange>
                  </w:rPr>
                  <m:t>i</m:t>
                </m:r>
              </m:sub>
            </m:sSub>
          </m:e>
        </m:d>
        <m:r>
          <w:rPr>
            <w:rFonts w:ascii="Cambria Math" w:hAnsi="Cambria Math" w:cs="Times New Roman"/>
            <w:color w:val="000000" w:themeColor="text1"/>
            <w:sz w:val="24"/>
            <w:szCs w:val="24"/>
            <w:rPrChange w:id="5959" w:author="Jacyeude Araújo" w:date="2019-10-02T13:03:00Z">
              <w:rPr>
                <w:rFonts w:ascii="Cambria Math" w:hAnsi="Cambria Math" w:cs="Times New Roman"/>
                <w:color w:val="000000" w:themeColor="text1"/>
                <w:sz w:val="24"/>
                <w:szCs w:val="24"/>
              </w:rPr>
            </w:rPrChange>
          </w:rPr>
          <m:t>⋅ϕ</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6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61" w:author="Jacyeude Araújo" w:date="2019-10-02T13:03:00Z">
                  <w:rPr>
                    <w:rFonts w:ascii="Cambria Math" w:hAnsi="Cambria Math" w:cs="Times New Roman"/>
                    <w:color w:val="000000" w:themeColor="text1"/>
                    <w:sz w:val="24"/>
                    <w:szCs w:val="24"/>
                  </w:rPr>
                </w:rPrChange>
              </w:rPr>
              <m:t>j</m:t>
            </m:r>
          </m:sub>
        </m:sSub>
      </m:oMath>
      <w:r w:rsidRPr="00F00993">
        <w:rPr>
          <w:rFonts w:ascii="Times New Roman" w:hAnsi="Times New Roman" w:cs="Times New Roman"/>
          <w:color w:val="000000" w:themeColor="text1"/>
          <w:sz w:val="24"/>
          <w:szCs w:val="24"/>
        </w:rPr>
        <w:t xml:space="preserve">, para dois dados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6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63" w:author="Jacyeude Araújo" w:date="2019-10-02T13:03:00Z">
                  <w:rPr>
                    <w:rFonts w:ascii="Cambria Math" w:hAnsi="Cambria Math" w:cs="Times New Roman"/>
                    <w:color w:val="000000" w:themeColor="text1"/>
                    <w:sz w:val="24"/>
                    <w:szCs w:val="24"/>
                  </w:rPr>
                </w:rPrChange>
              </w:rPr>
              <m:t>i</m:t>
            </m:r>
          </m:sub>
        </m:sSub>
      </m:oMath>
      <w:r w:rsidR="004D25A2"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64" w:author="Jacyeude Araújo" w:date="2019-10-02T13:03:00Z">
                  <w:rPr>
                    <w:rFonts w:ascii="Cambria Math" w:hAnsi="Cambria Math" w:cs="Times New Roman"/>
                    <w:color w:val="000000" w:themeColor="text1"/>
                    <w:sz w:val="24"/>
                    <w:szCs w:val="24"/>
                  </w:rPr>
                </w:rPrChange>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5965" w:author="Jacyeude Araújo" w:date="2019-10-02T13:03:00Z">
                      <w:rPr>
                        <w:rFonts w:ascii="Cambria Math" w:hAnsi="Cambria Math" w:cs="Times New Roman"/>
                        <w:color w:val="000000" w:themeColor="text1"/>
                        <w:sz w:val="24"/>
                        <w:szCs w:val="24"/>
                      </w:rPr>
                    </w:rPrChange>
                  </w:rPr>
                  <m:t>J</m:t>
                </m:r>
              </m:e>
            </m:acc>
          </m:sub>
        </m:sSub>
      </m:oMath>
      <w:r w:rsidR="004D25A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 , em conjunto. Isso é obtido com o uso de funções denominadas Kernels.</w:t>
      </w:r>
    </w:p>
    <w:p w14:paraId="2B375FAD" w14:textId="5687F630"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Um Kernel </w:t>
      </w:r>
      <m:oMath>
        <m:r>
          <w:rPr>
            <w:rFonts w:ascii="Cambria Math" w:hAnsi="Cambria Math" w:cs="Times New Roman"/>
            <w:color w:val="000000" w:themeColor="text1"/>
            <w:sz w:val="24"/>
            <w:szCs w:val="24"/>
            <w:rPrChange w:id="5966" w:author="Jacyeude Araújo" w:date="2019-10-02T13:03:00Z">
              <w:rPr>
                <w:rFonts w:ascii="Cambria Math" w:hAnsi="Cambria Math" w:cs="Times New Roman"/>
                <w:color w:val="000000" w:themeColor="text1"/>
                <w:sz w:val="24"/>
                <w:szCs w:val="24"/>
              </w:rPr>
            </w:rPrChange>
          </w:rPr>
          <m:t>K</m:t>
        </m:r>
      </m:oMath>
      <w:r w:rsidRPr="00F00993">
        <w:rPr>
          <w:rFonts w:ascii="Times New Roman" w:hAnsi="Times New Roman" w:cs="Times New Roman"/>
          <w:color w:val="000000" w:themeColor="text1"/>
          <w:sz w:val="24"/>
          <w:szCs w:val="24"/>
        </w:rPr>
        <w:t xml:space="preserve"> é uma função que recebe dois pontos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6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68" w:author="Jacyeude Araújo" w:date="2019-10-02T13:03:00Z">
                  <w:rPr>
                    <w:rFonts w:ascii="Cambria Math" w:hAnsi="Cambria Math" w:cs="Times New Roman"/>
                    <w:color w:val="000000" w:themeColor="text1"/>
                    <w:sz w:val="24"/>
                    <w:szCs w:val="24"/>
                  </w:rPr>
                </w:rPrChange>
              </w:rPr>
              <m:t>i</m:t>
            </m:r>
          </m:sub>
        </m:sSub>
      </m:oMath>
      <w:r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69" w:author="Jacyeude Araújo" w:date="2019-10-02T13:03:00Z">
                  <w:rPr>
                    <w:rFonts w:ascii="Cambria Math" w:hAnsi="Cambria Math" w:cs="Times New Roman"/>
                    <w:color w:val="000000" w:themeColor="text1"/>
                    <w:sz w:val="24"/>
                    <w:szCs w:val="24"/>
                  </w:rPr>
                </w:rPrChange>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5970" w:author="Jacyeude Araújo" w:date="2019-10-02T13:03:00Z">
                      <w:rPr>
                        <w:rFonts w:ascii="Cambria Math" w:hAnsi="Cambria Math" w:cs="Times New Roman"/>
                        <w:color w:val="000000" w:themeColor="text1"/>
                        <w:sz w:val="24"/>
                        <w:szCs w:val="24"/>
                      </w:rPr>
                    </w:rPrChange>
                  </w:rPr>
                  <m:t>J</m:t>
                </m:r>
              </m:e>
            </m:acc>
          </m:sub>
        </m:sSub>
      </m:oMath>
      <w:r w:rsidRPr="00F00993">
        <w:rPr>
          <w:rFonts w:ascii="Times New Roman" w:hAnsi="Times New Roman" w:cs="Times New Roman"/>
          <w:color w:val="000000" w:themeColor="text1"/>
          <w:sz w:val="24"/>
          <w:szCs w:val="24"/>
        </w:rPr>
        <w:t xml:space="preserve"> do espaço de entradas e computa o produto escalar desses dados no espaço de características [</w:t>
      </w:r>
      <w:r w:rsidR="00C23D1D"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Tem-se então:</w:t>
      </w:r>
    </w:p>
    <w:p w14:paraId="18851480" w14:textId="2E88DC51"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675B5EE" w14:textId="03DCB998" w:rsidR="00ED756D" w:rsidRPr="00F00993" w:rsidRDefault="000E2D34" w:rsidP="00ED75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71" w:author="Jacyeude Araújo" w:date="2019-10-02T13:03:00Z">
                    <w:rPr>
                      <w:rFonts w:ascii="Cambria Math" w:hAnsi="Cambria Math" w:cs="Times New Roman"/>
                      <w:color w:val="000000" w:themeColor="text1"/>
                      <w:sz w:val="24"/>
                      <w:szCs w:val="24"/>
                    </w:rPr>
                  </w:rPrChange>
                </w:rPr>
                <m:t>K(x</m:t>
              </m:r>
            </m:e>
            <m:sub>
              <m:r>
                <w:rPr>
                  <w:rFonts w:ascii="Cambria Math" w:hAnsi="Cambria Math" w:cs="Times New Roman"/>
                  <w:color w:val="000000" w:themeColor="text1"/>
                  <w:sz w:val="24"/>
                  <w:szCs w:val="24"/>
                  <w:rPrChange w:id="5972"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973"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74" w:author="Jacyeude Araújo" w:date="2019-10-02T13:03:00Z">
                    <w:rPr>
                      <w:rFonts w:ascii="Cambria Math" w:hAnsi="Cambria Math" w:cs="Times New Roman"/>
                      <w:color w:val="000000" w:themeColor="text1"/>
                      <w:sz w:val="24"/>
                      <w:szCs w:val="24"/>
                    </w:rPr>
                  </w:rPrChange>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Change w:id="5975" w:author="Jacyeude Araújo" w:date="2019-10-02T13:03:00Z">
                        <w:rPr>
                          <w:rFonts w:ascii="Cambria Math" w:hAnsi="Cambria Math" w:cs="Times New Roman"/>
                          <w:color w:val="000000" w:themeColor="text1"/>
                          <w:sz w:val="24"/>
                          <w:szCs w:val="24"/>
                        </w:rPr>
                      </w:rPrChange>
                    </w:rPr>
                    <m:t>J</m:t>
                  </m:r>
                </m:e>
              </m:acc>
            </m:sub>
          </m:sSub>
          <m:r>
            <w:rPr>
              <w:rFonts w:ascii="Cambria Math" w:hAnsi="Cambria Math" w:cs="Times New Roman"/>
              <w:color w:val="000000" w:themeColor="text1"/>
              <w:sz w:val="24"/>
              <w:szCs w:val="24"/>
              <w:rPrChange w:id="5976" w:author="Jacyeude Araújo" w:date="2019-10-02T13:03:00Z">
                <w:rPr>
                  <w:rFonts w:ascii="Cambria Math" w:hAnsi="Cambria Math" w:cs="Times New Roman"/>
                  <w:color w:val="000000" w:themeColor="text1"/>
                  <w:sz w:val="24"/>
                  <w:szCs w:val="24"/>
                </w:rPr>
              </w:rPrChange>
            </w:rPr>
            <m:t>)= 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7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78" w:author="Jacyeude Araújo" w:date="2019-10-02T13:03:00Z">
                        <w:rPr>
                          <w:rFonts w:ascii="Cambria Math" w:hAnsi="Cambria Math" w:cs="Times New Roman"/>
                          <w:color w:val="000000" w:themeColor="text1"/>
                          <w:sz w:val="24"/>
                          <w:szCs w:val="24"/>
                        </w:rPr>
                      </w:rPrChange>
                    </w:rPr>
                    <m:t>i</m:t>
                  </m:r>
                </m:sub>
              </m:sSub>
            </m:e>
          </m:d>
          <m:r>
            <w:rPr>
              <w:rFonts w:ascii="Cambria Math" w:hAnsi="Cambria Math" w:cs="Times New Roman"/>
              <w:color w:val="000000" w:themeColor="text1"/>
              <w:sz w:val="24"/>
              <w:szCs w:val="24"/>
              <w:rPrChange w:id="5979" w:author="Jacyeude Araújo" w:date="2019-10-02T13:03:00Z">
                <w:rPr>
                  <w:rFonts w:ascii="Cambria Math" w:hAnsi="Cambria Math" w:cs="Times New Roman"/>
                  <w:color w:val="000000" w:themeColor="text1"/>
                  <w:sz w:val="24"/>
                  <w:szCs w:val="24"/>
                </w:rPr>
              </w:rPrChange>
            </w:rPr>
            <m:t>⋅ϕ</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80"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81" w:author="Jacyeude Araújo" w:date="2019-10-02T13:03:00Z">
                    <w:rPr>
                      <w:rFonts w:ascii="Cambria Math" w:hAnsi="Cambria Math" w:cs="Times New Roman"/>
                      <w:color w:val="000000" w:themeColor="text1"/>
                      <w:sz w:val="24"/>
                      <w:szCs w:val="24"/>
                    </w:rPr>
                  </w:rPrChange>
                </w:rPr>
                <m:t>j</m:t>
              </m:r>
            </m:sub>
          </m:sSub>
          <m:r>
            <w:rPr>
              <w:rFonts w:ascii="Cambria Math" w:eastAsiaTheme="minorEastAsia" w:hAnsi="Cambria Math" w:cs="Times New Roman"/>
              <w:color w:val="000000" w:themeColor="text1"/>
              <w:sz w:val="24"/>
              <w:szCs w:val="24"/>
              <w:rPrChange w:id="5982" w:author="Jacyeude Araújo" w:date="2019-10-02T13:03:00Z">
                <w:rPr>
                  <w:rFonts w:ascii="Cambria Math" w:eastAsiaTheme="minorEastAsia" w:hAnsi="Cambria Math" w:cs="Times New Roman"/>
                  <w:color w:val="000000" w:themeColor="text1"/>
                  <w:sz w:val="24"/>
                  <w:szCs w:val="24"/>
                </w:rPr>
              </w:rPrChange>
            </w:rPr>
            <m:t xml:space="preserve"> </m:t>
          </m:r>
          <m:r>
            <m:rPr>
              <m:sty m:val="p"/>
            </m:rPr>
            <w:rPr>
              <w:rFonts w:ascii="Cambria Math" w:eastAsiaTheme="minorEastAsia" w:hAnsi="Cambria Math" w:cs="Times New Roman"/>
              <w:color w:val="000000" w:themeColor="text1"/>
              <w:sz w:val="24"/>
              <w:szCs w:val="24"/>
              <w:rPrChange w:id="5983"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5984" w:author="Jacyeude Araújo" w:date="2019-10-02T13:03:00Z">
                <w:rPr>
                  <w:rFonts w:ascii="Cambria Math" w:eastAsiaTheme="minorEastAsia" w:hAnsi="Cambria Math" w:cs="Times New Roman"/>
                  <w:color w:val="000000" w:themeColor="text1"/>
                  <w:sz w:val="24"/>
                  <w:szCs w:val="24"/>
                </w:rPr>
              </w:rPrChange>
            </w:rPr>
            <m:t xml:space="preserve">              (3.3</m:t>
          </m:r>
          <m:r>
            <w:ins w:id="5985" w:author="Jacyeude Araújo" w:date="2019-10-01T19:55:00Z">
              <w:rPr>
                <w:rFonts w:ascii="Cambria Math" w:eastAsiaTheme="minorEastAsia" w:hAnsi="Cambria Math" w:cs="Times New Roman"/>
                <w:color w:val="000000" w:themeColor="text1"/>
                <w:sz w:val="24"/>
                <w:szCs w:val="24"/>
                <w:rPrChange w:id="5986" w:author="Jacyeude Araújo" w:date="2019-10-02T13:03:00Z">
                  <w:rPr>
                    <w:rFonts w:ascii="Cambria Math" w:eastAsiaTheme="minorEastAsia" w:hAnsi="Cambria Math" w:cs="Times New Roman"/>
                    <w:color w:val="000000" w:themeColor="text1"/>
                    <w:sz w:val="24"/>
                    <w:szCs w:val="24"/>
                  </w:rPr>
                </w:rPrChange>
              </w:rPr>
              <m:t>4</m:t>
            </w:ins>
          </m:r>
          <m:r>
            <w:del w:id="5987" w:author="Jacyeude Araújo" w:date="2019-10-01T19:55:00Z">
              <w:rPr>
                <w:rFonts w:ascii="Cambria Math" w:eastAsiaTheme="minorEastAsia" w:hAnsi="Cambria Math" w:cs="Times New Roman"/>
                <w:color w:val="000000" w:themeColor="text1"/>
                <w:sz w:val="24"/>
                <w:szCs w:val="24"/>
                <w:rPrChange w:id="5988" w:author="Jacyeude Araújo" w:date="2019-10-02T13:03:00Z">
                  <w:rPr>
                    <w:rFonts w:ascii="Cambria Math" w:eastAsiaTheme="minorEastAsia" w:hAnsi="Cambria Math" w:cs="Times New Roman"/>
                    <w:color w:val="000000" w:themeColor="text1"/>
                    <w:sz w:val="24"/>
                    <w:szCs w:val="24"/>
                  </w:rPr>
                </w:rPrChange>
              </w:rPr>
              <m:t>5</m:t>
            </w:del>
          </m:r>
          <m:r>
            <w:rPr>
              <w:rFonts w:ascii="Cambria Math" w:eastAsiaTheme="minorEastAsia" w:hAnsi="Cambria Math" w:cs="Times New Roman"/>
              <w:color w:val="000000" w:themeColor="text1"/>
              <w:sz w:val="24"/>
              <w:szCs w:val="24"/>
              <w:rPrChange w:id="5989" w:author="Jacyeude Araújo" w:date="2019-10-02T13:03:00Z">
                <w:rPr>
                  <w:rFonts w:ascii="Cambria Math" w:eastAsiaTheme="minorEastAsia" w:hAnsi="Cambria Math" w:cs="Times New Roman"/>
                  <w:color w:val="000000" w:themeColor="text1"/>
                  <w:sz w:val="24"/>
                  <w:szCs w:val="24"/>
                </w:rPr>
              </w:rPrChange>
            </w:rPr>
            <m:t>)</m:t>
          </m:r>
        </m:oMath>
      </m:oMathPara>
    </w:p>
    <w:p w14:paraId="3FA19818" w14:textId="31813FB4" w:rsidR="007E405A" w:rsidRPr="00F00993" w:rsidRDefault="00ED756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Change w:id="5990" w:author="Jacyeude Araújo" w:date="2019-10-02T13:03:00Z">
                <w:rPr>
                  <w:rFonts w:ascii="Cambria Math" w:hAnsi="Cambria Math" w:cs="Times New Roman"/>
                  <w:color w:val="000000" w:themeColor="text1"/>
                  <w:sz w:val="24"/>
                  <w:szCs w:val="24"/>
                </w:rPr>
              </w:rPrChange>
            </w:rPr>
            <m:t xml:space="preserve"> </m:t>
          </m:r>
        </m:oMath>
      </m:oMathPara>
    </w:p>
    <w:p w14:paraId="7C8F8226" w14:textId="7AA5EC34"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o mapeamento apresentado na </w:t>
      </w:r>
      <w:r w:rsidR="00C23D1D"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C23D1D" w:rsidRPr="00F00993">
        <w:rPr>
          <w:rFonts w:ascii="Times New Roman" w:hAnsi="Times New Roman" w:cs="Times New Roman"/>
          <w:color w:val="000000" w:themeColor="text1"/>
          <w:sz w:val="24"/>
          <w:szCs w:val="24"/>
        </w:rPr>
        <w:t>3.</w:t>
      </w:r>
      <w:del w:id="5991" w:author="Jacyeude Araújo" w:date="2019-10-01T20:41:00Z">
        <w:r w:rsidR="00C23D1D" w:rsidRPr="00F00993" w:rsidDel="007A67A2">
          <w:rPr>
            <w:rFonts w:ascii="Times New Roman" w:hAnsi="Times New Roman" w:cs="Times New Roman"/>
            <w:color w:val="000000" w:themeColor="text1"/>
            <w:sz w:val="24"/>
            <w:szCs w:val="24"/>
          </w:rPr>
          <w:delText>31</w:delText>
        </w:r>
        <w:r w:rsidRPr="00F00993" w:rsidDel="007A67A2">
          <w:rPr>
            <w:rFonts w:ascii="Times New Roman" w:hAnsi="Times New Roman" w:cs="Times New Roman"/>
            <w:color w:val="000000" w:themeColor="text1"/>
            <w:sz w:val="24"/>
            <w:szCs w:val="24"/>
          </w:rPr>
          <w:delText xml:space="preserve"> </w:delText>
        </w:r>
      </w:del>
      <w:ins w:id="5992" w:author="Jacyeude Araújo" w:date="2019-10-01T20:41:00Z">
        <w:r w:rsidR="007A67A2" w:rsidRPr="00F00993">
          <w:rPr>
            <w:rFonts w:ascii="Times New Roman" w:hAnsi="Times New Roman" w:cs="Times New Roman"/>
            <w:color w:val="000000" w:themeColor="text1"/>
            <w:sz w:val="24"/>
            <w:szCs w:val="24"/>
          </w:rPr>
          <w:t xml:space="preserve">30 </w:t>
        </w:r>
      </w:ins>
      <w:r w:rsidRPr="00F00993">
        <w:rPr>
          <w:rFonts w:ascii="Times New Roman" w:hAnsi="Times New Roman" w:cs="Times New Roman"/>
          <w:color w:val="000000" w:themeColor="text1"/>
          <w:sz w:val="24"/>
          <w:szCs w:val="24"/>
        </w:rPr>
        <w:t>e dois dados e</w:t>
      </w:r>
      <w:r w:rsidR="002530AD"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9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94"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599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96" w:author="Jacyeude Araújo" w:date="2019-10-02T13:03:00Z">
                  <w:rPr>
                    <w:rFonts w:ascii="Cambria Math" w:hAnsi="Cambria Math" w:cs="Times New Roman"/>
                    <w:color w:val="000000" w:themeColor="text1"/>
                    <w:sz w:val="24"/>
                    <w:szCs w:val="24"/>
                  </w:rPr>
                </w:rPrChange>
              </w:rPr>
              <m:t>1ⅈ</m:t>
            </m:r>
          </m:sub>
        </m:sSub>
        <m:r>
          <w:rPr>
            <w:rFonts w:ascii="Cambria Math" w:hAnsi="Cambria Math" w:cs="Times New Roman"/>
            <w:color w:val="000000" w:themeColor="text1"/>
            <w:sz w:val="24"/>
            <w:szCs w:val="24"/>
            <w:rPrChange w:id="5997"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5998"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5999" w:author="Jacyeude Araújo" w:date="2019-10-02T13:03:00Z">
                  <w:rPr>
                    <w:rFonts w:ascii="Cambria Math" w:hAnsi="Cambria Math" w:cs="Times New Roman"/>
                    <w:color w:val="000000" w:themeColor="text1"/>
                    <w:sz w:val="24"/>
                    <w:szCs w:val="24"/>
                  </w:rPr>
                </w:rPrChange>
              </w:rPr>
              <m:t>2i</m:t>
            </m:r>
          </m:sub>
        </m:sSub>
        <m:r>
          <w:rPr>
            <w:rFonts w:ascii="Cambria Math" w:hAnsi="Cambria Math" w:cs="Times New Roman"/>
            <w:color w:val="000000" w:themeColor="text1"/>
            <w:sz w:val="24"/>
            <w:szCs w:val="24"/>
            <w:rPrChange w:id="6000" w:author="Jacyeude Araújo" w:date="2019-10-02T13:03:00Z">
              <w:rPr>
                <w:rFonts w:ascii="Cambria Math" w:hAnsi="Cambria Math" w:cs="Times New Roman"/>
                <w:color w:val="000000" w:themeColor="text1"/>
                <w:sz w:val="24"/>
                <w:szCs w:val="24"/>
              </w:rPr>
            </w:rPrChange>
          </w:rPr>
          <m:t>)</m:t>
        </m:r>
      </m:oMath>
      <w:r w:rsidR="002530AD"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0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02" w:author="Jacyeude Araújo" w:date="2019-10-02T13:03:00Z">
                      <w:rPr>
                        <w:rFonts w:ascii="Cambria Math" w:hAnsi="Cambria Math" w:cs="Times New Roman"/>
                        <w:color w:val="000000" w:themeColor="text1"/>
                        <w:sz w:val="24"/>
                        <w:szCs w:val="24"/>
                      </w:rPr>
                    </w:rPrChange>
                  </w:rPr>
                  <m:t>j</m:t>
                </m:r>
              </m:sub>
            </m:sSub>
            <m:r>
              <w:rPr>
                <w:rFonts w:ascii="Cambria Math" w:hAnsi="Cambria Math" w:cs="Times New Roman"/>
                <w:color w:val="000000" w:themeColor="text1"/>
                <w:sz w:val="24"/>
                <w:szCs w:val="24"/>
                <w:rPrChange w:id="600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04" w:author="Jacyeude Araújo" w:date="2019-10-02T13:03:00Z">
                  <w:rPr>
                    <w:rFonts w:ascii="Cambria Math" w:hAnsi="Cambria Math" w:cs="Times New Roman"/>
                    <w:color w:val="000000" w:themeColor="text1"/>
                    <w:sz w:val="24"/>
                    <w:szCs w:val="24"/>
                  </w:rPr>
                </w:rPrChange>
              </w:rPr>
              <m:t>1j</m:t>
            </m:r>
          </m:sub>
        </m:sSub>
        <m:r>
          <w:rPr>
            <w:rFonts w:ascii="Cambria Math" w:hAnsi="Cambria Math" w:cs="Times New Roman"/>
            <w:color w:val="000000" w:themeColor="text1"/>
            <w:sz w:val="24"/>
            <w:szCs w:val="24"/>
            <w:rPrChange w:id="6005"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06"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07" w:author="Jacyeude Araújo" w:date="2019-10-02T13:03:00Z">
                  <w:rPr>
                    <w:rFonts w:ascii="Cambria Math" w:hAnsi="Cambria Math" w:cs="Times New Roman"/>
                    <w:color w:val="000000" w:themeColor="text1"/>
                    <w:sz w:val="24"/>
                    <w:szCs w:val="24"/>
                  </w:rPr>
                </w:rPrChange>
              </w:rPr>
              <m:t>2j</m:t>
            </m:r>
          </m:sub>
        </m:sSub>
        <m:r>
          <w:rPr>
            <w:rFonts w:ascii="Cambria Math" w:hAnsi="Cambria Math" w:cs="Times New Roman"/>
            <w:color w:val="000000" w:themeColor="text1"/>
            <w:sz w:val="24"/>
            <w:szCs w:val="24"/>
            <w:rPrChange w:id="6008" w:author="Jacyeude Araújo" w:date="2019-10-02T13:03:00Z">
              <w:rPr>
                <w:rFonts w:ascii="Cambria Math" w:hAnsi="Cambria Math" w:cs="Times New Roman"/>
                <w:color w:val="000000" w:themeColor="text1"/>
                <w:sz w:val="24"/>
                <w:szCs w:val="24"/>
              </w:rPr>
            </w:rPrChange>
          </w:rPr>
          <m:t>)</m:t>
        </m:r>
      </m:oMath>
      <w:r w:rsidR="002530AD" w:rsidRPr="00F00993">
        <w:rPr>
          <w:rFonts w:ascii="Times New Roman" w:hAnsi="Times New Roman" w:cs="Times New Roman"/>
          <w:color w:val="000000" w:themeColor="text1"/>
          <w:sz w:val="24"/>
          <w:szCs w:val="24"/>
        </w:rPr>
        <w:t xml:space="preserve"> e</w:t>
      </w:r>
      <w:r w:rsidRPr="00F00993">
        <w:rPr>
          <w:rFonts w:ascii="Times New Roman" w:hAnsi="Times New Roman" w:cs="Times New Roman"/>
          <w:color w:val="000000" w:themeColor="text1"/>
          <w:sz w:val="24"/>
          <w:szCs w:val="24"/>
        </w:rPr>
        <w:t xml:space="preserv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Change w:id="6009" w:author="Jacyeude Araújo" w:date="2019-10-02T13:03:00Z">
                  <w:rPr>
                    <w:rFonts w:ascii="Cambria Math" w:hAnsi="Cambria Math" w:cs="Times New Roman"/>
                    <w:color w:val="000000" w:themeColor="text1"/>
                    <w:sz w:val="24"/>
                    <w:szCs w:val="24"/>
                  </w:rPr>
                </w:rPrChange>
              </w:rPr>
              <m:t>R</m:t>
            </m:r>
          </m:e>
          <m:sup>
            <m:r>
              <w:rPr>
                <w:rFonts w:ascii="Cambria Math" w:hAnsi="Cambria Math" w:cs="Times New Roman"/>
                <w:color w:val="000000" w:themeColor="text1"/>
                <w:sz w:val="24"/>
                <w:szCs w:val="24"/>
                <w:rPrChange w:id="6010" w:author="Jacyeude Araújo" w:date="2019-10-02T13:03:00Z">
                  <w:rPr>
                    <w:rFonts w:ascii="Cambria Math" w:hAnsi="Cambria Math" w:cs="Times New Roman"/>
                    <w:color w:val="000000" w:themeColor="text1"/>
                    <w:sz w:val="24"/>
                    <w:szCs w:val="24"/>
                  </w:rPr>
                </w:rPrChange>
              </w:rPr>
              <m:t>2</m:t>
            </m:r>
          </m:sup>
        </m:sSup>
      </m:oMath>
      <w:r w:rsidRPr="00F00993">
        <w:rPr>
          <w:rFonts w:ascii="Times New Roman" w:hAnsi="Times New Roman" w:cs="Times New Roman"/>
          <w:color w:val="000000" w:themeColor="text1"/>
          <w:sz w:val="24"/>
          <w:szCs w:val="24"/>
        </w:rPr>
        <w:t>, por exemplo, o Kernel é dado por [</w:t>
      </w:r>
      <w:r w:rsidR="00852F70" w:rsidRPr="00F00993">
        <w:rPr>
          <w:rFonts w:ascii="Times New Roman" w:hAnsi="Times New Roman" w:cs="Times New Roman"/>
          <w:color w:val="000000" w:themeColor="text1"/>
          <w:sz w:val="24"/>
          <w:szCs w:val="24"/>
        </w:rPr>
        <w:t>39</w:t>
      </w:r>
      <w:r w:rsidRPr="00F00993">
        <w:rPr>
          <w:rFonts w:ascii="Times New Roman" w:hAnsi="Times New Roman" w:cs="Times New Roman"/>
          <w:color w:val="000000" w:themeColor="text1"/>
          <w:sz w:val="24"/>
          <w:szCs w:val="24"/>
        </w:rPr>
        <w:t>]:</w:t>
      </w:r>
    </w:p>
    <w:p w14:paraId="72DA88F4" w14:textId="44C4DB19"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501155A" w14:textId="3C88252B" w:rsidR="002530AD" w:rsidRPr="00F00993" w:rsidRDefault="00ED756D" w:rsidP="002530A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Change w:id="6011" w:author="Jacyeude Araújo" w:date="2019-10-02T13:03:00Z">
                <w:rPr>
                  <w:rFonts w:ascii="Cambria Math" w:hAnsi="Cambria Math" w:cs="Times New Roman"/>
                  <w:color w:val="000000" w:themeColor="text1"/>
                  <w:sz w:val="24"/>
                  <w:szCs w:val="24"/>
                </w:rPr>
              </w:rPrChange>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12"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13"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6014"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1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16" w:author="Jacyeude Araújo" w:date="2019-10-02T13:03:00Z">
                        <w:rPr>
                          <w:rFonts w:ascii="Cambria Math" w:hAnsi="Cambria Math" w:cs="Times New Roman"/>
                          <w:color w:val="000000" w:themeColor="text1"/>
                          <w:sz w:val="24"/>
                          <w:szCs w:val="24"/>
                        </w:rPr>
                      </w:rPrChange>
                    </w:rPr>
                    <m:t>j</m:t>
                  </m:r>
                </m:sub>
              </m:sSub>
            </m:e>
          </m:d>
          <m:r>
            <w:rPr>
              <w:rFonts w:ascii="Cambria Math" w:hAnsi="Cambria Math" w:cs="Times New Roman"/>
              <w:color w:val="000000" w:themeColor="text1"/>
              <w:sz w:val="24"/>
              <w:szCs w:val="24"/>
              <w:rPrChange w:id="6017" w:author="Jacyeude Araújo" w:date="2019-10-02T13:03:00Z">
                <w:rPr>
                  <w:rFonts w:ascii="Cambria Math" w:hAnsi="Cambria Math" w:cs="Times New Roman"/>
                  <w:color w:val="000000" w:themeColor="text1"/>
                  <w:sz w:val="24"/>
                  <w:szCs w:val="24"/>
                </w:rPr>
              </w:rPrChange>
            </w:rPr>
            <m:t>=</m:t>
          </m:r>
          <m:d>
            <m:dPr>
              <m:ctrlPr>
                <w:rPr>
                  <w:rFonts w:ascii="Cambria Math" w:hAnsi="Cambria Math" w:cs="Times New Roman"/>
                  <w:i/>
                  <w:color w:val="000000" w:themeColor="text1"/>
                  <w:sz w:val="24"/>
                  <w:szCs w:val="24"/>
                </w:rPr>
              </m:ctrlPr>
            </m:dPr>
            <m:e>
              <w:bookmarkStart w:id="6018" w:name="_Hlk20304531"/>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19"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20" w:author="Jacyeude Araújo" w:date="2019-10-02T13:03:00Z">
                        <w:rPr>
                          <w:rFonts w:ascii="Cambria Math" w:hAnsi="Cambria Math" w:cs="Times New Roman"/>
                          <w:color w:val="000000" w:themeColor="text1"/>
                          <w:sz w:val="24"/>
                          <w:szCs w:val="24"/>
                        </w:rPr>
                      </w:rPrChange>
                    </w:rPr>
                    <m:t>1ⅈ</m:t>
                  </m:r>
                </m:sub>
              </m:sSub>
              <w:bookmarkEnd w:id="6018"/>
              <m:r>
                <w:rPr>
                  <w:rFonts w:ascii="Cambria Math" w:hAnsi="Cambria Math" w:cs="Times New Roman"/>
                  <w:color w:val="000000" w:themeColor="text1"/>
                  <w:sz w:val="24"/>
                  <w:szCs w:val="24"/>
                  <w:rPrChange w:id="6021" w:author="Jacyeude Araújo" w:date="2019-10-02T13:03:00Z">
                    <w:rPr>
                      <w:rFonts w:ascii="Cambria Math" w:hAnsi="Cambria Math" w:cs="Times New Roman"/>
                      <w:color w:val="000000" w:themeColor="text1"/>
                      <w:sz w:val="24"/>
                      <w:szCs w:val="24"/>
                    </w:rPr>
                  </w:rPrChange>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Change w:id="6022" w:author="Jacyeude Araújo" w:date="2019-10-02T13:03:00Z">
                        <w:rPr>
                          <w:rFonts w:ascii="Cambria Math" w:hAnsi="Cambria Math" w:cs="Times New Roman"/>
                          <w:color w:val="000000" w:themeColor="text1"/>
                          <w:sz w:val="24"/>
                          <w:szCs w:val="24"/>
                        </w:rPr>
                      </w:rPrChange>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2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24" w:author="Jacyeude Araújo" w:date="2019-10-02T13:03:00Z">
                        <w:rPr>
                          <w:rFonts w:ascii="Cambria Math" w:hAnsi="Cambria Math" w:cs="Times New Roman"/>
                          <w:color w:val="000000" w:themeColor="text1"/>
                          <w:sz w:val="24"/>
                          <w:szCs w:val="24"/>
                        </w:rPr>
                      </w:rPrChange>
                    </w:rPr>
                    <m:t>1i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2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26" w:author="Jacyeude Araújo" w:date="2019-10-02T13:03:00Z">
                        <w:rPr>
                          <w:rFonts w:ascii="Cambria Math" w:hAnsi="Cambria Math" w:cs="Times New Roman"/>
                          <w:color w:val="000000" w:themeColor="text1"/>
                          <w:sz w:val="24"/>
                          <w:szCs w:val="24"/>
                        </w:rPr>
                      </w:rPrChange>
                    </w:rPr>
                    <m:t>2i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6027" w:author="Jacyeude Araújo" w:date="2019-10-02T13:03:00Z">
                        <w:rPr>
                          <w:rFonts w:ascii="Cambria Math" w:hAnsi="Cambria Math" w:cs="Times New Roman"/>
                          <w:color w:val="000000" w:themeColor="text1"/>
                          <w:sz w:val="24"/>
                          <w:szCs w:val="24"/>
                        </w:rPr>
                      </w:rPrChange>
                    </w:rPr>
                    <m:t>, x</m:t>
                  </m:r>
                </m:e>
                <m:sub>
                  <m:r>
                    <w:rPr>
                      <w:rFonts w:ascii="Cambria Math" w:hAnsi="Cambria Math" w:cs="Times New Roman"/>
                      <w:color w:val="000000" w:themeColor="text1"/>
                      <w:sz w:val="24"/>
                      <w:szCs w:val="24"/>
                      <w:rPrChange w:id="6028" w:author="Jacyeude Araújo" w:date="2019-10-02T13:03:00Z">
                        <w:rPr>
                          <w:rFonts w:ascii="Cambria Math" w:hAnsi="Cambria Math" w:cs="Times New Roman"/>
                          <w:color w:val="000000" w:themeColor="text1"/>
                          <w:sz w:val="24"/>
                          <w:szCs w:val="24"/>
                        </w:rPr>
                      </w:rPrChange>
                    </w:rPr>
                    <m:t>2ⅈ</m:t>
                  </m:r>
                </m:sub>
                <m:sup>
                  <m:r>
                    <w:rPr>
                      <w:rFonts w:ascii="Cambria Math" w:hAnsi="Cambria Math" w:cs="Times New Roman"/>
                      <w:color w:val="000000" w:themeColor="text1"/>
                      <w:sz w:val="24"/>
                      <w:szCs w:val="24"/>
                      <w:rPrChange w:id="6029" w:author="Jacyeude Araújo" w:date="2019-10-02T13:03:00Z">
                        <w:rPr>
                          <w:rFonts w:ascii="Cambria Math" w:hAnsi="Cambria Math" w:cs="Times New Roman"/>
                          <w:color w:val="000000" w:themeColor="text1"/>
                          <w:sz w:val="24"/>
                          <w:szCs w:val="24"/>
                        </w:rPr>
                      </w:rPrChange>
                    </w:rPr>
                    <m:t>2</m:t>
                  </m:r>
                </m:sup>
              </m:sSubSup>
            </m:e>
          </m:d>
          <m:r>
            <w:rPr>
              <w:rFonts w:ascii="Cambria Math" w:hAnsi="Cambria Math" w:cs="Times New Roman"/>
              <w:color w:val="000000" w:themeColor="text1"/>
              <w:sz w:val="24"/>
              <w:szCs w:val="24"/>
              <w:rPrChange w:id="6030" w:author="Jacyeude Araújo" w:date="2019-10-02T13:03:00Z">
                <w:rPr>
                  <w:rFonts w:ascii="Cambria Math" w:hAnsi="Cambria Math" w:cs="Times New Roman"/>
                  <w:color w:val="000000" w:themeColor="text1"/>
                  <w:sz w:val="24"/>
                  <w:szCs w:val="24"/>
                </w:rPr>
              </w:rPrChange>
            </w:rPr>
            <m:t xml:space="preserve">⋅ </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31"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32" w:author="Jacyeude Araújo" w:date="2019-10-02T13:03:00Z">
                        <w:rPr>
                          <w:rFonts w:ascii="Cambria Math" w:hAnsi="Cambria Math" w:cs="Times New Roman"/>
                          <w:color w:val="000000" w:themeColor="text1"/>
                          <w:sz w:val="24"/>
                          <w:szCs w:val="24"/>
                        </w:rPr>
                      </w:rPrChange>
                    </w:rPr>
                    <m:t>1j</m:t>
                  </m:r>
                </m:sub>
              </m:sSub>
              <m:r>
                <w:rPr>
                  <w:rFonts w:ascii="Cambria Math" w:hAnsi="Cambria Math" w:cs="Times New Roman"/>
                  <w:color w:val="000000" w:themeColor="text1"/>
                  <w:sz w:val="24"/>
                  <w:szCs w:val="24"/>
                  <w:rPrChange w:id="6033" w:author="Jacyeude Araújo" w:date="2019-10-02T13:03:00Z">
                    <w:rPr>
                      <w:rFonts w:ascii="Cambria Math" w:hAnsi="Cambria Math" w:cs="Times New Roman"/>
                      <w:color w:val="000000" w:themeColor="text1"/>
                      <w:sz w:val="24"/>
                      <w:szCs w:val="24"/>
                    </w:rPr>
                  </w:rPrChange>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Change w:id="6034" w:author="Jacyeude Araújo" w:date="2019-10-02T13:03:00Z">
                        <w:rPr>
                          <w:rFonts w:ascii="Cambria Math" w:hAnsi="Cambria Math" w:cs="Times New Roman"/>
                          <w:color w:val="000000" w:themeColor="text1"/>
                          <w:sz w:val="24"/>
                          <w:szCs w:val="24"/>
                        </w:rPr>
                      </w:rPrChange>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35"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36" w:author="Jacyeude Araújo" w:date="2019-10-02T13:03:00Z">
                        <w:rPr>
                          <w:rFonts w:ascii="Cambria Math" w:hAnsi="Cambria Math" w:cs="Times New Roman"/>
                          <w:color w:val="000000" w:themeColor="text1"/>
                          <w:sz w:val="24"/>
                          <w:szCs w:val="24"/>
                        </w:rPr>
                      </w:rPrChange>
                    </w:rPr>
                    <m:t>1j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37"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38" w:author="Jacyeude Araújo" w:date="2019-10-02T13:03:00Z">
                        <w:rPr>
                          <w:rFonts w:ascii="Cambria Math" w:hAnsi="Cambria Math" w:cs="Times New Roman"/>
                          <w:color w:val="000000" w:themeColor="text1"/>
                          <w:sz w:val="24"/>
                          <w:szCs w:val="24"/>
                        </w:rPr>
                      </w:rPrChange>
                    </w:rPr>
                    <m:t>2j</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Change w:id="6039" w:author="Jacyeude Araújo" w:date="2019-10-02T13:03:00Z">
                        <w:rPr>
                          <w:rFonts w:ascii="Cambria Math" w:hAnsi="Cambria Math" w:cs="Times New Roman"/>
                          <w:color w:val="000000" w:themeColor="text1"/>
                          <w:sz w:val="24"/>
                          <w:szCs w:val="24"/>
                        </w:rPr>
                      </w:rPrChange>
                    </w:rPr>
                    <m:t>, x</m:t>
                  </m:r>
                </m:e>
                <m:sub>
                  <m:r>
                    <w:rPr>
                      <w:rFonts w:ascii="Cambria Math" w:hAnsi="Cambria Math" w:cs="Times New Roman"/>
                      <w:color w:val="000000" w:themeColor="text1"/>
                      <w:sz w:val="24"/>
                      <w:szCs w:val="24"/>
                      <w:rPrChange w:id="6040" w:author="Jacyeude Araújo" w:date="2019-10-02T13:03:00Z">
                        <w:rPr>
                          <w:rFonts w:ascii="Cambria Math" w:hAnsi="Cambria Math" w:cs="Times New Roman"/>
                          <w:color w:val="000000" w:themeColor="text1"/>
                          <w:sz w:val="24"/>
                          <w:szCs w:val="24"/>
                        </w:rPr>
                      </w:rPrChange>
                    </w:rPr>
                    <m:t>2j</m:t>
                  </m:r>
                </m:sub>
                <m:sup>
                  <m:r>
                    <w:rPr>
                      <w:rFonts w:ascii="Cambria Math" w:hAnsi="Cambria Math" w:cs="Times New Roman"/>
                      <w:color w:val="000000" w:themeColor="text1"/>
                      <w:sz w:val="24"/>
                      <w:szCs w:val="24"/>
                      <w:rPrChange w:id="6041" w:author="Jacyeude Araújo" w:date="2019-10-02T13:03:00Z">
                        <w:rPr>
                          <w:rFonts w:ascii="Cambria Math" w:hAnsi="Cambria Math" w:cs="Times New Roman"/>
                          <w:color w:val="000000" w:themeColor="text1"/>
                          <w:sz w:val="24"/>
                          <w:szCs w:val="24"/>
                        </w:rPr>
                      </w:rPrChange>
                    </w:rPr>
                    <m:t>2</m:t>
                  </m:r>
                </m:sup>
              </m:sSubSup>
            </m:e>
          </m:d>
          <m:r>
            <w:rPr>
              <w:rFonts w:ascii="Cambria Math" w:eastAsiaTheme="minorEastAsia" w:hAnsi="Cambria Math" w:cs="Times New Roman"/>
              <w:color w:val="000000" w:themeColor="text1"/>
              <w:sz w:val="24"/>
              <w:szCs w:val="24"/>
              <w:rPrChange w:id="6042" w:author="Jacyeude Araújo" w:date="2019-10-02T13:03:00Z">
                <w:rPr>
                  <w:rFonts w:ascii="Cambria Math" w:eastAsiaTheme="minorEastAsia" w:hAnsi="Cambria Math" w:cs="Times New Roman"/>
                  <w:color w:val="000000" w:themeColor="text1"/>
                  <w:sz w:val="24"/>
                  <w:szCs w:val="24"/>
                </w:rPr>
              </w:rPrChange>
            </w:rPr>
            <m:t>=</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Change w:id="6043" w:author="Jacyeude Araújo" w:date="2019-10-02T13:03:00Z">
                            <w:rPr>
                              <w:rFonts w:ascii="Cambria Math" w:eastAsiaTheme="minorEastAsia" w:hAnsi="Cambria Math" w:cs="Times New Roman"/>
                              <w:color w:val="000000" w:themeColor="text1"/>
                              <w:sz w:val="24"/>
                              <w:szCs w:val="24"/>
                            </w:rPr>
                          </w:rPrChange>
                        </w:rPr>
                        <m:t>x</m:t>
                      </m:r>
                    </m:e>
                    <m:sub>
                      <m:r>
                        <w:rPr>
                          <w:rFonts w:ascii="Cambria Math" w:eastAsiaTheme="minorEastAsia" w:hAnsi="Cambria Math" w:cs="Times New Roman"/>
                          <w:color w:val="000000" w:themeColor="text1"/>
                          <w:sz w:val="24"/>
                          <w:szCs w:val="24"/>
                          <w:rPrChange w:id="6044" w:author="Jacyeude Araújo" w:date="2019-10-02T13:03:00Z">
                            <w:rPr>
                              <w:rFonts w:ascii="Cambria Math" w:eastAsiaTheme="minorEastAsia" w:hAnsi="Cambria Math" w:cs="Times New Roman"/>
                              <w:color w:val="000000" w:themeColor="text1"/>
                              <w:sz w:val="24"/>
                              <w:szCs w:val="24"/>
                            </w:rPr>
                          </w:rPrChange>
                        </w:rPr>
                        <m:t>i</m:t>
                      </m:r>
                    </m:sub>
                  </m:sSub>
                  <m:r>
                    <w:rPr>
                      <w:rFonts w:ascii="Cambria Math" w:eastAsiaTheme="minorEastAsia" w:hAnsi="Cambria Math" w:cs="Times New Roman"/>
                      <w:color w:val="000000" w:themeColor="text1"/>
                      <w:sz w:val="24"/>
                      <w:szCs w:val="24"/>
                      <w:rPrChange w:id="6045" w:author="Jacyeude Araújo" w:date="2019-10-02T13:03:00Z">
                        <w:rPr>
                          <w:rFonts w:ascii="Cambria Math" w:eastAsiaTheme="minorEastAsia" w:hAnsi="Cambria Math" w:cs="Times New Roman"/>
                          <w:color w:val="000000" w:themeColor="text1"/>
                          <w:sz w:val="24"/>
                          <w:szCs w:val="24"/>
                        </w:rPr>
                      </w:rPrChange>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Change w:id="6046" w:author="Jacyeude Araújo" w:date="2019-10-02T13:03:00Z">
                            <w:rPr>
                              <w:rFonts w:ascii="Cambria Math" w:eastAsiaTheme="minorEastAsia" w:hAnsi="Cambria Math" w:cs="Times New Roman"/>
                              <w:color w:val="000000" w:themeColor="text1"/>
                              <w:sz w:val="24"/>
                              <w:szCs w:val="24"/>
                            </w:rPr>
                          </w:rPrChange>
                        </w:rPr>
                        <m:t>x</m:t>
                      </m:r>
                    </m:e>
                    <m:sub>
                      <m:r>
                        <w:rPr>
                          <w:rFonts w:ascii="Cambria Math" w:eastAsiaTheme="minorEastAsia" w:hAnsi="Cambria Math" w:cs="Times New Roman"/>
                          <w:color w:val="000000" w:themeColor="text1"/>
                          <w:sz w:val="24"/>
                          <w:szCs w:val="24"/>
                          <w:rPrChange w:id="6047" w:author="Jacyeude Araújo" w:date="2019-10-02T13:03:00Z">
                            <w:rPr>
                              <w:rFonts w:ascii="Cambria Math" w:eastAsiaTheme="minorEastAsia" w:hAnsi="Cambria Math" w:cs="Times New Roman"/>
                              <w:color w:val="000000" w:themeColor="text1"/>
                              <w:sz w:val="24"/>
                              <w:szCs w:val="24"/>
                            </w:rPr>
                          </w:rPrChange>
                        </w:rPr>
                        <m:t>j</m:t>
                      </m:r>
                    </m:sub>
                  </m:sSub>
                </m:e>
              </m:d>
            </m:e>
            <m:sup>
              <m:r>
                <w:rPr>
                  <w:rFonts w:ascii="Cambria Math" w:eastAsiaTheme="minorEastAsia" w:hAnsi="Cambria Math" w:cs="Times New Roman"/>
                  <w:color w:val="000000" w:themeColor="text1"/>
                  <w:sz w:val="24"/>
                  <w:szCs w:val="24"/>
                  <w:rPrChange w:id="6048" w:author="Jacyeude Araújo" w:date="2019-10-02T13:03:00Z">
                    <w:rPr>
                      <w:rFonts w:ascii="Cambria Math" w:eastAsiaTheme="minorEastAsia" w:hAnsi="Cambria Math" w:cs="Times New Roman"/>
                      <w:color w:val="000000" w:themeColor="text1"/>
                      <w:sz w:val="24"/>
                      <w:szCs w:val="24"/>
                    </w:rPr>
                  </w:rPrChange>
                </w:rPr>
                <m:t>2</m:t>
              </m:r>
            </m:sup>
          </m:sSup>
          <m:r>
            <m:rPr>
              <m:sty m:val="p"/>
            </m:rPr>
            <w:rPr>
              <w:rFonts w:ascii="Cambria Math" w:eastAsiaTheme="minorEastAsia" w:hAnsi="Cambria Math" w:cs="Times New Roman"/>
              <w:color w:val="000000" w:themeColor="text1"/>
              <w:sz w:val="24"/>
              <w:szCs w:val="24"/>
              <w:rPrChange w:id="6049" w:author="Jacyeude Araújo" w:date="2019-10-02T13:03:00Z">
                <w:rPr>
                  <w:rFonts w:ascii="Cambria Math" w:eastAsiaTheme="minorEastAsia" w:hAnsi="Cambria Math" w:cs="Times New Roman"/>
                  <w:color w:val="000000" w:themeColor="text1"/>
                  <w:sz w:val="24"/>
                  <w:szCs w:val="24"/>
                </w:rPr>
              </w:rPrChange>
            </w:rPr>
            <m:t xml:space="preserve">               </m:t>
          </m:r>
          <m:r>
            <w:rPr>
              <w:rFonts w:ascii="Cambria Math" w:eastAsiaTheme="minorEastAsia" w:hAnsi="Cambria Math" w:cs="Times New Roman"/>
              <w:color w:val="000000" w:themeColor="text1"/>
              <w:sz w:val="24"/>
              <w:szCs w:val="24"/>
              <w:rPrChange w:id="6050" w:author="Jacyeude Araújo" w:date="2019-10-02T13:03:00Z">
                <w:rPr>
                  <w:rFonts w:ascii="Cambria Math" w:eastAsiaTheme="minorEastAsia" w:hAnsi="Cambria Math" w:cs="Times New Roman"/>
                  <w:color w:val="000000" w:themeColor="text1"/>
                  <w:sz w:val="24"/>
                  <w:szCs w:val="24"/>
                </w:rPr>
              </w:rPrChange>
            </w:rPr>
            <m:t>(3.3</m:t>
          </m:r>
          <m:r>
            <w:del w:id="6051" w:author="Jacyeude Araújo" w:date="2019-10-01T19:55:00Z">
              <w:rPr>
                <w:rFonts w:ascii="Cambria Math" w:eastAsiaTheme="minorEastAsia" w:hAnsi="Cambria Math" w:cs="Times New Roman"/>
                <w:color w:val="000000" w:themeColor="text1"/>
                <w:sz w:val="24"/>
                <w:szCs w:val="24"/>
                <w:rPrChange w:id="6052" w:author="Jacyeude Araújo" w:date="2019-10-02T13:03:00Z">
                  <w:rPr>
                    <w:rFonts w:ascii="Cambria Math" w:eastAsiaTheme="minorEastAsia" w:hAnsi="Cambria Math" w:cs="Times New Roman"/>
                    <w:color w:val="000000" w:themeColor="text1"/>
                    <w:sz w:val="24"/>
                    <w:szCs w:val="24"/>
                  </w:rPr>
                </w:rPrChange>
              </w:rPr>
              <m:t>6</m:t>
            </w:del>
          </m:r>
          <m:r>
            <w:ins w:id="6053" w:author="Jacyeude Araújo" w:date="2019-10-01T19:55:00Z">
              <w:rPr>
                <w:rFonts w:ascii="Cambria Math" w:eastAsiaTheme="minorEastAsia" w:hAnsi="Cambria Math" w:cs="Times New Roman"/>
                <w:color w:val="000000" w:themeColor="text1"/>
                <w:sz w:val="24"/>
                <w:szCs w:val="24"/>
                <w:rPrChange w:id="6054" w:author="Jacyeude Araújo" w:date="2019-10-02T13:03:00Z">
                  <w:rPr>
                    <w:rFonts w:ascii="Cambria Math" w:eastAsiaTheme="minorEastAsia" w:hAnsi="Cambria Math" w:cs="Times New Roman"/>
                    <w:color w:val="000000" w:themeColor="text1"/>
                    <w:sz w:val="24"/>
                    <w:szCs w:val="24"/>
                  </w:rPr>
                </w:rPrChange>
              </w:rPr>
              <m:t>5</m:t>
            </w:ins>
          </m:r>
          <m:r>
            <w:rPr>
              <w:rFonts w:ascii="Cambria Math" w:eastAsiaTheme="minorEastAsia" w:hAnsi="Cambria Math" w:cs="Times New Roman"/>
              <w:color w:val="000000" w:themeColor="text1"/>
              <w:sz w:val="24"/>
              <w:szCs w:val="24"/>
              <w:rPrChange w:id="6055" w:author="Jacyeude Araújo" w:date="2019-10-02T13:03:00Z">
                <w:rPr>
                  <w:rFonts w:ascii="Cambria Math" w:eastAsiaTheme="minorEastAsia" w:hAnsi="Cambria Math" w:cs="Times New Roman"/>
                  <w:color w:val="000000" w:themeColor="text1"/>
                  <w:sz w:val="24"/>
                  <w:szCs w:val="24"/>
                </w:rPr>
              </w:rPrChange>
            </w:rPr>
            <m:t>)</m:t>
          </m:r>
        </m:oMath>
      </m:oMathPara>
    </w:p>
    <w:p w14:paraId="491B0B0B" w14:textId="10EAF6DB"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É comum empregar a função Kernel sem conhecer o mapeamento </w:t>
      </w:r>
      <m:oMath>
        <m:r>
          <w:rPr>
            <w:rFonts w:ascii="Cambria Math" w:hAnsi="Cambria Math" w:cs="Times New Roman"/>
            <w:color w:val="000000" w:themeColor="text1"/>
            <w:sz w:val="24"/>
            <w:szCs w:val="24"/>
            <w:rPrChange w:id="6056" w:author="Jacyeude Araújo" w:date="2019-10-02T13:03:00Z">
              <w:rPr>
                <w:rFonts w:ascii="Cambria Math" w:hAnsi="Cambria Math" w:cs="Times New Roman"/>
                <w:color w:val="000000" w:themeColor="text1"/>
                <w:sz w:val="24"/>
                <w:szCs w:val="24"/>
              </w:rPr>
            </w:rPrChange>
          </w:rPr>
          <m:t>ϕ</m:t>
        </m:r>
      </m:oMath>
      <w:r w:rsidRPr="00F00993">
        <w:rPr>
          <w:rFonts w:ascii="Times New Roman" w:hAnsi="Times New Roman" w:cs="Times New Roman"/>
          <w:color w:val="000000" w:themeColor="text1"/>
          <w:sz w:val="24"/>
          <w:szCs w:val="24"/>
        </w:rPr>
        <w:t>, que é gerado implicitamente. A utilidade dos Kernels está, portanto, na simplicidade de seu cálculo e em sua capacidade de representar espaços abstratos.</w:t>
      </w:r>
    </w:p>
    <w:p w14:paraId="4A40F6F6" w14:textId="7037DE34"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garantir a convexidade do problema de otimização formulado na </w:t>
      </w:r>
      <w:r w:rsidR="00852F70"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del w:id="6057" w:author="Jacyeude Araújo" w:date="2019-10-01T20:41:00Z">
        <w:r w:rsidRPr="00F00993" w:rsidDel="007A67A2">
          <w:rPr>
            <w:rFonts w:ascii="Times New Roman" w:hAnsi="Times New Roman" w:cs="Times New Roman"/>
            <w:color w:val="000000" w:themeColor="text1"/>
            <w:sz w:val="24"/>
            <w:szCs w:val="24"/>
          </w:rPr>
          <w:delText>3</w:delText>
        </w:r>
        <w:r w:rsidR="00852F70" w:rsidRPr="00F00993" w:rsidDel="007A67A2">
          <w:rPr>
            <w:rFonts w:ascii="Times New Roman" w:hAnsi="Times New Roman" w:cs="Times New Roman"/>
            <w:color w:val="000000" w:themeColor="text1"/>
            <w:sz w:val="24"/>
            <w:szCs w:val="24"/>
          </w:rPr>
          <w:delText>3</w:delText>
        </w:r>
      </w:del>
      <w:ins w:id="6058" w:author="Jacyeude Araújo" w:date="2019-10-01T20:41:00Z">
        <w:r w:rsidR="007A67A2" w:rsidRPr="00F00993">
          <w:rPr>
            <w:rFonts w:ascii="Times New Roman" w:hAnsi="Times New Roman" w:cs="Times New Roman"/>
            <w:color w:val="000000" w:themeColor="text1"/>
            <w:sz w:val="24"/>
            <w:szCs w:val="24"/>
          </w:rPr>
          <w:t>26</w:t>
        </w:r>
      </w:ins>
      <w:r w:rsidRPr="00F00993">
        <w:rPr>
          <w:rFonts w:ascii="Times New Roman" w:hAnsi="Times New Roman" w:cs="Times New Roman"/>
          <w:color w:val="000000" w:themeColor="text1"/>
          <w:sz w:val="24"/>
          <w:szCs w:val="24"/>
        </w:rPr>
        <w:t xml:space="preserve"> e também que o Kernel represente mapeamentos nos quais seja possível o cálculo de produtos escalares conforme a </w:t>
      </w:r>
      <w:r w:rsidR="00852F70" w:rsidRPr="00F00993">
        <w:rPr>
          <w:rFonts w:ascii="Times New Roman" w:hAnsi="Times New Roman" w:cs="Times New Roman"/>
          <w:color w:val="000000" w:themeColor="text1"/>
          <w:sz w:val="24"/>
          <w:szCs w:val="24"/>
        </w:rPr>
        <w:t>e</w:t>
      </w:r>
      <w:r w:rsidRPr="00F00993">
        <w:rPr>
          <w:rFonts w:ascii="Times New Roman" w:hAnsi="Times New Roman" w:cs="Times New Roman"/>
          <w:color w:val="000000" w:themeColor="text1"/>
          <w:sz w:val="24"/>
          <w:szCs w:val="24"/>
        </w:rPr>
        <w:t xml:space="preserve">quação </w:t>
      </w:r>
      <w:r w:rsidR="00852F70" w:rsidRPr="00F00993">
        <w:rPr>
          <w:rFonts w:ascii="Times New Roman" w:hAnsi="Times New Roman" w:cs="Times New Roman"/>
          <w:color w:val="000000" w:themeColor="text1"/>
          <w:sz w:val="24"/>
          <w:szCs w:val="24"/>
        </w:rPr>
        <w:t>3.</w:t>
      </w:r>
      <w:r w:rsidRPr="00F00993">
        <w:rPr>
          <w:rFonts w:ascii="Times New Roman" w:hAnsi="Times New Roman" w:cs="Times New Roman"/>
          <w:color w:val="000000" w:themeColor="text1"/>
          <w:sz w:val="24"/>
          <w:szCs w:val="24"/>
        </w:rPr>
        <w:t>3</w:t>
      </w:r>
      <w:r w:rsidR="00852F70" w:rsidRPr="00F00993">
        <w:rPr>
          <w:rFonts w:ascii="Times New Roman" w:hAnsi="Times New Roman" w:cs="Times New Roman"/>
          <w:color w:val="000000" w:themeColor="text1"/>
          <w:sz w:val="24"/>
          <w:szCs w:val="24"/>
        </w:rPr>
        <w:t>5</w:t>
      </w:r>
      <w:r w:rsidRPr="00F00993">
        <w:rPr>
          <w:rFonts w:ascii="Times New Roman" w:hAnsi="Times New Roman" w:cs="Times New Roman"/>
          <w:color w:val="000000" w:themeColor="text1"/>
          <w:sz w:val="24"/>
          <w:szCs w:val="24"/>
        </w:rPr>
        <w:t xml:space="preserve">, utiliza-se funções Kernel que seguem as condições estabelecidas pelo teorema de </w:t>
      </w:r>
      <w:proofErr w:type="spellStart"/>
      <w:r w:rsidRPr="00F00993">
        <w:rPr>
          <w:rFonts w:ascii="Times New Roman" w:hAnsi="Times New Roman" w:cs="Times New Roman"/>
          <w:color w:val="000000" w:themeColor="text1"/>
          <w:sz w:val="24"/>
          <w:szCs w:val="24"/>
        </w:rPr>
        <w:t>Mercer</w:t>
      </w:r>
      <w:proofErr w:type="spellEnd"/>
      <w:r w:rsidRPr="00F00993">
        <w:rPr>
          <w:rFonts w:ascii="Times New Roman" w:hAnsi="Times New Roman" w:cs="Times New Roman"/>
          <w:color w:val="000000" w:themeColor="text1"/>
          <w:sz w:val="24"/>
          <w:szCs w:val="24"/>
        </w:rPr>
        <w:t xml:space="preserve"> [</w:t>
      </w:r>
      <w:r w:rsidR="00852F70" w:rsidRPr="00F00993">
        <w:rPr>
          <w:rFonts w:ascii="Times New Roman" w:hAnsi="Times New Roman" w:cs="Times New Roman"/>
          <w:color w:val="000000" w:themeColor="text1"/>
          <w:sz w:val="24"/>
          <w:szCs w:val="24"/>
        </w:rPr>
        <w:t>33</w:t>
      </w:r>
      <w:r w:rsidRPr="00F00993">
        <w:rPr>
          <w:rFonts w:ascii="Times New Roman" w:hAnsi="Times New Roman" w:cs="Times New Roman"/>
          <w:color w:val="000000" w:themeColor="text1"/>
          <w:sz w:val="24"/>
          <w:szCs w:val="24"/>
        </w:rPr>
        <w:t xml:space="preserve">]. De forma simplificada, um Kernel que satisfaz as condições de </w:t>
      </w:r>
      <w:proofErr w:type="spellStart"/>
      <w:r w:rsidRPr="00F00993">
        <w:rPr>
          <w:rFonts w:ascii="Times New Roman" w:hAnsi="Times New Roman" w:cs="Times New Roman"/>
          <w:color w:val="000000" w:themeColor="text1"/>
          <w:sz w:val="24"/>
          <w:szCs w:val="24"/>
        </w:rPr>
        <w:t>Mercer</w:t>
      </w:r>
      <w:proofErr w:type="spellEnd"/>
      <w:r w:rsidRPr="00F00993">
        <w:rPr>
          <w:rFonts w:ascii="Times New Roman" w:hAnsi="Times New Roman" w:cs="Times New Roman"/>
          <w:color w:val="000000" w:themeColor="text1"/>
          <w:sz w:val="24"/>
          <w:szCs w:val="24"/>
        </w:rPr>
        <w:t xml:space="preserve"> é caracterizado por dar origem a matrizes positivas semi-definidas </w:t>
      </w:r>
      <m:oMath>
        <m:r>
          <w:rPr>
            <w:rFonts w:ascii="Cambria Math" w:hAnsi="Cambria Math" w:cs="Times New Roman"/>
            <w:color w:val="000000" w:themeColor="text1"/>
            <w:sz w:val="24"/>
            <w:szCs w:val="24"/>
            <w:rPrChange w:id="6059" w:author="Jacyeude Araújo" w:date="2019-10-02T13:03:00Z">
              <w:rPr>
                <w:rFonts w:ascii="Cambria Math" w:hAnsi="Cambria Math" w:cs="Times New Roman"/>
                <w:color w:val="000000" w:themeColor="text1"/>
                <w:sz w:val="24"/>
                <w:szCs w:val="24"/>
              </w:rPr>
            </w:rPrChange>
          </w:rPr>
          <m:t>K</m:t>
        </m:r>
      </m:oMath>
      <w:r w:rsidRPr="00F00993">
        <w:rPr>
          <w:rFonts w:ascii="Times New Roman" w:hAnsi="Times New Roman" w:cs="Times New Roman"/>
          <w:color w:val="000000" w:themeColor="text1"/>
          <w:sz w:val="24"/>
          <w:szCs w:val="24"/>
        </w:rPr>
        <w:t>, em que cada elemento</w:t>
      </w:r>
      <w:r w:rsidR="002530AD"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é definido por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60" w:author="Jacyeude Araújo" w:date="2019-10-02T13:03:00Z">
                  <w:rPr>
                    <w:rFonts w:ascii="Cambria Math" w:hAnsi="Cambria Math" w:cs="Times New Roman"/>
                    <w:color w:val="000000" w:themeColor="text1"/>
                    <w:sz w:val="24"/>
                    <w:szCs w:val="24"/>
                  </w:rPr>
                </w:rPrChange>
              </w:rPr>
              <m:t>K</m:t>
            </m:r>
          </m:e>
          <m:sub>
            <m:r>
              <w:rPr>
                <w:rFonts w:ascii="Cambria Math" w:hAnsi="Cambria Math" w:cs="Times New Roman"/>
                <w:color w:val="000000" w:themeColor="text1"/>
                <w:sz w:val="24"/>
                <w:szCs w:val="24"/>
                <w:rPrChange w:id="6061" w:author="Jacyeude Araújo" w:date="2019-10-02T13:03:00Z">
                  <w:rPr>
                    <w:rFonts w:ascii="Cambria Math" w:hAnsi="Cambria Math" w:cs="Times New Roman"/>
                    <w:color w:val="000000" w:themeColor="text1"/>
                    <w:sz w:val="24"/>
                    <w:szCs w:val="24"/>
                  </w:rPr>
                </w:rPrChange>
              </w:rPr>
              <m:t>ij</m:t>
            </m:r>
          </m:sub>
        </m:sSub>
        <m:r>
          <w:rPr>
            <w:rFonts w:ascii="Cambria Math" w:hAnsi="Cambria Math" w:cs="Times New Roman"/>
            <w:color w:val="000000" w:themeColor="text1"/>
            <w:sz w:val="24"/>
            <w:szCs w:val="24"/>
            <w:rPrChange w:id="6062" w:author="Jacyeude Araújo" w:date="2019-10-02T13:03:00Z">
              <w:rPr>
                <w:rFonts w:ascii="Cambria Math" w:hAnsi="Cambria Math" w:cs="Times New Roman"/>
                <w:color w:val="000000" w:themeColor="text1"/>
                <w:sz w:val="24"/>
                <w:szCs w:val="24"/>
              </w:rPr>
            </w:rPrChange>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63"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64" w:author="Jacyeude Araújo" w:date="2019-10-02T13:03:00Z">
                      <w:rPr>
                        <w:rFonts w:ascii="Cambria Math" w:hAnsi="Cambria Math" w:cs="Times New Roman"/>
                        <w:color w:val="000000" w:themeColor="text1"/>
                        <w:sz w:val="24"/>
                        <w:szCs w:val="24"/>
                      </w:rPr>
                    </w:rPrChange>
                  </w:rPr>
                  <m:t>i</m:t>
                </m:r>
              </m:sub>
            </m:sSub>
            <m:r>
              <w:rPr>
                <w:rFonts w:ascii="Cambria Math" w:hAnsi="Cambria Math" w:cs="Times New Roman"/>
                <w:color w:val="000000" w:themeColor="text1"/>
                <w:sz w:val="24"/>
                <w:szCs w:val="24"/>
                <w:rPrChange w:id="6065"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066" w:author="Jacyeude Araújo" w:date="2019-10-02T13:03:00Z">
                      <w:rPr>
                        <w:rFonts w:ascii="Cambria Math" w:hAnsi="Cambria Math" w:cs="Times New Roman"/>
                        <w:color w:val="000000" w:themeColor="text1"/>
                        <w:sz w:val="24"/>
                        <w:szCs w:val="24"/>
                      </w:rPr>
                    </w:rPrChange>
                  </w:rPr>
                  <m:t>x</m:t>
                </m:r>
              </m:e>
              <m:sub>
                <m:r>
                  <w:rPr>
                    <w:rFonts w:ascii="Cambria Math" w:hAnsi="Cambria Math" w:cs="Times New Roman"/>
                    <w:color w:val="000000" w:themeColor="text1"/>
                    <w:sz w:val="24"/>
                    <w:szCs w:val="24"/>
                    <w:rPrChange w:id="6067" w:author="Jacyeude Araújo" w:date="2019-10-02T13:03:00Z">
                      <w:rPr>
                        <w:rFonts w:ascii="Cambria Math" w:hAnsi="Cambria Math" w:cs="Times New Roman"/>
                        <w:color w:val="000000" w:themeColor="text1"/>
                        <w:sz w:val="24"/>
                        <w:szCs w:val="24"/>
                      </w:rPr>
                    </w:rPrChange>
                  </w:rPr>
                  <m:t>j</m:t>
                </m:r>
              </m:sub>
            </m:sSub>
          </m:e>
        </m:d>
      </m:oMath>
      <w:r w:rsidRPr="00F00993">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Change w:id="6068" w:author="Jacyeude Araújo" w:date="2019-10-02T13:03:00Z">
              <w:rPr>
                <w:rFonts w:ascii="Cambria Math" w:hAnsi="Cambria Math" w:cs="Times New Roman"/>
                <w:color w:val="000000" w:themeColor="text1"/>
                <w:sz w:val="24"/>
                <w:szCs w:val="24"/>
              </w:rPr>
            </w:rPrChange>
          </w:rPr>
          <m:t>ⅈ,j=1…n</m:t>
        </m:r>
      </m:oMath>
      <w:r w:rsidRPr="00F00993">
        <w:rPr>
          <w:rFonts w:ascii="Times New Roman" w:hAnsi="Times New Roman" w:cs="Times New Roman"/>
          <w:color w:val="000000" w:themeColor="text1"/>
          <w:sz w:val="24"/>
          <w:szCs w:val="24"/>
        </w:rPr>
        <w:t xml:space="preserve"> [</w:t>
      </w:r>
      <w:r w:rsidR="00852F70" w:rsidRPr="00F00993">
        <w:rPr>
          <w:rFonts w:ascii="Times New Roman" w:hAnsi="Times New Roman" w:cs="Times New Roman"/>
          <w:color w:val="000000" w:themeColor="text1"/>
          <w:sz w:val="24"/>
          <w:szCs w:val="24"/>
        </w:rPr>
        <w:t>38</w:t>
      </w:r>
      <w:r w:rsidRPr="00F00993">
        <w:rPr>
          <w:rFonts w:ascii="Times New Roman" w:hAnsi="Times New Roman" w:cs="Times New Roman"/>
          <w:color w:val="000000" w:themeColor="text1"/>
          <w:sz w:val="24"/>
          <w:szCs w:val="24"/>
        </w:rPr>
        <w:t>].</w:t>
      </w:r>
    </w:p>
    <w:p w14:paraId="6F45C62D" w14:textId="7A24197B"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Alguns dos Kernels mais utilizados na prática são os Polinomiais, os Gaussianos ou RBF (Radial-</w:t>
      </w:r>
      <w:proofErr w:type="spellStart"/>
      <w:r w:rsidRPr="00F00993">
        <w:rPr>
          <w:rFonts w:ascii="Times New Roman" w:hAnsi="Times New Roman" w:cs="Times New Roman"/>
          <w:color w:val="000000" w:themeColor="text1"/>
          <w:sz w:val="24"/>
          <w:szCs w:val="24"/>
        </w:rPr>
        <w:t>Basis</w:t>
      </w:r>
      <w:proofErr w:type="spellEnd"/>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color w:val="000000" w:themeColor="text1"/>
          <w:sz w:val="24"/>
          <w:szCs w:val="24"/>
        </w:rPr>
        <w:t>Function</w:t>
      </w:r>
      <w:proofErr w:type="spellEnd"/>
      <w:r w:rsidRPr="00F00993">
        <w:rPr>
          <w:rFonts w:ascii="Times New Roman" w:hAnsi="Times New Roman" w:cs="Times New Roman"/>
          <w:color w:val="000000" w:themeColor="text1"/>
          <w:sz w:val="24"/>
          <w:szCs w:val="24"/>
        </w:rPr>
        <w:t xml:space="preserve">) e os </w:t>
      </w:r>
      <w:proofErr w:type="spellStart"/>
      <w:r w:rsidRPr="00F00993">
        <w:rPr>
          <w:rFonts w:ascii="Times New Roman" w:hAnsi="Times New Roman" w:cs="Times New Roman"/>
          <w:color w:val="000000" w:themeColor="text1"/>
          <w:sz w:val="24"/>
          <w:szCs w:val="24"/>
        </w:rPr>
        <w:t>Sigmoidais</w:t>
      </w:r>
      <w:proofErr w:type="spellEnd"/>
      <w:r w:rsidRPr="00F00993">
        <w:rPr>
          <w:rFonts w:ascii="Times New Roman" w:hAnsi="Times New Roman" w:cs="Times New Roman"/>
          <w:color w:val="000000" w:themeColor="text1"/>
          <w:sz w:val="24"/>
          <w:szCs w:val="24"/>
        </w:rPr>
        <w:t xml:space="preserve">, listados na </w:t>
      </w:r>
      <w:r w:rsidR="002530AD" w:rsidRPr="00F00993">
        <w:rPr>
          <w:rFonts w:ascii="Times New Roman" w:hAnsi="Times New Roman" w:cs="Times New Roman"/>
          <w:color w:val="000000" w:themeColor="text1"/>
          <w:sz w:val="24"/>
          <w:szCs w:val="24"/>
        </w:rPr>
        <w:t>figura 28</w:t>
      </w:r>
      <w:r w:rsidRPr="00F00993">
        <w:rPr>
          <w:rFonts w:ascii="Times New Roman" w:hAnsi="Times New Roman" w:cs="Times New Roman"/>
          <w:color w:val="000000" w:themeColor="text1"/>
          <w:sz w:val="24"/>
          <w:szCs w:val="24"/>
        </w:rPr>
        <w:t xml:space="preserve">. Cada um deles apresenta parâmetros que devem ser determinados pelo usuário, indicados também na tabela. O Kernel </w:t>
      </w:r>
      <w:proofErr w:type="spellStart"/>
      <w:r w:rsidRPr="00F00993">
        <w:rPr>
          <w:rFonts w:ascii="Times New Roman" w:hAnsi="Times New Roman" w:cs="Times New Roman"/>
          <w:color w:val="000000" w:themeColor="text1"/>
          <w:sz w:val="24"/>
          <w:szCs w:val="24"/>
        </w:rPr>
        <w:t>Sigmoidal</w:t>
      </w:r>
      <w:proofErr w:type="spellEnd"/>
      <w:r w:rsidRPr="00F00993">
        <w:rPr>
          <w:rFonts w:ascii="Times New Roman" w:hAnsi="Times New Roman" w:cs="Times New Roman"/>
          <w:color w:val="000000" w:themeColor="text1"/>
          <w:sz w:val="24"/>
          <w:szCs w:val="24"/>
        </w:rPr>
        <w:t xml:space="preserve">, em particular, satisfaz as condições de </w:t>
      </w:r>
      <w:proofErr w:type="spellStart"/>
      <w:r w:rsidRPr="00F00993">
        <w:rPr>
          <w:rFonts w:ascii="Times New Roman" w:hAnsi="Times New Roman" w:cs="Times New Roman"/>
          <w:color w:val="000000" w:themeColor="text1"/>
          <w:sz w:val="24"/>
          <w:szCs w:val="24"/>
        </w:rPr>
        <w:t>Mercer</w:t>
      </w:r>
      <w:proofErr w:type="spellEnd"/>
      <w:r w:rsidRPr="00F00993">
        <w:rPr>
          <w:rFonts w:ascii="Times New Roman" w:hAnsi="Times New Roman" w:cs="Times New Roman"/>
          <w:color w:val="000000" w:themeColor="text1"/>
          <w:sz w:val="24"/>
          <w:szCs w:val="24"/>
        </w:rPr>
        <w:t xml:space="preserve"> apenas para alguns valores de </w:t>
      </w:r>
      <m:oMath>
        <m:r>
          <w:rPr>
            <w:rFonts w:ascii="Cambria Math" w:hAnsi="Cambria Math" w:cs="Times New Roman"/>
            <w:color w:val="000000" w:themeColor="text1"/>
            <w:sz w:val="24"/>
            <w:szCs w:val="24"/>
            <w:rPrChange w:id="6069" w:author="Jacyeude Araújo" w:date="2019-10-02T13:03:00Z">
              <w:rPr>
                <w:rFonts w:ascii="Cambria Math" w:hAnsi="Cambria Math" w:cs="Times New Roman"/>
                <w:color w:val="000000" w:themeColor="text1"/>
                <w:sz w:val="24"/>
                <w:szCs w:val="24"/>
              </w:rPr>
            </w:rPrChange>
          </w:rPr>
          <m:t>δ</m:t>
        </m:r>
      </m:oMath>
      <w:r w:rsidRPr="00F00993">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6070" w:author="Jacyeude Araújo" w:date="2019-10-02T13:03:00Z">
              <w:rPr>
                <w:rFonts w:ascii="Cambria Math" w:hAnsi="Cambria Math" w:cs="Times New Roman"/>
                <w:color w:val="000000" w:themeColor="text1"/>
                <w:sz w:val="24"/>
                <w:szCs w:val="24"/>
              </w:rPr>
            </w:rPrChange>
          </w:rPr>
          <m:t>k</m:t>
        </m:r>
      </m:oMath>
      <w:r w:rsidRPr="00F00993">
        <w:rPr>
          <w:rFonts w:ascii="Times New Roman" w:hAnsi="Times New Roman" w:cs="Times New Roman"/>
          <w:color w:val="000000" w:themeColor="text1"/>
          <w:sz w:val="24"/>
          <w:szCs w:val="24"/>
        </w:rPr>
        <w:t xml:space="preserve">. Os Kernels Polinomiais com </w:t>
      </w:r>
      <m:oMath>
        <m:r>
          <w:rPr>
            <w:rFonts w:ascii="Cambria Math" w:hAnsi="Cambria Math" w:cs="Times New Roman"/>
            <w:color w:val="000000" w:themeColor="text1"/>
            <w:sz w:val="24"/>
            <w:szCs w:val="24"/>
            <w:rPrChange w:id="6071" w:author="Jacyeude Araújo" w:date="2019-10-02T13:03:00Z">
              <w:rPr>
                <w:rFonts w:ascii="Cambria Math" w:hAnsi="Cambria Math" w:cs="Times New Roman"/>
                <w:color w:val="000000" w:themeColor="text1"/>
                <w:sz w:val="24"/>
                <w:szCs w:val="24"/>
              </w:rPr>
            </w:rPrChange>
          </w:rPr>
          <m:t>d=1</m:t>
        </m:r>
      </m:oMath>
      <w:r w:rsidRPr="00F00993">
        <w:rPr>
          <w:rFonts w:ascii="Times New Roman" w:hAnsi="Times New Roman" w:cs="Times New Roman"/>
          <w:color w:val="000000" w:themeColor="text1"/>
          <w:sz w:val="24"/>
          <w:szCs w:val="24"/>
        </w:rPr>
        <w:t>também são denominados lineares.</w:t>
      </w:r>
      <w:r w:rsidR="00852F70" w:rsidRPr="00F00993">
        <w:rPr>
          <w:rFonts w:ascii="Times New Roman" w:hAnsi="Times New Roman" w:cs="Times New Roman"/>
          <w:color w:val="000000" w:themeColor="text1"/>
          <w:sz w:val="24"/>
          <w:szCs w:val="24"/>
        </w:rPr>
        <w:t>[31]</w:t>
      </w:r>
    </w:p>
    <w:p w14:paraId="3885CDA8" w14:textId="41B776A0" w:rsidR="007E405A" w:rsidRPr="00F00993"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05872DD" w14:textId="688145D9" w:rsidR="00C7631D" w:rsidRPr="00F00993" w:rsidRDefault="00C7631D">
      <w:pPr>
        <w:pStyle w:val="Legenda"/>
        <w:keepNext/>
        <w:jc w:val="center"/>
        <w:rPr>
          <w:ins w:id="6072" w:author="Jacyeude Araújo" w:date="2019-10-02T11:21:00Z"/>
          <w:rFonts w:ascii="Times New Roman" w:hAnsi="Times New Roman" w:cs="Times New Roman"/>
          <w:i w:val="0"/>
          <w:iCs w:val="0"/>
          <w:color w:val="000000" w:themeColor="text1"/>
          <w:sz w:val="22"/>
          <w:szCs w:val="22"/>
          <w:rPrChange w:id="6073" w:author="Jacyeude Araújo" w:date="2019-10-02T13:03:00Z">
            <w:rPr>
              <w:ins w:id="6074" w:author="Jacyeude Araújo" w:date="2019-10-02T11:21:00Z"/>
            </w:rPr>
          </w:rPrChange>
        </w:rPr>
        <w:pPrChange w:id="6075" w:author="Jacyeude Araújo" w:date="2019-10-02T11:21:00Z">
          <w:pPr>
            <w:pStyle w:val="Legenda"/>
          </w:pPr>
        </w:pPrChange>
      </w:pPr>
      <w:bookmarkStart w:id="6076" w:name="_Toc20913733"/>
      <w:ins w:id="6077" w:author="Jacyeude Araújo" w:date="2019-10-02T11:21:00Z">
        <w:r w:rsidRPr="00F00993">
          <w:rPr>
            <w:rFonts w:ascii="Times New Roman" w:hAnsi="Times New Roman" w:cs="Times New Roman"/>
            <w:i w:val="0"/>
            <w:iCs w:val="0"/>
            <w:color w:val="000000" w:themeColor="text1"/>
            <w:sz w:val="22"/>
            <w:szCs w:val="22"/>
            <w:rPrChange w:id="6078" w:author="Jacyeude Araújo" w:date="2019-10-02T13:03:00Z">
              <w:rPr/>
            </w:rPrChange>
          </w:rPr>
          <w:t xml:space="preserve">Tabela </w:t>
        </w:r>
        <w:r w:rsidRPr="00F00993">
          <w:rPr>
            <w:rFonts w:ascii="Times New Roman" w:hAnsi="Times New Roman" w:cs="Times New Roman"/>
            <w:i w:val="0"/>
            <w:iCs w:val="0"/>
            <w:color w:val="000000" w:themeColor="text1"/>
            <w:sz w:val="22"/>
            <w:szCs w:val="22"/>
            <w:rPrChange w:id="6079"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080" w:author="Jacyeude Araújo" w:date="2019-10-02T13:03:00Z">
              <w:rPr/>
            </w:rPrChange>
          </w:rPr>
          <w:instrText xml:space="preserve"> SEQ Tabela \* ARABIC </w:instrText>
        </w:r>
      </w:ins>
      <w:r w:rsidRPr="00F00993">
        <w:rPr>
          <w:rFonts w:ascii="Times New Roman" w:hAnsi="Times New Roman" w:cs="Times New Roman"/>
          <w:i w:val="0"/>
          <w:iCs w:val="0"/>
          <w:color w:val="000000" w:themeColor="text1"/>
          <w:sz w:val="22"/>
          <w:szCs w:val="22"/>
          <w:rPrChange w:id="6081"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w:t>
      </w:r>
      <w:ins w:id="6082" w:author="Jacyeude Araújo" w:date="2019-10-02T11:21:00Z">
        <w:r w:rsidRPr="00F00993">
          <w:rPr>
            <w:rFonts w:ascii="Times New Roman" w:hAnsi="Times New Roman" w:cs="Times New Roman"/>
            <w:i w:val="0"/>
            <w:iCs w:val="0"/>
            <w:color w:val="000000" w:themeColor="text1"/>
            <w:sz w:val="22"/>
            <w:szCs w:val="22"/>
            <w:rPrChange w:id="6083"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084" w:author="Jacyeude Araújo" w:date="2019-10-02T13:03:00Z">
              <w:rPr/>
            </w:rPrChange>
          </w:rPr>
          <w:t xml:space="preserve"> - Funções kernel mais comuns.</w:t>
        </w:r>
        <w:bookmarkEnd w:id="6076"/>
      </w:ins>
    </w:p>
    <w:p w14:paraId="75AE0FC6" w14:textId="79CF9149" w:rsidR="007E405A" w:rsidRPr="00F00993" w:rsidRDefault="002530AD">
      <w:pPr>
        <w:keepNext/>
        <w:autoSpaceDE w:val="0"/>
        <w:autoSpaceDN w:val="0"/>
        <w:adjustRightInd w:val="0"/>
        <w:spacing w:after="0" w:line="360" w:lineRule="auto"/>
        <w:jc w:val="center"/>
        <w:rPr>
          <w:rFonts w:ascii="Times New Roman" w:hAnsi="Times New Roman" w:cs="Times New Roman"/>
          <w:color w:val="000000" w:themeColor="text1"/>
          <w:rPrChange w:id="6085" w:author="Jacyeude Araújo" w:date="2019-10-02T13:03:00Z">
            <w:rPr>
              <w:rFonts w:ascii="Times New Roman" w:hAnsi="Times New Roman" w:cs="Times New Roman"/>
              <w:color w:val="000000" w:themeColor="text1"/>
              <w:sz w:val="24"/>
              <w:szCs w:val="24"/>
            </w:rPr>
          </w:rPrChange>
        </w:rPr>
      </w:pPr>
      <w:r w:rsidRPr="00F00993">
        <w:rPr>
          <w:rFonts w:ascii="Times New Roman" w:hAnsi="Times New Roman" w:cs="Times New Roman"/>
          <w:noProof/>
          <w:color w:val="000000" w:themeColor="text1"/>
          <w:lang w:eastAsia="pt-BR"/>
          <w:rPrChange w:id="6086"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0760D62" wp14:editId="3509144F">
            <wp:extent cx="4141918" cy="918619"/>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1215" cy="938424"/>
                    </a:xfrm>
                    <a:prstGeom prst="rect">
                      <a:avLst/>
                    </a:prstGeom>
                    <a:noFill/>
                    <a:ln>
                      <a:noFill/>
                    </a:ln>
                  </pic:spPr>
                </pic:pic>
              </a:graphicData>
            </a:graphic>
          </wp:inline>
        </w:drawing>
      </w:r>
    </w:p>
    <w:p w14:paraId="364EB111" w14:textId="4199EA49" w:rsidR="007E405A" w:rsidRPr="00F00993" w:rsidRDefault="007E405A">
      <w:pPr>
        <w:pStyle w:val="Legenda"/>
        <w:spacing w:after="0" w:line="360" w:lineRule="auto"/>
        <w:ind w:left="2160" w:firstLine="1440"/>
        <w:rPr>
          <w:rFonts w:ascii="Times New Roman" w:hAnsi="Times New Roman" w:cs="Times New Roman"/>
          <w:i w:val="0"/>
          <w:iCs w:val="0"/>
          <w:color w:val="000000" w:themeColor="text1"/>
          <w:sz w:val="22"/>
          <w:szCs w:val="22"/>
          <w:rPrChange w:id="6087" w:author="Jacyeude Araújo" w:date="2019-10-02T13:03:00Z">
            <w:rPr>
              <w:rFonts w:ascii="Times New Roman" w:hAnsi="Times New Roman" w:cs="Times New Roman"/>
              <w:color w:val="000000" w:themeColor="text1"/>
              <w:sz w:val="24"/>
              <w:szCs w:val="24"/>
            </w:rPr>
          </w:rPrChange>
        </w:rPr>
        <w:pPrChange w:id="6088" w:author="Jacyeude Araújo" w:date="2019-10-02T11:22:00Z">
          <w:pPr>
            <w:pStyle w:val="Legenda"/>
            <w:spacing w:after="0" w:line="360" w:lineRule="auto"/>
            <w:ind w:firstLine="1440"/>
            <w:jc w:val="both"/>
          </w:pPr>
        </w:pPrChange>
      </w:pPr>
      <w:bookmarkStart w:id="6089" w:name="_Toc20849515"/>
      <w:del w:id="6090" w:author="Jacyeude Araújo" w:date="2019-10-02T11:21:00Z">
        <w:r w:rsidRPr="00F00993" w:rsidDel="00C7631D">
          <w:rPr>
            <w:rFonts w:ascii="Times New Roman" w:hAnsi="Times New Roman" w:cs="Times New Roman"/>
            <w:i w:val="0"/>
            <w:iCs w:val="0"/>
            <w:color w:val="000000" w:themeColor="text1"/>
            <w:sz w:val="22"/>
            <w:szCs w:val="22"/>
            <w:rPrChange w:id="6091" w:author="Jacyeude Araújo" w:date="2019-10-02T13:03:00Z">
              <w:rPr>
                <w:rFonts w:ascii="Times New Roman" w:hAnsi="Times New Roman" w:cs="Times New Roman"/>
                <w:color w:val="000000" w:themeColor="text1"/>
                <w:sz w:val="24"/>
                <w:szCs w:val="24"/>
              </w:rPr>
            </w:rPrChange>
          </w:rPr>
          <w:delText xml:space="preserve">Figura </w:delText>
        </w:r>
      </w:del>
      <w:del w:id="6092" w:author="Jacyeude Araújo" w:date="2019-10-02T10:09:00Z">
        <w:r w:rsidRPr="00F00993" w:rsidDel="00DA6A84">
          <w:rPr>
            <w:rFonts w:ascii="Times New Roman" w:hAnsi="Times New Roman" w:cs="Times New Roman"/>
            <w:i w:val="0"/>
            <w:iCs w:val="0"/>
            <w:color w:val="000000" w:themeColor="text1"/>
            <w:sz w:val="22"/>
            <w:szCs w:val="22"/>
            <w:rPrChange w:id="6093" w:author="Jacyeude Araújo" w:date="2019-10-02T13:03:00Z">
              <w:rPr>
                <w:rFonts w:ascii="Times New Roman" w:hAnsi="Times New Roman" w:cs="Times New Roman"/>
                <w:color w:val="000000" w:themeColor="text1"/>
                <w:sz w:val="24"/>
                <w:szCs w:val="24"/>
              </w:rPr>
            </w:rPrChange>
          </w:rPr>
          <w:fldChar w:fldCharType="begin"/>
        </w:r>
        <w:r w:rsidRPr="00F00993" w:rsidDel="00DA6A84">
          <w:rPr>
            <w:rFonts w:ascii="Times New Roman" w:hAnsi="Times New Roman" w:cs="Times New Roman"/>
            <w:i w:val="0"/>
            <w:iCs w:val="0"/>
            <w:color w:val="000000" w:themeColor="text1"/>
            <w:sz w:val="22"/>
            <w:szCs w:val="22"/>
            <w:rPrChange w:id="6094" w:author="Jacyeude Araújo" w:date="2019-10-02T13:03:00Z">
              <w:rPr>
                <w:rFonts w:ascii="Times New Roman" w:hAnsi="Times New Roman" w:cs="Times New Roman"/>
                <w:color w:val="000000" w:themeColor="text1"/>
                <w:sz w:val="24"/>
                <w:szCs w:val="24"/>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095" w:author="Jacyeude Araújo" w:date="2019-10-02T13:03:00Z">
              <w:rPr>
                <w:rFonts w:ascii="Times New Roman" w:hAnsi="Times New Roman" w:cs="Times New Roman"/>
                <w:color w:val="000000" w:themeColor="text1"/>
                <w:sz w:val="24"/>
                <w:szCs w:val="24"/>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096" w:author="Jacyeude Araújo" w:date="2019-10-02T13:03:00Z">
              <w:rPr>
                <w:rFonts w:ascii="Times New Roman" w:hAnsi="Times New Roman" w:cs="Times New Roman"/>
                <w:noProof/>
                <w:color w:val="000000" w:themeColor="text1"/>
                <w:sz w:val="24"/>
                <w:szCs w:val="24"/>
              </w:rPr>
            </w:rPrChange>
          </w:rPr>
          <w:delText>28</w:delText>
        </w:r>
        <w:r w:rsidRPr="00F00993" w:rsidDel="00DA6A84">
          <w:rPr>
            <w:rFonts w:ascii="Times New Roman" w:hAnsi="Times New Roman" w:cs="Times New Roman"/>
            <w:i w:val="0"/>
            <w:iCs w:val="0"/>
            <w:color w:val="000000" w:themeColor="text1"/>
            <w:sz w:val="22"/>
            <w:szCs w:val="22"/>
            <w:rPrChange w:id="6097" w:author="Jacyeude Araújo" w:date="2019-10-02T13:03:00Z">
              <w:rPr>
                <w:rFonts w:ascii="Times New Roman" w:hAnsi="Times New Roman" w:cs="Times New Roman"/>
                <w:color w:val="000000" w:themeColor="text1"/>
                <w:sz w:val="24"/>
                <w:szCs w:val="24"/>
              </w:rPr>
            </w:rPrChange>
          </w:rPr>
          <w:fldChar w:fldCharType="end"/>
        </w:r>
      </w:del>
      <w:del w:id="6098" w:author="Jacyeude Araújo" w:date="2019-10-02T11:21:00Z">
        <w:r w:rsidRPr="00F00993" w:rsidDel="00C7631D">
          <w:rPr>
            <w:rFonts w:ascii="Times New Roman" w:hAnsi="Times New Roman" w:cs="Times New Roman"/>
            <w:i w:val="0"/>
            <w:iCs w:val="0"/>
            <w:color w:val="000000" w:themeColor="text1"/>
            <w:sz w:val="22"/>
            <w:szCs w:val="22"/>
            <w:rPrChange w:id="6099" w:author="Jacyeude Araújo" w:date="2019-10-02T13:03:00Z">
              <w:rPr>
                <w:rFonts w:ascii="Times New Roman" w:hAnsi="Times New Roman" w:cs="Times New Roman"/>
                <w:color w:val="000000" w:themeColor="text1"/>
                <w:sz w:val="24"/>
                <w:szCs w:val="24"/>
              </w:rPr>
            </w:rPrChange>
          </w:rPr>
          <w:delText xml:space="preserve"> - Funções kernel mais comuns. </w:delText>
        </w:r>
      </w:del>
      <w:r w:rsidRPr="00F00993">
        <w:rPr>
          <w:rFonts w:ascii="Times New Roman" w:hAnsi="Times New Roman" w:cs="Times New Roman"/>
          <w:i w:val="0"/>
          <w:iCs w:val="0"/>
          <w:color w:val="000000" w:themeColor="text1"/>
          <w:sz w:val="22"/>
          <w:szCs w:val="22"/>
          <w:rPrChange w:id="6100" w:author="Jacyeude Araújo" w:date="2019-10-02T13:03:00Z">
            <w:rPr>
              <w:rFonts w:ascii="Times New Roman" w:hAnsi="Times New Roman" w:cs="Times New Roman"/>
              <w:color w:val="000000" w:themeColor="text1"/>
              <w:sz w:val="24"/>
              <w:szCs w:val="24"/>
            </w:rPr>
          </w:rPrChange>
        </w:rPr>
        <w:t>Fonte: Adaptado de [8][33]</w:t>
      </w:r>
      <w:bookmarkEnd w:id="6089"/>
    </w:p>
    <w:p w14:paraId="57735ED0" w14:textId="77777777" w:rsidR="00852F70" w:rsidRPr="00F00993" w:rsidRDefault="00852F70" w:rsidP="00852F70">
      <w:pPr>
        <w:rPr>
          <w:rFonts w:ascii="Times New Roman" w:hAnsi="Times New Roman" w:cs="Times New Roman"/>
          <w:color w:val="000000" w:themeColor="text1"/>
        </w:rPr>
      </w:pPr>
    </w:p>
    <w:p w14:paraId="3EBD6BF3" w14:textId="3B3C3B08" w:rsidR="007E405A" w:rsidRPr="00F00993" w:rsidRDefault="007E405A" w:rsidP="00852F7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Apesar de o MVS apresentar bom poder de generalização </w:t>
      </w:r>
      <w:r w:rsidR="00852F70" w:rsidRPr="00F00993">
        <w:rPr>
          <w:rFonts w:ascii="Times New Roman" w:hAnsi="Times New Roman" w:cs="Times New Roman"/>
          <w:color w:val="000000" w:themeColor="text1"/>
          <w:sz w:val="24"/>
          <w:szCs w:val="24"/>
        </w:rPr>
        <w:t>[31]</w:t>
      </w:r>
      <w:r w:rsidRPr="00F00993">
        <w:rPr>
          <w:rFonts w:ascii="Times New Roman" w:hAnsi="Times New Roman" w:cs="Times New Roman"/>
          <w:color w:val="000000" w:themeColor="text1"/>
          <w:sz w:val="24"/>
          <w:szCs w:val="24"/>
        </w:rPr>
        <w:t>, seu desempenho depende da seleção de parâmetros na função de kernel do classificador. A escolha de parâmetros inadequados pode resultar em decréscimo na acurácia dos resultados. Atualmente não existe um método universal para guiar a seleção de parâmetros do kernel.</w:t>
      </w:r>
    </w:p>
    <w:p w14:paraId="03E330D5" w14:textId="46F8F75C" w:rsidR="007E405A" w:rsidRPr="00F00993" w:rsidRDefault="007E405A" w:rsidP="007E405A">
      <w:pPr>
        <w:autoSpaceDE w:val="0"/>
        <w:autoSpaceDN w:val="0"/>
        <w:adjustRightInd w:val="0"/>
        <w:spacing w:after="0" w:line="360" w:lineRule="auto"/>
        <w:ind w:firstLine="1440"/>
        <w:jc w:val="both"/>
        <w:rPr>
          <w:ins w:id="6101" w:author="Jacyeude Araújo" w:date="2019-10-02T11:23: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 representações Kernel trabalham com a projeção dos dados em um espaço de características com alta dimensão para permitir a classificação em espaços não-linearmente separáveis. Trata-se, em primeira instância, de uma estratégia de pré-processamento que envolve mudar a representação de dados da seguinte forma</w:t>
      </w:r>
      <w:r w:rsidR="00852F70" w:rsidRPr="00F00993">
        <w:rPr>
          <w:rFonts w:ascii="Times New Roman" w:hAnsi="Times New Roman" w:cs="Times New Roman"/>
          <w:color w:val="000000" w:themeColor="text1"/>
          <w:sz w:val="24"/>
          <w:szCs w:val="24"/>
        </w:rPr>
        <w:t xml:space="preserve">, </w:t>
      </w:r>
      <w:ins w:id="6102" w:author="Jacyeude Araújo" w:date="2019-10-02T11:22:00Z">
        <w:r w:rsidR="00C7631D" w:rsidRPr="00F00993">
          <w:rPr>
            <w:rFonts w:ascii="Times New Roman" w:hAnsi="Times New Roman" w:cs="Times New Roman"/>
            <w:color w:val="000000" w:themeColor="text1"/>
            <w:sz w:val="24"/>
            <w:szCs w:val="24"/>
          </w:rPr>
          <w:t>F</w:t>
        </w:r>
      </w:ins>
      <w:del w:id="6103" w:author="Jacyeude Araújo" w:date="2019-10-02T11:22:00Z">
        <w:r w:rsidR="00852F70" w:rsidRPr="00F00993" w:rsidDel="00C7631D">
          <w:rPr>
            <w:rFonts w:ascii="Times New Roman" w:hAnsi="Times New Roman" w:cs="Times New Roman"/>
            <w:color w:val="000000" w:themeColor="text1"/>
            <w:sz w:val="24"/>
            <w:szCs w:val="24"/>
          </w:rPr>
          <w:delText>f</w:delText>
        </w:r>
      </w:del>
      <w:r w:rsidR="00852F70" w:rsidRPr="00F00993">
        <w:rPr>
          <w:rFonts w:ascii="Times New Roman" w:hAnsi="Times New Roman" w:cs="Times New Roman"/>
          <w:color w:val="000000" w:themeColor="text1"/>
          <w:sz w:val="24"/>
          <w:szCs w:val="24"/>
        </w:rPr>
        <w:t>igura 2</w:t>
      </w:r>
      <w:ins w:id="6104" w:author="Jacyeude Araújo" w:date="2019-10-02T11:22:00Z">
        <w:r w:rsidR="00C7631D" w:rsidRPr="00F00993">
          <w:rPr>
            <w:rFonts w:ascii="Times New Roman" w:hAnsi="Times New Roman" w:cs="Times New Roman"/>
            <w:color w:val="000000" w:themeColor="text1"/>
            <w:sz w:val="24"/>
            <w:szCs w:val="24"/>
          </w:rPr>
          <w:t>5</w:t>
        </w:r>
      </w:ins>
      <w:del w:id="6105" w:author="Jacyeude Araújo" w:date="2019-10-02T11:22:00Z">
        <w:r w:rsidR="00852F70" w:rsidRPr="00F00993" w:rsidDel="00C7631D">
          <w:rPr>
            <w:rFonts w:ascii="Times New Roman" w:hAnsi="Times New Roman" w:cs="Times New Roman"/>
            <w:color w:val="000000" w:themeColor="text1"/>
            <w:sz w:val="24"/>
            <w:szCs w:val="24"/>
          </w:rPr>
          <w:delText>9</w:delText>
        </w:r>
      </w:del>
      <w:r w:rsidRPr="00F00993">
        <w:rPr>
          <w:rFonts w:ascii="Times New Roman" w:hAnsi="Times New Roman" w:cs="Times New Roman"/>
          <w:color w:val="000000" w:themeColor="text1"/>
          <w:sz w:val="24"/>
          <w:szCs w:val="24"/>
        </w:rPr>
        <w:t>:</w:t>
      </w:r>
    </w:p>
    <w:p w14:paraId="5836690D" w14:textId="77777777" w:rsidR="00C76D31" w:rsidRPr="00F00993" w:rsidRDefault="00C76D31"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236FBC7" w14:textId="1AFFBC0E" w:rsidR="00C76D31" w:rsidRPr="00F00993" w:rsidRDefault="00C76D31">
      <w:pPr>
        <w:pStyle w:val="Legenda"/>
        <w:keepNext/>
        <w:jc w:val="center"/>
        <w:rPr>
          <w:ins w:id="6106" w:author="Jacyeude Araújo" w:date="2019-10-02T11:23:00Z"/>
          <w:rFonts w:ascii="Times New Roman" w:hAnsi="Times New Roman" w:cs="Times New Roman"/>
          <w:i w:val="0"/>
          <w:iCs w:val="0"/>
          <w:color w:val="000000" w:themeColor="text1"/>
          <w:sz w:val="22"/>
          <w:szCs w:val="22"/>
          <w:rPrChange w:id="6107" w:author="Jacyeude Araújo" w:date="2019-10-02T13:03:00Z">
            <w:rPr>
              <w:ins w:id="6108" w:author="Jacyeude Araújo" w:date="2019-10-02T11:23:00Z"/>
            </w:rPr>
          </w:rPrChange>
        </w:rPr>
        <w:pPrChange w:id="6109" w:author="Jacyeude Araújo" w:date="2019-10-02T11:23:00Z">
          <w:pPr>
            <w:pStyle w:val="Legenda"/>
          </w:pPr>
        </w:pPrChange>
      </w:pPr>
      <w:ins w:id="6110" w:author="Jacyeude Araújo" w:date="2019-10-02T11:23:00Z">
        <w:r w:rsidRPr="00F00993">
          <w:rPr>
            <w:rFonts w:ascii="Times New Roman" w:hAnsi="Times New Roman" w:cs="Times New Roman"/>
            <w:i w:val="0"/>
            <w:iCs w:val="0"/>
            <w:color w:val="000000" w:themeColor="text1"/>
            <w:sz w:val="22"/>
            <w:szCs w:val="22"/>
            <w:rPrChange w:id="6111"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6112"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113"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114"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25</w:t>
      </w:r>
      <w:ins w:id="6115" w:author="Jacyeude Araújo" w:date="2019-10-02T11:23:00Z">
        <w:r w:rsidRPr="00F00993">
          <w:rPr>
            <w:rFonts w:ascii="Times New Roman" w:hAnsi="Times New Roman" w:cs="Times New Roman"/>
            <w:i w:val="0"/>
            <w:iCs w:val="0"/>
            <w:color w:val="000000" w:themeColor="text1"/>
            <w:sz w:val="22"/>
            <w:szCs w:val="22"/>
            <w:rPrChange w:id="6116"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117" w:author="Jacyeude Araújo" w:date="2019-10-02T13:03:00Z">
              <w:rPr/>
            </w:rPrChange>
          </w:rPr>
          <w:t xml:space="preserve"> - Mapeamento de um espaço de entrada via função kernel.</w:t>
        </w:r>
      </w:ins>
    </w:p>
    <w:p w14:paraId="01EB53A9" w14:textId="77777777" w:rsidR="007E405A" w:rsidRPr="00F00993" w:rsidRDefault="007E405A" w:rsidP="007E405A">
      <w:pPr>
        <w:keepNext/>
        <w:autoSpaceDE w:val="0"/>
        <w:autoSpaceDN w:val="0"/>
        <w:adjustRightInd w:val="0"/>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11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89CEDCC" wp14:editId="15FDAB7C">
            <wp:extent cx="4234815" cy="1938867"/>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5">
                      <a:extLst>
                        <a:ext uri="{28A0092B-C50C-407E-A947-70E740481C1C}">
                          <a14:useLocalDpi xmlns:a14="http://schemas.microsoft.com/office/drawing/2010/main" val="0"/>
                        </a:ext>
                      </a:extLst>
                    </a:blip>
                    <a:srcRect b="19031"/>
                    <a:stretch/>
                  </pic:blipFill>
                  <pic:spPr bwMode="auto">
                    <a:xfrm>
                      <a:off x="0" y="0"/>
                      <a:ext cx="4234815" cy="1938867"/>
                    </a:xfrm>
                    <a:prstGeom prst="rect">
                      <a:avLst/>
                    </a:prstGeom>
                    <a:noFill/>
                    <a:ln>
                      <a:noFill/>
                    </a:ln>
                    <a:extLst>
                      <a:ext uri="{53640926-AAD7-44D8-BBD7-CCE9431645EC}">
                        <a14:shadowObscured xmlns:a14="http://schemas.microsoft.com/office/drawing/2010/main"/>
                      </a:ext>
                    </a:extLst>
                  </pic:spPr>
                </pic:pic>
              </a:graphicData>
            </a:graphic>
          </wp:inline>
        </w:drawing>
      </w:r>
    </w:p>
    <w:p w14:paraId="3BF53271" w14:textId="7D3580C6" w:rsidR="007E405A" w:rsidRPr="00F00993" w:rsidRDefault="007E405A" w:rsidP="007E405A">
      <w:pPr>
        <w:pStyle w:val="Legenda"/>
        <w:jc w:val="center"/>
        <w:rPr>
          <w:rFonts w:ascii="Times New Roman" w:hAnsi="Times New Roman" w:cs="Times New Roman"/>
          <w:i w:val="0"/>
          <w:iCs w:val="0"/>
          <w:color w:val="000000" w:themeColor="text1"/>
          <w:sz w:val="22"/>
          <w:szCs w:val="22"/>
          <w:rPrChange w:id="6119" w:author="Jacyeude Araújo" w:date="2019-10-02T13:03:00Z">
            <w:rPr>
              <w:rFonts w:ascii="Times New Roman" w:hAnsi="Times New Roman" w:cs="Times New Roman"/>
              <w:color w:val="000000" w:themeColor="text1"/>
            </w:rPr>
          </w:rPrChange>
        </w:rPr>
      </w:pPr>
      <w:bookmarkStart w:id="6120" w:name="_Toc20849516"/>
      <w:del w:id="6121" w:author="Jacyeude Araújo" w:date="2019-10-02T11:22:00Z">
        <w:r w:rsidRPr="00F00993" w:rsidDel="00C76D31">
          <w:rPr>
            <w:rFonts w:ascii="Times New Roman" w:hAnsi="Times New Roman" w:cs="Times New Roman"/>
            <w:i w:val="0"/>
            <w:iCs w:val="0"/>
            <w:color w:val="000000" w:themeColor="text1"/>
            <w:sz w:val="22"/>
            <w:szCs w:val="22"/>
            <w:rPrChange w:id="6122" w:author="Jacyeude Araújo" w:date="2019-10-02T13:03:00Z">
              <w:rPr>
                <w:rFonts w:ascii="Times New Roman" w:hAnsi="Times New Roman" w:cs="Times New Roman"/>
                <w:color w:val="000000" w:themeColor="text1"/>
              </w:rPr>
            </w:rPrChange>
          </w:rPr>
          <w:delText xml:space="preserve">Figura </w:delText>
        </w:r>
      </w:del>
      <w:del w:id="6123" w:author="Jacyeude Araújo" w:date="2019-10-02T10:09:00Z">
        <w:r w:rsidRPr="00F00993" w:rsidDel="00DA6A84">
          <w:rPr>
            <w:rFonts w:ascii="Times New Roman" w:hAnsi="Times New Roman" w:cs="Times New Roman"/>
            <w:i w:val="0"/>
            <w:iCs w:val="0"/>
            <w:color w:val="000000" w:themeColor="text1"/>
            <w:sz w:val="22"/>
            <w:szCs w:val="22"/>
            <w:rPrChange w:id="6124"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125"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12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127" w:author="Jacyeude Araújo" w:date="2019-10-02T13:03:00Z">
              <w:rPr>
                <w:rFonts w:ascii="Times New Roman" w:hAnsi="Times New Roman" w:cs="Times New Roman"/>
                <w:noProof/>
                <w:color w:val="000000" w:themeColor="text1"/>
              </w:rPr>
            </w:rPrChange>
          </w:rPr>
          <w:delText>29</w:delText>
        </w:r>
        <w:r w:rsidRPr="00F00993" w:rsidDel="00DA6A84">
          <w:rPr>
            <w:rFonts w:ascii="Times New Roman" w:hAnsi="Times New Roman" w:cs="Times New Roman"/>
            <w:i w:val="0"/>
            <w:iCs w:val="0"/>
            <w:color w:val="000000" w:themeColor="text1"/>
            <w:sz w:val="22"/>
            <w:szCs w:val="22"/>
            <w:rPrChange w:id="6128" w:author="Jacyeude Araújo" w:date="2019-10-02T13:03:00Z">
              <w:rPr>
                <w:rFonts w:ascii="Times New Roman" w:hAnsi="Times New Roman" w:cs="Times New Roman"/>
                <w:color w:val="000000" w:themeColor="text1"/>
              </w:rPr>
            </w:rPrChange>
          </w:rPr>
          <w:fldChar w:fldCharType="end"/>
        </w:r>
      </w:del>
      <w:del w:id="6129" w:author="Jacyeude Araújo" w:date="2019-10-02T11:22:00Z">
        <w:r w:rsidRPr="00F00993" w:rsidDel="00C76D31">
          <w:rPr>
            <w:rFonts w:ascii="Times New Roman" w:hAnsi="Times New Roman" w:cs="Times New Roman"/>
            <w:i w:val="0"/>
            <w:iCs w:val="0"/>
            <w:color w:val="000000" w:themeColor="text1"/>
            <w:sz w:val="22"/>
            <w:szCs w:val="22"/>
            <w:rPrChange w:id="6130" w:author="Jacyeude Araújo" w:date="2019-10-02T13:03:00Z">
              <w:rPr>
                <w:rFonts w:ascii="Times New Roman" w:hAnsi="Times New Roman" w:cs="Times New Roman"/>
                <w:color w:val="000000" w:themeColor="text1"/>
              </w:rPr>
            </w:rPrChange>
          </w:rPr>
          <w:delText xml:space="preserve"> - Mapeamento de um espaço de entrada via função kernel</w:delText>
        </w:r>
        <w:r w:rsidR="00CC5686" w:rsidRPr="00F00993" w:rsidDel="00C76D31">
          <w:rPr>
            <w:rFonts w:ascii="Times New Roman" w:hAnsi="Times New Roman" w:cs="Times New Roman"/>
            <w:i w:val="0"/>
            <w:iCs w:val="0"/>
            <w:color w:val="000000" w:themeColor="text1"/>
            <w:sz w:val="22"/>
            <w:szCs w:val="22"/>
            <w:rPrChange w:id="6131" w:author="Jacyeude Araújo" w:date="2019-10-02T13:03:00Z">
              <w:rPr>
                <w:rFonts w:ascii="Times New Roman" w:hAnsi="Times New Roman" w:cs="Times New Roman"/>
                <w:color w:val="000000" w:themeColor="text1"/>
              </w:rPr>
            </w:rPrChange>
          </w:rPr>
          <w:delText>.</w:delText>
        </w:r>
      </w:del>
      <w:r w:rsidR="00CC5686" w:rsidRPr="00F00993">
        <w:rPr>
          <w:rFonts w:ascii="Times New Roman" w:hAnsi="Times New Roman" w:cs="Times New Roman"/>
          <w:i w:val="0"/>
          <w:iCs w:val="0"/>
          <w:color w:val="000000" w:themeColor="text1"/>
          <w:sz w:val="22"/>
          <w:szCs w:val="22"/>
          <w:rPrChange w:id="6132" w:author="Jacyeude Araújo" w:date="2019-10-02T13:03:00Z">
            <w:rPr>
              <w:rFonts w:ascii="Times New Roman" w:hAnsi="Times New Roman" w:cs="Times New Roman"/>
              <w:color w:val="000000" w:themeColor="text1"/>
            </w:rPr>
          </w:rPrChange>
        </w:rPr>
        <w:t>Fonte: adaptado de [</w:t>
      </w:r>
      <w:r w:rsidR="00A47C0D" w:rsidRPr="00F00993">
        <w:rPr>
          <w:rFonts w:ascii="Times New Roman" w:hAnsi="Times New Roman" w:cs="Times New Roman"/>
          <w:i w:val="0"/>
          <w:iCs w:val="0"/>
          <w:color w:val="000000" w:themeColor="text1"/>
          <w:sz w:val="22"/>
          <w:szCs w:val="22"/>
          <w:rPrChange w:id="6133" w:author="Jacyeude Araújo" w:date="2019-10-02T13:03:00Z">
            <w:rPr>
              <w:rFonts w:ascii="Times New Roman" w:hAnsi="Times New Roman" w:cs="Times New Roman"/>
              <w:color w:val="000000" w:themeColor="text1"/>
              <w:sz w:val="24"/>
              <w:szCs w:val="24"/>
            </w:rPr>
          </w:rPrChange>
        </w:rPr>
        <w:t>42</w:t>
      </w:r>
      <w:r w:rsidR="00CC5686" w:rsidRPr="00F00993">
        <w:rPr>
          <w:rFonts w:ascii="Times New Roman" w:hAnsi="Times New Roman" w:cs="Times New Roman"/>
          <w:i w:val="0"/>
          <w:iCs w:val="0"/>
          <w:color w:val="000000" w:themeColor="text1"/>
          <w:sz w:val="22"/>
          <w:szCs w:val="22"/>
          <w:rPrChange w:id="6134" w:author="Jacyeude Araújo" w:date="2019-10-02T13:03:00Z">
            <w:rPr>
              <w:rFonts w:ascii="Times New Roman" w:hAnsi="Times New Roman" w:cs="Times New Roman"/>
              <w:color w:val="000000" w:themeColor="text1"/>
            </w:rPr>
          </w:rPrChange>
        </w:rPr>
        <w:t>]</w:t>
      </w:r>
      <w:bookmarkEnd w:id="6120"/>
    </w:p>
    <w:p w14:paraId="2D57393B" w14:textId="7CB12AA5" w:rsidR="007E405A" w:rsidRPr="00F00993" w:rsidRDefault="007E405A">
      <w:pPr>
        <w:spacing w:after="0" w:line="360" w:lineRule="auto"/>
        <w:ind w:firstLine="1440"/>
        <w:jc w:val="both"/>
        <w:rPr>
          <w:ins w:id="6135" w:author="Jacyeude Araújo" w:date="2019-10-02T11:24:00Z"/>
          <w:rFonts w:ascii="Times New Roman" w:hAnsi="Times New Roman" w:cs="Times New Roman"/>
          <w:color w:val="000000" w:themeColor="text1"/>
          <w:sz w:val="24"/>
          <w:szCs w:val="24"/>
          <w:shd w:val="clear" w:color="auto" w:fill="FFFFFF"/>
        </w:rPr>
        <w:pPrChange w:id="6136" w:author="Jacyeude Araújo" w:date="2019-10-02T11:24:00Z">
          <w:pPr>
            <w:spacing w:line="360" w:lineRule="auto"/>
            <w:ind w:firstLine="1440"/>
            <w:jc w:val="both"/>
          </w:pPr>
        </w:pPrChange>
      </w:pPr>
      <w:r w:rsidRPr="00F00993">
        <w:rPr>
          <w:rFonts w:ascii="Times New Roman" w:hAnsi="Times New Roman" w:cs="Times New Roman"/>
          <w:color w:val="000000" w:themeColor="text1"/>
          <w:sz w:val="24"/>
          <w:szCs w:val="24"/>
          <w:shd w:val="clear" w:color="auto" w:fill="FFFFFF"/>
        </w:rPr>
        <w:t xml:space="preserve">Dentro da aplicação de MVS no ambiente de IBM SPSS Modeler realizada neste trabalho, as modificações dos parâmetros ocorrem dentro de opções especializadas de MVS node, ainda na etapa de pré-processamento, como mostrado na </w:t>
      </w:r>
      <w:del w:id="6137" w:author="Jacyeude Araújo" w:date="2019-10-02T11:24:00Z">
        <w:r w:rsidRPr="00F00993" w:rsidDel="00C76D31">
          <w:rPr>
            <w:rFonts w:ascii="Times New Roman" w:hAnsi="Times New Roman" w:cs="Times New Roman"/>
            <w:color w:val="000000" w:themeColor="text1"/>
            <w:sz w:val="24"/>
            <w:szCs w:val="24"/>
            <w:shd w:val="clear" w:color="auto" w:fill="FFFFFF"/>
          </w:rPr>
          <w:delText>f</w:delText>
        </w:r>
      </w:del>
      <w:ins w:id="6138" w:author="Jacyeude Araújo" w:date="2019-10-02T11:24:00Z">
        <w:r w:rsidR="00C76D31" w:rsidRPr="00F00993">
          <w:rPr>
            <w:rFonts w:ascii="Times New Roman" w:hAnsi="Times New Roman" w:cs="Times New Roman"/>
            <w:color w:val="000000" w:themeColor="text1"/>
            <w:sz w:val="24"/>
            <w:szCs w:val="24"/>
            <w:shd w:val="clear" w:color="auto" w:fill="FFFFFF"/>
          </w:rPr>
          <w:t>F</w:t>
        </w:r>
      </w:ins>
      <w:r w:rsidRPr="00F00993">
        <w:rPr>
          <w:rFonts w:ascii="Times New Roman" w:hAnsi="Times New Roman" w:cs="Times New Roman"/>
          <w:color w:val="000000" w:themeColor="text1"/>
          <w:sz w:val="24"/>
          <w:szCs w:val="24"/>
          <w:shd w:val="clear" w:color="auto" w:fill="FFFFFF"/>
        </w:rPr>
        <w:t xml:space="preserve">igura </w:t>
      </w:r>
      <w:del w:id="6139" w:author="Jacyeude Araújo" w:date="2019-10-02T11:24:00Z">
        <w:r w:rsidR="00852F70" w:rsidRPr="00F00993" w:rsidDel="00C76D31">
          <w:rPr>
            <w:rFonts w:ascii="Times New Roman" w:hAnsi="Times New Roman" w:cs="Times New Roman"/>
            <w:color w:val="000000" w:themeColor="text1"/>
            <w:sz w:val="24"/>
            <w:szCs w:val="24"/>
            <w:shd w:val="clear" w:color="auto" w:fill="FFFFFF"/>
          </w:rPr>
          <w:delText>30</w:delText>
        </w:r>
      </w:del>
      <w:ins w:id="6140" w:author="Jacyeude Araújo" w:date="2019-10-02T11:24:00Z">
        <w:r w:rsidR="00C76D31" w:rsidRPr="00F00993">
          <w:rPr>
            <w:rFonts w:ascii="Times New Roman" w:hAnsi="Times New Roman" w:cs="Times New Roman"/>
            <w:color w:val="000000" w:themeColor="text1"/>
            <w:sz w:val="24"/>
            <w:szCs w:val="24"/>
            <w:shd w:val="clear" w:color="auto" w:fill="FFFFFF"/>
          </w:rPr>
          <w:t>26</w:t>
        </w:r>
      </w:ins>
      <w:r w:rsidRPr="00F00993">
        <w:rPr>
          <w:rFonts w:ascii="Times New Roman" w:hAnsi="Times New Roman" w:cs="Times New Roman"/>
          <w:color w:val="000000" w:themeColor="text1"/>
          <w:sz w:val="24"/>
          <w:szCs w:val="24"/>
          <w:shd w:val="clear" w:color="auto" w:fill="FFFFFF"/>
        </w:rPr>
        <w:t xml:space="preserve">, permitindo ajustar o processo de treinamento, após a seleção da ferramenta. Necessitando sair do modo </w:t>
      </w:r>
      <w:proofErr w:type="spellStart"/>
      <w:r w:rsidRPr="00F00993">
        <w:rPr>
          <w:rFonts w:ascii="Times New Roman" w:hAnsi="Times New Roman" w:cs="Times New Roman"/>
          <w:i/>
          <w:iCs/>
          <w:color w:val="000000" w:themeColor="text1"/>
          <w:sz w:val="24"/>
          <w:szCs w:val="24"/>
          <w:shd w:val="clear" w:color="auto" w:fill="FFFFFF"/>
        </w:rPr>
        <w:t>simple</w:t>
      </w:r>
      <w:proofErr w:type="spellEnd"/>
      <w:r w:rsidRPr="00F00993">
        <w:rPr>
          <w:rFonts w:ascii="Times New Roman" w:hAnsi="Times New Roman" w:cs="Times New Roman"/>
          <w:color w:val="000000" w:themeColor="text1"/>
          <w:sz w:val="24"/>
          <w:szCs w:val="24"/>
          <w:shd w:val="clear" w:color="auto" w:fill="FFFFFF"/>
        </w:rPr>
        <w:t xml:space="preserve"> e selecionar o modo </w:t>
      </w:r>
      <w:r w:rsidRPr="00F00993">
        <w:rPr>
          <w:rFonts w:ascii="Times New Roman" w:hAnsi="Times New Roman" w:cs="Times New Roman"/>
          <w:i/>
          <w:iCs/>
          <w:color w:val="000000" w:themeColor="text1"/>
          <w:sz w:val="24"/>
          <w:szCs w:val="24"/>
          <w:shd w:val="clear" w:color="auto" w:fill="FFFFFF"/>
        </w:rPr>
        <w:t>expert</w:t>
      </w:r>
      <w:r w:rsidRPr="00F00993">
        <w:rPr>
          <w:rFonts w:ascii="Times New Roman" w:hAnsi="Times New Roman" w:cs="Times New Roman"/>
          <w:color w:val="000000" w:themeColor="text1"/>
          <w:sz w:val="24"/>
          <w:szCs w:val="24"/>
          <w:shd w:val="clear" w:color="auto" w:fill="FFFFFF"/>
        </w:rPr>
        <w:t>, para variar valores de parâmetros ou modificar a função kernel usada na aplicação.</w:t>
      </w:r>
    </w:p>
    <w:p w14:paraId="37BD1624" w14:textId="77777777" w:rsidR="00C76D31" w:rsidRPr="00F00993" w:rsidRDefault="00C76D31">
      <w:pPr>
        <w:spacing w:after="0" w:line="360" w:lineRule="auto"/>
        <w:ind w:firstLine="1440"/>
        <w:jc w:val="both"/>
        <w:rPr>
          <w:rFonts w:ascii="Times New Roman" w:hAnsi="Times New Roman" w:cs="Times New Roman"/>
          <w:color w:val="000000" w:themeColor="text1"/>
          <w:sz w:val="24"/>
          <w:szCs w:val="24"/>
          <w:shd w:val="clear" w:color="auto" w:fill="FFFFFF"/>
        </w:rPr>
        <w:pPrChange w:id="6141" w:author="Jacyeude Araújo" w:date="2019-10-02T11:24:00Z">
          <w:pPr>
            <w:spacing w:line="360" w:lineRule="auto"/>
            <w:ind w:firstLine="1440"/>
            <w:jc w:val="both"/>
          </w:pPr>
        </w:pPrChange>
      </w:pPr>
    </w:p>
    <w:p w14:paraId="3EE22303" w14:textId="45D5E70A" w:rsidR="00C76D31" w:rsidRPr="00F00993" w:rsidRDefault="00C76D31">
      <w:pPr>
        <w:pStyle w:val="Legenda"/>
        <w:keepNext/>
        <w:jc w:val="center"/>
        <w:rPr>
          <w:ins w:id="6142" w:author="Jacyeude Araújo" w:date="2019-10-02T11:24:00Z"/>
          <w:rFonts w:ascii="Times New Roman" w:hAnsi="Times New Roman" w:cs="Times New Roman"/>
          <w:i w:val="0"/>
          <w:iCs w:val="0"/>
          <w:color w:val="000000" w:themeColor="text1"/>
          <w:sz w:val="22"/>
          <w:szCs w:val="22"/>
          <w:rPrChange w:id="6143" w:author="Jacyeude Araújo" w:date="2019-10-02T13:03:00Z">
            <w:rPr>
              <w:ins w:id="6144" w:author="Jacyeude Araújo" w:date="2019-10-02T11:24:00Z"/>
            </w:rPr>
          </w:rPrChange>
        </w:rPr>
        <w:pPrChange w:id="6145" w:author="Jacyeude Araújo" w:date="2019-10-02T11:24:00Z">
          <w:pPr>
            <w:pStyle w:val="Legenda"/>
          </w:pPr>
        </w:pPrChange>
      </w:pPr>
      <w:ins w:id="6146" w:author="Jacyeude Araújo" w:date="2019-10-02T11:24:00Z">
        <w:r w:rsidRPr="00F00993">
          <w:rPr>
            <w:rFonts w:ascii="Times New Roman" w:hAnsi="Times New Roman" w:cs="Times New Roman"/>
            <w:i w:val="0"/>
            <w:iCs w:val="0"/>
            <w:color w:val="000000" w:themeColor="text1"/>
            <w:sz w:val="22"/>
            <w:szCs w:val="22"/>
            <w:rPrChange w:id="6147"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14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14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15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26</w:t>
      </w:r>
      <w:ins w:id="6151" w:author="Jacyeude Araújo" w:date="2019-10-02T11:24:00Z">
        <w:r w:rsidRPr="00F00993">
          <w:rPr>
            <w:rFonts w:ascii="Times New Roman" w:hAnsi="Times New Roman" w:cs="Times New Roman"/>
            <w:i w:val="0"/>
            <w:iCs w:val="0"/>
            <w:color w:val="000000" w:themeColor="text1"/>
            <w:sz w:val="22"/>
            <w:szCs w:val="22"/>
            <w:rPrChange w:id="615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153" w:author="Jacyeude Araújo" w:date="2019-10-02T13:03:00Z">
              <w:rPr/>
            </w:rPrChange>
          </w:rPr>
          <w:t xml:space="preserve"> - Parâmetros do kernel </w:t>
        </w:r>
        <w:proofErr w:type="spellStart"/>
        <w:r w:rsidRPr="00F00993">
          <w:rPr>
            <w:rFonts w:ascii="Times New Roman" w:hAnsi="Times New Roman" w:cs="Times New Roman"/>
            <w:i w:val="0"/>
            <w:iCs w:val="0"/>
            <w:color w:val="000000" w:themeColor="text1"/>
            <w:sz w:val="22"/>
            <w:szCs w:val="22"/>
            <w:rPrChange w:id="6154" w:author="Jacyeude Araújo" w:date="2019-10-02T13:03:00Z">
              <w:rPr/>
            </w:rPrChange>
          </w:rPr>
          <w:t>rbf</w:t>
        </w:r>
        <w:proofErr w:type="spellEnd"/>
      </w:ins>
    </w:p>
    <w:p w14:paraId="063B5917" w14:textId="77777777" w:rsidR="007E405A" w:rsidRPr="00F00993" w:rsidRDefault="007E405A" w:rsidP="007E405A">
      <w:pPr>
        <w:keepNext/>
        <w:spacing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hd w:val="clear" w:color="auto" w:fill="FFFFFF"/>
          <w:lang w:eastAsia="pt-BR"/>
          <w:rPrChange w:id="6155" w:author="Jacyeude Araújo" w:date="2019-10-02T13:03:00Z">
            <w:rPr>
              <w:rFonts w:ascii="Times New Roman" w:hAnsi="Times New Roman" w:cs="Times New Roman"/>
              <w:noProof/>
              <w:color w:val="000000" w:themeColor="text1"/>
              <w:sz w:val="24"/>
              <w:szCs w:val="24"/>
              <w:shd w:val="clear" w:color="auto" w:fill="FFFFFF"/>
              <w:lang w:eastAsia="pt-BR"/>
            </w:rPr>
          </w:rPrChange>
        </w:rPr>
        <w:drawing>
          <wp:inline distT="0" distB="0" distL="0" distR="0" wp14:anchorId="545688F1" wp14:editId="7FA18D38">
            <wp:extent cx="1696392" cy="17678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0687"/>
                    <a:stretch/>
                  </pic:blipFill>
                  <pic:spPr bwMode="auto">
                    <a:xfrm>
                      <a:off x="0" y="0"/>
                      <a:ext cx="1714157" cy="1786353"/>
                    </a:xfrm>
                    <a:prstGeom prst="rect">
                      <a:avLst/>
                    </a:prstGeom>
                    <a:noFill/>
                    <a:ln>
                      <a:noFill/>
                    </a:ln>
                    <a:extLst>
                      <a:ext uri="{53640926-AAD7-44D8-BBD7-CCE9431645EC}">
                        <a14:shadowObscured xmlns:a14="http://schemas.microsoft.com/office/drawing/2010/main"/>
                      </a:ext>
                    </a:extLst>
                  </pic:spPr>
                </pic:pic>
              </a:graphicData>
            </a:graphic>
          </wp:inline>
        </w:drawing>
      </w:r>
    </w:p>
    <w:p w14:paraId="2DD573DD" w14:textId="6C07411C" w:rsidR="007E405A" w:rsidRPr="00F00993" w:rsidRDefault="007E405A">
      <w:pPr>
        <w:pStyle w:val="Legenda"/>
        <w:spacing w:after="0"/>
        <w:jc w:val="center"/>
        <w:rPr>
          <w:ins w:id="6156" w:author="Jacyeude Araújo" w:date="2019-10-02T11:24:00Z"/>
          <w:rFonts w:ascii="Times New Roman" w:hAnsi="Times New Roman" w:cs="Times New Roman"/>
          <w:i w:val="0"/>
          <w:iCs w:val="0"/>
          <w:color w:val="000000" w:themeColor="text1"/>
          <w:sz w:val="22"/>
          <w:szCs w:val="22"/>
        </w:rPr>
        <w:pPrChange w:id="6157" w:author="Jacyeude Araújo" w:date="2019-10-02T11:24:00Z">
          <w:pPr>
            <w:pStyle w:val="Legenda"/>
            <w:jc w:val="center"/>
          </w:pPr>
        </w:pPrChange>
      </w:pPr>
      <w:bookmarkStart w:id="6158" w:name="_Toc20849517"/>
      <w:del w:id="6159" w:author="Jacyeude Araújo" w:date="2019-10-02T11:23:00Z">
        <w:r w:rsidRPr="00F00993" w:rsidDel="00C76D31">
          <w:rPr>
            <w:rFonts w:ascii="Times New Roman" w:hAnsi="Times New Roman" w:cs="Times New Roman"/>
            <w:i w:val="0"/>
            <w:iCs w:val="0"/>
            <w:color w:val="000000" w:themeColor="text1"/>
            <w:sz w:val="22"/>
            <w:szCs w:val="22"/>
            <w:rPrChange w:id="6160" w:author="Jacyeude Araújo" w:date="2019-10-02T13:03:00Z">
              <w:rPr>
                <w:rFonts w:ascii="Times New Roman" w:hAnsi="Times New Roman" w:cs="Times New Roman"/>
                <w:color w:val="000000" w:themeColor="text1"/>
              </w:rPr>
            </w:rPrChange>
          </w:rPr>
          <w:delText xml:space="preserve">Figura </w:delText>
        </w:r>
      </w:del>
      <w:del w:id="6161" w:author="Jacyeude Araújo" w:date="2019-10-02T10:09:00Z">
        <w:r w:rsidRPr="00F00993" w:rsidDel="00DA6A84">
          <w:rPr>
            <w:rFonts w:ascii="Times New Roman" w:hAnsi="Times New Roman" w:cs="Times New Roman"/>
            <w:i w:val="0"/>
            <w:iCs w:val="0"/>
            <w:color w:val="000000" w:themeColor="text1"/>
            <w:sz w:val="22"/>
            <w:szCs w:val="22"/>
            <w:rPrChange w:id="6162"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163"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16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165" w:author="Jacyeude Araújo" w:date="2019-10-02T13:03:00Z">
              <w:rPr>
                <w:rFonts w:ascii="Times New Roman" w:hAnsi="Times New Roman" w:cs="Times New Roman"/>
                <w:noProof/>
                <w:color w:val="000000" w:themeColor="text1"/>
              </w:rPr>
            </w:rPrChange>
          </w:rPr>
          <w:delText>30</w:delText>
        </w:r>
        <w:r w:rsidRPr="00F00993" w:rsidDel="00DA6A84">
          <w:rPr>
            <w:rFonts w:ascii="Times New Roman" w:hAnsi="Times New Roman" w:cs="Times New Roman"/>
            <w:i w:val="0"/>
            <w:iCs w:val="0"/>
            <w:color w:val="000000" w:themeColor="text1"/>
            <w:sz w:val="22"/>
            <w:szCs w:val="22"/>
            <w:rPrChange w:id="6166" w:author="Jacyeude Araújo" w:date="2019-10-02T13:03:00Z">
              <w:rPr>
                <w:rFonts w:ascii="Times New Roman" w:hAnsi="Times New Roman" w:cs="Times New Roman"/>
                <w:color w:val="000000" w:themeColor="text1"/>
              </w:rPr>
            </w:rPrChange>
          </w:rPr>
          <w:fldChar w:fldCharType="end"/>
        </w:r>
      </w:del>
      <w:del w:id="6167" w:author="Jacyeude Araújo" w:date="2019-10-02T11:23:00Z">
        <w:r w:rsidR="00852F70" w:rsidRPr="00F00993" w:rsidDel="00C76D31">
          <w:rPr>
            <w:rFonts w:ascii="Times New Roman" w:hAnsi="Times New Roman" w:cs="Times New Roman"/>
            <w:i w:val="0"/>
            <w:iCs w:val="0"/>
            <w:color w:val="000000" w:themeColor="text1"/>
            <w:sz w:val="22"/>
            <w:szCs w:val="22"/>
            <w:rPrChange w:id="6168" w:author="Jacyeude Araújo" w:date="2019-10-02T13:03:00Z">
              <w:rPr>
                <w:rFonts w:ascii="Times New Roman" w:hAnsi="Times New Roman" w:cs="Times New Roman"/>
                <w:color w:val="000000" w:themeColor="text1"/>
              </w:rPr>
            </w:rPrChange>
          </w:rPr>
          <w:delText>0</w:delText>
        </w:r>
        <w:r w:rsidRPr="00F00993" w:rsidDel="00C76D31">
          <w:rPr>
            <w:rFonts w:ascii="Times New Roman" w:hAnsi="Times New Roman" w:cs="Times New Roman"/>
            <w:i w:val="0"/>
            <w:iCs w:val="0"/>
            <w:color w:val="000000" w:themeColor="text1"/>
            <w:sz w:val="22"/>
            <w:szCs w:val="22"/>
            <w:rPrChange w:id="6169" w:author="Jacyeude Araújo" w:date="2019-10-02T13:03:00Z">
              <w:rPr>
                <w:rFonts w:ascii="Times New Roman" w:hAnsi="Times New Roman" w:cs="Times New Roman"/>
                <w:color w:val="000000" w:themeColor="text1"/>
              </w:rPr>
            </w:rPrChange>
          </w:rPr>
          <w:delText xml:space="preserve">- </w:delText>
        </w:r>
        <w:r w:rsidR="00852F70" w:rsidRPr="00F00993" w:rsidDel="00C76D31">
          <w:rPr>
            <w:rFonts w:ascii="Times New Roman" w:hAnsi="Times New Roman" w:cs="Times New Roman"/>
            <w:i w:val="0"/>
            <w:iCs w:val="0"/>
            <w:color w:val="000000" w:themeColor="text1"/>
            <w:sz w:val="22"/>
            <w:szCs w:val="22"/>
            <w:rPrChange w:id="6170" w:author="Jacyeude Araújo" w:date="2019-10-02T13:03:00Z">
              <w:rPr>
                <w:rFonts w:ascii="Times New Roman" w:hAnsi="Times New Roman" w:cs="Times New Roman"/>
                <w:color w:val="000000" w:themeColor="text1"/>
              </w:rPr>
            </w:rPrChange>
          </w:rPr>
          <w:delText>Parâmetros</w:delText>
        </w:r>
        <w:r w:rsidRPr="00F00993" w:rsidDel="00C76D31">
          <w:rPr>
            <w:rFonts w:ascii="Times New Roman" w:hAnsi="Times New Roman" w:cs="Times New Roman"/>
            <w:i w:val="0"/>
            <w:iCs w:val="0"/>
            <w:color w:val="000000" w:themeColor="text1"/>
            <w:sz w:val="22"/>
            <w:szCs w:val="22"/>
            <w:rPrChange w:id="6171" w:author="Jacyeude Araújo" w:date="2019-10-02T13:03:00Z">
              <w:rPr>
                <w:rFonts w:ascii="Times New Roman" w:hAnsi="Times New Roman" w:cs="Times New Roman"/>
                <w:color w:val="000000" w:themeColor="text1"/>
              </w:rPr>
            </w:rPrChange>
          </w:rPr>
          <w:delText xml:space="preserve"> do kernel rbf</w:delText>
        </w:r>
      </w:del>
      <w:bookmarkEnd w:id="6158"/>
      <w:ins w:id="6172" w:author="Jacyeude Araújo" w:date="2019-10-02T11:23:00Z">
        <w:r w:rsidR="00C76D31" w:rsidRPr="00F00993">
          <w:rPr>
            <w:rFonts w:ascii="Times New Roman" w:hAnsi="Times New Roman" w:cs="Times New Roman"/>
            <w:i w:val="0"/>
            <w:iCs w:val="0"/>
            <w:color w:val="000000" w:themeColor="text1"/>
            <w:sz w:val="22"/>
            <w:szCs w:val="22"/>
            <w:rPrChange w:id="6173" w:author="Jacyeude Araújo" w:date="2019-10-02T13:03:00Z">
              <w:rPr>
                <w:rFonts w:ascii="Times New Roman" w:hAnsi="Times New Roman" w:cs="Times New Roman"/>
                <w:color w:val="000000" w:themeColor="text1"/>
              </w:rPr>
            </w:rPrChange>
          </w:rPr>
          <w:t>Fonte: O próprio autor.</w:t>
        </w:r>
      </w:ins>
    </w:p>
    <w:p w14:paraId="6D59CDCC" w14:textId="77777777" w:rsidR="00C76D31" w:rsidRPr="00F00993" w:rsidRDefault="00C76D31">
      <w:pPr>
        <w:spacing w:after="0"/>
        <w:rPr>
          <w:color w:val="000000" w:themeColor="text1"/>
          <w:rPrChange w:id="6174" w:author="Jacyeude Araújo" w:date="2019-10-02T13:03:00Z">
            <w:rPr>
              <w:rFonts w:ascii="Times New Roman" w:hAnsi="Times New Roman" w:cs="Times New Roman"/>
              <w:color w:val="000000" w:themeColor="text1"/>
              <w:sz w:val="24"/>
              <w:szCs w:val="24"/>
              <w:shd w:val="clear" w:color="auto" w:fill="FFFFFF"/>
            </w:rPr>
          </w:rPrChange>
        </w:rPr>
        <w:pPrChange w:id="6175" w:author="Jacyeude Araújo" w:date="2019-10-02T11:24:00Z">
          <w:pPr>
            <w:pStyle w:val="Legenda"/>
            <w:jc w:val="center"/>
          </w:pPr>
        </w:pPrChange>
      </w:pPr>
    </w:p>
    <w:p w14:paraId="70CABB13" w14:textId="0225E3C5" w:rsidR="007E405A" w:rsidRPr="00F00993" w:rsidRDefault="007E405A" w:rsidP="007E405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partir dos conceitos obtidos em [</w:t>
      </w:r>
      <w:r w:rsidR="008A73BE" w:rsidRPr="00F00993">
        <w:rPr>
          <w:rFonts w:ascii="Times New Roman" w:hAnsi="Times New Roman" w:cs="Times New Roman"/>
          <w:color w:val="000000" w:themeColor="text1"/>
          <w:sz w:val="24"/>
          <w:szCs w:val="24"/>
        </w:rPr>
        <w:t>40</w:t>
      </w:r>
      <w:r w:rsidRPr="00F00993">
        <w:rPr>
          <w:rFonts w:ascii="Times New Roman" w:hAnsi="Times New Roman" w:cs="Times New Roman"/>
          <w:color w:val="000000" w:themeColor="text1"/>
          <w:sz w:val="24"/>
          <w:szCs w:val="24"/>
        </w:rPr>
        <w:t xml:space="preserve">], é de fácil identificação o </w:t>
      </w:r>
      <w:r w:rsidR="008A73BE" w:rsidRPr="00F00993">
        <w:rPr>
          <w:rFonts w:ascii="Times New Roman" w:hAnsi="Times New Roman" w:cs="Times New Roman"/>
          <w:color w:val="000000" w:themeColor="text1"/>
          <w:sz w:val="24"/>
          <w:szCs w:val="24"/>
        </w:rPr>
        <w:t>local de modificação dos padrões</w:t>
      </w:r>
      <w:r w:rsidRPr="00F00993">
        <w:rPr>
          <w:rFonts w:ascii="Times New Roman" w:hAnsi="Times New Roman" w:cs="Times New Roman"/>
          <w:color w:val="000000" w:themeColor="text1"/>
          <w:sz w:val="24"/>
          <w:szCs w:val="24"/>
        </w:rPr>
        <w:t xml:space="preserve"> d</w:t>
      </w:r>
      <w:r w:rsidR="008A73BE" w:rsidRPr="00F00993">
        <w:rPr>
          <w:rFonts w:ascii="Times New Roman" w:hAnsi="Times New Roman" w:cs="Times New Roman"/>
          <w:color w:val="000000" w:themeColor="text1"/>
          <w:sz w:val="24"/>
          <w:szCs w:val="24"/>
        </w:rPr>
        <w:t xml:space="preserve">os </w:t>
      </w:r>
      <w:r w:rsidRPr="00F00993">
        <w:rPr>
          <w:rFonts w:ascii="Times New Roman" w:hAnsi="Times New Roman" w:cs="Times New Roman"/>
          <w:color w:val="000000" w:themeColor="text1"/>
          <w:sz w:val="24"/>
          <w:szCs w:val="24"/>
        </w:rPr>
        <w:t>kernel aplicado</w:t>
      </w:r>
      <w:r w:rsidR="008A73BE" w:rsidRPr="00F00993">
        <w:rPr>
          <w:rFonts w:ascii="Times New Roman" w:hAnsi="Times New Roman" w:cs="Times New Roman"/>
          <w:color w:val="000000" w:themeColor="text1"/>
          <w:sz w:val="24"/>
          <w:szCs w:val="24"/>
        </w:rPr>
        <w:t>s</w:t>
      </w:r>
      <w:r w:rsidRPr="00F00993">
        <w:rPr>
          <w:rFonts w:ascii="Times New Roman" w:hAnsi="Times New Roman" w:cs="Times New Roman"/>
          <w:color w:val="000000" w:themeColor="text1"/>
          <w:sz w:val="24"/>
          <w:szCs w:val="24"/>
        </w:rPr>
        <w:t xml:space="preserve"> na modelagem de MVS. Sendo possível executar modificações diversas entre o tipo de função do kernel usada para a transformação, sendo, portanto, aconselhável experimentar as várias opções de kernel e verificação de validações de acordo com a definição dos respectivos parâmetros.</w:t>
      </w:r>
    </w:p>
    <w:p w14:paraId="2C77C748" w14:textId="49873477" w:rsidR="007E405A" w:rsidRPr="00F00993" w:rsidRDefault="007E405A" w:rsidP="007E405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Serão feitas as seguintes definições desses parâmetros com base em [</w:t>
      </w:r>
      <w:r w:rsidR="008A73BE" w:rsidRPr="00F00993">
        <w:rPr>
          <w:rFonts w:ascii="Times New Roman" w:hAnsi="Times New Roman" w:cs="Times New Roman"/>
          <w:color w:val="000000" w:themeColor="text1"/>
          <w:sz w:val="24"/>
          <w:szCs w:val="24"/>
        </w:rPr>
        <w:t>40</w:t>
      </w:r>
      <w:r w:rsidRPr="00F00993">
        <w:rPr>
          <w:rFonts w:ascii="Times New Roman" w:hAnsi="Times New Roman" w:cs="Times New Roman"/>
          <w:color w:val="000000" w:themeColor="text1"/>
          <w:sz w:val="24"/>
          <w:szCs w:val="24"/>
        </w:rPr>
        <w:t>]</w:t>
      </w:r>
      <w:r w:rsidR="008A73BE" w:rsidRPr="00F00993">
        <w:rPr>
          <w:rFonts w:ascii="Times New Roman" w:hAnsi="Times New Roman" w:cs="Times New Roman"/>
          <w:color w:val="000000" w:themeColor="text1"/>
          <w:sz w:val="24"/>
          <w:szCs w:val="24"/>
        </w:rPr>
        <w:t>[23]</w:t>
      </w:r>
      <w:r w:rsidRPr="00F00993">
        <w:rPr>
          <w:rFonts w:ascii="Times New Roman" w:hAnsi="Times New Roman" w:cs="Times New Roman"/>
          <w:color w:val="000000" w:themeColor="text1"/>
          <w:sz w:val="24"/>
          <w:szCs w:val="24"/>
        </w:rPr>
        <w:t>:</w:t>
      </w:r>
    </w:p>
    <w:p w14:paraId="44BB0C47" w14:textId="77777777" w:rsidR="007E405A" w:rsidRPr="00F00993" w:rsidRDefault="007E405A" w:rsidP="007E405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b/>
          <w:bCs/>
          <w:color w:val="000000" w:themeColor="text1"/>
          <w:sz w:val="24"/>
          <w:szCs w:val="24"/>
        </w:rPr>
        <w:t xml:space="preserve">Parâmetro de </w:t>
      </w:r>
      <w:proofErr w:type="gramStart"/>
      <w:r w:rsidRPr="00F00993">
        <w:rPr>
          <w:rFonts w:ascii="Times New Roman" w:hAnsi="Times New Roman" w:cs="Times New Roman"/>
          <w:b/>
          <w:bCs/>
          <w:color w:val="000000" w:themeColor="text1"/>
          <w:sz w:val="24"/>
          <w:szCs w:val="24"/>
        </w:rPr>
        <w:t>Margem)(</w:t>
      </w:r>
      <w:proofErr w:type="gramEnd"/>
      <w:r w:rsidRPr="00F00993">
        <w:rPr>
          <w:rFonts w:ascii="Times New Roman" w:hAnsi="Times New Roman" w:cs="Times New Roman"/>
          <w:b/>
          <w:bCs/>
          <w:color w:val="000000" w:themeColor="text1"/>
          <w:sz w:val="24"/>
          <w:szCs w:val="24"/>
        </w:rPr>
        <w:t>C):</w:t>
      </w:r>
      <w:r w:rsidRPr="00F00993">
        <w:rPr>
          <w:rFonts w:ascii="Times New Roman" w:hAnsi="Times New Roman" w:cs="Times New Roman"/>
          <w:color w:val="000000" w:themeColor="text1"/>
          <w:sz w:val="24"/>
          <w:szCs w:val="24"/>
        </w:rPr>
        <w:t xml:space="preserve"> Controla o compromisso entre maximizar a margem e minimizar o termo do erro de treinamento. O valor normalmente deve estar entre 1 e 10, inclusive; o padrão é 10. O aumento do valor aprimora a precisão da classificação (ou reduz o erro de regressão) para os dados de treinamento, mas isso também pode levar ao ajuste excessivo.</w:t>
      </w:r>
    </w:p>
    <w:p w14:paraId="56D2C9E5" w14:textId="77777777" w:rsidR="007E405A" w:rsidRPr="00F00993" w:rsidRDefault="007E405A" w:rsidP="007E405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b/>
          <w:bCs/>
          <w:color w:val="000000" w:themeColor="text1"/>
          <w:sz w:val="24"/>
          <w:szCs w:val="24"/>
        </w:rPr>
        <w:t>Precisão de Regressão (</w:t>
      </w:r>
      <m:oMath>
        <m:r>
          <m:rPr>
            <m:sty m:val="bi"/>
          </m:rPr>
          <w:rPr>
            <w:rFonts w:ascii="Cambria Math" w:hAnsi="Cambria Math" w:cs="Times New Roman"/>
            <w:color w:val="000000" w:themeColor="text1"/>
            <w:sz w:val="24"/>
            <w:szCs w:val="24"/>
            <w:rPrChange w:id="6176" w:author="Jacyeude Araújo" w:date="2019-10-02T13:03:00Z">
              <w:rPr>
                <w:rFonts w:ascii="Cambria Math" w:hAnsi="Cambria Math" w:cs="Times New Roman"/>
                <w:color w:val="000000" w:themeColor="text1"/>
                <w:sz w:val="24"/>
                <w:szCs w:val="24"/>
              </w:rPr>
            </w:rPrChange>
          </w:rPr>
          <m:t>ε</m:t>
        </m:r>
      </m:oMath>
      <w:r w:rsidRPr="00F00993">
        <w:rPr>
          <w:rFonts w:ascii="Times New Roman" w:hAnsi="Times New Roman" w:cs="Times New Roman"/>
          <w:b/>
          <w:bCs/>
          <w:color w:val="000000" w:themeColor="text1"/>
          <w:sz w:val="24"/>
          <w:szCs w:val="24"/>
        </w:rPr>
        <w:t>):</w:t>
      </w:r>
      <w:r w:rsidRPr="00F00993">
        <w:rPr>
          <w:rFonts w:ascii="Times New Roman" w:hAnsi="Times New Roman" w:cs="Times New Roman"/>
          <w:color w:val="000000" w:themeColor="text1"/>
          <w:sz w:val="24"/>
          <w:szCs w:val="24"/>
        </w:rPr>
        <w:t xml:space="preserve"> Usado apenas se o nível de medição do campo de destino for contínuo. Faz com que erros sejam aceitos, desde que sejam menores que o valor especificado no preenchimento de </w:t>
      </w:r>
      <m:oMath>
        <m:r>
          <m:rPr>
            <m:sty m:val="bi"/>
          </m:rPr>
          <w:rPr>
            <w:rFonts w:ascii="Cambria Math" w:hAnsi="Cambria Math" w:cs="Times New Roman"/>
            <w:color w:val="000000" w:themeColor="text1"/>
            <w:sz w:val="24"/>
            <w:szCs w:val="24"/>
            <w:rPrChange w:id="6177" w:author="Jacyeude Araújo" w:date="2019-10-02T13:03:00Z">
              <w:rPr>
                <w:rFonts w:ascii="Cambria Math" w:hAnsi="Cambria Math" w:cs="Times New Roman"/>
                <w:color w:val="000000" w:themeColor="text1"/>
                <w:sz w:val="24"/>
                <w:szCs w:val="24"/>
              </w:rPr>
            </w:rPrChange>
          </w:rPr>
          <m:t>ε</m:t>
        </m:r>
      </m:oMath>
      <w:r w:rsidRPr="00F00993">
        <w:rPr>
          <w:rFonts w:ascii="Times New Roman" w:hAnsi="Times New Roman" w:cs="Times New Roman"/>
          <w:color w:val="000000" w:themeColor="text1"/>
          <w:sz w:val="24"/>
          <w:szCs w:val="24"/>
        </w:rPr>
        <w:t>. Aumentar o valor pode resultar em modelagem mais rápida, mas à custa de perca de precisão.</w:t>
      </w:r>
    </w:p>
    <w:p w14:paraId="6F9848AE" w14:textId="79C49D97" w:rsidR="007E405A" w:rsidRPr="00F00993" w:rsidRDefault="007E405A" w:rsidP="007E405A">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b/>
          <w:bCs/>
          <w:color w:val="000000" w:themeColor="text1"/>
          <w:sz w:val="24"/>
          <w:szCs w:val="24"/>
        </w:rPr>
        <w:t xml:space="preserve">RBF </w:t>
      </w:r>
      <w:proofErr w:type="gramStart"/>
      <w:r w:rsidRPr="00F00993">
        <w:rPr>
          <w:rFonts w:ascii="Times New Roman" w:hAnsi="Times New Roman" w:cs="Times New Roman"/>
          <w:b/>
          <w:bCs/>
          <w:color w:val="000000" w:themeColor="text1"/>
          <w:sz w:val="24"/>
          <w:szCs w:val="24"/>
        </w:rPr>
        <w:t>Gama(</w:t>
      </w:r>
      <w:proofErr w:type="gramEnd"/>
      <m:oMath>
        <m:r>
          <m:rPr>
            <m:sty m:val="bi"/>
          </m:rPr>
          <w:rPr>
            <w:rFonts w:ascii="Cambria Math" w:hAnsi="Cambria Math" w:cs="Times New Roman"/>
            <w:color w:val="000000" w:themeColor="text1"/>
            <w:sz w:val="24"/>
            <w:szCs w:val="24"/>
            <w:rPrChange w:id="6178" w:author="Jacyeude Araújo" w:date="2019-10-02T13:03:00Z">
              <w:rPr>
                <w:rFonts w:ascii="Cambria Math" w:hAnsi="Cambria Math" w:cs="Times New Roman"/>
                <w:color w:val="000000" w:themeColor="text1"/>
                <w:sz w:val="24"/>
                <w:szCs w:val="24"/>
              </w:rPr>
            </w:rPrChange>
          </w:rPr>
          <m:t>γ</m:t>
        </m:r>
      </m:oMath>
      <w:r w:rsidRPr="00F00993">
        <w:rPr>
          <w:rFonts w:ascii="Times New Roman" w:hAnsi="Times New Roman" w:cs="Times New Roman"/>
          <w:b/>
          <w:bCs/>
          <w:color w:val="000000" w:themeColor="text1"/>
          <w:sz w:val="24"/>
          <w:szCs w:val="24"/>
        </w:rPr>
        <w:t xml:space="preserve">): </w:t>
      </w:r>
      <w:r w:rsidRPr="00F00993">
        <w:rPr>
          <w:rFonts w:ascii="Times New Roman" w:hAnsi="Times New Roman" w:cs="Times New Roman"/>
          <w:color w:val="000000" w:themeColor="text1"/>
          <w:sz w:val="24"/>
          <w:szCs w:val="24"/>
        </w:rPr>
        <w:t>Ativado apenas se o tipo de kernel estiver definido como RBF. O valor normalmente deve estar entre 3 / k e 6 / k, onde k é o número de campos de entrada. Por exemplo, se houver 12 campos de entrada, vale a pena tentar valores entre 0,25 e 0,5. Aumentar o valor melhora a precisão da classificação (ou reduz o erro de regressão) para os dados de treinamento, mas isso também pode levar ao ajuste excessivo (overfit</w:t>
      </w:r>
      <w:r w:rsidR="00852F70" w:rsidRPr="00F00993">
        <w:rPr>
          <w:rFonts w:ascii="Times New Roman" w:hAnsi="Times New Roman" w:cs="Times New Roman"/>
          <w:color w:val="000000" w:themeColor="text1"/>
          <w:sz w:val="24"/>
          <w:szCs w:val="24"/>
        </w:rPr>
        <w:t>ing</w:t>
      </w:r>
      <w:r w:rsidRPr="00F00993">
        <w:rPr>
          <w:rFonts w:ascii="Times New Roman" w:hAnsi="Times New Roman" w:cs="Times New Roman"/>
          <w:color w:val="000000" w:themeColor="text1"/>
          <w:sz w:val="24"/>
          <w:szCs w:val="24"/>
        </w:rPr>
        <w:t>).</w:t>
      </w:r>
    </w:p>
    <w:p w14:paraId="40292A08" w14:textId="5FFA01AA" w:rsidR="007E405A" w:rsidRPr="00F00993" w:rsidRDefault="007E405A" w:rsidP="007E405A">
      <w:pPr>
        <w:spacing w:line="360" w:lineRule="auto"/>
        <w:ind w:firstLine="1440"/>
        <w:jc w:val="both"/>
        <w:rPr>
          <w:ins w:id="6179" w:author="Jacyeude Araújo" w:date="2019-10-02T11:25: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modelo gerado através da simulação usando MVS cria um ou mais campos extras dependendo da aplicação. A seguir </w:t>
      </w:r>
      <w:ins w:id="6180" w:author="Jacyeude Araújo" w:date="2019-10-02T11:26:00Z">
        <w:r w:rsidR="00C76D31" w:rsidRPr="00F00993">
          <w:rPr>
            <w:rFonts w:ascii="Times New Roman" w:hAnsi="Times New Roman" w:cs="Times New Roman"/>
            <w:color w:val="000000" w:themeColor="text1"/>
            <w:sz w:val="24"/>
            <w:szCs w:val="24"/>
          </w:rPr>
          <w:t xml:space="preserve">a </w:t>
        </w:r>
      </w:ins>
      <w:del w:id="6181" w:author="Jacyeude Araújo" w:date="2019-10-02T11:26:00Z">
        <w:r w:rsidRPr="00F00993" w:rsidDel="00C76D31">
          <w:rPr>
            <w:rFonts w:ascii="Times New Roman" w:hAnsi="Times New Roman" w:cs="Times New Roman"/>
            <w:color w:val="000000" w:themeColor="text1"/>
            <w:sz w:val="24"/>
            <w:szCs w:val="24"/>
          </w:rPr>
          <w:delText>uma t</w:delText>
        </w:r>
      </w:del>
      <w:ins w:id="6182" w:author="Jacyeude Araújo" w:date="2019-10-02T11:26:00Z">
        <w:r w:rsidR="00C76D31" w:rsidRPr="00F00993">
          <w:rPr>
            <w:rFonts w:ascii="Times New Roman" w:hAnsi="Times New Roman" w:cs="Times New Roman"/>
            <w:color w:val="000000" w:themeColor="text1"/>
            <w:sz w:val="24"/>
            <w:szCs w:val="24"/>
          </w:rPr>
          <w:t>T</w:t>
        </w:r>
      </w:ins>
      <w:r w:rsidRPr="00F00993">
        <w:rPr>
          <w:rFonts w:ascii="Times New Roman" w:hAnsi="Times New Roman" w:cs="Times New Roman"/>
          <w:color w:val="000000" w:themeColor="text1"/>
          <w:sz w:val="24"/>
          <w:szCs w:val="24"/>
        </w:rPr>
        <w:t xml:space="preserve">abela </w:t>
      </w:r>
      <w:ins w:id="6183" w:author="Jacyeude Araújo" w:date="2019-10-02T11:26:00Z">
        <w:r w:rsidR="00C76D31" w:rsidRPr="00F00993">
          <w:rPr>
            <w:rFonts w:ascii="Times New Roman" w:hAnsi="Times New Roman" w:cs="Times New Roman"/>
            <w:color w:val="000000" w:themeColor="text1"/>
            <w:sz w:val="24"/>
            <w:szCs w:val="24"/>
          </w:rPr>
          <w:t>3 para</w:t>
        </w:r>
      </w:ins>
      <w:del w:id="6184" w:author="Jacyeude Araújo" w:date="2019-10-02T11:26:00Z">
        <w:r w:rsidRPr="00F00993" w:rsidDel="00C76D31">
          <w:rPr>
            <w:rFonts w:ascii="Times New Roman" w:hAnsi="Times New Roman" w:cs="Times New Roman"/>
            <w:color w:val="000000" w:themeColor="text1"/>
            <w:sz w:val="24"/>
            <w:szCs w:val="24"/>
          </w:rPr>
          <w:delText>de</w:delText>
        </w:r>
      </w:del>
      <w:r w:rsidRPr="00F00993">
        <w:rPr>
          <w:rFonts w:ascii="Times New Roman" w:hAnsi="Times New Roman" w:cs="Times New Roman"/>
          <w:color w:val="000000" w:themeColor="text1"/>
          <w:sz w:val="24"/>
          <w:szCs w:val="24"/>
        </w:rPr>
        <w:t xml:space="preserve"> </w:t>
      </w:r>
      <w:ins w:id="6185" w:author="Jacyeude Araújo" w:date="2019-10-02T11:26:00Z">
        <w:r w:rsidR="00C76D31" w:rsidRPr="00F00993">
          <w:rPr>
            <w:rFonts w:ascii="Times New Roman" w:hAnsi="Times New Roman" w:cs="Times New Roman"/>
            <w:color w:val="000000" w:themeColor="text1"/>
            <w:sz w:val="24"/>
            <w:szCs w:val="24"/>
          </w:rPr>
          <w:t xml:space="preserve">a </w:t>
        </w:r>
      </w:ins>
      <w:r w:rsidRPr="00F00993">
        <w:rPr>
          <w:rFonts w:ascii="Times New Roman" w:hAnsi="Times New Roman" w:cs="Times New Roman"/>
          <w:color w:val="000000" w:themeColor="text1"/>
          <w:sz w:val="24"/>
          <w:szCs w:val="24"/>
        </w:rPr>
        <w:t>interpretação do novo campo criado após a simulação de MVS dentro do SPSS Modeler</w:t>
      </w:r>
      <w:ins w:id="6186" w:author="Jacyeude Araújo" w:date="2019-10-02T11:25:00Z">
        <w:r w:rsidR="00C76D31" w:rsidRPr="00F00993">
          <w:rPr>
            <w:rFonts w:ascii="Times New Roman" w:hAnsi="Times New Roman" w:cs="Times New Roman"/>
            <w:color w:val="000000" w:themeColor="text1"/>
            <w:sz w:val="24"/>
            <w:szCs w:val="24"/>
          </w:rPr>
          <w:t>.</w:t>
        </w:r>
      </w:ins>
    </w:p>
    <w:p w14:paraId="2BF3A8E9" w14:textId="151EB791" w:rsidR="00C76D31" w:rsidRPr="00F00993" w:rsidDel="00C76D31" w:rsidRDefault="00C76D31" w:rsidP="007E405A">
      <w:pPr>
        <w:spacing w:line="360" w:lineRule="auto"/>
        <w:ind w:firstLine="1440"/>
        <w:jc w:val="both"/>
        <w:rPr>
          <w:del w:id="6187" w:author="Jacyeude Araújo" w:date="2019-10-02T11:27:00Z"/>
          <w:rFonts w:ascii="Times New Roman" w:hAnsi="Times New Roman" w:cs="Times New Roman"/>
          <w:color w:val="000000" w:themeColor="text1"/>
          <w:rPrChange w:id="6188" w:author="Jacyeude Araújo" w:date="2019-10-02T13:03:00Z">
            <w:rPr>
              <w:del w:id="6189" w:author="Jacyeude Araújo" w:date="2019-10-02T11:27:00Z"/>
              <w:rFonts w:ascii="Times New Roman" w:hAnsi="Times New Roman" w:cs="Times New Roman"/>
              <w:color w:val="000000" w:themeColor="text1"/>
              <w:sz w:val="24"/>
              <w:szCs w:val="24"/>
            </w:rPr>
          </w:rPrChange>
        </w:rPr>
      </w:pPr>
    </w:p>
    <w:p w14:paraId="598EDBD1" w14:textId="23C204EA" w:rsidR="00C76D31" w:rsidRPr="00F00993" w:rsidRDefault="00C76D31">
      <w:pPr>
        <w:pStyle w:val="Legenda"/>
        <w:keepNext/>
        <w:jc w:val="center"/>
        <w:rPr>
          <w:ins w:id="6190" w:author="Jacyeude Araújo" w:date="2019-10-02T11:25:00Z"/>
          <w:rFonts w:ascii="Times New Roman" w:hAnsi="Times New Roman" w:cs="Times New Roman"/>
          <w:color w:val="000000" w:themeColor="text1"/>
          <w:rPrChange w:id="6191" w:author="Jacyeude Araújo" w:date="2019-10-02T13:03:00Z">
            <w:rPr>
              <w:ins w:id="6192" w:author="Jacyeude Araújo" w:date="2019-10-02T11:25:00Z"/>
            </w:rPr>
          </w:rPrChange>
        </w:rPr>
        <w:pPrChange w:id="6193" w:author="Jacyeude Araújo" w:date="2019-10-02T11:25:00Z">
          <w:pPr/>
        </w:pPrChange>
      </w:pPr>
      <w:bookmarkStart w:id="6194" w:name="_Toc20913734"/>
      <w:ins w:id="6195" w:author="Jacyeude Araújo" w:date="2019-10-02T11:25:00Z">
        <w:r w:rsidRPr="00F00993">
          <w:rPr>
            <w:rFonts w:ascii="Times New Roman" w:hAnsi="Times New Roman" w:cs="Times New Roman"/>
            <w:i w:val="0"/>
            <w:iCs w:val="0"/>
            <w:color w:val="000000" w:themeColor="text1"/>
            <w:sz w:val="22"/>
            <w:szCs w:val="22"/>
            <w:rPrChange w:id="6196" w:author="Jacyeude Araújo" w:date="2019-10-02T13:03:00Z">
              <w:rPr>
                <w:i/>
                <w:iCs/>
              </w:rPr>
            </w:rPrChange>
          </w:rPr>
          <w:t xml:space="preserve">Tabela </w:t>
        </w:r>
        <w:r w:rsidRPr="00F00993">
          <w:rPr>
            <w:rFonts w:ascii="Times New Roman" w:hAnsi="Times New Roman" w:cs="Times New Roman"/>
            <w:i w:val="0"/>
            <w:iCs w:val="0"/>
            <w:color w:val="000000" w:themeColor="text1"/>
            <w:sz w:val="22"/>
            <w:szCs w:val="22"/>
            <w:rPrChange w:id="6197" w:author="Jacyeude Araújo" w:date="2019-10-02T13:03:00Z">
              <w:rPr>
                <w:i/>
                <w:iCs/>
              </w:rPr>
            </w:rPrChange>
          </w:rPr>
          <w:fldChar w:fldCharType="begin"/>
        </w:r>
        <w:r w:rsidRPr="00F00993">
          <w:rPr>
            <w:rFonts w:ascii="Times New Roman" w:hAnsi="Times New Roman" w:cs="Times New Roman"/>
            <w:i w:val="0"/>
            <w:iCs w:val="0"/>
            <w:color w:val="000000" w:themeColor="text1"/>
            <w:sz w:val="22"/>
            <w:szCs w:val="22"/>
            <w:rPrChange w:id="6198" w:author="Jacyeude Araújo" w:date="2019-10-02T13:03:00Z">
              <w:rPr>
                <w:i/>
                <w:iCs/>
              </w:rPr>
            </w:rPrChange>
          </w:rPr>
          <w:instrText xml:space="preserve"> SEQ Tabela \* ARABIC </w:instrText>
        </w:r>
      </w:ins>
      <w:r w:rsidRPr="00F00993">
        <w:rPr>
          <w:rFonts w:ascii="Times New Roman" w:hAnsi="Times New Roman" w:cs="Times New Roman"/>
          <w:i w:val="0"/>
          <w:iCs w:val="0"/>
          <w:color w:val="000000" w:themeColor="text1"/>
          <w:sz w:val="22"/>
          <w:szCs w:val="22"/>
          <w:rPrChange w:id="6199" w:author="Jacyeude Araújo" w:date="2019-10-02T13:03:00Z">
            <w:rPr>
              <w:i/>
              <w:iCs/>
            </w:rPr>
          </w:rPrChange>
        </w:rPr>
        <w:fldChar w:fldCharType="separate"/>
      </w:r>
      <w:r w:rsidR="0008128E">
        <w:rPr>
          <w:rFonts w:ascii="Times New Roman" w:hAnsi="Times New Roman" w:cs="Times New Roman"/>
          <w:i w:val="0"/>
          <w:iCs w:val="0"/>
          <w:noProof/>
          <w:color w:val="000000" w:themeColor="text1"/>
          <w:sz w:val="22"/>
          <w:szCs w:val="22"/>
        </w:rPr>
        <w:t>3</w:t>
      </w:r>
      <w:ins w:id="6200" w:author="Jacyeude Araújo" w:date="2019-10-02T11:25:00Z">
        <w:r w:rsidRPr="00F00993">
          <w:rPr>
            <w:rFonts w:ascii="Times New Roman" w:hAnsi="Times New Roman" w:cs="Times New Roman"/>
            <w:i w:val="0"/>
            <w:iCs w:val="0"/>
            <w:color w:val="000000" w:themeColor="text1"/>
            <w:sz w:val="22"/>
            <w:szCs w:val="22"/>
            <w:rPrChange w:id="6201" w:author="Jacyeude Araújo" w:date="2019-10-02T13:03:00Z">
              <w:rPr>
                <w:i/>
                <w:iCs/>
              </w:rPr>
            </w:rPrChange>
          </w:rPr>
          <w:fldChar w:fldCharType="end"/>
        </w:r>
        <w:r w:rsidRPr="00F00993">
          <w:rPr>
            <w:rFonts w:ascii="Times New Roman" w:hAnsi="Times New Roman" w:cs="Times New Roman"/>
            <w:i w:val="0"/>
            <w:iCs w:val="0"/>
            <w:color w:val="000000" w:themeColor="text1"/>
            <w:sz w:val="22"/>
            <w:szCs w:val="22"/>
            <w:rPrChange w:id="6202" w:author="Jacyeude Araújo" w:date="2019-10-02T13:03:00Z">
              <w:rPr>
                <w:i/>
                <w:iCs/>
              </w:rPr>
            </w:rPrChange>
          </w:rPr>
          <w:t xml:space="preserve"> - Descrição da classe do modelo</w:t>
        </w:r>
        <w:bookmarkEnd w:id="6194"/>
      </w:ins>
    </w:p>
    <w:tbl>
      <w:tblPr>
        <w:tblStyle w:val="Tabelacomgrade"/>
        <w:tblW w:w="0" w:type="auto"/>
        <w:tblLook w:val="04A0" w:firstRow="1" w:lastRow="0" w:firstColumn="1" w:lastColumn="0" w:noHBand="0" w:noVBand="1"/>
      </w:tblPr>
      <w:tblGrid>
        <w:gridCol w:w="4810"/>
        <w:gridCol w:w="4810"/>
      </w:tblGrid>
      <w:tr w:rsidR="007E405A" w:rsidRPr="00F00993" w14:paraId="2EE1EF85" w14:textId="77777777" w:rsidTr="007E405A">
        <w:tc>
          <w:tcPr>
            <w:tcW w:w="4810" w:type="dxa"/>
          </w:tcPr>
          <w:p w14:paraId="063E4143"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Novo nome do campo</w:t>
            </w:r>
          </w:p>
        </w:tc>
        <w:tc>
          <w:tcPr>
            <w:tcW w:w="4810" w:type="dxa"/>
          </w:tcPr>
          <w:p w14:paraId="1D5A5E57" w14:textId="77777777" w:rsidR="007E405A" w:rsidRPr="00F00993" w:rsidRDefault="007E405A" w:rsidP="007E405A">
            <w:pPr>
              <w:spacing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Descrição</w:t>
            </w:r>
          </w:p>
        </w:tc>
      </w:tr>
      <w:tr w:rsidR="007E405A" w:rsidRPr="00F00993" w14:paraId="03CA14AC" w14:textId="77777777" w:rsidTr="007E405A">
        <w:tc>
          <w:tcPr>
            <w:tcW w:w="4810" w:type="dxa"/>
          </w:tcPr>
          <w:p w14:paraId="2CAE98D6"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S-</w:t>
            </w:r>
            <w:proofErr w:type="spellStart"/>
            <w:r w:rsidRPr="00F00993">
              <w:rPr>
                <w:rFonts w:ascii="Times New Roman" w:hAnsi="Times New Roman" w:cs="Times New Roman"/>
                <w:color w:val="000000" w:themeColor="text1"/>
                <w:sz w:val="24"/>
                <w:szCs w:val="24"/>
              </w:rPr>
              <w:t>Class</w:t>
            </w:r>
            <w:proofErr w:type="spellEnd"/>
          </w:p>
        </w:tc>
        <w:tc>
          <w:tcPr>
            <w:tcW w:w="4810" w:type="dxa"/>
          </w:tcPr>
          <w:p w14:paraId="412A0336"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Valor para a classe prevista pelo modelo.</w:t>
            </w:r>
          </w:p>
        </w:tc>
      </w:tr>
      <w:tr w:rsidR="007E405A" w:rsidRPr="00F00993" w14:paraId="4DC0DEF0" w14:textId="77777777" w:rsidTr="007E405A">
        <w:tc>
          <w:tcPr>
            <w:tcW w:w="4810" w:type="dxa"/>
          </w:tcPr>
          <w:p w14:paraId="7A87CD18"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$SP-</w:t>
            </w:r>
            <w:proofErr w:type="spellStart"/>
            <w:r w:rsidRPr="00F00993">
              <w:rPr>
                <w:rFonts w:ascii="Times New Roman" w:hAnsi="Times New Roman" w:cs="Times New Roman"/>
                <w:color w:val="000000" w:themeColor="text1"/>
                <w:sz w:val="24"/>
                <w:szCs w:val="24"/>
              </w:rPr>
              <w:t>Class</w:t>
            </w:r>
            <w:proofErr w:type="spellEnd"/>
          </w:p>
        </w:tc>
        <w:tc>
          <w:tcPr>
            <w:tcW w:w="4810" w:type="dxa"/>
          </w:tcPr>
          <w:p w14:paraId="46D3FDEA"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propensão da classe SP para esta previsão (a probabilidade dessa previsão ser verdadeira, um valor de 0,0 a 1,0).</w:t>
            </w:r>
          </w:p>
        </w:tc>
      </w:tr>
    </w:tbl>
    <w:p w14:paraId="7B356A5C" w14:textId="77777777" w:rsidR="007E405A" w:rsidRPr="00F00993" w:rsidRDefault="007E405A" w:rsidP="007E405A">
      <w:pPr>
        <w:spacing w:line="360" w:lineRule="auto"/>
        <w:jc w:val="both"/>
        <w:rPr>
          <w:rFonts w:ascii="Times New Roman" w:hAnsi="Times New Roman" w:cs="Times New Roman"/>
          <w:color w:val="000000" w:themeColor="text1"/>
          <w:sz w:val="24"/>
          <w:szCs w:val="24"/>
        </w:rPr>
      </w:pPr>
    </w:p>
    <w:p w14:paraId="4B3E4F12" w14:textId="3FA86952" w:rsidR="007E405A" w:rsidRPr="00F00993" w:rsidRDefault="007E405A" w:rsidP="007E405A">
      <w:pPr>
        <w:spacing w:line="360" w:lineRule="auto"/>
        <w:jc w:val="both"/>
        <w:rPr>
          <w:rFonts w:ascii="Times New Roman" w:hAnsi="Times New Roman" w:cs="Times New Roman"/>
          <w:color w:val="000000" w:themeColor="text1"/>
          <w:sz w:val="24"/>
          <w:szCs w:val="24"/>
        </w:rPr>
      </w:pPr>
    </w:p>
    <w:p w14:paraId="3ADD4E40" w14:textId="570FB076" w:rsidR="00CC5686" w:rsidRPr="00F00993" w:rsidRDefault="00CC5686" w:rsidP="007E405A">
      <w:pPr>
        <w:spacing w:line="360" w:lineRule="auto"/>
        <w:jc w:val="both"/>
        <w:rPr>
          <w:rFonts w:ascii="Times New Roman" w:hAnsi="Times New Roman" w:cs="Times New Roman"/>
          <w:color w:val="000000" w:themeColor="text1"/>
          <w:sz w:val="24"/>
          <w:szCs w:val="24"/>
        </w:rPr>
      </w:pPr>
    </w:p>
    <w:p w14:paraId="0FF17616" w14:textId="374D98C7" w:rsidR="00CC5686" w:rsidRPr="00F00993" w:rsidRDefault="00CC5686" w:rsidP="007E405A">
      <w:pPr>
        <w:spacing w:line="360" w:lineRule="auto"/>
        <w:jc w:val="both"/>
        <w:rPr>
          <w:rFonts w:ascii="Times New Roman" w:hAnsi="Times New Roman" w:cs="Times New Roman"/>
          <w:color w:val="000000" w:themeColor="text1"/>
          <w:sz w:val="24"/>
          <w:szCs w:val="24"/>
        </w:rPr>
      </w:pPr>
    </w:p>
    <w:p w14:paraId="36EAD79F" w14:textId="6A5EB39E" w:rsidR="000A449D" w:rsidRPr="00F00993" w:rsidRDefault="000A449D" w:rsidP="007E405A">
      <w:pPr>
        <w:spacing w:line="360" w:lineRule="auto"/>
        <w:jc w:val="both"/>
        <w:rPr>
          <w:rFonts w:ascii="Times New Roman" w:hAnsi="Times New Roman" w:cs="Times New Roman"/>
          <w:color w:val="000000" w:themeColor="text1"/>
          <w:sz w:val="24"/>
          <w:szCs w:val="24"/>
        </w:rPr>
      </w:pPr>
    </w:p>
    <w:p w14:paraId="4E1DB1D4" w14:textId="061AD2FB" w:rsidR="000A449D" w:rsidRPr="00F00993" w:rsidRDefault="000A449D" w:rsidP="007E405A">
      <w:pPr>
        <w:spacing w:line="360" w:lineRule="auto"/>
        <w:jc w:val="both"/>
        <w:rPr>
          <w:ins w:id="6203" w:author="Jacyeude Araújo" w:date="2019-10-02T11:26:00Z"/>
          <w:rFonts w:ascii="Times New Roman" w:hAnsi="Times New Roman" w:cs="Times New Roman"/>
          <w:color w:val="000000" w:themeColor="text1"/>
          <w:sz w:val="24"/>
          <w:szCs w:val="24"/>
        </w:rPr>
      </w:pPr>
    </w:p>
    <w:p w14:paraId="723350CF" w14:textId="3D4E022D" w:rsidR="00301009" w:rsidRPr="00F00993" w:rsidRDefault="00ED239A" w:rsidP="00D57782">
      <w:pPr>
        <w:pStyle w:val="Ttulo1"/>
        <w:rPr>
          <w:rFonts w:ascii="Times New Roman" w:hAnsi="Times New Roman" w:cs="Times New Roman"/>
          <w:b/>
          <w:bCs/>
          <w:color w:val="000000" w:themeColor="text1"/>
          <w:sz w:val="24"/>
          <w:szCs w:val="24"/>
        </w:rPr>
      </w:pPr>
      <w:bookmarkStart w:id="6204" w:name="_Toc20921315"/>
      <w:r w:rsidRPr="00F00993">
        <w:rPr>
          <w:rFonts w:ascii="Times New Roman" w:hAnsi="Times New Roman" w:cs="Times New Roman"/>
          <w:b/>
          <w:bCs/>
          <w:color w:val="000000" w:themeColor="text1"/>
          <w:sz w:val="24"/>
          <w:szCs w:val="24"/>
        </w:rPr>
        <w:lastRenderedPageBreak/>
        <w:t xml:space="preserve">CAPITULO </w:t>
      </w:r>
      <w:r w:rsidR="002D1497" w:rsidRPr="00F00993">
        <w:rPr>
          <w:rFonts w:ascii="Times New Roman" w:hAnsi="Times New Roman" w:cs="Times New Roman"/>
          <w:b/>
          <w:bCs/>
          <w:color w:val="000000" w:themeColor="text1"/>
          <w:sz w:val="24"/>
          <w:szCs w:val="24"/>
        </w:rPr>
        <w:t>4</w:t>
      </w:r>
      <w:bookmarkEnd w:id="6204"/>
    </w:p>
    <w:p w14:paraId="4ACFF90C" w14:textId="12A0FFEC" w:rsidR="00237B3E" w:rsidRPr="00F00993"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6205" w:name="_Toc20921316"/>
      <w:r w:rsidRPr="00F00993">
        <w:rPr>
          <w:rFonts w:ascii="Times New Roman" w:hAnsi="Times New Roman" w:cs="Times New Roman"/>
          <w:b/>
          <w:bCs/>
          <w:color w:val="000000" w:themeColor="text1"/>
          <w:sz w:val="24"/>
          <w:szCs w:val="24"/>
        </w:rPr>
        <w:t>4</w:t>
      </w:r>
      <w:r w:rsidR="00237B3E" w:rsidRPr="00F00993">
        <w:rPr>
          <w:rFonts w:ascii="Times New Roman" w:hAnsi="Times New Roman" w:cs="Times New Roman"/>
          <w:b/>
          <w:bCs/>
          <w:color w:val="000000" w:themeColor="text1"/>
          <w:sz w:val="24"/>
          <w:szCs w:val="24"/>
        </w:rPr>
        <w:t xml:space="preserve"> MATERIAIS e MONTAGEM</w:t>
      </w:r>
      <w:bookmarkEnd w:id="6205"/>
    </w:p>
    <w:p w14:paraId="53F6E9A5" w14:textId="5DA7DD9A" w:rsidR="00E31AE2" w:rsidRPr="00F00993" w:rsidRDefault="00E31AE2" w:rsidP="00E463DB">
      <w:pPr>
        <w:spacing w:line="360" w:lineRule="auto"/>
        <w:jc w:val="both"/>
        <w:rPr>
          <w:rFonts w:ascii="Times New Roman" w:hAnsi="Times New Roman" w:cs="Times New Roman"/>
          <w:color w:val="000000" w:themeColor="text1"/>
          <w:sz w:val="24"/>
          <w:szCs w:val="24"/>
        </w:rPr>
      </w:pPr>
    </w:p>
    <w:p w14:paraId="279227CA" w14:textId="56E45FA4" w:rsidR="00237B3E"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6206" w:name="_Toc20921317"/>
      <w:r w:rsidRPr="00F00993">
        <w:rPr>
          <w:rFonts w:ascii="Times New Roman" w:hAnsi="Times New Roman" w:cs="Times New Roman"/>
          <w:b/>
          <w:bCs/>
          <w:color w:val="000000" w:themeColor="text1"/>
          <w:sz w:val="24"/>
          <w:szCs w:val="24"/>
        </w:rPr>
        <w:t>4</w:t>
      </w:r>
      <w:r w:rsidR="00237B3E" w:rsidRPr="00F00993">
        <w:rPr>
          <w:rFonts w:ascii="Times New Roman" w:hAnsi="Times New Roman" w:cs="Times New Roman"/>
          <w:b/>
          <w:bCs/>
          <w:color w:val="000000" w:themeColor="text1"/>
          <w:sz w:val="24"/>
          <w:szCs w:val="24"/>
        </w:rPr>
        <w:t xml:space="preserve">.1 System </w:t>
      </w:r>
      <w:proofErr w:type="spellStart"/>
      <w:r w:rsidR="00237B3E" w:rsidRPr="00F00993">
        <w:rPr>
          <w:rFonts w:ascii="Times New Roman" w:hAnsi="Times New Roman" w:cs="Times New Roman"/>
          <w:b/>
          <w:bCs/>
          <w:color w:val="000000" w:themeColor="text1"/>
          <w:sz w:val="24"/>
          <w:szCs w:val="24"/>
        </w:rPr>
        <w:t>On</w:t>
      </w:r>
      <w:proofErr w:type="spellEnd"/>
      <w:r w:rsidR="00237B3E" w:rsidRPr="00F00993">
        <w:rPr>
          <w:rFonts w:ascii="Times New Roman" w:hAnsi="Times New Roman" w:cs="Times New Roman"/>
          <w:b/>
          <w:bCs/>
          <w:color w:val="000000" w:themeColor="text1"/>
          <w:sz w:val="24"/>
          <w:szCs w:val="24"/>
        </w:rPr>
        <w:t xml:space="preserve"> Chip E</w:t>
      </w:r>
      <w:ins w:id="6207" w:author="Jacyeude Araújo" w:date="2019-10-02T11:28:00Z">
        <w:r w:rsidR="00C76D31" w:rsidRPr="00F00993">
          <w:rPr>
            <w:rFonts w:ascii="Times New Roman" w:hAnsi="Times New Roman" w:cs="Times New Roman"/>
            <w:b/>
            <w:bCs/>
            <w:color w:val="000000" w:themeColor="text1"/>
            <w:sz w:val="24"/>
            <w:szCs w:val="24"/>
          </w:rPr>
          <w:t>SP</w:t>
        </w:r>
      </w:ins>
      <w:del w:id="6208" w:author="Jacyeude Araújo" w:date="2019-10-02T11:28:00Z">
        <w:r w:rsidR="00237B3E" w:rsidRPr="00F00993" w:rsidDel="00C76D31">
          <w:rPr>
            <w:rFonts w:ascii="Times New Roman" w:hAnsi="Times New Roman" w:cs="Times New Roman"/>
            <w:b/>
            <w:bCs/>
            <w:color w:val="000000" w:themeColor="text1"/>
            <w:sz w:val="24"/>
            <w:szCs w:val="24"/>
          </w:rPr>
          <w:delText>sp</w:delText>
        </w:r>
      </w:del>
      <w:r w:rsidR="00237B3E" w:rsidRPr="00F00993">
        <w:rPr>
          <w:rFonts w:ascii="Times New Roman" w:hAnsi="Times New Roman" w:cs="Times New Roman"/>
          <w:b/>
          <w:bCs/>
          <w:color w:val="000000" w:themeColor="text1"/>
          <w:sz w:val="24"/>
          <w:szCs w:val="24"/>
        </w:rPr>
        <w:t xml:space="preserve"> 8266</w:t>
      </w:r>
      <w:bookmarkEnd w:id="6206"/>
    </w:p>
    <w:p w14:paraId="7D5B448D" w14:textId="77777777" w:rsidR="0092354A" w:rsidRPr="00F00993" w:rsidRDefault="0092354A" w:rsidP="00E463DB">
      <w:pPr>
        <w:spacing w:after="0" w:line="360" w:lineRule="auto"/>
        <w:ind w:firstLine="1440"/>
        <w:jc w:val="both"/>
        <w:rPr>
          <w:rFonts w:ascii="Times New Roman" w:hAnsi="Times New Roman" w:cs="Times New Roman"/>
          <w:color w:val="000000" w:themeColor="text1"/>
          <w:rPrChange w:id="6209" w:author="Jacyeude Araújo" w:date="2019-10-02T13:03:00Z">
            <w:rPr>
              <w:rFonts w:ascii="Times New Roman" w:hAnsi="Times New Roman" w:cs="Times New Roman"/>
              <w:color w:val="000000" w:themeColor="text1"/>
              <w:sz w:val="24"/>
              <w:szCs w:val="24"/>
            </w:rPr>
          </w:rPrChange>
        </w:rPr>
      </w:pPr>
    </w:p>
    <w:p w14:paraId="45E0FB1D" w14:textId="2B4027D6" w:rsidR="00C76D31" w:rsidRPr="00F00993" w:rsidRDefault="00C76D31">
      <w:pPr>
        <w:pStyle w:val="Legenda"/>
        <w:keepNext/>
        <w:jc w:val="center"/>
        <w:rPr>
          <w:ins w:id="6210" w:author="Jacyeude Araújo" w:date="2019-10-02T11:27:00Z"/>
          <w:rFonts w:ascii="Times New Roman" w:hAnsi="Times New Roman" w:cs="Times New Roman"/>
          <w:i w:val="0"/>
          <w:iCs w:val="0"/>
          <w:color w:val="000000" w:themeColor="text1"/>
          <w:sz w:val="22"/>
          <w:szCs w:val="22"/>
          <w:lang w:val="en-US"/>
          <w:rPrChange w:id="6211" w:author="Jacyeude Araújo" w:date="2019-10-02T13:03:00Z">
            <w:rPr>
              <w:ins w:id="6212" w:author="Jacyeude Araújo" w:date="2019-10-02T11:27:00Z"/>
            </w:rPr>
          </w:rPrChange>
        </w:rPr>
        <w:pPrChange w:id="6213" w:author="Jacyeude Araújo" w:date="2019-10-02T11:27:00Z">
          <w:pPr>
            <w:pStyle w:val="Legenda"/>
          </w:pPr>
        </w:pPrChange>
      </w:pPr>
      <w:proofErr w:type="spellStart"/>
      <w:ins w:id="6214" w:author="Jacyeude Araújo" w:date="2019-10-02T11:27:00Z">
        <w:r w:rsidRPr="00F00993">
          <w:rPr>
            <w:rFonts w:ascii="Times New Roman" w:hAnsi="Times New Roman" w:cs="Times New Roman"/>
            <w:i w:val="0"/>
            <w:iCs w:val="0"/>
            <w:color w:val="000000" w:themeColor="text1"/>
            <w:sz w:val="22"/>
            <w:szCs w:val="22"/>
            <w:lang w:val="en-US"/>
            <w:rPrChange w:id="6215" w:author="Jacyeude Araújo" w:date="2019-10-02T13:03:00Z">
              <w:rPr/>
            </w:rPrChange>
          </w:rPr>
          <w:t>Figura</w:t>
        </w:r>
        <w:proofErr w:type="spellEnd"/>
        <w:r w:rsidRPr="00F00993">
          <w:rPr>
            <w:rFonts w:ascii="Times New Roman" w:hAnsi="Times New Roman" w:cs="Times New Roman"/>
            <w:i w:val="0"/>
            <w:iCs w:val="0"/>
            <w:color w:val="000000" w:themeColor="text1"/>
            <w:sz w:val="22"/>
            <w:szCs w:val="22"/>
            <w:lang w:val="en-US"/>
            <w:rPrChange w:id="6216" w:author="Jacyeude Araújo" w:date="2019-10-02T13:03:00Z">
              <w:rPr/>
            </w:rPrChange>
          </w:rPr>
          <w:t xml:space="preserve"> </w:t>
        </w:r>
        <w:r w:rsidRPr="00F00993">
          <w:rPr>
            <w:rFonts w:ascii="Times New Roman" w:hAnsi="Times New Roman" w:cs="Times New Roman"/>
            <w:i w:val="0"/>
            <w:iCs w:val="0"/>
            <w:color w:val="000000" w:themeColor="text1"/>
            <w:sz w:val="22"/>
            <w:szCs w:val="22"/>
            <w:rPrChange w:id="6217" w:author="Jacyeude Araújo" w:date="2019-10-02T13:03:00Z">
              <w:rPr/>
            </w:rPrChange>
          </w:rPr>
          <w:fldChar w:fldCharType="begin"/>
        </w:r>
        <w:r w:rsidRPr="00F00993">
          <w:rPr>
            <w:rFonts w:ascii="Times New Roman" w:hAnsi="Times New Roman" w:cs="Times New Roman"/>
            <w:i w:val="0"/>
            <w:iCs w:val="0"/>
            <w:color w:val="000000" w:themeColor="text1"/>
            <w:sz w:val="22"/>
            <w:szCs w:val="22"/>
            <w:lang w:val="en-US"/>
            <w:rPrChange w:id="621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21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lang w:val="en-US"/>
        </w:rPr>
        <w:t>27</w:t>
      </w:r>
      <w:ins w:id="6220" w:author="Jacyeude Araújo" w:date="2019-10-02T11:27:00Z">
        <w:r w:rsidRPr="00F00993">
          <w:rPr>
            <w:rFonts w:ascii="Times New Roman" w:hAnsi="Times New Roman" w:cs="Times New Roman"/>
            <w:i w:val="0"/>
            <w:iCs w:val="0"/>
            <w:color w:val="000000" w:themeColor="text1"/>
            <w:sz w:val="22"/>
            <w:szCs w:val="22"/>
            <w:rPrChange w:id="6221" w:author="Jacyeude Araújo" w:date="2019-10-02T13:03:00Z">
              <w:rPr/>
            </w:rPrChange>
          </w:rPr>
          <w:fldChar w:fldCharType="end"/>
        </w:r>
        <w:r w:rsidRPr="00F00993">
          <w:rPr>
            <w:rFonts w:ascii="Times New Roman" w:hAnsi="Times New Roman" w:cs="Times New Roman"/>
            <w:i w:val="0"/>
            <w:iCs w:val="0"/>
            <w:color w:val="000000" w:themeColor="text1"/>
            <w:sz w:val="22"/>
            <w:szCs w:val="22"/>
            <w:lang w:val="en-US"/>
            <w:rPrChange w:id="6222" w:author="Jacyeude Araújo" w:date="2019-10-02T13:03:00Z">
              <w:rPr/>
            </w:rPrChange>
          </w:rPr>
          <w:t xml:space="preserve"> - ESP 8266</w:t>
        </w:r>
      </w:ins>
    </w:p>
    <w:p w14:paraId="2BF0C1F3" w14:textId="77777777" w:rsidR="00CE13E3" w:rsidRPr="00F00993" w:rsidRDefault="0092354A" w:rsidP="00CE13E3">
      <w:pPr>
        <w:keepNext/>
        <w:spacing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223"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9865FFB" wp14:editId="0207F1CE">
            <wp:extent cx="3030855"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b="6501"/>
                    <a:stretch/>
                  </pic:blipFill>
                  <pic:spPr bwMode="auto">
                    <a:xfrm>
                      <a:off x="0" y="0"/>
                      <a:ext cx="3041287" cy="2446793"/>
                    </a:xfrm>
                    <a:prstGeom prst="rect">
                      <a:avLst/>
                    </a:prstGeom>
                    <a:noFill/>
                    <a:ln>
                      <a:noFill/>
                    </a:ln>
                    <a:extLst>
                      <a:ext uri="{53640926-AAD7-44D8-BBD7-CCE9431645EC}">
                        <a14:shadowObscured xmlns:a14="http://schemas.microsoft.com/office/drawing/2010/main"/>
                      </a:ext>
                    </a:extLst>
                  </pic:spPr>
                </pic:pic>
              </a:graphicData>
            </a:graphic>
          </wp:inline>
        </w:drawing>
      </w:r>
    </w:p>
    <w:p w14:paraId="6D64E9D1" w14:textId="5821AF98" w:rsidR="004E141F" w:rsidRPr="00F00993" w:rsidRDefault="00CE13E3" w:rsidP="00CE13E3">
      <w:pPr>
        <w:pStyle w:val="Legenda"/>
        <w:jc w:val="center"/>
        <w:rPr>
          <w:rFonts w:ascii="Times New Roman" w:hAnsi="Times New Roman" w:cs="Times New Roman"/>
          <w:i w:val="0"/>
          <w:iCs w:val="0"/>
          <w:color w:val="000000" w:themeColor="text1"/>
          <w:sz w:val="22"/>
          <w:szCs w:val="22"/>
          <w:rPrChange w:id="6224" w:author="Jacyeude Araújo" w:date="2019-10-02T13:03:00Z">
            <w:rPr>
              <w:rFonts w:ascii="Times New Roman" w:hAnsi="Times New Roman" w:cs="Times New Roman"/>
              <w:color w:val="000000" w:themeColor="text1"/>
            </w:rPr>
          </w:rPrChange>
        </w:rPr>
      </w:pPr>
      <w:bookmarkStart w:id="6225" w:name="_Toc20849518"/>
      <w:del w:id="6226" w:author="Jacyeude Araújo" w:date="2019-10-02T11:27:00Z">
        <w:r w:rsidRPr="00F00993" w:rsidDel="00C76D31">
          <w:rPr>
            <w:rFonts w:ascii="Times New Roman" w:hAnsi="Times New Roman" w:cs="Times New Roman"/>
            <w:i w:val="0"/>
            <w:iCs w:val="0"/>
            <w:color w:val="000000" w:themeColor="text1"/>
            <w:sz w:val="22"/>
            <w:szCs w:val="22"/>
            <w:rPrChange w:id="6227" w:author="Jacyeude Araújo" w:date="2019-10-02T13:03:00Z">
              <w:rPr>
                <w:rFonts w:ascii="Times New Roman" w:hAnsi="Times New Roman" w:cs="Times New Roman"/>
                <w:color w:val="000000" w:themeColor="text1"/>
              </w:rPr>
            </w:rPrChange>
          </w:rPr>
          <w:delText xml:space="preserve">Figura </w:delText>
        </w:r>
      </w:del>
      <w:del w:id="6228" w:author="Jacyeude Araújo" w:date="2019-10-02T10:09:00Z">
        <w:r w:rsidRPr="00F00993" w:rsidDel="00DA6A84">
          <w:rPr>
            <w:rFonts w:ascii="Times New Roman" w:hAnsi="Times New Roman" w:cs="Times New Roman"/>
            <w:i w:val="0"/>
            <w:iCs w:val="0"/>
            <w:color w:val="000000" w:themeColor="text1"/>
            <w:sz w:val="22"/>
            <w:szCs w:val="22"/>
            <w:rPrChange w:id="6229"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230"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23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232" w:author="Jacyeude Araújo" w:date="2019-10-02T13:03:00Z">
              <w:rPr>
                <w:rFonts w:ascii="Times New Roman" w:hAnsi="Times New Roman" w:cs="Times New Roman"/>
                <w:noProof/>
                <w:color w:val="000000" w:themeColor="text1"/>
              </w:rPr>
            </w:rPrChange>
          </w:rPr>
          <w:delText>31</w:delText>
        </w:r>
        <w:r w:rsidRPr="00F00993" w:rsidDel="00DA6A84">
          <w:rPr>
            <w:rFonts w:ascii="Times New Roman" w:hAnsi="Times New Roman" w:cs="Times New Roman"/>
            <w:i w:val="0"/>
            <w:iCs w:val="0"/>
            <w:color w:val="000000" w:themeColor="text1"/>
            <w:sz w:val="22"/>
            <w:szCs w:val="22"/>
            <w:rPrChange w:id="6233" w:author="Jacyeude Araújo" w:date="2019-10-02T13:03:00Z">
              <w:rPr>
                <w:rFonts w:ascii="Times New Roman" w:hAnsi="Times New Roman" w:cs="Times New Roman"/>
                <w:color w:val="000000" w:themeColor="text1"/>
              </w:rPr>
            </w:rPrChange>
          </w:rPr>
          <w:fldChar w:fldCharType="end"/>
        </w:r>
      </w:del>
      <w:del w:id="6234" w:author="Jacyeude Araújo" w:date="2019-10-02T11:27:00Z">
        <w:r w:rsidRPr="00F00993" w:rsidDel="00C76D31">
          <w:rPr>
            <w:rFonts w:ascii="Times New Roman" w:hAnsi="Times New Roman" w:cs="Times New Roman"/>
            <w:i w:val="0"/>
            <w:iCs w:val="0"/>
            <w:color w:val="000000" w:themeColor="text1"/>
            <w:sz w:val="22"/>
            <w:szCs w:val="22"/>
            <w:rPrChange w:id="6235" w:author="Jacyeude Araújo" w:date="2019-10-02T13:03:00Z">
              <w:rPr>
                <w:rFonts w:ascii="Times New Roman" w:hAnsi="Times New Roman" w:cs="Times New Roman"/>
                <w:color w:val="000000" w:themeColor="text1"/>
              </w:rPr>
            </w:rPrChange>
          </w:rPr>
          <w:delText xml:space="preserve">- ESP 8266 . </w:delText>
        </w:r>
      </w:del>
      <w:r w:rsidRPr="00F00993">
        <w:rPr>
          <w:rFonts w:ascii="Times New Roman" w:hAnsi="Times New Roman" w:cs="Times New Roman"/>
          <w:i w:val="0"/>
          <w:iCs w:val="0"/>
          <w:color w:val="000000" w:themeColor="text1"/>
          <w:sz w:val="22"/>
          <w:szCs w:val="22"/>
          <w:rPrChange w:id="6236" w:author="Jacyeude Araújo" w:date="2019-10-02T13:03:00Z">
            <w:rPr>
              <w:rFonts w:ascii="Times New Roman" w:hAnsi="Times New Roman" w:cs="Times New Roman"/>
              <w:color w:val="000000" w:themeColor="text1"/>
            </w:rPr>
          </w:rPrChange>
        </w:rPr>
        <w:t>Fonte: O próprio autor.</w:t>
      </w:r>
      <w:bookmarkEnd w:id="6225"/>
    </w:p>
    <w:p w14:paraId="5C981380" w14:textId="66C3659B" w:rsidR="0092354A" w:rsidRPr="00F00993" w:rsidRDefault="0092354A" w:rsidP="00A47C0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ESP8266 é um microcontrolador produzido pela empresa Espressif Systems. </w:t>
      </w:r>
      <w:del w:id="6237" w:author="Jacyeude Araújo" w:date="2019-10-02T11:30:00Z">
        <w:r w:rsidRPr="00F00993" w:rsidDel="00C76D31">
          <w:rPr>
            <w:rFonts w:ascii="Times New Roman" w:hAnsi="Times New Roman" w:cs="Times New Roman"/>
            <w:color w:val="000000" w:themeColor="text1"/>
            <w:sz w:val="24"/>
            <w:szCs w:val="24"/>
          </w:rPr>
          <w:delText>Uma característica relevante deste microcontrolador é que ele é capaz de fazer comunicação via Wi-Fi e tem um baixo custo, algo em torno de 3</w:delText>
        </w:r>
      </w:del>
      <w:del w:id="6238" w:author="Jacyeude Araújo" w:date="2019-10-02T11:29:00Z">
        <w:r w:rsidRPr="00F00993" w:rsidDel="00C76D31">
          <w:rPr>
            <w:rFonts w:ascii="Times New Roman" w:hAnsi="Times New Roman" w:cs="Times New Roman"/>
            <w:color w:val="000000" w:themeColor="text1"/>
            <w:sz w:val="24"/>
            <w:szCs w:val="24"/>
          </w:rPr>
          <w:delText xml:space="preserve"> usd</w:delText>
        </w:r>
      </w:del>
      <w:del w:id="6239" w:author="Jacyeude Araújo" w:date="2019-10-02T11:30:00Z">
        <w:r w:rsidRPr="00F00993" w:rsidDel="00C76D31">
          <w:rPr>
            <w:rFonts w:ascii="Times New Roman" w:hAnsi="Times New Roman" w:cs="Times New Roman"/>
            <w:color w:val="000000" w:themeColor="text1"/>
            <w:sz w:val="24"/>
            <w:szCs w:val="24"/>
          </w:rPr>
          <w:delText xml:space="preserve">. </w:delText>
        </w:r>
      </w:del>
      <w:del w:id="6240" w:author="Jacyeude Araújo" w:date="2019-10-02T11:29:00Z">
        <w:r w:rsidRPr="00F00993" w:rsidDel="00C76D31">
          <w:rPr>
            <w:rFonts w:ascii="Times New Roman" w:hAnsi="Times New Roman" w:cs="Times New Roman"/>
            <w:color w:val="000000" w:themeColor="text1"/>
            <w:sz w:val="24"/>
            <w:szCs w:val="24"/>
          </w:rPr>
          <w:delText>Além da comunicação por Wi-Fi (seguindo o protocolo IEEE 802.11), e</w:delText>
        </w:r>
      </w:del>
      <w:ins w:id="6241" w:author="Jacyeude Araújo" w:date="2019-10-02T11:29:00Z">
        <w:r w:rsidR="00C76D31" w:rsidRPr="00F00993">
          <w:rPr>
            <w:rFonts w:ascii="Times New Roman" w:hAnsi="Times New Roman" w:cs="Times New Roman"/>
            <w:color w:val="000000" w:themeColor="text1"/>
            <w:sz w:val="24"/>
            <w:szCs w:val="24"/>
          </w:rPr>
          <w:t>E</w:t>
        </w:r>
      </w:ins>
      <w:r w:rsidRPr="00F00993">
        <w:rPr>
          <w:rFonts w:ascii="Times New Roman" w:hAnsi="Times New Roman" w:cs="Times New Roman"/>
          <w:color w:val="000000" w:themeColor="text1"/>
          <w:sz w:val="24"/>
          <w:szCs w:val="24"/>
        </w:rPr>
        <w:t xml:space="preserve">ste microcontrolador conta com 16 portas GPIO, comunicação I 2C, UART, SPI, um módulo ADC, um CPU da </w:t>
      </w:r>
      <w:proofErr w:type="spellStart"/>
      <w:r w:rsidRPr="00F00993">
        <w:rPr>
          <w:rFonts w:ascii="Times New Roman" w:hAnsi="Times New Roman" w:cs="Times New Roman"/>
          <w:color w:val="000000" w:themeColor="text1"/>
          <w:sz w:val="24"/>
          <w:szCs w:val="24"/>
        </w:rPr>
        <w:t>Tensilica</w:t>
      </w:r>
      <w:proofErr w:type="spellEnd"/>
      <w:r w:rsidRPr="00F00993">
        <w:rPr>
          <w:rFonts w:ascii="Times New Roman" w:hAnsi="Times New Roman" w:cs="Times New Roman"/>
          <w:color w:val="000000" w:themeColor="text1"/>
          <w:sz w:val="24"/>
          <w:szCs w:val="24"/>
        </w:rPr>
        <w:t xml:space="preserve"> L106 de 32-bit com a arquitetura </w:t>
      </w:r>
      <w:proofErr w:type="spellStart"/>
      <w:r w:rsidRPr="00F00993">
        <w:rPr>
          <w:rFonts w:ascii="Times New Roman" w:hAnsi="Times New Roman" w:cs="Times New Roman"/>
          <w:color w:val="000000" w:themeColor="text1"/>
          <w:sz w:val="24"/>
          <w:szCs w:val="24"/>
        </w:rPr>
        <w:t>Xtensa</w:t>
      </w:r>
      <w:proofErr w:type="spellEnd"/>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de 80MHz podendo chegar a 160</w:t>
      </w:r>
      <w:proofErr w:type="gramStart"/>
      <w:r w:rsidRPr="00F00993">
        <w:rPr>
          <w:rFonts w:ascii="Times New Roman" w:hAnsi="Times New Roman" w:cs="Times New Roman"/>
          <w:color w:val="000000" w:themeColor="text1"/>
          <w:sz w:val="24"/>
          <w:szCs w:val="24"/>
        </w:rPr>
        <w:t>MHz</w:t>
      </w:r>
      <w:r w:rsidR="00CE13E3" w:rsidRPr="00F00993">
        <w:rPr>
          <w:rFonts w:ascii="Times New Roman" w:hAnsi="Times New Roman" w:cs="Times New Roman"/>
          <w:color w:val="000000" w:themeColor="text1"/>
          <w:sz w:val="24"/>
          <w:szCs w:val="24"/>
        </w:rPr>
        <w:t>[</w:t>
      </w:r>
      <w:proofErr w:type="gramEnd"/>
      <w:r w:rsidR="00CE13E3" w:rsidRPr="00F00993">
        <w:rPr>
          <w:rFonts w:ascii="Times New Roman" w:hAnsi="Times New Roman" w:cs="Times New Roman"/>
          <w:color w:val="000000" w:themeColor="text1"/>
          <w:sz w:val="24"/>
          <w:szCs w:val="24"/>
        </w:rPr>
        <w:t>4</w:t>
      </w:r>
      <w:r w:rsidR="00825AAA" w:rsidRPr="00F00993">
        <w:rPr>
          <w:rFonts w:ascii="Times New Roman" w:hAnsi="Times New Roman" w:cs="Times New Roman"/>
          <w:color w:val="000000" w:themeColor="text1"/>
          <w:sz w:val="24"/>
          <w:szCs w:val="24"/>
        </w:rPr>
        <w:t>3</w:t>
      </w:r>
      <w:r w:rsidR="00CE13E3"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w:t>
      </w:r>
    </w:p>
    <w:p w14:paraId="5130F52F" w14:textId="0857D24D" w:rsidR="0092354A" w:rsidRPr="00F00993" w:rsidRDefault="0092354A" w:rsidP="00E463DB">
      <w:pPr>
        <w:spacing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shd w:val="clear" w:color="auto" w:fill="FFFFFF"/>
        </w:rPr>
        <w:t xml:space="preserve">É um conjunto de alto </w:t>
      </w:r>
      <w:commentRangeStart w:id="6242"/>
      <w:commentRangeStart w:id="6243"/>
      <w:r w:rsidRPr="00F00993">
        <w:rPr>
          <w:rFonts w:ascii="Times New Roman" w:hAnsi="Times New Roman" w:cs="Times New Roman"/>
          <w:color w:val="000000" w:themeColor="text1"/>
          <w:sz w:val="24"/>
          <w:szCs w:val="24"/>
          <w:shd w:val="clear" w:color="auto" w:fill="FFFFFF"/>
        </w:rPr>
        <w:t>desempenho</w:t>
      </w:r>
      <w:commentRangeEnd w:id="6242"/>
      <w:r w:rsidR="001140A9" w:rsidRPr="00F00993">
        <w:rPr>
          <w:rStyle w:val="Refdecomentrio"/>
          <w:color w:val="000000" w:themeColor="text1"/>
          <w:rPrChange w:id="6244" w:author="Jacyeude Araújo" w:date="2019-10-02T13:03:00Z">
            <w:rPr>
              <w:rStyle w:val="Refdecomentrio"/>
            </w:rPr>
          </w:rPrChange>
        </w:rPr>
        <w:commentReference w:id="6242"/>
      </w:r>
      <w:commentRangeEnd w:id="6243"/>
      <w:r w:rsidR="00C76D31" w:rsidRPr="00F00993">
        <w:rPr>
          <w:rStyle w:val="Refdecomentrio"/>
          <w:color w:val="000000" w:themeColor="text1"/>
          <w:rPrChange w:id="6245" w:author="Jacyeude Araújo" w:date="2019-10-02T13:03:00Z">
            <w:rPr>
              <w:rStyle w:val="Refdecomentrio"/>
            </w:rPr>
          </w:rPrChange>
        </w:rPr>
        <w:commentReference w:id="6243"/>
      </w:r>
      <w:del w:id="6246" w:author="Jacyeude Araújo" w:date="2019-10-02T11:30:00Z">
        <w:r w:rsidRPr="00F00993" w:rsidDel="00C76D31">
          <w:rPr>
            <w:rFonts w:ascii="Times New Roman" w:hAnsi="Times New Roman" w:cs="Times New Roman"/>
            <w:color w:val="000000" w:themeColor="text1"/>
            <w:sz w:val="24"/>
            <w:szCs w:val="24"/>
            <w:shd w:val="clear" w:color="auto" w:fill="FFFFFF"/>
          </w:rPr>
          <w:delText>, interação wireless</w:delText>
        </w:r>
      </w:del>
      <w:r w:rsidRPr="00F00993">
        <w:rPr>
          <w:rFonts w:ascii="Times New Roman" w:hAnsi="Times New Roman" w:cs="Times New Roman"/>
          <w:color w:val="000000" w:themeColor="text1"/>
          <w:sz w:val="24"/>
          <w:szCs w:val="24"/>
          <w:shd w:val="clear" w:color="auto" w:fill="FFFFFF"/>
        </w:rPr>
        <w:t xml:space="preserve">, projetado para espaços pequenos com restrição de consumo de energia para plataformas móveis. Ele fornece a capacidade de incorporar Wi-Fi dentro de outros sistemas, podendo funcionar como aplicativo independente, com menor custo e com um mínimo de espaço. O diagrama de blocos do ESP8266 é ilustrado na </w:t>
      </w:r>
      <w:ins w:id="6247" w:author="Jacyeude Araújo" w:date="2019-10-02T11:28:00Z">
        <w:r w:rsidR="00C76D31" w:rsidRPr="00F00993">
          <w:rPr>
            <w:rFonts w:ascii="Times New Roman" w:hAnsi="Times New Roman" w:cs="Times New Roman"/>
            <w:color w:val="000000" w:themeColor="text1"/>
            <w:sz w:val="24"/>
            <w:szCs w:val="24"/>
            <w:shd w:val="clear" w:color="auto" w:fill="FFFFFF"/>
          </w:rPr>
          <w:t>F</w:t>
        </w:r>
      </w:ins>
      <w:del w:id="6248" w:author="Jacyeude Araújo" w:date="2019-10-02T11:28:00Z">
        <w:r w:rsidR="00CE13E3" w:rsidRPr="00F00993" w:rsidDel="00C76D31">
          <w:rPr>
            <w:rFonts w:ascii="Times New Roman" w:hAnsi="Times New Roman" w:cs="Times New Roman"/>
            <w:color w:val="000000" w:themeColor="text1"/>
            <w:sz w:val="24"/>
            <w:szCs w:val="24"/>
            <w:shd w:val="clear" w:color="auto" w:fill="FFFFFF"/>
          </w:rPr>
          <w:delText>f</w:delText>
        </w:r>
      </w:del>
      <w:r w:rsidRPr="00F00993">
        <w:rPr>
          <w:rFonts w:ascii="Times New Roman" w:hAnsi="Times New Roman" w:cs="Times New Roman"/>
          <w:color w:val="000000" w:themeColor="text1"/>
          <w:sz w:val="24"/>
          <w:szCs w:val="24"/>
          <w:shd w:val="clear" w:color="auto" w:fill="FFFFFF"/>
        </w:rPr>
        <w:t xml:space="preserve">igura </w:t>
      </w:r>
      <w:del w:id="6249" w:author="Jacyeude Araújo" w:date="2019-10-02T11:28:00Z">
        <w:r w:rsidR="00CE13E3" w:rsidRPr="00F00993" w:rsidDel="00C76D31">
          <w:rPr>
            <w:rFonts w:ascii="Times New Roman" w:hAnsi="Times New Roman" w:cs="Times New Roman"/>
            <w:color w:val="000000" w:themeColor="text1"/>
            <w:sz w:val="24"/>
            <w:szCs w:val="24"/>
            <w:shd w:val="clear" w:color="auto" w:fill="FFFFFF"/>
          </w:rPr>
          <w:delText>3</w:delText>
        </w:r>
        <w:r w:rsidRPr="00F00993" w:rsidDel="00C76D31">
          <w:rPr>
            <w:rFonts w:ascii="Times New Roman" w:hAnsi="Times New Roman" w:cs="Times New Roman"/>
            <w:color w:val="000000" w:themeColor="text1"/>
            <w:sz w:val="24"/>
            <w:szCs w:val="24"/>
            <w:shd w:val="clear" w:color="auto" w:fill="FFFFFF"/>
          </w:rPr>
          <w:delText>2</w:delText>
        </w:r>
      </w:del>
      <w:ins w:id="6250" w:author="Jacyeude Araújo" w:date="2019-10-02T11:28:00Z">
        <w:r w:rsidR="00C76D31" w:rsidRPr="00F00993">
          <w:rPr>
            <w:rFonts w:ascii="Times New Roman" w:hAnsi="Times New Roman" w:cs="Times New Roman"/>
            <w:color w:val="000000" w:themeColor="text1"/>
            <w:sz w:val="24"/>
            <w:szCs w:val="24"/>
            <w:shd w:val="clear" w:color="auto" w:fill="FFFFFF"/>
          </w:rPr>
          <w:t>2</w:t>
        </w:r>
      </w:ins>
      <w:ins w:id="6251" w:author="Jacyeude Araújo" w:date="2019-10-02T11:31:00Z">
        <w:r w:rsidR="00C76D31" w:rsidRPr="00F00993">
          <w:rPr>
            <w:rFonts w:ascii="Times New Roman" w:hAnsi="Times New Roman" w:cs="Times New Roman"/>
            <w:color w:val="000000" w:themeColor="text1"/>
            <w:sz w:val="24"/>
            <w:szCs w:val="24"/>
            <w:shd w:val="clear" w:color="auto" w:fill="FFFFFF"/>
          </w:rPr>
          <w:t>8</w:t>
        </w:r>
      </w:ins>
      <w:r w:rsidRPr="00F00993">
        <w:rPr>
          <w:rFonts w:ascii="Times New Roman" w:hAnsi="Times New Roman" w:cs="Times New Roman"/>
          <w:color w:val="000000" w:themeColor="text1"/>
          <w:sz w:val="24"/>
          <w:szCs w:val="24"/>
          <w:shd w:val="clear" w:color="auto" w:fill="FFFFFF"/>
        </w:rPr>
        <w:t>.</w:t>
      </w:r>
    </w:p>
    <w:p w14:paraId="5DE08309" w14:textId="7CF59BB7" w:rsidR="00C76D31" w:rsidRPr="00F00993" w:rsidRDefault="00C76D31">
      <w:pPr>
        <w:pStyle w:val="Legenda"/>
        <w:keepNext/>
        <w:jc w:val="center"/>
        <w:rPr>
          <w:ins w:id="6252" w:author="Jacyeude Araújo" w:date="2019-10-02T11:31:00Z"/>
          <w:rFonts w:ascii="Times New Roman" w:hAnsi="Times New Roman" w:cs="Times New Roman"/>
          <w:i w:val="0"/>
          <w:iCs w:val="0"/>
          <w:color w:val="000000" w:themeColor="text1"/>
          <w:sz w:val="22"/>
          <w:szCs w:val="22"/>
          <w:rPrChange w:id="6253" w:author="Jacyeude Araújo" w:date="2019-10-02T13:03:00Z">
            <w:rPr>
              <w:ins w:id="6254" w:author="Jacyeude Araújo" w:date="2019-10-02T11:31:00Z"/>
            </w:rPr>
          </w:rPrChange>
        </w:rPr>
        <w:pPrChange w:id="6255" w:author="Jacyeude Araújo" w:date="2019-10-02T11:31:00Z">
          <w:pPr>
            <w:pStyle w:val="Legenda"/>
          </w:pPr>
        </w:pPrChange>
      </w:pPr>
      <w:ins w:id="6256" w:author="Jacyeude Araújo" w:date="2019-10-02T11:31:00Z">
        <w:r w:rsidRPr="00F00993">
          <w:rPr>
            <w:rFonts w:ascii="Times New Roman" w:hAnsi="Times New Roman" w:cs="Times New Roman"/>
            <w:i w:val="0"/>
            <w:iCs w:val="0"/>
            <w:color w:val="000000" w:themeColor="text1"/>
            <w:sz w:val="22"/>
            <w:szCs w:val="22"/>
            <w:rPrChange w:id="6257"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625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25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26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28</w:t>
      </w:r>
      <w:ins w:id="6261" w:author="Jacyeude Araújo" w:date="2019-10-02T11:31:00Z">
        <w:r w:rsidRPr="00F00993">
          <w:rPr>
            <w:rFonts w:ascii="Times New Roman" w:hAnsi="Times New Roman" w:cs="Times New Roman"/>
            <w:i w:val="0"/>
            <w:iCs w:val="0"/>
            <w:color w:val="000000" w:themeColor="text1"/>
            <w:sz w:val="22"/>
            <w:szCs w:val="22"/>
            <w:rPrChange w:id="626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263" w:author="Jacyeude Araújo" w:date="2019-10-02T13:03:00Z">
              <w:rPr/>
            </w:rPrChange>
          </w:rPr>
          <w:t xml:space="preserve"> - Diagrama de Blocos ESP8266</w:t>
        </w:r>
      </w:ins>
    </w:p>
    <w:p w14:paraId="2713E38C" w14:textId="77777777" w:rsidR="00CE13E3" w:rsidRPr="00F00993" w:rsidRDefault="0092354A" w:rsidP="00CE13E3">
      <w:pPr>
        <w:keepNext/>
        <w:spacing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26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785C2D0" wp14:editId="0379DEAC">
            <wp:extent cx="4044782" cy="1820333"/>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1816" t="1661" r="1716" b="9072"/>
                    <a:stretch/>
                  </pic:blipFill>
                  <pic:spPr bwMode="auto">
                    <a:xfrm>
                      <a:off x="0" y="0"/>
                      <a:ext cx="4068712" cy="1831102"/>
                    </a:xfrm>
                    <a:prstGeom prst="rect">
                      <a:avLst/>
                    </a:prstGeom>
                    <a:noFill/>
                    <a:ln>
                      <a:noFill/>
                    </a:ln>
                    <a:extLst>
                      <a:ext uri="{53640926-AAD7-44D8-BBD7-CCE9431645EC}">
                        <a14:shadowObscured xmlns:a14="http://schemas.microsoft.com/office/drawing/2010/main"/>
                      </a:ext>
                    </a:extLst>
                  </pic:spPr>
                </pic:pic>
              </a:graphicData>
            </a:graphic>
          </wp:inline>
        </w:drawing>
      </w:r>
    </w:p>
    <w:p w14:paraId="5E3AE430" w14:textId="5FFCFFFA" w:rsidR="0092354A" w:rsidRPr="00F00993" w:rsidRDefault="00CE13E3" w:rsidP="00CE13E3">
      <w:pPr>
        <w:pStyle w:val="Legenda"/>
        <w:jc w:val="center"/>
        <w:rPr>
          <w:rFonts w:ascii="Times New Roman" w:hAnsi="Times New Roman" w:cs="Times New Roman"/>
          <w:i w:val="0"/>
          <w:iCs w:val="0"/>
          <w:color w:val="000000" w:themeColor="text1"/>
          <w:sz w:val="22"/>
          <w:szCs w:val="22"/>
          <w:rPrChange w:id="6265" w:author="Jacyeude Araújo" w:date="2019-10-02T13:03:00Z">
            <w:rPr>
              <w:rFonts w:ascii="Times New Roman" w:hAnsi="Times New Roman" w:cs="Times New Roman"/>
              <w:color w:val="000000" w:themeColor="text1"/>
            </w:rPr>
          </w:rPrChange>
        </w:rPr>
      </w:pPr>
      <w:bookmarkStart w:id="6266" w:name="_Toc20849519"/>
      <w:del w:id="6267" w:author="Jacyeude Araújo" w:date="2019-10-02T11:31:00Z">
        <w:r w:rsidRPr="00F00993" w:rsidDel="00C76D31">
          <w:rPr>
            <w:rFonts w:ascii="Times New Roman" w:hAnsi="Times New Roman" w:cs="Times New Roman"/>
            <w:i w:val="0"/>
            <w:iCs w:val="0"/>
            <w:color w:val="000000" w:themeColor="text1"/>
            <w:sz w:val="22"/>
            <w:szCs w:val="22"/>
            <w:rPrChange w:id="6268" w:author="Jacyeude Araújo" w:date="2019-10-02T13:03:00Z">
              <w:rPr>
                <w:rFonts w:ascii="Times New Roman" w:hAnsi="Times New Roman" w:cs="Times New Roman"/>
                <w:color w:val="000000" w:themeColor="text1"/>
              </w:rPr>
            </w:rPrChange>
          </w:rPr>
          <w:delText xml:space="preserve">Figura </w:delText>
        </w:r>
      </w:del>
      <w:del w:id="6269" w:author="Jacyeude Araújo" w:date="2019-10-02T10:09:00Z">
        <w:r w:rsidRPr="00F00993" w:rsidDel="00DA6A84">
          <w:rPr>
            <w:rFonts w:ascii="Times New Roman" w:hAnsi="Times New Roman" w:cs="Times New Roman"/>
            <w:i w:val="0"/>
            <w:iCs w:val="0"/>
            <w:color w:val="000000" w:themeColor="text1"/>
            <w:sz w:val="22"/>
            <w:szCs w:val="22"/>
            <w:rPrChange w:id="6270"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271"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27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273" w:author="Jacyeude Araújo" w:date="2019-10-02T13:03:00Z">
              <w:rPr>
                <w:rFonts w:ascii="Times New Roman" w:hAnsi="Times New Roman" w:cs="Times New Roman"/>
                <w:noProof/>
                <w:color w:val="000000" w:themeColor="text1"/>
              </w:rPr>
            </w:rPrChange>
          </w:rPr>
          <w:delText>32</w:delText>
        </w:r>
        <w:r w:rsidRPr="00F00993" w:rsidDel="00DA6A84">
          <w:rPr>
            <w:rFonts w:ascii="Times New Roman" w:hAnsi="Times New Roman" w:cs="Times New Roman"/>
            <w:i w:val="0"/>
            <w:iCs w:val="0"/>
            <w:color w:val="000000" w:themeColor="text1"/>
            <w:sz w:val="22"/>
            <w:szCs w:val="22"/>
            <w:rPrChange w:id="6274" w:author="Jacyeude Araújo" w:date="2019-10-02T13:03:00Z">
              <w:rPr>
                <w:rFonts w:ascii="Times New Roman" w:hAnsi="Times New Roman" w:cs="Times New Roman"/>
                <w:color w:val="000000" w:themeColor="text1"/>
              </w:rPr>
            </w:rPrChange>
          </w:rPr>
          <w:fldChar w:fldCharType="end"/>
        </w:r>
      </w:del>
      <w:del w:id="6275" w:author="Jacyeude Araújo" w:date="2019-10-02T11:31:00Z">
        <w:r w:rsidRPr="00F00993" w:rsidDel="00C76D31">
          <w:rPr>
            <w:rFonts w:ascii="Times New Roman" w:hAnsi="Times New Roman" w:cs="Times New Roman"/>
            <w:i w:val="0"/>
            <w:iCs w:val="0"/>
            <w:color w:val="000000" w:themeColor="text1"/>
            <w:sz w:val="22"/>
            <w:szCs w:val="22"/>
            <w:rPrChange w:id="6276" w:author="Jacyeude Araújo" w:date="2019-10-02T13:03:00Z">
              <w:rPr>
                <w:rFonts w:ascii="Times New Roman" w:hAnsi="Times New Roman" w:cs="Times New Roman"/>
                <w:color w:val="000000" w:themeColor="text1"/>
              </w:rPr>
            </w:rPrChange>
          </w:rPr>
          <w:delText xml:space="preserve"> </w:delText>
        </w:r>
        <w:r w:rsidR="00FF4FFE" w:rsidRPr="00F00993" w:rsidDel="00C76D31">
          <w:rPr>
            <w:rFonts w:ascii="Times New Roman" w:hAnsi="Times New Roman" w:cs="Times New Roman"/>
            <w:i w:val="0"/>
            <w:iCs w:val="0"/>
            <w:color w:val="000000" w:themeColor="text1"/>
            <w:sz w:val="22"/>
            <w:szCs w:val="22"/>
            <w:rPrChange w:id="6277" w:author="Jacyeude Araújo" w:date="2019-10-02T13:03:00Z">
              <w:rPr>
                <w:rFonts w:ascii="Times New Roman" w:hAnsi="Times New Roman" w:cs="Times New Roman"/>
                <w:color w:val="000000" w:themeColor="text1"/>
              </w:rPr>
            </w:rPrChange>
          </w:rPr>
          <w:delText>- Diagrama</w:delText>
        </w:r>
        <w:r w:rsidRPr="00F00993" w:rsidDel="00C76D31">
          <w:rPr>
            <w:rFonts w:ascii="Times New Roman" w:hAnsi="Times New Roman" w:cs="Times New Roman"/>
            <w:i w:val="0"/>
            <w:iCs w:val="0"/>
            <w:color w:val="000000" w:themeColor="text1"/>
            <w:sz w:val="22"/>
            <w:szCs w:val="22"/>
            <w:rPrChange w:id="6278" w:author="Jacyeude Araújo" w:date="2019-10-02T13:03:00Z">
              <w:rPr>
                <w:rFonts w:ascii="Times New Roman" w:hAnsi="Times New Roman" w:cs="Times New Roman"/>
                <w:color w:val="000000" w:themeColor="text1"/>
              </w:rPr>
            </w:rPrChange>
          </w:rPr>
          <w:delText xml:space="preserve"> de Blocos ESP8266; </w:delText>
        </w:r>
      </w:del>
      <w:r w:rsidRPr="00F00993">
        <w:rPr>
          <w:rFonts w:ascii="Times New Roman" w:hAnsi="Times New Roman" w:cs="Times New Roman"/>
          <w:i w:val="0"/>
          <w:iCs w:val="0"/>
          <w:color w:val="000000" w:themeColor="text1"/>
          <w:sz w:val="22"/>
          <w:szCs w:val="22"/>
          <w:rPrChange w:id="6279" w:author="Jacyeude Araújo" w:date="2019-10-02T13:03:00Z">
            <w:rPr>
              <w:rFonts w:ascii="Times New Roman" w:hAnsi="Times New Roman" w:cs="Times New Roman"/>
              <w:color w:val="000000" w:themeColor="text1"/>
            </w:rPr>
          </w:rPrChange>
        </w:rPr>
        <w:t xml:space="preserve">Fonte: Espressif </w:t>
      </w:r>
      <w:r w:rsidR="00FF4FFE" w:rsidRPr="00F00993">
        <w:rPr>
          <w:rFonts w:ascii="Times New Roman" w:hAnsi="Times New Roman" w:cs="Times New Roman"/>
          <w:i w:val="0"/>
          <w:iCs w:val="0"/>
          <w:color w:val="000000" w:themeColor="text1"/>
          <w:sz w:val="22"/>
          <w:szCs w:val="22"/>
          <w:rPrChange w:id="6280" w:author="Jacyeude Araújo" w:date="2019-10-02T13:03:00Z">
            <w:rPr>
              <w:rFonts w:ascii="Times New Roman" w:hAnsi="Times New Roman" w:cs="Times New Roman"/>
              <w:color w:val="000000" w:themeColor="text1"/>
            </w:rPr>
          </w:rPrChange>
        </w:rPr>
        <w:t>systems</w:t>
      </w:r>
      <w:bookmarkEnd w:id="6266"/>
    </w:p>
    <w:p w14:paraId="0113501F" w14:textId="179F20AA"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microcontrolador pode </w:t>
      </w:r>
      <w:del w:id="6281" w:author="Jacyeude Araújo" w:date="2019-10-02T11:30:00Z">
        <w:r w:rsidRPr="00F00993" w:rsidDel="00C76D31">
          <w:rPr>
            <w:rFonts w:ascii="Times New Roman" w:hAnsi="Times New Roman" w:cs="Times New Roman"/>
            <w:color w:val="000000" w:themeColor="text1"/>
            <w:sz w:val="24"/>
            <w:szCs w:val="24"/>
          </w:rPr>
          <w:delText xml:space="preserve">rodar aplicações que usam Wi-Fi </w:delText>
        </w:r>
      </w:del>
      <w:del w:id="6282" w:author="Jacyeude Araújo" w:date="2019-10-02T11:28:00Z">
        <w:r w:rsidRPr="00F00993" w:rsidDel="00C76D31">
          <w:rPr>
            <w:rFonts w:ascii="Times New Roman" w:hAnsi="Times New Roman" w:cs="Times New Roman"/>
            <w:color w:val="000000" w:themeColor="text1"/>
            <w:sz w:val="24"/>
            <w:szCs w:val="24"/>
          </w:rPr>
          <w:delText>e também pode servir de adaptador Wi-Fi para outro microcontrolador,</w:delText>
        </w:r>
      </w:del>
      <w:del w:id="6283" w:author="Jacyeude Araújo" w:date="2019-10-02T11:30:00Z">
        <w:r w:rsidRPr="00F00993" w:rsidDel="00C76D31">
          <w:rPr>
            <w:rFonts w:ascii="Times New Roman" w:hAnsi="Times New Roman" w:cs="Times New Roman"/>
            <w:color w:val="000000" w:themeColor="text1"/>
            <w:sz w:val="24"/>
            <w:szCs w:val="24"/>
          </w:rPr>
          <w:delText xml:space="preserve"> </w:delText>
        </w:r>
      </w:del>
      <w:r w:rsidRPr="00F00993">
        <w:rPr>
          <w:rFonts w:ascii="Times New Roman" w:hAnsi="Times New Roman" w:cs="Times New Roman"/>
          <w:color w:val="000000" w:themeColor="text1"/>
          <w:sz w:val="24"/>
          <w:szCs w:val="24"/>
        </w:rPr>
        <w:t>utiliza</w:t>
      </w:r>
      <w:del w:id="6284" w:author="Jacyeude Araújo" w:date="2019-10-02T11:29:00Z">
        <w:r w:rsidRPr="00F00993" w:rsidDel="00C76D31">
          <w:rPr>
            <w:rFonts w:ascii="Times New Roman" w:hAnsi="Times New Roman" w:cs="Times New Roman"/>
            <w:color w:val="000000" w:themeColor="text1"/>
            <w:sz w:val="24"/>
            <w:szCs w:val="24"/>
          </w:rPr>
          <w:delText>ndo</w:delText>
        </w:r>
      </w:del>
      <w:r w:rsidRPr="00F00993">
        <w:rPr>
          <w:rFonts w:ascii="Times New Roman" w:hAnsi="Times New Roman" w:cs="Times New Roman"/>
          <w:color w:val="000000" w:themeColor="text1"/>
          <w:sz w:val="24"/>
          <w:szCs w:val="24"/>
        </w:rPr>
        <w:t xml:space="preserve"> uma comunicação como I2C,</w:t>
      </w:r>
      <w:r w:rsidR="0047558F"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SPI ou UART. A parte de RF do microcontrolador é formada pelos seguintes principais blocos: receptor, transmissor, gerador de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de alta precisão</w:t>
      </w:r>
      <w:r w:rsidR="0047558F"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reguladores e gerenciador de energia.</w:t>
      </w:r>
      <w:r w:rsidR="00CE13E3" w:rsidRPr="00F00993">
        <w:rPr>
          <w:rFonts w:ascii="Times New Roman" w:hAnsi="Times New Roman" w:cs="Times New Roman"/>
          <w:color w:val="000000" w:themeColor="text1"/>
          <w:sz w:val="24"/>
          <w:szCs w:val="24"/>
        </w:rPr>
        <w:t>[4</w:t>
      </w:r>
      <w:r w:rsidR="00825AAA" w:rsidRPr="00F00993">
        <w:rPr>
          <w:rFonts w:ascii="Times New Roman" w:hAnsi="Times New Roman" w:cs="Times New Roman"/>
          <w:color w:val="000000" w:themeColor="text1"/>
          <w:sz w:val="24"/>
          <w:szCs w:val="24"/>
        </w:rPr>
        <w:t>3</w:t>
      </w:r>
      <w:r w:rsidR="00CE13E3" w:rsidRPr="00F00993">
        <w:rPr>
          <w:rFonts w:ascii="Times New Roman" w:hAnsi="Times New Roman" w:cs="Times New Roman"/>
          <w:color w:val="000000" w:themeColor="text1"/>
          <w:sz w:val="24"/>
          <w:szCs w:val="24"/>
        </w:rPr>
        <w:t>]</w:t>
      </w:r>
    </w:p>
    <w:p w14:paraId="0EA20DDA" w14:textId="0072014C" w:rsidR="0002455C"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contornar os problemas gerados pelas condições adversas do canal de comunicação, são integrados no ESP8266 filtros RF, controle automático de ganho (AGC) e circuitos que cancelam o </w:t>
      </w:r>
      <w:r w:rsidRPr="00F00993">
        <w:rPr>
          <w:rFonts w:ascii="Times New Roman" w:hAnsi="Times New Roman" w:cs="Times New Roman"/>
          <w:i/>
          <w:iCs/>
          <w:color w:val="000000" w:themeColor="text1"/>
          <w:sz w:val="24"/>
          <w:szCs w:val="24"/>
        </w:rPr>
        <w:t>offset</w:t>
      </w:r>
      <w:r w:rsidRPr="00F00993">
        <w:rPr>
          <w:rFonts w:ascii="Times New Roman" w:hAnsi="Times New Roman" w:cs="Times New Roman"/>
          <w:color w:val="000000" w:themeColor="text1"/>
          <w:sz w:val="24"/>
          <w:szCs w:val="24"/>
        </w:rPr>
        <w:t xml:space="preserve"> do nível DC.</w:t>
      </w:r>
      <w:del w:id="6285" w:author="Jacyeude Araújo" w:date="2019-10-02T11:33:00Z">
        <w:r w:rsidRPr="00F00993" w:rsidDel="00801E7E">
          <w:rPr>
            <w:rFonts w:ascii="Times New Roman" w:hAnsi="Times New Roman" w:cs="Times New Roman"/>
            <w:color w:val="000000" w:themeColor="text1"/>
            <w:sz w:val="24"/>
            <w:szCs w:val="24"/>
          </w:rPr>
          <w:delText xml:space="preserve"> O transmissor converte o sinal em quadratura para um sinal em banda passante de 2,4GHz, e utiliza um amplificador CMOS para ligar a antena.</w:delText>
        </w:r>
      </w:del>
      <w:r w:rsidRPr="00F00993">
        <w:rPr>
          <w:rFonts w:ascii="Times New Roman" w:hAnsi="Times New Roman" w:cs="Times New Roman"/>
          <w:color w:val="000000" w:themeColor="text1"/>
          <w:sz w:val="24"/>
          <w:szCs w:val="24"/>
        </w:rPr>
        <w:t xml:space="preserve"> Todos os componentes utilizados pelo gerador de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estão integrados no microcontrolador.</w:t>
      </w:r>
    </w:p>
    <w:p w14:paraId="4AB7CF40" w14:textId="78505579" w:rsidR="0092354A" w:rsidRPr="00F00993" w:rsidRDefault="0092354A" w:rsidP="00A47C0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principal motivo da escolha deste microcontrolador foi s</w:t>
      </w:r>
      <w:r w:rsidR="00CE13E3" w:rsidRPr="00F00993">
        <w:rPr>
          <w:rFonts w:ascii="Times New Roman" w:hAnsi="Times New Roman" w:cs="Times New Roman"/>
          <w:color w:val="000000" w:themeColor="text1"/>
          <w:sz w:val="24"/>
          <w:szCs w:val="24"/>
        </w:rPr>
        <w:t>ua</w:t>
      </w:r>
      <w:r w:rsidR="0047558F" w:rsidRPr="00F00993">
        <w:rPr>
          <w:rFonts w:ascii="Times New Roman" w:hAnsi="Times New Roman" w:cs="Times New Roman"/>
          <w:color w:val="000000" w:themeColor="text1"/>
          <w:sz w:val="24"/>
          <w:szCs w:val="24"/>
        </w:rPr>
        <w:t xml:space="preserve"> capacidade de processamento e forma de comunicação através do protocolo SPI</w:t>
      </w:r>
      <w:r w:rsidR="00CE13E3" w:rsidRPr="00F00993">
        <w:rPr>
          <w:rFonts w:ascii="Times New Roman" w:hAnsi="Times New Roman" w:cs="Times New Roman"/>
          <w:color w:val="000000" w:themeColor="text1"/>
          <w:sz w:val="24"/>
          <w:szCs w:val="24"/>
        </w:rPr>
        <w:t>.</w:t>
      </w:r>
    </w:p>
    <w:p w14:paraId="3CEBF1C7" w14:textId="77777777" w:rsidR="00CE13E3" w:rsidRPr="00F00993" w:rsidRDefault="00CE13E3" w:rsidP="00CE13E3">
      <w:pPr>
        <w:spacing w:after="0" w:line="360" w:lineRule="auto"/>
        <w:ind w:firstLine="1440"/>
        <w:jc w:val="both"/>
        <w:rPr>
          <w:rFonts w:ascii="Times New Roman" w:hAnsi="Times New Roman" w:cs="Times New Roman"/>
          <w:color w:val="000000" w:themeColor="text1"/>
          <w:sz w:val="24"/>
          <w:szCs w:val="24"/>
        </w:rPr>
      </w:pPr>
    </w:p>
    <w:p w14:paraId="0896AF42" w14:textId="02252523" w:rsidR="0092354A" w:rsidRPr="00F00993" w:rsidRDefault="0092354A" w:rsidP="00CE13E3">
      <w:pPr>
        <w:pStyle w:val="Ttulo3"/>
        <w:spacing w:before="0" w:line="360" w:lineRule="auto"/>
        <w:jc w:val="both"/>
        <w:rPr>
          <w:rStyle w:val="ez-toc-section"/>
          <w:rFonts w:ascii="Times New Roman" w:hAnsi="Times New Roman" w:cs="Times New Roman"/>
          <w:color w:val="000000" w:themeColor="text1"/>
          <w:rPrChange w:id="6286" w:author="Jacyeude Araújo" w:date="2019-10-02T13:03:00Z">
            <w:rPr>
              <w:rStyle w:val="ez-toc-section"/>
              <w:rFonts w:ascii="Times New Roman" w:eastAsiaTheme="minorHAnsi" w:hAnsi="Times New Roman" w:cs="Times New Roman"/>
              <w:color w:val="000000" w:themeColor="text1"/>
              <w:sz w:val="22"/>
              <w:szCs w:val="22"/>
            </w:rPr>
          </w:rPrChange>
        </w:rPr>
      </w:pPr>
      <w:bookmarkStart w:id="6287" w:name="_Toc20921318"/>
      <w:r w:rsidRPr="00F00993">
        <w:rPr>
          <w:rStyle w:val="ez-toc-section"/>
          <w:rFonts w:ascii="Times New Roman" w:hAnsi="Times New Roman" w:cs="Times New Roman"/>
          <w:color w:val="000000" w:themeColor="text1"/>
        </w:rPr>
        <w:t>5.1.1Comunicação SPI</w:t>
      </w:r>
      <w:bookmarkEnd w:id="6287"/>
    </w:p>
    <w:p w14:paraId="17CE24C3" w14:textId="77777777" w:rsidR="0092354A" w:rsidRPr="00F00993" w:rsidRDefault="0092354A" w:rsidP="00E463DB">
      <w:pPr>
        <w:spacing w:after="0" w:line="360" w:lineRule="auto"/>
        <w:ind w:firstLine="1440"/>
        <w:jc w:val="both"/>
        <w:rPr>
          <w:rStyle w:val="ez-toc-section"/>
          <w:rFonts w:ascii="Times New Roman" w:hAnsi="Times New Roman" w:cs="Times New Roman"/>
          <w:b/>
          <w:bCs/>
          <w:color w:val="000000" w:themeColor="text1"/>
          <w:sz w:val="24"/>
          <w:szCs w:val="24"/>
          <w:rPrChange w:id="6288" w:author="Jacyeude Araújo" w:date="2019-10-02T13:03:00Z">
            <w:rPr>
              <w:rStyle w:val="ez-toc-section"/>
              <w:rFonts w:ascii="Times New Roman" w:eastAsiaTheme="majorEastAsia" w:hAnsi="Times New Roman" w:cs="Times New Roman"/>
              <w:b/>
              <w:bCs/>
              <w:color w:val="000000" w:themeColor="text1"/>
              <w:sz w:val="24"/>
              <w:szCs w:val="24"/>
            </w:rPr>
          </w:rPrChange>
        </w:rPr>
      </w:pPr>
    </w:p>
    <w:p w14:paraId="7E704D5B" w14:textId="6233C3F5" w:rsidR="00406757" w:rsidRPr="00F00993" w:rsidRDefault="00CD6B61" w:rsidP="00406757">
      <w:pPr>
        <w:spacing w:after="0" w:line="360" w:lineRule="auto"/>
        <w:ind w:firstLine="1440"/>
        <w:jc w:val="both"/>
        <w:rPr>
          <w:rFonts w:ascii="Times New Roman" w:hAnsi="Times New Roman" w:cs="Times New Roman"/>
          <w:color w:val="000000" w:themeColor="text1"/>
          <w:sz w:val="24"/>
          <w:szCs w:val="24"/>
          <w:shd w:val="clear" w:color="auto" w:fill="FFFFFF"/>
        </w:rPr>
      </w:pPr>
      <w:r w:rsidRPr="00F00993">
        <w:rPr>
          <w:rFonts w:ascii="Times New Roman" w:hAnsi="Times New Roman" w:cs="Times New Roman"/>
          <w:color w:val="000000" w:themeColor="text1"/>
          <w:sz w:val="24"/>
          <w:szCs w:val="24"/>
          <w:shd w:val="clear" w:color="auto" w:fill="FFFFFF"/>
        </w:rPr>
        <w:t>É um protocolo de dados serial síncrono usado por microcontroladores para se comunicar com um ou mais dispositivos periféricos</w:t>
      </w:r>
      <w:r w:rsidR="00406757" w:rsidRPr="00F00993">
        <w:rPr>
          <w:rFonts w:ascii="Times New Roman" w:hAnsi="Times New Roman" w:cs="Times New Roman"/>
          <w:color w:val="000000" w:themeColor="text1"/>
          <w:sz w:val="24"/>
          <w:szCs w:val="24"/>
          <w:shd w:val="clear" w:color="auto" w:fill="FFFFFF"/>
        </w:rPr>
        <w:t xml:space="preserve"> em alta velocidade</w:t>
      </w:r>
      <w:r w:rsidRPr="00F00993">
        <w:rPr>
          <w:rFonts w:ascii="Times New Roman" w:hAnsi="Times New Roman" w:cs="Times New Roman"/>
          <w:color w:val="000000" w:themeColor="text1"/>
          <w:sz w:val="24"/>
          <w:szCs w:val="24"/>
          <w:shd w:val="clear" w:color="auto" w:fill="FFFFFF"/>
        </w:rPr>
        <w:t xml:space="preserve"> em curtas distâncias. Também pode ser usado para comunicação entre dois microcontroladores. Com uma conexão SPI, sempre há um dispositivo mestre (geralmente um microcontrolador) que controla os dispositivos periféricos. É uma conexão </w:t>
      </w:r>
      <w:r w:rsidRPr="00F00993">
        <w:rPr>
          <w:rFonts w:ascii="Times New Roman" w:hAnsi="Times New Roman" w:cs="Times New Roman"/>
          <w:i/>
          <w:iCs/>
          <w:color w:val="000000" w:themeColor="text1"/>
          <w:sz w:val="24"/>
          <w:szCs w:val="24"/>
          <w:shd w:val="clear" w:color="auto" w:fill="FFFFFF"/>
        </w:rPr>
        <w:t>full duplex</w:t>
      </w:r>
      <w:r w:rsidRPr="00F00993">
        <w:rPr>
          <w:rFonts w:ascii="Times New Roman" w:hAnsi="Times New Roman" w:cs="Times New Roman"/>
          <w:color w:val="000000" w:themeColor="text1"/>
          <w:sz w:val="24"/>
          <w:szCs w:val="24"/>
          <w:shd w:val="clear" w:color="auto" w:fill="FFFFFF"/>
        </w:rPr>
        <w:t>, o que significa que os dados são enviados e recebidos simultaneamente. A taxa de transmissão máxima é superior à do sistema de comunicação I2C.</w:t>
      </w:r>
    </w:p>
    <w:p w14:paraId="09D629D9" w14:textId="68E5EDFD" w:rsidR="00406757" w:rsidRPr="00F00993" w:rsidRDefault="00CD6B61" w:rsidP="00406757">
      <w:pPr>
        <w:spacing w:after="0" w:line="360" w:lineRule="auto"/>
        <w:ind w:firstLine="1440"/>
        <w:jc w:val="both"/>
        <w:rPr>
          <w:ins w:id="6289" w:author="Jacyeude Araújo" w:date="2019-10-02T11:36:00Z"/>
          <w:rFonts w:ascii="Times New Roman" w:hAnsi="Times New Roman" w:cs="Times New Roman"/>
          <w:color w:val="000000" w:themeColor="text1"/>
          <w:sz w:val="24"/>
          <w:szCs w:val="24"/>
          <w:shd w:val="clear" w:color="auto" w:fill="FFFFFF"/>
        </w:rPr>
      </w:pPr>
      <w:r w:rsidRPr="00F00993">
        <w:rPr>
          <w:rFonts w:ascii="Times New Roman" w:hAnsi="Times New Roman" w:cs="Times New Roman"/>
          <w:color w:val="000000" w:themeColor="text1"/>
          <w:sz w:val="24"/>
          <w:szCs w:val="24"/>
          <w:shd w:val="clear" w:color="auto" w:fill="FFFFFF"/>
        </w:rPr>
        <w:t>A comunicação SPI possui algumas características básicas. Primeiramente os sinais de comunicação possuem uma direção fixa e definida</w:t>
      </w:r>
      <w:ins w:id="6290" w:author="Jacyeude Araújo" w:date="2019-10-02T11:36:00Z">
        <w:r w:rsidR="00801E7E" w:rsidRPr="00F00993">
          <w:rPr>
            <w:rFonts w:ascii="Times New Roman" w:hAnsi="Times New Roman" w:cs="Times New Roman"/>
            <w:color w:val="000000" w:themeColor="text1"/>
            <w:sz w:val="24"/>
            <w:szCs w:val="24"/>
            <w:shd w:val="clear" w:color="auto" w:fill="FFFFFF"/>
          </w:rPr>
          <w:t>, Figura 29</w:t>
        </w:r>
      </w:ins>
      <w:r w:rsidRPr="00F00993">
        <w:rPr>
          <w:rFonts w:ascii="Times New Roman" w:hAnsi="Times New Roman" w:cs="Times New Roman"/>
          <w:color w:val="000000" w:themeColor="text1"/>
          <w:sz w:val="24"/>
          <w:szCs w:val="24"/>
          <w:shd w:val="clear" w:color="auto" w:fill="FFFFFF"/>
        </w:rPr>
        <w:t>. Isso significa que sempre existem dois transistores que definem o estado de um pin (</w:t>
      </w:r>
      <w:proofErr w:type="spellStart"/>
      <w:r w:rsidRPr="00F00993">
        <w:rPr>
          <w:rFonts w:ascii="Times New Roman" w:hAnsi="Times New Roman" w:cs="Times New Roman"/>
          <w:i/>
          <w:iCs/>
          <w:color w:val="000000" w:themeColor="text1"/>
          <w:sz w:val="24"/>
          <w:szCs w:val="24"/>
          <w:shd w:val="clear" w:color="auto" w:fill="FFFFFF"/>
        </w:rPr>
        <w:t>Push-Pull</w:t>
      </w:r>
      <w:proofErr w:type="spellEnd"/>
      <w:r w:rsidRPr="00F00993">
        <w:rPr>
          <w:rFonts w:ascii="Times New Roman" w:hAnsi="Times New Roman" w:cs="Times New Roman"/>
          <w:color w:val="000000" w:themeColor="text1"/>
          <w:sz w:val="24"/>
          <w:szCs w:val="24"/>
          <w:shd w:val="clear" w:color="auto" w:fill="FFFFFF"/>
        </w:rPr>
        <w:t xml:space="preserve">). Esse recurso é uma das grandes </w:t>
      </w:r>
      <w:r w:rsidRPr="00F00993">
        <w:rPr>
          <w:rFonts w:ascii="Times New Roman" w:hAnsi="Times New Roman" w:cs="Times New Roman"/>
          <w:color w:val="000000" w:themeColor="text1"/>
          <w:sz w:val="24"/>
          <w:szCs w:val="24"/>
          <w:shd w:val="clear" w:color="auto" w:fill="FFFFFF"/>
        </w:rPr>
        <w:lastRenderedPageBreak/>
        <w:t xml:space="preserve">diferenças entre outras comunicações seriais como I2C e </w:t>
      </w:r>
      <w:proofErr w:type="spellStart"/>
      <w:r w:rsidRPr="00F00993">
        <w:rPr>
          <w:rFonts w:ascii="Times New Roman" w:hAnsi="Times New Roman" w:cs="Times New Roman"/>
          <w:i/>
          <w:iCs/>
          <w:color w:val="000000" w:themeColor="text1"/>
          <w:sz w:val="24"/>
          <w:szCs w:val="24"/>
          <w:shd w:val="clear" w:color="auto" w:fill="FFFFFF"/>
        </w:rPr>
        <w:t>OneWire</w:t>
      </w:r>
      <w:proofErr w:type="spellEnd"/>
      <w:r w:rsidRPr="00F00993">
        <w:rPr>
          <w:rFonts w:ascii="Times New Roman" w:hAnsi="Times New Roman" w:cs="Times New Roman"/>
          <w:color w:val="000000" w:themeColor="text1"/>
          <w:sz w:val="24"/>
          <w:szCs w:val="24"/>
          <w:shd w:val="clear" w:color="auto" w:fill="FFFFFF"/>
        </w:rPr>
        <w:t>, que possui o mesmo barramento de dados para os sinais de entrada e saída através do esquema de abertura (</w:t>
      </w:r>
      <w:proofErr w:type="spellStart"/>
      <w:r w:rsidRPr="00F00993">
        <w:rPr>
          <w:rFonts w:ascii="Times New Roman" w:hAnsi="Times New Roman" w:cs="Times New Roman"/>
          <w:i/>
          <w:iCs/>
          <w:color w:val="000000" w:themeColor="text1"/>
          <w:sz w:val="24"/>
          <w:szCs w:val="24"/>
          <w:shd w:val="clear" w:color="auto" w:fill="FFFFFF"/>
        </w:rPr>
        <w:t>pull-</w:t>
      </w:r>
      <w:proofErr w:type="gramStart"/>
      <w:r w:rsidRPr="00F00993">
        <w:rPr>
          <w:rFonts w:ascii="Times New Roman" w:hAnsi="Times New Roman" w:cs="Times New Roman"/>
          <w:i/>
          <w:iCs/>
          <w:color w:val="000000" w:themeColor="text1"/>
          <w:sz w:val="24"/>
          <w:szCs w:val="24"/>
          <w:shd w:val="clear" w:color="auto" w:fill="FFFFFF"/>
        </w:rPr>
        <w:t>up</w:t>
      </w:r>
      <w:proofErr w:type="spellEnd"/>
      <w:r w:rsidRPr="00F00993">
        <w:rPr>
          <w:rFonts w:ascii="Times New Roman" w:hAnsi="Times New Roman" w:cs="Times New Roman"/>
          <w:color w:val="000000" w:themeColor="text1"/>
          <w:sz w:val="24"/>
          <w:szCs w:val="24"/>
          <w:shd w:val="clear" w:color="auto" w:fill="FFFFFF"/>
        </w:rPr>
        <w:t>)</w:t>
      </w:r>
      <w:r w:rsidR="00825AAA" w:rsidRPr="00F00993">
        <w:rPr>
          <w:rFonts w:ascii="Times New Roman" w:hAnsi="Times New Roman" w:cs="Times New Roman"/>
          <w:color w:val="000000" w:themeColor="text1"/>
          <w:sz w:val="24"/>
          <w:szCs w:val="24"/>
          <w:shd w:val="clear" w:color="auto" w:fill="FFFFFF"/>
        </w:rPr>
        <w:t>[</w:t>
      </w:r>
      <w:proofErr w:type="gramEnd"/>
      <w:r w:rsidR="00825AAA" w:rsidRPr="00F00993">
        <w:rPr>
          <w:rFonts w:ascii="Times New Roman" w:hAnsi="Times New Roman" w:cs="Times New Roman"/>
          <w:color w:val="000000" w:themeColor="text1"/>
          <w:sz w:val="24"/>
          <w:szCs w:val="24"/>
          <w:shd w:val="clear" w:color="auto" w:fill="FFFFFF"/>
        </w:rPr>
        <w:t>44]</w:t>
      </w:r>
      <w:r w:rsidRPr="00F00993">
        <w:rPr>
          <w:rFonts w:ascii="Times New Roman" w:hAnsi="Times New Roman" w:cs="Times New Roman"/>
          <w:color w:val="000000" w:themeColor="text1"/>
          <w:sz w:val="24"/>
          <w:szCs w:val="24"/>
          <w:shd w:val="clear" w:color="auto" w:fill="FFFFFF"/>
        </w:rPr>
        <w:t>.</w:t>
      </w:r>
    </w:p>
    <w:p w14:paraId="418EF3A8" w14:textId="77777777" w:rsidR="00801E7E" w:rsidRPr="00F00993" w:rsidRDefault="00801E7E" w:rsidP="00406757">
      <w:pPr>
        <w:spacing w:after="0" w:line="360" w:lineRule="auto"/>
        <w:ind w:firstLine="1440"/>
        <w:jc w:val="both"/>
        <w:rPr>
          <w:rFonts w:ascii="Times New Roman" w:hAnsi="Times New Roman" w:cs="Times New Roman"/>
          <w:color w:val="000000" w:themeColor="text1"/>
          <w:sz w:val="24"/>
          <w:szCs w:val="24"/>
          <w:shd w:val="clear" w:color="auto" w:fill="FFFFFF"/>
        </w:rPr>
      </w:pPr>
    </w:p>
    <w:p w14:paraId="664F78A8" w14:textId="2AAD1D33" w:rsidR="00801E7E" w:rsidRPr="00F00993" w:rsidRDefault="00801E7E">
      <w:pPr>
        <w:pStyle w:val="Legenda"/>
        <w:keepNext/>
        <w:spacing w:after="0"/>
        <w:jc w:val="center"/>
        <w:rPr>
          <w:ins w:id="6291" w:author="Jacyeude Araújo" w:date="2019-10-02T11:33:00Z"/>
          <w:rFonts w:ascii="Times New Roman" w:hAnsi="Times New Roman" w:cs="Times New Roman"/>
          <w:i w:val="0"/>
          <w:iCs w:val="0"/>
          <w:color w:val="000000" w:themeColor="text1"/>
          <w:sz w:val="22"/>
          <w:szCs w:val="22"/>
          <w:rPrChange w:id="6292" w:author="Jacyeude Araújo" w:date="2019-10-02T13:03:00Z">
            <w:rPr>
              <w:ins w:id="6293" w:author="Jacyeude Araújo" w:date="2019-10-02T11:33:00Z"/>
            </w:rPr>
          </w:rPrChange>
        </w:rPr>
        <w:pPrChange w:id="6294" w:author="Jacyeude Araújo" w:date="2019-10-02T11:43:00Z">
          <w:pPr>
            <w:pStyle w:val="Legenda"/>
          </w:pPr>
        </w:pPrChange>
      </w:pPr>
      <w:ins w:id="6295" w:author="Jacyeude Araújo" w:date="2019-10-02T11:33:00Z">
        <w:r w:rsidRPr="00F00993">
          <w:rPr>
            <w:rFonts w:ascii="Times New Roman" w:hAnsi="Times New Roman" w:cs="Times New Roman"/>
            <w:i w:val="0"/>
            <w:iCs w:val="0"/>
            <w:color w:val="000000" w:themeColor="text1"/>
            <w:sz w:val="22"/>
            <w:szCs w:val="22"/>
            <w:rPrChange w:id="6296"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297"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29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29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29</w:t>
      </w:r>
      <w:ins w:id="6300" w:author="Jacyeude Araújo" w:date="2019-10-02T11:33:00Z">
        <w:r w:rsidRPr="00F00993">
          <w:rPr>
            <w:rFonts w:ascii="Times New Roman" w:hAnsi="Times New Roman" w:cs="Times New Roman"/>
            <w:i w:val="0"/>
            <w:iCs w:val="0"/>
            <w:color w:val="000000" w:themeColor="text1"/>
            <w:sz w:val="22"/>
            <w:szCs w:val="22"/>
            <w:rPrChange w:id="6301"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302" w:author="Jacyeude Araújo" w:date="2019-10-02T13:03:00Z">
              <w:rPr/>
            </w:rPrChange>
          </w:rPr>
          <w:t xml:space="preserve"> - Comunicação SPI</w:t>
        </w:r>
      </w:ins>
    </w:p>
    <w:p w14:paraId="57C5710B" w14:textId="35549B4A" w:rsidR="004E141F" w:rsidRPr="00F00993" w:rsidRDefault="0092354A" w:rsidP="00406757">
      <w:pPr>
        <w:spacing w:after="0" w:line="360" w:lineRule="auto"/>
        <w:jc w:val="center"/>
        <w:rPr>
          <w:rFonts w:ascii="Times New Roman" w:hAnsi="Times New Roman" w:cs="Times New Roman"/>
          <w:color w:val="000000" w:themeColor="text1"/>
          <w:shd w:val="clear" w:color="auto" w:fill="FFFFFF"/>
          <w:rPrChange w:id="6303" w:author="Jacyeude Araújo" w:date="2019-10-02T13:03:00Z">
            <w:rPr>
              <w:rFonts w:ascii="Times New Roman" w:hAnsi="Times New Roman" w:cs="Times New Roman"/>
              <w:color w:val="000000" w:themeColor="text1"/>
              <w:sz w:val="24"/>
              <w:szCs w:val="24"/>
              <w:shd w:val="clear" w:color="auto" w:fill="FFFFFF"/>
            </w:rPr>
          </w:rPrChange>
        </w:rPr>
      </w:pPr>
      <w:r w:rsidRPr="00F00993">
        <w:rPr>
          <w:rFonts w:ascii="Times New Roman" w:hAnsi="Times New Roman" w:cs="Times New Roman"/>
          <w:noProof/>
          <w:color w:val="000000" w:themeColor="text1"/>
          <w:lang w:eastAsia="pt-BR"/>
          <w:rPrChange w:id="630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1B13B3D2" wp14:editId="0C8FF60C">
            <wp:extent cx="2790121" cy="22936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45820" cy="2339408"/>
                    </a:xfrm>
                    <a:prstGeom prst="rect">
                      <a:avLst/>
                    </a:prstGeom>
                    <a:noFill/>
                    <a:ln>
                      <a:noFill/>
                    </a:ln>
                  </pic:spPr>
                </pic:pic>
              </a:graphicData>
            </a:graphic>
          </wp:inline>
        </w:drawing>
      </w:r>
    </w:p>
    <w:p w14:paraId="7379B35B" w14:textId="2282F17F" w:rsidR="0092354A" w:rsidRPr="00F00993" w:rsidRDefault="004E141F" w:rsidP="004E141F">
      <w:pPr>
        <w:pStyle w:val="Legenda"/>
        <w:jc w:val="center"/>
        <w:rPr>
          <w:rFonts w:ascii="Times New Roman" w:hAnsi="Times New Roman" w:cs="Times New Roman"/>
          <w:i w:val="0"/>
          <w:iCs w:val="0"/>
          <w:color w:val="000000" w:themeColor="text1"/>
          <w:sz w:val="22"/>
          <w:szCs w:val="22"/>
          <w:rPrChange w:id="6305" w:author="Jacyeude Araújo" w:date="2019-10-02T13:03:00Z">
            <w:rPr>
              <w:rFonts w:ascii="Times New Roman" w:hAnsi="Times New Roman" w:cs="Times New Roman"/>
              <w:color w:val="000000" w:themeColor="text1"/>
              <w:sz w:val="24"/>
              <w:szCs w:val="24"/>
            </w:rPr>
          </w:rPrChange>
        </w:rPr>
      </w:pPr>
      <w:bookmarkStart w:id="6306" w:name="_Toc20849520"/>
      <w:del w:id="6307" w:author="Jacyeude Araújo" w:date="2019-10-02T11:33:00Z">
        <w:r w:rsidRPr="00F00993" w:rsidDel="00801E7E">
          <w:rPr>
            <w:rFonts w:ascii="Times New Roman" w:hAnsi="Times New Roman" w:cs="Times New Roman"/>
            <w:i w:val="0"/>
            <w:iCs w:val="0"/>
            <w:color w:val="000000" w:themeColor="text1"/>
            <w:sz w:val="22"/>
            <w:szCs w:val="22"/>
            <w:rPrChange w:id="6308" w:author="Jacyeude Araújo" w:date="2019-10-02T13:03:00Z">
              <w:rPr>
                <w:rFonts w:ascii="Times New Roman" w:hAnsi="Times New Roman" w:cs="Times New Roman"/>
                <w:color w:val="000000" w:themeColor="text1"/>
              </w:rPr>
            </w:rPrChange>
          </w:rPr>
          <w:delText xml:space="preserve">Figura </w:delText>
        </w:r>
      </w:del>
      <w:del w:id="6309" w:author="Jacyeude Araújo" w:date="2019-10-02T10:09:00Z">
        <w:r w:rsidR="00CC0B09" w:rsidRPr="00F00993" w:rsidDel="00DA6A84">
          <w:rPr>
            <w:rFonts w:ascii="Times New Roman" w:hAnsi="Times New Roman" w:cs="Times New Roman"/>
            <w:i w:val="0"/>
            <w:iCs w:val="0"/>
            <w:color w:val="000000" w:themeColor="text1"/>
            <w:sz w:val="22"/>
            <w:szCs w:val="22"/>
            <w:rPrChange w:id="631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311"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31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313" w:author="Jacyeude Araújo" w:date="2019-10-02T13:03:00Z">
              <w:rPr>
                <w:rFonts w:ascii="Times New Roman" w:hAnsi="Times New Roman" w:cs="Times New Roman"/>
                <w:noProof/>
                <w:color w:val="000000" w:themeColor="text1"/>
              </w:rPr>
            </w:rPrChange>
          </w:rPr>
          <w:delText>33</w:delText>
        </w:r>
        <w:r w:rsidR="00CC0B09" w:rsidRPr="00F00993" w:rsidDel="00DA6A84">
          <w:rPr>
            <w:rFonts w:ascii="Times New Roman" w:hAnsi="Times New Roman" w:cs="Times New Roman"/>
            <w:i w:val="0"/>
            <w:iCs w:val="0"/>
            <w:color w:val="000000" w:themeColor="text1"/>
            <w:sz w:val="22"/>
            <w:szCs w:val="22"/>
            <w:rPrChange w:id="6314" w:author="Jacyeude Araújo" w:date="2019-10-02T13:03:00Z">
              <w:rPr>
                <w:rFonts w:ascii="Times New Roman" w:hAnsi="Times New Roman" w:cs="Times New Roman"/>
                <w:color w:val="000000" w:themeColor="text1"/>
              </w:rPr>
            </w:rPrChange>
          </w:rPr>
          <w:fldChar w:fldCharType="end"/>
        </w:r>
      </w:del>
      <w:del w:id="6315" w:author="Jacyeude Araújo" w:date="2019-10-02T11:33:00Z">
        <w:r w:rsidRPr="00F00993" w:rsidDel="00801E7E">
          <w:rPr>
            <w:rFonts w:ascii="Times New Roman" w:hAnsi="Times New Roman" w:cs="Times New Roman"/>
            <w:i w:val="0"/>
            <w:iCs w:val="0"/>
            <w:color w:val="000000" w:themeColor="text1"/>
            <w:sz w:val="22"/>
            <w:szCs w:val="22"/>
            <w:rPrChange w:id="6316" w:author="Jacyeude Araújo" w:date="2019-10-02T13:03:00Z">
              <w:rPr>
                <w:rFonts w:ascii="Times New Roman" w:hAnsi="Times New Roman" w:cs="Times New Roman"/>
                <w:color w:val="000000" w:themeColor="text1"/>
              </w:rPr>
            </w:rPrChange>
          </w:rPr>
          <w:delText xml:space="preserve"> - Comunicação SPI</w:delText>
        </w:r>
        <w:r w:rsidR="00406757" w:rsidRPr="00F00993" w:rsidDel="00801E7E">
          <w:rPr>
            <w:rFonts w:ascii="Times New Roman" w:hAnsi="Times New Roman" w:cs="Times New Roman"/>
            <w:i w:val="0"/>
            <w:iCs w:val="0"/>
            <w:color w:val="000000" w:themeColor="text1"/>
            <w:sz w:val="22"/>
            <w:szCs w:val="22"/>
            <w:rPrChange w:id="6317" w:author="Jacyeude Araújo" w:date="2019-10-02T13:03:00Z">
              <w:rPr>
                <w:rFonts w:ascii="Times New Roman" w:hAnsi="Times New Roman" w:cs="Times New Roman"/>
                <w:color w:val="000000" w:themeColor="text1"/>
              </w:rPr>
            </w:rPrChange>
          </w:rPr>
          <w:delText xml:space="preserve">. </w:delText>
        </w:r>
      </w:del>
      <w:r w:rsidR="00406757" w:rsidRPr="00F00993">
        <w:rPr>
          <w:rFonts w:ascii="Times New Roman" w:hAnsi="Times New Roman" w:cs="Times New Roman"/>
          <w:i w:val="0"/>
          <w:iCs w:val="0"/>
          <w:color w:val="000000" w:themeColor="text1"/>
          <w:sz w:val="22"/>
          <w:szCs w:val="22"/>
          <w:rPrChange w:id="6318" w:author="Jacyeude Araújo" w:date="2019-10-02T13:03:00Z">
            <w:rPr>
              <w:rFonts w:ascii="Times New Roman" w:hAnsi="Times New Roman" w:cs="Times New Roman"/>
              <w:color w:val="000000" w:themeColor="text1"/>
            </w:rPr>
          </w:rPrChange>
        </w:rPr>
        <w:t>Fonte:</w:t>
      </w:r>
      <w:bookmarkEnd w:id="6306"/>
    </w:p>
    <w:p w14:paraId="7958ECBD" w14:textId="77777777" w:rsidR="00CD6B61" w:rsidRPr="00F00993" w:rsidRDefault="00CD6B61" w:rsidP="00406757">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Normalmente, existem três linhas comuns a todos os dispositivos:</w:t>
      </w:r>
    </w:p>
    <w:p w14:paraId="1CBD6236" w14:textId="56C0BBA5" w:rsidR="00CD6B61" w:rsidRPr="00F00993" w:rsidRDefault="00CD6B61" w:rsidP="00F25682">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MISO (</w:t>
      </w:r>
      <w:r w:rsidRPr="00F00993">
        <w:rPr>
          <w:rFonts w:ascii="Times New Roman" w:eastAsia="Times New Roman" w:hAnsi="Times New Roman" w:cs="Times New Roman"/>
          <w:i/>
          <w:iCs/>
          <w:color w:val="000000" w:themeColor="text1"/>
          <w:sz w:val="24"/>
          <w:szCs w:val="24"/>
          <w:lang w:eastAsia="pt-BR"/>
        </w:rPr>
        <w:t xml:space="preserve">Master In </w:t>
      </w:r>
      <w:proofErr w:type="spellStart"/>
      <w:r w:rsidRPr="00F00993">
        <w:rPr>
          <w:rFonts w:ascii="Times New Roman" w:eastAsia="Times New Roman" w:hAnsi="Times New Roman" w:cs="Times New Roman"/>
          <w:i/>
          <w:iCs/>
          <w:color w:val="000000" w:themeColor="text1"/>
          <w:sz w:val="24"/>
          <w:szCs w:val="24"/>
          <w:lang w:eastAsia="pt-BR"/>
        </w:rPr>
        <w:t>Slave</w:t>
      </w:r>
      <w:proofErr w:type="spellEnd"/>
      <w:r w:rsidRPr="00F00993">
        <w:rPr>
          <w:rFonts w:ascii="Times New Roman" w:eastAsia="Times New Roman" w:hAnsi="Times New Roman" w:cs="Times New Roman"/>
          <w:i/>
          <w:iCs/>
          <w:color w:val="000000" w:themeColor="text1"/>
          <w:sz w:val="24"/>
          <w:szCs w:val="24"/>
          <w:lang w:eastAsia="pt-BR"/>
        </w:rPr>
        <w:t xml:space="preserve"> Out</w:t>
      </w:r>
      <w:r w:rsidRPr="00F00993">
        <w:rPr>
          <w:rFonts w:ascii="Times New Roman" w:eastAsia="Times New Roman" w:hAnsi="Times New Roman" w:cs="Times New Roman"/>
          <w:color w:val="000000" w:themeColor="text1"/>
          <w:sz w:val="24"/>
          <w:szCs w:val="24"/>
          <w:lang w:eastAsia="pt-BR"/>
        </w:rPr>
        <w:t xml:space="preserve">) - A linha </w:t>
      </w:r>
      <w:proofErr w:type="spellStart"/>
      <w:r w:rsidRPr="00F00993">
        <w:rPr>
          <w:rFonts w:ascii="Times New Roman" w:eastAsia="Times New Roman" w:hAnsi="Times New Roman" w:cs="Times New Roman"/>
          <w:i/>
          <w:iCs/>
          <w:color w:val="000000" w:themeColor="text1"/>
          <w:sz w:val="24"/>
          <w:szCs w:val="24"/>
          <w:lang w:eastAsia="pt-BR"/>
        </w:rPr>
        <w:t>Slave</w:t>
      </w:r>
      <w:proofErr w:type="spellEnd"/>
      <w:r w:rsidRPr="00F00993">
        <w:rPr>
          <w:rFonts w:ascii="Times New Roman" w:eastAsia="Times New Roman" w:hAnsi="Times New Roman" w:cs="Times New Roman"/>
          <w:color w:val="000000" w:themeColor="text1"/>
          <w:sz w:val="24"/>
          <w:szCs w:val="24"/>
          <w:lang w:eastAsia="pt-BR"/>
        </w:rPr>
        <w:t xml:space="preserve"> para enviar dados ao mestre,</w:t>
      </w:r>
      <w:r w:rsidR="00406757" w:rsidRPr="00F00993">
        <w:rPr>
          <w:rFonts w:ascii="Times New Roman" w:eastAsia="Times New Roman" w:hAnsi="Times New Roman" w:cs="Times New Roman"/>
          <w:color w:val="000000" w:themeColor="text1"/>
          <w:sz w:val="24"/>
          <w:szCs w:val="24"/>
          <w:lang w:eastAsia="pt-BR"/>
        </w:rPr>
        <w:t xml:space="preserve"> </w:t>
      </w:r>
      <w:r w:rsidRPr="00F00993">
        <w:rPr>
          <w:rFonts w:ascii="Times New Roman" w:eastAsia="Times New Roman" w:hAnsi="Times New Roman" w:cs="Times New Roman"/>
          <w:color w:val="000000" w:themeColor="text1"/>
          <w:sz w:val="24"/>
          <w:szCs w:val="24"/>
          <w:lang w:eastAsia="pt-BR"/>
        </w:rPr>
        <w:t>MOSI (</w:t>
      </w:r>
      <w:r w:rsidRPr="00F00993">
        <w:rPr>
          <w:rFonts w:ascii="Times New Roman" w:eastAsia="Times New Roman" w:hAnsi="Times New Roman" w:cs="Times New Roman"/>
          <w:i/>
          <w:iCs/>
          <w:color w:val="000000" w:themeColor="text1"/>
          <w:sz w:val="24"/>
          <w:szCs w:val="24"/>
          <w:lang w:eastAsia="pt-BR"/>
        </w:rPr>
        <w:t xml:space="preserve">Master Out </w:t>
      </w:r>
      <w:proofErr w:type="spellStart"/>
      <w:r w:rsidRPr="00F00993">
        <w:rPr>
          <w:rFonts w:ascii="Times New Roman" w:eastAsia="Times New Roman" w:hAnsi="Times New Roman" w:cs="Times New Roman"/>
          <w:i/>
          <w:iCs/>
          <w:color w:val="000000" w:themeColor="text1"/>
          <w:sz w:val="24"/>
          <w:szCs w:val="24"/>
          <w:lang w:eastAsia="pt-BR"/>
        </w:rPr>
        <w:t>Slave</w:t>
      </w:r>
      <w:proofErr w:type="spellEnd"/>
      <w:r w:rsidRPr="00F00993">
        <w:rPr>
          <w:rFonts w:ascii="Times New Roman" w:eastAsia="Times New Roman" w:hAnsi="Times New Roman" w:cs="Times New Roman"/>
          <w:i/>
          <w:iCs/>
          <w:color w:val="000000" w:themeColor="text1"/>
          <w:sz w:val="24"/>
          <w:szCs w:val="24"/>
          <w:lang w:eastAsia="pt-BR"/>
        </w:rPr>
        <w:t xml:space="preserve"> In</w:t>
      </w:r>
      <w:r w:rsidRPr="00F00993">
        <w:rPr>
          <w:rFonts w:ascii="Times New Roman" w:eastAsia="Times New Roman" w:hAnsi="Times New Roman" w:cs="Times New Roman"/>
          <w:color w:val="000000" w:themeColor="text1"/>
          <w:sz w:val="24"/>
          <w:szCs w:val="24"/>
          <w:lang w:eastAsia="pt-BR"/>
        </w:rPr>
        <w:t xml:space="preserve">) - A linha </w:t>
      </w:r>
      <w:r w:rsidRPr="00F00993">
        <w:rPr>
          <w:rFonts w:ascii="Times New Roman" w:eastAsia="Times New Roman" w:hAnsi="Times New Roman" w:cs="Times New Roman"/>
          <w:i/>
          <w:iCs/>
          <w:color w:val="000000" w:themeColor="text1"/>
          <w:sz w:val="24"/>
          <w:szCs w:val="24"/>
          <w:lang w:eastAsia="pt-BR"/>
        </w:rPr>
        <w:t>Master</w:t>
      </w:r>
      <w:r w:rsidRPr="00F00993">
        <w:rPr>
          <w:rFonts w:ascii="Times New Roman" w:eastAsia="Times New Roman" w:hAnsi="Times New Roman" w:cs="Times New Roman"/>
          <w:color w:val="000000" w:themeColor="text1"/>
          <w:sz w:val="24"/>
          <w:szCs w:val="24"/>
          <w:lang w:eastAsia="pt-BR"/>
        </w:rPr>
        <w:t xml:space="preserve"> para o envio de dados aos periféricos,</w:t>
      </w:r>
    </w:p>
    <w:p w14:paraId="286D6039" w14:textId="60806A67" w:rsidR="00CD6B61" w:rsidRPr="00F00993" w:rsidRDefault="00CD6B61" w:rsidP="00406757">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SCK (</w:t>
      </w:r>
      <w:r w:rsidRPr="00F00993">
        <w:rPr>
          <w:rFonts w:ascii="Times New Roman" w:eastAsia="Times New Roman" w:hAnsi="Times New Roman" w:cs="Times New Roman"/>
          <w:i/>
          <w:iCs/>
          <w:color w:val="000000" w:themeColor="text1"/>
          <w:sz w:val="24"/>
          <w:szCs w:val="24"/>
          <w:lang w:eastAsia="pt-BR"/>
        </w:rPr>
        <w:t xml:space="preserve">Serial </w:t>
      </w:r>
      <w:proofErr w:type="spellStart"/>
      <w:r w:rsidRPr="00F00993">
        <w:rPr>
          <w:rFonts w:ascii="Times New Roman" w:eastAsia="Times New Roman" w:hAnsi="Times New Roman" w:cs="Times New Roman"/>
          <w:i/>
          <w:iCs/>
          <w:color w:val="000000" w:themeColor="text1"/>
          <w:sz w:val="24"/>
          <w:szCs w:val="24"/>
          <w:lang w:eastAsia="pt-BR"/>
        </w:rPr>
        <w:t>Clock</w:t>
      </w:r>
      <w:proofErr w:type="spellEnd"/>
      <w:r w:rsidRPr="00F00993">
        <w:rPr>
          <w:rFonts w:ascii="Times New Roman" w:eastAsia="Times New Roman" w:hAnsi="Times New Roman" w:cs="Times New Roman"/>
          <w:color w:val="000000" w:themeColor="text1"/>
          <w:sz w:val="24"/>
          <w:szCs w:val="24"/>
          <w:lang w:eastAsia="pt-BR"/>
        </w:rPr>
        <w:t xml:space="preserve">) - O pulso de </w:t>
      </w:r>
      <w:proofErr w:type="spellStart"/>
      <w:r w:rsidRPr="00F00993">
        <w:rPr>
          <w:rFonts w:ascii="Times New Roman" w:eastAsia="Times New Roman" w:hAnsi="Times New Roman" w:cs="Times New Roman"/>
          <w:i/>
          <w:iCs/>
          <w:color w:val="000000" w:themeColor="text1"/>
          <w:sz w:val="24"/>
          <w:szCs w:val="24"/>
          <w:lang w:eastAsia="pt-BR"/>
        </w:rPr>
        <w:t>clock</w:t>
      </w:r>
      <w:proofErr w:type="spellEnd"/>
      <w:r w:rsidRPr="00F00993">
        <w:rPr>
          <w:rFonts w:ascii="Times New Roman" w:eastAsia="Times New Roman" w:hAnsi="Times New Roman" w:cs="Times New Roman"/>
          <w:color w:val="000000" w:themeColor="text1"/>
          <w:sz w:val="24"/>
          <w:szCs w:val="24"/>
          <w:lang w:eastAsia="pt-BR"/>
        </w:rPr>
        <w:t xml:space="preserve"> sincroniza a transmissão de dados gerada pelo mestre.</w:t>
      </w:r>
    </w:p>
    <w:p w14:paraId="0B52BE1E" w14:textId="74018D41" w:rsidR="0092354A" w:rsidRPr="00F00993" w:rsidRDefault="00CD6B61" w:rsidP="00406757">
      <w:pPr>
        <w:pStyle w:val="PargrafodaLista"/>
        <w:numPr>
          <w:ilvl w:val="0"/>
          <w:numId w:val="25"/>
        </w:numPr>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eastAsia="Times New Roman" w:hAnsi="Times New Roman" w:cs="Times New Roman"/>
          <w:color w:val="000000" w:themeColor="text1"/>
          <w:sz w:val="24"/>
          <w:szCs w:val="24"/>
          <w:lang w:eastAsia="pt-BR"/>
        </w:rPr>
        <w:t>SS (</w:t>
      </w:r>
      <w:proofErr w:type="spellStart"/>
      <w:r w:rsidRPr="00F00993">
        <w:rPr>
          <w:rFonts w:ascii="Times New Roman" w:eastAsia="Times New Roman" w:hAnsi="Times New Roman" w:cs="Times New Roman"/>
          <w:i/>
          <w:iCs/>
          <w:color w:val="000000" w:themeColor="text1"/>
          <w:sz w:val="24"/>
          <w:szCs w:val="24"/>
          <w:lang w:eastAsia="pt-BR"/>
        </w:rPr>
        <w:t>Slave</w:t>
      </w:r>
      <w:proofErr w:type="spellEnd"/>
      <w:r w:rsidRPr="00F00993">
        <w:rPr>
          <w:rFonts w:ascii="Times New Roman" w:eastAsia="Times New Roman" w:hAnsi="Times New Roman" w:cs="Times New Roman"/>
          <w:i/>
          <w:iCs/>
          <w:color w:val="000000" w:themeColor="text1"/>
          <w:sz w:val="24"/>
          <w:szCs w:val="24"/>
          <w:lang w:eastAsia="pt-BR"/>
        </w:rPr>
        <w:t xml:space="preserve"> </w:t>
      </w:r>
      <w:proofErr w:type="spellStart"/>
      <w:r w:rsidRPr="00F00993">
        <w:rPr>
          <w:rFonts w:ascii="Times New Roman" w:eastAsia="Times New Roman" w:hAnsi="Times New Roman" w:cs="Times New Roman"/>
          <w:i/>
          <w:iCs/>
          <w:color w:val="000000" w:themeColor="text1"/>
          <w:sz w:val="24"/>
          <w:szCs w:val="24"/>
          <w:lang w:eastAsia="pt-BR"/>
        </w:rPr>
        <w:t>Select</w:t>
      </w:r>
      <w:proofErr w:type="spellEnd"/>
      <w:r w:rsidRPr="00F00993">
        <w:rPr>
          <w:rFonts w:ascii="Times New Roman" w:eastAsia="Times New Roman" w:hAnsi="Times New Roman" w:cs="Times New Roman"/>
          <w:color w:val="000000" w:themeColor="text1"/>
          <w:sz w:val="24"/>
          <w:szCs w:val="24"/>
          <w:lang w:eastAsia="pt-BR"/>
        </w:rPr>
        <w:t>) - o pino em cada dispositivo que o mestre pode usar para ativar e desativar dispositivos específicos.</w:t>
      </w:r>
      <w:ins w:id="6319" w:author="Jacyeude Araújo" w:date="2019-10-02T11:34:00Z">
        <w:r w:rsidR="00801E7E" w:rsidRPr="00F00993">
          <w:rPr>
            <w:rFonts w:ascii="Times New Roman" w:eastAsia="Times New Roman" w:hAnsi="Times New Roman" w:cs="Times New Roman"/>
            <w:color w:val="000000" w:themeColor="text1"/>
            <w:sz w:val="24"/>
            <w:szCs w:val="24"/>
            <w:lang w:eastAsia="pt-BR"/>
          </w:rPr>
          <w:t xml:space="preserve"> </w:t>
        </w:r>
      </w:ins>
    </w:p>
    <w:p w14:paraId="00543575" w14:textId="622FCCBB"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Além do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e sinal de seleção</w:t>
      </w:r>
      <w:r w:rsidR="00CD6B61" w:rsidRPr="00F00993">
        <w:rPr>
          <w:rFonts w:ascii="Times New Roman" w:hAnsi="Times New Roman" w:cs="Times New Roman"/>
          <w:color w:val="000000" w:themeColor="text1"/>
          <w:sz w:val="24"/>
          <w:szCs w:val="24"/>
        </w:rPr>
        <w:t xml:space="preserve"> esse tipo de comunicação</w:t>
      </w:r>
      <w:r w:rsidRPr="00F00993">
        <w:rPr>
          <w:rFonts w:ascii="Times New Roman" w:hAnsi="Times New Roman" w:cs="Times New Roman"/>
          <w:color w:val="000000" w:themeColor="text1"/>
          <w:sz w:val="24"/>
          <w:szCs w:val="24"/>
        </w:rPr>
        <w:t xml:space="preserve"> possui potencial de fazer comunicação simultânea: basicamente </w:t>
      </w:r>
      <w:r w:rsidR="00406757" w:rsidRPr="00F00993">
        <w:rPr>
          <w:rFonts w:ascii="Times New Roman" w:hAnsi="Times New Roman" w:cs="Times New Roman"/>
          <w:color w:val="000000" w:themeColor="text1"/>
          <w:sz w:val="24"/>
          <w:szCs w:val="24"/>
        </w:rPr>
        <w:t>à</w:t>
      </w:r>
      <w:r w:rsidRPr="00F00993">
        <w:rPr>
          <w:rFonts w:ascii="Times New Roman" w:hAnsi="Times New Roman" w:cs="Times New Roman"/>
          <w:color w:val="000000" w:themeColor="text1"/>
          <w:sz w:val="24"/>
          <w:szCs w:val="24"/>
        </w:rPr>
        <w:t xml:space="preserve"> medida que os bits estão saindo do mestre(out), eles podem fazer o caminho inverso ao mesmo tempo. O mais comum é um trânsito de uma via somente.</w:t>
      </w:r>
      <w:r w:rsidR="00406757" w:rsidRPr="00F00993">
        <w:rPr>
          <w:rFonts w:ascii="Times New Roman" w:hAnsi="Times New Roman" w:cs="Times New Roman"/>
          <w:color w:val="000000" w:themeColor="text1"/>
          <w:sz w:val="24"/>
          <w:szCs w:val="24"/>
        </w:rPr>
        <w:t xml:space="preserve"> [4</w:t>
      </w:r>
      <w:r w:rsidR="00825AAA" w:rsidRPr="00F00993">
        <w:rPr>
          <w:rFonts w:ascii="Times New Roman" w:hAnsi="Times New Roman" w:cs="Times New Roman"/>
          <w:color w:val="000000" w:themeColor="text1"/>
          <w:sz w:val="24"/>
          <w:szCs w:val="24"/>
        </w:rPr>
        <w:t>4</w:t>
      </w:r>
      <w:r w:rsidR="00406757" w:rsidRPr="00F00993">
        <w:rPr>
          <w:rFonts w:ascii="Times New Roman" w:hAnsi="Times New Roman" w:cs="Times New Roman"/>
          <w:color w:val="000000" w:themeColor="text1"/>
          <w:sz w:val="24"/>
          <w:szCs w:val="24"/>
        </w:rPr>
        <w:t>]</w:t>
      </w:r>
      <w:ins w:id="6320" w:author="Jacyeude Araújo" w:date="2019-10-02T11:43:00Z">
        <w:r w:rsidR="00053A62" w:rsidRPr="00F00993">
          <w:rPr>
            <w:rFonts w:ascii="Times New Roman" w:hAnsi="Times New Roman" w:cs="Times New Roman"/>
            <w:color w:val="000000" w:themeColor="text1"/>
            <w:sz w:val="24"/>
            <w:szCs w:val="24"/>
          </w:rPr>
          <w:t xml:space="preserve">. A </w:t>
        </w:r>
      </w:ins>
      <w:ins w:id="6321" w:author="Jacyeude Araújo" w:date="2019-10-02T12:19:00Z">
        <w:r w:rsidR="00322E52" w:rsidRPr="00F00993">
          <w:rPr>
            <w:rFonts w:ascii="Times New Roman" w:hAnsi="Times New Roman" w:cs="Times New Roman"/>
            <w:color w:val="000000" w:themeColor="text1"/>
            <w:sz w:val="24"/>
            <w:szCs w:val="24"/>
          </w:rPr>
          <w:t>T</w:t>
        </w:r>
      </w:ins>
      <w:ins w:id="6322" w:author="Jacyeude Araújo" w:date="2019-10-02T11:43:00Z">
        <w:r w:rsidR="00053A62" w:rsidRPr="00F00993">
          <w:rPr>
            <w:rFonts w:ascii="Times New Roman" w:hAnsi="Times New Roman" w:cs="Times New Roman"/>
            <w:color w:val="000000" w:themeColor="text1"/>
            <w:sz w:val="24"/>
            <w:szCs w:val="24"/>
          </w:rPr>
          <w:t xml:space="preserve">abela 4 mostra o </w:t>
        </w:r>
        <w:proofErr w:type="spellStart"/>
        <w:r w:rsidR="00053A62" w:rsidRPr="00F00993">
          <w:rPr>
            <w:rFonts w:ascii="Times New Roman" w:hAnsi="Times New Roman" w:cs="Times New Roman"/>
            <w:i/>
            <w:iCs/>
            <w:color w:val="000000" w:themeColor="text1"/>
            <w:sz w:val="24"/>
            <w:szCs w:val="24"/>
            <w:rPrChange w:id="6323" w:author="Jacyeude Araújo" w:date="2019-10-02T13:03:00Z">
              <w:rPr>
                <w:rFonts w:ascii="Times New Roman" w:hAnsi="Times New Roman" w:cs="Times New Roman"/>
                <w:color w:val="000000" w:themeColor="text1"/>
                <w:sz w:val="24"/>
                <w:szCs w:val="24"/>
              </w:rPr>
            </w:rPrChange>
          </w:rPr>
          <w:t>mode</w:t>
        </w:r>
        <w:proofErr w:type="spellEnd"/>
        <w:r w:rsidR="00053A62" w:rsidRPr="00F00993">
          <w:rPr>
            <w:rFonts w:ascii="Times New Roman" w:hAnsi="Times New Roman" w:cs="Times New Roman"/>
            <w:color w:val="000000" w:themeColor="text1"/>
            <w:sz w:val="24"/>
            <w:szCs w:val="24"/>
          </w:rPr>
          <w:t xml:space="preserve"> </w:t>
        </w:r>
        <w:proofErr w:type="spellStart"/>
        <w:r w:rsidR="00053A62" w:rsidRPr="00F00993">
          <w:rPr>
            <w:rFonts w:ascii="Times New Roman" w:hAnsi="Times New Roman" w:cs="Times New Roman"/>
            <w:i/>
            <w:iCs/>
            <w:color w:val="000000" w:themeColor="text1"/>
            <w:sz w:val="24"/>
            <w:szCs w:val="24"/>
            <w:rPrChange w:id="6324" w:author="Jacyeude Araújo" w:date="2019-10-02T13:03:00Z">
              <w:rPr>
                <w:rFonts w:ascii="Times New Roman" w:hAnsi="Times New Roman" w:cs="Times New Roman"/>
                <w:color w:val="000000" w:themeColor="text1"/>
                <w:sz w:val="24"/>
                <w:szCs w:val="24"/>
              </w:rPr>
            </w:rPrChange>
          </w:rPr>
          <w:t>spi</w:t>
        </w:r>
        <w:proofErr w:type="spellEnd"/>
        <w:r w:rsidR="00053A62" w:rsidRPr="00F00993">
          <w:rPr>
            <w:rFonts w:ascii="Times New Roman" w:hAnsi="Times New Roman" w:cs="Times New Roman"/>
            <w:color w:val="000000" w:themeColor="text1"/>
            <w:sz w:val="24"/>
            <w:szCs w:val="24"/>
          </w:rPr>
          <w:t xml:space="preserve"> e como se comporta o </w:t>
        </w:r>
        <w:proofErr w:type="spellStart"/>
        <w:r w:rsidR="00053A62" w:rsidRPr="00F00993">
          <w:rPr>
            <w:rFonts w:ascii="Times New Roman" w:hAnsi="Times New Roman" w:cs="Times New Roman"/>
            <w:color w:val="000000" w:themeColor="text1"/>
            <w:sz w:val="24"/>
            <w:szCs w:val="24"/>
          </w:rPr>
          <w:t>clock</w:t>
        </w:r>
        <w:proofErr w:type="spellEnd"/>
        <w:r w:rsidR="00053A62" w:rsidRPr="00F00993">
          <w:rPr>
            <w:rFonts w:ascii="Times New Roman" w:hAnsi="Times New Roman" w:cs="Times New Roman"/>
            <w:color w:val="000000" w:themeColor="text1"/>
            <w:sz w:val="24"/>
            <w:szCs w:val="24"/>
          </w:rPr>
          <w:t>:</w:t>
        </w:r>
      </w:ins>
      <w:del w:id="6325" w:author="Jacyeude Araújo" w:date="2019-10-02T11:43:00Z">
        <w:r w:rsidR="00CD6B61" w:rsidRPr="00F00993" w:rsidDel="00053A62">
          <w:rPr>
            <w:rFonts w:ascii="Times New Roman" w:hAnsi="Times New Roman" w:cs="Times New Roman"/>
            <w:color w:val="000000" w:themeColor="text1"/>
            <w:sz w:val="24"/>
            <w:szCs w:val="24"/>
          </w:rPr>
          <w:delText xml:space="preserve"> </w:delText>
        </w:r>
      </w:del>
    </w:p>
    <w:p w14:paraId="5346E128" w14:textId="5128BD0B" w:rsidR="00801E7E" w:rsidRPr="00F00993" w:rsidRDefault="00801E7E">
      <w:pPr>
        <w:pStyle w:val="Legenda"/>
        <w:keepNext/>
        <w:jc w:val="center"/>
        <w:rPr>
          <w:ins w:id="6326" w:author="Jacyeude Araújo" w:date="2019-10-02T11:41:00Z"/>
          <w:color w:val="000000" w:themeColor="text1"/>
          <w:rPrChange w:id="6327" w:author="Jacyeude Araújo" w:date="2019-10-02T13:03:00Z">
            <w:rPr>
              <w:ins w:id="6328" w:author="Jacyeude Araújo" w:date="2019-10-02T11:41:00Z"/>
            </w:rPr>
          </w:rPrChange>
        </w:rPr>
        <w:pPrChange w:id="6329" w:author="Jacyeude Araújo" w:date="2019-10-02T11:41:00Z">
          <w:pPr>
            <w:pStyle w:val="Legenda"/>
          </w:pPr>
        </w:pPrChange>
      </w:pPr>
      <w:bookmarkStart w:id="6330" w:name="_Toc20913735"/>
      <w:ins w:id="6331" w:author="Jacyeude Araújo" w:date="2019-10-02T11:41:00Z">
        <w:r w:rsidRPr="00F00993">
          <w:rPr>
            <w:color w:val="000000" w:themeColor="text1"/>
            <w:rPrChange w:id="6332" w:author="Jacyeude Araújo" w:date="2019-10-02T13:03:00Z">
              <w:rPr/>
            </w:rPrChange>
          </w:rPr>
          <w:t xml:space="preserve">Tabela </w:t>
        </w:r>
        <w:r w:rsidRPr="00F00993">
          <w:rPr>
            <w:color w:val="000000" w:themeColor="text1"/>
            <w:rPrChange w:id="6333" w:author="Jacyeude Araújo" w:date="2019-10-02T13:03:00Z">
              <w:rPr/>
            </w:rPrChange>
          </w:rPr>
          <w:fldChar w:fldCharType="begin"/>
        </w:r>
        <w:r w:rsidRPr="00F00993">
          <w:rPr>
            <w:color w:val="000000" w:themeColor="text1"/>
            <w:rPrChange w:id="6334" w:author="Jacyeude Araújo" w:date="2019-10-02T13:03:00Z">
              <w:rPr/>
            </w:rPrChange>
          </w:rPr>
          <w:instrText xml:space="preserve"> SEQ Tabela \* ARABIC </w:instrText>
        </w:r>
      </w:ins>
      <w:r w:rsidRPr="00F00993">
        <w:rPr>
          <w:color w:val="000000" w:themeColor="text1"/>
          <w:rPrChange w:id="6335" w:author="Jacyeude Araújo" w:date="2019-10-02T13:03:00Z">
            <w:rPr/>
          </w:rPrChange>
        </w:rPr>
        <w:fldChar w:fldCharType="separate"/>
      </w:r>
      <w:r w:rsidR="0008128E">
        <w:rPr>
          <w:noProof/>
          <w:color w:val="000000" w:themeColor="text1"/>
        </w:rPr>
        <w:t>4</w:t>
      </w:r>
      <w:ins w:id="6336" w:author="Jacyeude Araújo" w:date="2019-10-02T11:41:00Z">
        <w:r w:rsidRPr="00F00993">
          <w:rPr>
            <w:color w:val="000000" w:themeColor="text1"/>
            <w:rPrChange w:id="6337" w:author="Jacyeude Araújo" w:date="2019-10-02T13:03:00Z">
              <w:rPr/>
            </w:rPrChange>
          </w:rPr>
          <w:fldChar w:fldCharType="end"/>
        </w:r>
        <w:r w:rsidRPr="00F00993">
          <w:rPr>
            <w:color w:val="000000" w:themeColor="text1"/>
            <w:rPrChange w:id="6338" w:author="Jacyeude Araújo" w:date="2019-10-02T13:03:00Z">
              <w:rPr/>
            </w:rPrChange>
          </w:rPr>
          <w:t xml:space="preserve"> - </w:t>
        </w:r>
        <w:proofErr w:type="spellStart"/>
        <w:r w:rsidRPr="00F00993">
          <w:rPr>
            <w:color w:val="000000" w:themeColor="text1"/>
            <w:rPrChange w:id="6339" w:author="Jacyeude Araújo" w:date="2019-10-02T13:03:00Z">
              <w:rPr/>
            </w:rPrChange>
          </w:rPr>
          <w:t>Clock</w:t>
        </w:r>
        <w:proofErr w:type="spellEnd"/>
        <w:r w:rsidRPr="00F00993">
          <w:rPr>
            <w:color w:val="000000" w:themeColor="text1"/>
            <w:rPrChange w:id="6340" w:author="Jacyeude Araújo" w:date="2019-10-02T13:03:00Z">
              <w:rPr/>
            </w:rPrChange>
          </w:rPr>
          <w:t xml:space="preserve"> SPI</w:t>
        </w:r>
        <w:bookmarkEnd w:id="6330"/>
      </w:ins>
    </w:p>
    <w:p w14:paraId="26A0212C" w14:textId="7A94E6A1" w:rsidR="004E141F" w:rsidRPr="00F00993" w:rsidRDefault="0092354A">
      <w:pPr>
        <w:keepNext/>
        <w:spacing w:after="0" w:line="360" w:lineRule="auto"/>
        <w:jc w:val="center"/>
        <w:rPr>
          <w:ins w:id="6341" w:author="Jacyeude Araújo" w:date="2019-10-02T11:41:00Z"/>
          <w:rFonts w:ascii="Times New Roman" w:hAnsi="Times New Roman" w:cs="Times New Roman"/>
          <w:color w:val="000000" w:themeColor="text1"/>
        </w:rPr>
        <w:pPrChange w:id="6342" w:author="Jacyeude Araújo" w:date="2019-10-02T11:42:00Z">
          <w:pPr>
            <w:keepNext/>
            <w:spacing w:line="360" w:lineRule="auto"/>
            <w:jc w:val="center"/>
          </w:pPr>
        </w:pPrChange>
      </w:pPr>
      <w:r w:rsidRPr="00F00993">
        <w:rPr>
          <w:rFonts w:ascii="Times New Roman" w:hAnsi="Times New Roman" w:cs="Times New Roman"/>
          <w:noProof/>
          <w:color w:val="000000" w:themeColor="text1"/>
          <w:sz w:val="24"/>
          <w:szCs w:val="24"/>
          <w:lang w:eastAsia="pt-BR"/>
          <w:rPrChange w:id="6343"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70D6EA5" wp14:editId="15D12674">
            <wp:extent cx="3804285" cy="990600"/>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t="47789" b="3670"/>
                    <a:stretch/>
                  </pic:blipFill>
                  <pic:spPr bwMode="auto">
                    <a:xfrm>
                      <a:off x="0" y="0"/>
                      <a:ext cx="3822400" cy="995317"/>
                    </a:xfrm>
                    <a:prstGeom prst="rect">
                      <a:avLst/>
                    </a:prstGeom>
                    <a:noFill/>
                    <a:ln>
                      <a:noFill/>
                    </a:ln>
                    <a:extLst>
                      <a:ext uri="{53640926-AAD7-44D8-BBD7-CCE9431645EC}">
                        <a14:shadowObscured xmlns:a14="http://schemas.microsoft.com/office/drawing/2010/main"/>
                      </a:ext>
                    </a:extLst>
                  </pic:spPr>
                </pic:pic>
              </a:graphicData>
            </a:graphic>
          </wp:inline>
        </w:drawing>
      </w:r>
    </w:p>
    <w:p w14:paraId="17598A39" w14:textId="66AB5298" w:rsidR="00801E7E" w:rsidRPr="00F00993" w:rsidRDefault="00801E7E">
      <w:pPr>
        <w:pStyle w:val="Legenda"/>
        <w:spacing w:after="0"/>
        <w:jc w:val="center"/>
        <w:rPr>
          <w:ins w:id="6344" w:author="Jacyeude Araújo" w:date="2019-10-02T11:42:00Z"/>
          <w:rFonts w:ascii="Times New Roman" w:hAnsi="Times New Roman" w:cs="Times New Roman"/>
          <w:color w:val="000000" w:themeColor="text1"/>
          <w:sz w:val="24"/>
          <w:szCs w:val="24"/>
          <w:rPrChange w:id="6345" w:author="Jacyeude Araújo" w:date="2019-10-02T13:03:00Z">
            <w:rPr>
              <w:ins w:id="6346" w:author="Jacyeude Araújo" w:date="2019-10-02T11:42:00Z"/>
              <w:rFonts w:ascii="Times New Roman" w:eastAsia="Times New Roman" w:hAnsi="Times New Roman" w:cs="Times New Roman"/>
              <w:color w:val="000000" w:themeColor="text1"/>
              <w:sz w:val="24"/>
              <w:szCs w:val="24"/>
              <w:lang w:eastAsia="pt-BR"/>
            </w:rPr>
          </w:rPrChange>
        </w:rPr>
        <w:pPrChange w:id="6347" w:author="Jacyeude Araújo" w:date="2019-10-02T11:43:00Z">
          <w:pPr>
            <w:keepNext/>
            <w:spacing w:line="360" w:lineRule="auto"/>
            <w:jc w:val="center"/>
          </w:pPr>
        </w:pPrChange>
      </w:pPr>
      <w:ins w:id="6348" w:author="Jacyeude Araújo" w:date="2019-10-02T11:42:00Z">
        <w:r w:rsidRPr="00F00993">
          <w:rPr>
            <w:rFonts w:ascii="Times New Roman" w:hAnsi="Times New Roman" w:cs="Times New Roman"/>
            <w:color w:val="000000" w:themeColor="text1"/>
            <w:rPrChange w:id="6349" w:author="Jacyeude Araújo" w:date="2019-10-02T13:03:00Z">
              <w:rPr>
                <w:rFonts w:ascii="Times New Roman" w:hAnsi="Times New Roman" w:cs="Times New Roman"/>
                <w:i/>
                <w:iCs/>
                <w:color w:val="000000" w:themeColor="text1"/>
              </w:rPr>
            </w:rPrChange>
          </w:rPr>
          <w:t>Fonte:</w:t>
        </w:r>
      </w:ins>
    </w:p>
    <w:p w14:paraId="3D609D9C" w14:textId="7783D399" w:rsidR="00801E7E" w:rsidRPr="00F00993" w:rsidRDefault="00801E7E" w:rsidP="004E141F">
      <w:pPr>
        <w:keepNext/>
        <w:spacing w:line="360" w:lineRule="auto"/>
        <w:jc w:val="center"/>
        <w:rPr>
          <w:rFonts w:ascii="Times New Roman" w:hAnsi="Times New Roman" w:cs="Times New Roman"/>
          <w:color w:val="000000" w:themeColor="text1"/>
        </w:rPr>
      </w:pPr>
      <w:ins w:id="6350" w:author="Jacyeude Araújo" w:date="2019-10-02T11:41:00Z">
        <w:r w:rsidRPr="00F00993">
          <w:rPr>
            <w:rFonts w:ascii="Times New Roman" w:eastAsia="Times New Roman" w:hAnsi="Times New Roman" w:cs="Times New Roman"/>
            <w:color w:val="000000" w:themeColor="text1"/>
            <w:sz w:val="24"/>
            <w:szCs w:val="24"/>
            <w:lang w:eastAsia="pt-BR"/>
          </w:rPr>
          <w:lastRenderedPageBreak/>
          <w:t xml:space="preserve">Onde </w:t>
        </w:r>
        <w:proofErr w:type="gramStart"/>
        <w:r w:rsidRPr="00F00993">
          <w:rPr>
            <w:rFonts w:ascii="Times New Roman" w:eastAsia="Times New Roman" w:hAnsi="Times New Roman" w:cs="Times New Roman"/>
            <w:color w:val="000000" w:themeColor="text1"/>
            <w:sz w:val="24"/>
            <w:szCs w:val="24"/>
            <w:lang w:eastAsia="pt-BR"/>
          </w:rPr>
          <w:t>CPOL(</w:t>
        </w:r>
        <w:proofErr w:type="gramEnd"/>
        <w:r w:rsidRPr="00F00993">
          <w:rPr>
            <w:rFonts w:ascii="Times New Roman" w:eastAsia="Times New Roman" w:hAnsi="Times New Roman" w:cs="Times New Roman"/>
            <w:color w:val="000000" w:themeColor="text1"/>
            <w:sz w:val="24"/>
            <w:szCs w:val="24"/>
            <w:lang w:eastAsia="pt-BR"/>
          </w:rPr>
          <w:t xml:space="preserve">polaridade do </w:t>
        </w:r>
        <w:proofErr w:type="spellStart"/>
        <w:r w:rsidRPr="00F00993">
          <w:rPr>
            <w:rFonts w:ascii="Times New Roman" w:eastAsia="Times New Roman" w:hAnsi="Times New Roman" w:cs="Times New Roman"/>
            <w:i/>
            <w:iCs/>
            <w:color w:val="000000" w:themeColor="text1"/>
            <w:sz w:val="24"/>
            <w:szCs w:val="24"/>
            <w:lang w:eastAsia="pt-BR"/>
          </w:rPr>
          <w:t>clock</w:t>
        </w:r>
        <w:proofErr w:type="spellEnd"/>
        <w:r w:rsidRPr="00F00993">
          <w:rPr>
            <w:rFonts w:ascii="Times New Roman" w:eastAsia="Times New Roman" w:hAnsi="Times New Roman" w:cs="Times New Roman"/>
            <w:color w:val="000000" w:themeColor="text1"/>
            <w:sz w:val="24"/>
            <w:szCs w:val="24"/>
            <w:lang w:eastAsia="pt-BR"/>
          </w:rPr>
          <w:t xml:space="preserve">) e CPHA(Fase do </w:t>
        </w:r>
        <w:proofErr w:type="spellStart"/>
        <w:r w:rsidRPr="00F00993">
          <w:rPr>
            <w:rFonts w:ascii="Times New Roman" w:eastAsia="Times New Roman" w:hAnsi="Times New Roman" w:cs="Times New Roman"/>
            <w:i/>
            <w:iCs/>
            <w:color w:val="000000" w:themeColor="text1"/>
            <w:sz w:val="24"/>
            <w:szCs w:val="24"/>
            <w:lang w:eastAsia="pt-BR"/>
          </w:rPr>
          <w:t>clock</w:t>
        </w:r>
        <w:proofErr w:type="spellEnd"/>
        <w:r w:rsidRPr="00F00993">
          <w:rPr>
            <w:rFonts w:ascii="Times New Roman" w:eastAsia="Times New Roman" w:hAnsi="Times New Roman" w:cs="Times New Roman"/>
            <w:color w:val="000000" w:themeColor="text1"/>
            <w:sz w:val="24"/>
            <w:szCs w:val="24"/>
            <w:lang w:eastAsia="pt-BR"/>
          </w:rPr>
          <w:t>)</w:t>
        </w:r>
      </w:ins>
    </w:p>
    <w:p w14:paraId="68798E83" w14:textId="1F8A8055" w:rsidR="0092354A" w:rsidRPr="00F00993" w:rsidDel="00801E7E" w:rsidRDefault="004E141F" w:rsidP="004E141F">
      <w:pPr>
        <w:pStyle w:val="Legenda"/>
        <w:jc w:val="center"/>
        <w:rPr>
          <w:del w:id="6351" w:author="Jacyeude Araújo" w:date="2019-10-02T11:42:00Z"/>
          <w:rFonts w:ascii="Times New Roman" w:hAnsi="Times New Roman" w:cs="Times New Roman"/>
          <w:color w:val="000000" w:themeColor="text1"/>
          <w:sz w:val="24"/>
          <w:szCs w:val="24"/>
        </w:rPr>
      </w:pPr>
      <w:bookmarkStart w:id="6352" w:name="_Toc20849521"/>
      <w:del w:id="6353" w:author="Jacyeude Araújo" w:date="2019-10-02T11:38:00Z">
        <w:r w:rsidRPr="00F00993" w:rsidDel="00801E7E">
          <w:rPr>
            <w:rFonts w:ascii="Times New Roman" w:hAnsi="Times New Roman" w:cs="Times New Roman"/>
            <w:i w:val="0"/>
            <w:iCs w:val="0"/>
            <w:color w:val="000000" w:themeColor="text1"/>
          </w:rPr>
          <w:delText xml:space="preserve">Figura </w:delText>
        </w:r>
      </w:del>
      <w:del w:id="6354" w:author="Jacyeude Araújo" w:date="2019-10-02T10:09:00Z">
        <w:r w:rsidR="00CC0B09" w:rsidRPr="00F00993" w:rsidDel="00DA6A84">
          <w:rPr>
            <w:rFonts w:ascii="Times New Roman" w:hAnsi="Times New Roman" w:cs="Times New Roman"/>
            <w:i w:val="0"/>
            <w:iCs w:val="0"/>
            <w:color w:val="000000" w:themeColor="text1"/>
            <w:rPrChange w:id="6355" w:author="Jacyeude Araújo" w:date="2019-10-02T13:03:00Z">
              <w:rPr>
                <w:rFonts w:ascii="Times New Roman" w:hAnsi="Times New Roman" w:cs="Times New Roman"/>
                <w:i w:val="0"/>
                <w:iCs w:val="0"/>
                <w:color w:val="000000" w:themeColor="text1"/>
              </w:rPr>
            </w:rPrChange>
          </w:rPr>
          <w:fldChar w:fldCharType="begin"/>
        </w:r>
        <w:r w:rsidR="00CC0B09" w:rsidRPr="00F00993" w:rsidDel="00DA6A84">
          <w:rPr>
            <w:rFonts w:ascii="Times New Roman" w:hAnsi="Times New Roman" w:cs="Times New Roman"/>
            <w:i w:val="0"/>
            <w:iCs w:val="0"/>
            <w:color w:val="000000" w:themeColor="text1"/>
          </w:rPr>
          <w:delInstrText xml:space="preserve"> SEQ Figura \* ARABIC </w:delInstrText>
        </w:r>
        <w:r w:rsidR="00CC0B09" w:rsidRPr="00F00993" w:rsidDel="00DA6A84">
          <w:rPr>
            <w:rFonts w:ascii="Times New Roman" w:hAnsi="Times New Roman" w:cs="Times New Roman"/>
            <w:i w:val="0"/>
            <w:iCs w:val="0"/>
            <w:color w:val="000000" w:themeColor="text1"/>
            <w:rPrChange w:id="6356" w:author="Jacyeude Araújo" w:date="2019-10-02T13:03:00Z">
              <w:rPr>
                <w:rFonts w:ascii="Times New Roman" w:hAnsi="Times New Roman" w:cs="Times New Roman"/>
                <w:i w:val="0"/>
                <w:iCs w:val="0"/>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rPr>
          <w:delText>34</w:delText>
        </w:r>
        <w:r w:rsidR="00CC0B09" w:rsidRPr="00F00993" w:rsidDel="00DA6A84">
          <w:rPr>
            <w:rFonts w:ascii="Times New Roman" w:hAnsi="Times New Roman" w:cs="Times New Roman"/>
            <w:i w:val="0"/>
            <w:iCs w:val="0"/>
            <w:color w:val="000000" w:themeColor="text1"/>
            <w:rPrChange w:id="6357" w:author="Jacyeude Araújo" w:date="2019-10-02T13:03:00Z">
              <w:rPr>
                <w:rFonts w:ascii="Times New Roman" w:hAnsi="Times New Roman" w:cs="Times New Roman"/>
                <w:i w:val="0"/>
                <w:iCs w:val="0"/>
                <w:color w:val="000000" w:themeColor="text1"/>
              </w:rPr>
            </w:rPrChange>
          </w:rPr>
          <w:fldChar w:fldCharType="end"/>
        </w:r>
      </w:del>
      <w:del w:id="6358" w:author="Jacyeude Araújo" w:date="2019-10-02T11:38:00Z">
        <w:r w:rsidRPr="00F00993" w:rsidDel="00801E7E">
          <w:rPr>
            <w:rFonts w:ascii="Times New Roman" w:hAnsi="Times New Roman" w:cs="Times New Roman"/>
            <w:i w:val="0"/>
            <w:iCs w:val="0"/>
            <w:color w:val="000000" w:themeColor="text1"/>
          </w:rPr>
          <w:delText xml:space="preserve"> - Clock SPI</w:delText>
        </w:r>
        <w:r w:rsidR="00406757" w:rsidRPr="00F00993" w:rsidDel="00801E7E">
          <w:rPr>
            <w:rFonts w:ascii="Times New Roman" w:hAnsi="Times New Roman" w:cs="Times New Roman"/>
            <w:i w:val="0"/>
            <w:iCs w:val="0"/>
            <w:color w:val="000000" w:themeColor="text1"/>
          </w:rPr>
          <w:delText xml:space="preserve">. </w:delText>
        </w:r>
      </w:del>
      <w:del w:id="6359" w:author="Jacyeude Araújo" w:date="2019-10-02T11:42:00Z">
        <w:r w:rsidR="00406757" w:rsidRPr="00F00993" w:rsidDel="00801E7E">
          <w:rPr>
            <w:rFonts w:ascii="Times New Roman" w:hAnsi="Times New Roman" w:cs="Times New Roman"/>
            <w:i w:val="0"/>
            <w:iCs w:val="0"/>
            <w:color w:val="000000" w:themeColor="text1"/>
          </w:rPr>
          <w:delText>Fonte:</w:delText>
        </w:r>
        <w:bookmarkEnd w:id="6352"/>
      </w:del>
    </w:p>
    <w:p w14:paraId="1A5D2BF5" w14:textId="699F1D36"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Pode trabalh</w:t>
      </w:r>
      <w:r w:rsidR="00CD6B61" w:rsidRPr="00F00993">
        <w:rPr>
          <w:rFonts w:ascii="Times New Roman" w:hAnsi="Times New Roman" w:cs="Times New Roman"/>
          <w:color w:val="000000" w:themeColor="text1"/>
          <w:sz w:val="24"/>
          <w:szCs w:val="24"/>
        </w:rPr>
        <w:t>ar em d</w:t>
      </w:r>
      <w:r w:rsidRPr="00F00993">
        <w:rPr>
          <w:rFonts w:ascii="Times New Roman" w:hAnsi="Times New Roman" w:cs="Times New Roman"/>
          <w:color w:val="000000" w:themeColor="text1"/>
          <w:sz w:val="24"/>
          <w:szCs w:val="24"/>
        </w:rPr>
        <w:t xml:space="preserve">iversas polaridades do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w:t>
      </w:r>
      <w:r w:rsidR="00CD6B61" w:rsidRPr="00F00993">
        <w:rPr>
          <w:rFonts w:ascii="Times New Roman" w:hAnsi="Times New Roman" w:cs="Times New Roman"/>
          <w:color w:val="000000" w:themeColor="text1"/>
          <w:sz w:val="24"/>
          <w:szCs w:val="24"/>
        </w:rPr>
        <w:t>desta forma</w:t>
      </w:r>
      <w:r w:rsidRPr="00F00993">
        <w:rPr>
          <w:rFonts w:ascii="Times New Roman" w:hAnsi="Times New Roman" w:cs="Times New Roman"/>
          <w:color w:val="000000" w:themeColor="text1"/>
          <w:sz w:val="24"/>
          <w:szCs w:val="24"/>
        </w:rPr>
        <w:t xml:space="preserve"> se no repouso do </w:t>
      </w:r>
      <w:proofErr w:type="spell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está </w:t>
      </w:r>
      <w:proofErr w:type="spellStart"/>
      <w:r w:rsidRPr="00F00993">
        <w:rPr>
          <w:rFonts w:ascii="Times New Roman" w:hAnsi="Times New Roman" w:cs="Times New Roman"/>
          <w:i/>
          <w:iCs/>
          <w:color w:val="000000" w:themeColor="text1"/>
          <w:sz w:val="24"/>
          <w:szCs w:val="24"/>
        </w:rPr>
        <w:t>low</w:t>
      </w:r>
      <w:proofErr w:type="spellEnd"/>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 xml:space="preserve">, </w:t>
      </w:r>
      <w:r w:rsidR="00CD6B61" w:rsidRPr="00F00993">
        <w:rPr>
          <w:rFonts w:ascii="Times New Roman" w:hAnsi="Times New Roman" w:cs="Times New Roman"/>
          <w:color w:val="000000" w:themeColor="text1"/>
          <w:sz w:val="24"/>
          <w:szCs w:val="24"/>
        </w:rPr>
        <w:t>é possível identificar se</w:t>
      </w:r>
      <w:r w:rsidRPr="00F00993">
        <w:rPr>
          <w:rFonts w:ascii="Times New Roman" w:hAnsi="Times New Roman" w:cs="Times New Roman"/>
          <w:color w:val="000000" w:themeColor="text1"/>
          <w:sz w:val="24"/>
          <w:szCs w:val="24"/>
        </w:rPr>
        <w:t xml:space="preserve"> o dado está disponível. </w:t>
      </w:r>
      <w:r w:rsidR="00CD6B61" w:rsidRPr="00F00993">
        <w:rPr>
          <w:rFonts w:ascii="Times New Roman" w:hAnsi="Times New Roman" w:cs="Times New Roman"/>
          <w:color w:val="000000" w:themeColor="text1"/>
          <w:sz w:val="24"/>
          <w:szCs w:val="24"/>
        </w:rPr>
        <w:t xml:space="preserve">A mudança do </w:t>
      </w:r>
      <w:proofErr w:type="spellStart"/>
      <w:r w:rsidR="00CD6B61" w:rsidRPr="00F00993">
        <w:rPr>
          <w:rFonts w:ascii="Times New Roman" w:hAnsi="Times New Roman" w:cs="Times New Roman"/>
          <w:i/>
          <w:iCs/>
          <w:color w:val="000000" w:themeColor="text1"/>
          <w:sz w:val="24"/>
          <w:szCs w:val="24"/>
        </w:rPr>
        <w:t>clock</w:t>
      </w:r>
      <w:proofErr w:type="spellEnd"/>
      <w:r w:rsidR="00CD6B61"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significa que </w:t>
      </w:r>
      <w:r w:rsidR="00406757" w:rsidRPr="00F00993">
        <w:rPr>
          <w:rFonts w:ascii="Times New Roman" w:hAnsi="Times New Roman" w:cs="Times New Roman"/>
          <w:color w:val="000000" w:themeColor="text1"/>
          <w:sz w:val="24"/>
          <w:szCs w:val="24"/>
        </w:rPr>
        <w:t>se tem</w:t>
      </w:r>
      <w:r w:rsidRPr="00F00993">
        <w:rPr>
          <w:rFonts w:ascii="Times New Roman" w:hAnsi="Times New Roman" w:cs="Times New Roman"/>
          <w:color w:val="000000" w:themeColor="text1"/>
          <w:sz w:val="24"/>
          <w:szCs w:val="24"/>
        </w:rPr>
        <w:t xml:space="preserve"> um dado para processar. </w:t>
      </w:r>
    </w:p>
    <w:p w14:paraId="036C0CDB" w14:textId="049CD98C"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Micro </w:t>
      </w:r>
      <w:proofErr w:type="spellStart"/>
      <w:r w:rsidRPr="00F00993">
        <w:rPr>
          <w:rFonts w:ascii="Times New Roman" w:hAnsi="Times New Roman" w:cs="Times New Roman"/>
          <w:i/>
          <w:iCs/>
          <w:color w:val="000000" w:themeColor="text1"/>
          <w:sz w:val="24"/>
          <w:szCs w:val="24"/>
        </w:rPr>
        <w:t>wire</w:t>
      </w:r>
      <w:proofErr w:type="spellEnd"/>
      <w:r w:rsidRPr="00F00993">
        <w:rPr>
          <w:rFonts w:ascii="Times New Roman" w:hAnsi="Times New Roman" w:cs="Times New Roman"/>
          <w:color w:val="000000" w:themeColor="text1"/>
          <w:sz w:val="24"/>
          <w:szCs w:val="24"/>
        </w:rPr>
        <w:t xml:space="preserve">, trata somente da comunicação em </w:t>
      </w:r>
      <w:r w:rsidR="00CD6B61" w:rsidRPr="00F00993">
        <w:rPr>
          <w:rFonts w:ascii="Times New Roman" w:hAnsi="Times New Roman" w:cs="Times New Roman"/>
          <w:color w:val="000000" w:themeColor="text1"/>
          <w:sz w:val="24"/>
          <w:szCs w:val="24"/>
        </w:rPr>
        <w:t>MODE</w:t>
      </w:r>
      <w:r w:rsidRPr="00F00993">
        <w:rPr>
          <w:rFonts w:ascii="Times New Roman" w:hAnsi="Times New Roman" w:cs="Times New Roman"/>
          <w:color w:val="000000" w:themeColor="text1"/>
          <w:sz w:val="24"/>
          <w:szCs w:val="24"/>
        </w:rPr>
        <w:t xml:space="preserve"> 0 em </w:t>
      </w:r>
      <w:proofErr w:type="spellStart"/>
      <w:r w:rsidRPr="00F00993">
        <w:rPr>
          <w:rFonts w:ascii="Times New Roman" w:hAnsi="Times New Roman" w:cs="Times New Roman"/>
          <w:i/>
          <w:iCs/>
          <w:color w:val="000000" w:themeColor="text1"/>
          <w:sz w:val="24"/>
          <w:szCs w:val="24"/>
        </w:rPr>
        <w:t>half</w:t>
      </w:r>
      <w:proofErr w:type="spellEnd"/>
      <w:r w:rsidRPr="00F00993">
        <w:rPr>
          <w:rFonts w:ascii="Times New Roman" w:hAnsi="Times New Roman" w:cs="Times New Roman"/>
          <w:i/>
          <w:iCs/>
          <w:color w:val="000000" w:themeColor="text1"/>
          <w:sz w:val="24"/>
          <w:szCs w:val="24"/>
        </w:rPr>
        <w:t xml:space="preserve"> duplex</w:t>
      </w:r>
      <w:r w:rsidRPr="00F00993">
        <w:rPr>
          <w:rFonts w:ascii="Times New Roman" w:hAnsi="Times New Roman" w:cs="Times New Roman"/>
          <w:color w:val="000000" w:themeColor="text1"/>
          <w:sz w:val="24"/>
          <w:szCs w:val="24"/>
        </w:rPr>
        <w:t>, enquanto somente um dado transita com dados.</w:t>
      </w:r>
    </w:p>
    <w:p w14:paraId="4F490FF7" w14:textId="77777777" w:rsidR="00CD6B61" w:rsidRPr="00F00993"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 xml:space="preserve">Quando o pino de </w:t>
      </w:r>
      <w:proofErr w:type="spellStart"/>
      <w:r w:rsidRPr="00F00993">
        <w:rPr>
          <w:rFonts w:ascii="Times New Roman" w:eastAsia="Times New Roman" w:hAnsi="Times New Roman" w:cs="Times New Roman"/>
          <w:i/>
          <w:iCs/>
          <w:color w:val="000000" w:themeColor="text1"/>
          <w:sz w:val="24"/>
          <w:szCs w:val="24"/>
          <w:lang w:eastAsia="pt-BR"/>
        </w:rPr>
        <w:t>Slave</w:t>
      </w:r>
      <w:proofErr w:type="spellEnd"/>
      <w:r w:rsidRPr="00F00993">
        <w:rPr>
          <w:rFonts w:ascii="Times New Roman" w:eastAsia="Times New Roman" w:hAnsi="Times New Roman" w:cs="Times New Roman"/>
          <w:i/>
          <w:iCs/>
          <w:color w:val="000000" w:themeColor="text1"/>
          <w:sz w:val="24"/>
          <w:szCs w:val="24"/>
          <w:lang w:eastAsia="pt-BR"/>
        </w:rPr>
        <w:t xml:space="preserve"> </w:t>
      </w:r>
      <w:proofErr w:type="spellStart"/>
      <w:r w:rsidRPr="00F00993">
        <w:rPr>
          <w:rFonts w:ascii="Times New Roman" w:eastAsia="Times New Roman" w:hAnsi="Times New Roman" w:cs="Times New Roman"/>
          <w:i/>
          <w:iCs/>
          <w:color w:val="000000" w:themeColor="text1"/>
          <w:sz w:val="24"/>
          <w:szCs w:val="24"/>
          <w:lang w:eastAsia="pt-BR"/>
        </w:rPr>
        <w:t>Select</w:t>
      </w:r>
      <w:proofErr w:type="spellEnd"/>
      <w:r w:rsidRPr="00F00993">
        <w:rPr>
          <w:rFonts w:ascii="Times New Roman" w:eastAsia="Times New Roman" w:hAnsi="Times New Roman" w:cs="Times New Roman"/>
          <w:color w:val="000000" w:themeColor="text1"/>
          <w:sz w:val="24"/>
          <w:szCs w:val="24"/>
          <w:lang w:eastAsia="pt-BR"/>
        </w:rPr>
        <w:t xml:space="preserve"> está baixo, ele se comunica com o mestre. Quando está alto, ignora o mestre. Isso permite que seja possível vários dispositivos SPI compartilhando as mesmas linhas MISO, MOSI e CLK.</w:t>
      </w:r>
    </w:p>
    <w:p w14:paraId="151884A9" w14:textId="18327C88" w:rsidR="00CD6B61" w:rsidRPr="00F00993"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Para escrever uma rotina de</w:t>
      </w:r>
      <w:r w:rsidR="00406757" w:rsidRPr="00F00993">
        <w:rPr>
          <w:rFonts w:ascii="Times New Roman" w:eastAsia="Times New Roman" w:hAnsi="Times New Roman" w:cs="Times New Roman"/>
          <w:color w:val="000000" w:themeColor="text1"/>
          <w:sz w:val="24"/>
          <w:szCs w:val="24"/>
          <w:lang w:eastAsia="pt-BR"/>
        </w:rPr>
        <w:t xml:space="preserve"> </w:t>
      </w:r>
      <w:r w:rsidRPr="00F00993">
        <w:rPr>
          <w:rFonts w:ascii="Times New Roman" w:eastAsia="Times New Roman" w:hAnsi="Times New Roman" w:cs="Times New Roman"/>
          <w:color w:val="000000" w:themeColor="text1"/>
          <w:sz w:val="24"/>
          <w:szCs w:val="24"/>
          <w:lang w:eastAsia="pt-BR"/>
        </w:rPr>
        <w:t>código para um novo dispositivo SPI,</w:t>
      </w:r>
      <w:r w:rsidR="00406757" w:rsidRPr="00F00993">
        <w:rPr>
          <w:rFonts w:ascii="Times New Roman" w:eastAsia="Times New Roman" w:hAnsi="Times New Roman" w:cs="Times New Roman"/>
          <w:color w:val="000000" w:themeColor="text1"/>
          <w:sz w:val="24"/>
          <w:szCs w:val="24"/>
          <w:lang w:eastAsia="pt-BR"/>
        </w:rPr>
        <w:t xml:space="preserve"> </w:t>
      </w:r>
      <w:r w:rsidR="008463B6" w:rsidRPr="00F00993">
        <w:rPr>
          <w:rFonts w:ascii="Times New Roman" w:eastAsia="Times New Roman" w:hAnsi="Times New Roman" w:cs="Times New Roman"/>
          <w:color w:val="000000" w:themeColor="text1"/>
          <w:sz w:val="24"/>
          <w:szCs w:val="24"/>
          <w:lang w:eastAsia="pt-BR"/>
        </w:rPr>
        <w:t>é necessário observar os seguintes quesitos:</w:t>
      </w:r>
    </w:p>
    <w:p w14:paraId="68A6067B" w14:textId="6A460A9F" w:rsidR="00CD6B61" w:rsidRPr="00F00993" w:rsidRDefault="00801E7E"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ins w:id="6360" w:author="Jacyeude Araújo" w:date="2019-10-02T11:35:00Z">
        <w:r w:rsidRPr="00F00993">
          <w:rPr>
            <w:rFonts w:ascii="Times New Roman" w:eastAsia="Times New Roman" w:hAnsi="Times New Roman" w:cs="Times New Roman"/>
            <w:color w:val="000000" w:themeColor="text1"/>
            <w:sz w:val="24"/>
            <w:szCs w:val="24"/>
            <w:lang w:eastAsia="pt-BR"/>
          </w:rPr>
          <w:t xml:space="preserve">Conhecimento sobre </w:t>
        </w:r>
      </w:ins>
      <w:del w:id="6361" w:author="Jacyeude Araújo" w:date="2019-10-02T11:35:00Z">
        <w:r w:rsidR="00CD6B61" w:rsidRPr="00F00993" w:rsidDel="00801E7E">
          <w:rPr>
            <w:rFonts w:ascii="Times New Roman" w:eastAsia="Times New Roman" w:hAnsi="Times New Roman" w:cs="Times New Roman"/>
            <w:color w:val="000000" w:themeColor="text1"/>
            <w:sz w:val="24"/>
            <w:szCs w:val="24"/>
            <w:lang w:eastAsia="pt-BR"/>
          </w:rPr>
          <w:delText>Q</w:delText>
        </w:r>
      </w:del>
      <w:ins w:id="6362" w:author="Jacyeude Araújo" w:date="2019-10-02T11:35:00Z">
        <w:r w:rsidRPr="00F00993">
          <w:rPr>
            <w:rFonts w:ascii="Times New Roman" w:eastAsia="Times New Roman" w:hAnsi="Times New Roman" w:cs="Times New Roman"/>
            <w:color w:val="000000" w:themeColor="text1"/>
            <w:sz w:val="24"/>
            <w:szCs w:val="24"/>
            <w:lang w:eastAsia="pt-BR"/>
          </w:rPr>
          <w:t>q</w:t>
        </w:r>
      </w:ins>
      <w:r w:rsidR="00CD6B61" w:rsidRPr="00F00993">
        <w:rPr>
          <w:rFonts w:ascii="Times New Roman" w:eastAsia="Times New Roman" w:hAnsi="Times New Roman" w:cs="Times New Roman"/>
          <w:color w:val="000000" w:themeColor="text1"/>
          <w:sz w:val="24"/>
          <w:szCs w:val="24"/>
          <w:lang w:eastAsia="pt-BR"/>
        </w:rPr>
        <w:t xml:space="preserve">ual é a velocidade máxima do SPI que </w:t>
      </w:r>
      <w:r w:rsidR="008463B6" w:rsidRPr="00F00993">
        <w:rPr>
          <w:rFonts w:ascii="Times New Roman" w:eastAsia="Times New Roman" w:hAnsi="Times New Roman" w:cs="Times New Roman"/>
          <w:color w:val="000000" w:themeColor="text1"/>
          <w:sz w:val="24"/>
          <w:szCs w:val="24"/>
          <w:lang w:eastAsia="pt-BR"/>
        </w:rPr>
        <w:t xml:space="preserve">o </w:t>
      </w:r>
      <w:r w:rsidR="00CD6B61" w:rsidRPr="00F00993">
        <w:rPr>
          <w:rFonts w:ascii="Times New Roman" w:eastAsia="Times New Roman" w:hAnsi="Times New Roman" w:cs="Times New Roman"/>
          <w:color w:val="000000" w:themeColor="text1"/>
          <w:sz w:val="24"/>
          <w:szCs w:val="24"/>
          <w:lang w:eastAsia="pt-BR"/>
        </w:rPr>
        <w:t>dispositivo pode usar</w:t>
      </w:r>
      <w:r w:rsidR="008463B6" w:rsidRPr="00F00993">
        <w:rPr>
          <w:rFonts w:ascii="Times New Roman" w:eastAsia="Times New Roman" w:hAnsi="Times New Roman" w:cs="Times New Roman"/>
          <w:color w:val="000000" w:themeColor="text1"/>
          <w:sz w:val="24"/>
          <w:szCs w:val="24"/>
          <w:lang w:eastAsia="pt-BR"/>
        </w:rPr>
        <w:t>.</w:t>
      </w:r>
      <w:r w:rsidR="00CD6B61" w:rsidRPr="00F00993">
        <w:rPr>
          <w:rFonts w:ascii="Times New Roman" w:eastAsia="Times New Roman" w:hAnsi="Times New Roman" w:cs="Times New Roman"/>
          <w:color w:val="000000" w:themeColor="text1"/>
          <w:sz w:val="24"/>
          <w:szCs w:val="24"/>
          <w:lang w:eastAsia="pt-BR"/>
        </w:rPr>
        <w:t xml:space="preserve"> Isso é controlado pelo primeiro parâmetro em </w:t>
      </w:r>
      <w:proofErr w:type="spellStart"/>
      <w:r w:rsidR="00CD6B61" w:rsidRPr="00F00993">
        <w:rPr>
          <w:rFonts w:ascii="Times New Roman" w:eastAsia="Times New Roman" w:hAnsi="Times New Roman" w:cs="Times New Roman"/>
          <w:i/>
          <w:iCs/>
          <w:color w:val="000000" w:themeColor="text1"/>
          <w:sz w:val="24"/>
          <w:szCs w:val="24"/>
          <w:lang w:eastAsia="pt-BR"/>
        </w:rPr>
        <w:t>SPISettings</w:t>
      </w:r>
      <w:proofErr w:type="spellEnd"/>
      <w:r w:rsidR="00CD6B61" w:rsidRPr="00F00993">
        <w:rPr>
          <w:rFonts w:ascii="Times New Roman" w:eastAsia="Times New Roman" w:hAnsi="Times New Roman" w:cs="Times New Roman"/>
          <w:color w:val="000000" w:themeColor="text1"/>
          <w:sz w:val="24"/>
          <w:szCs w:val="24"/>
          <w:lang w:eastAsia="pt-BR"/>
        </w:rPr>
        <w:t xml:space="preserve">. Se </w:t>
      </w:r>
      <w:r w:rsidR="008463B6" w:rsidRPr="00F00993">
        <w:rPr>
          <w:rFonts w:ascii="Times New Roman" w:eastAsia="Times New Roman" w:hAnsi="Times New Roman" w:cs="Times New Roman"/>
          <w:color w:val="000000" w:themeColor="text1"/>
          <w:sz w:val="24"/>
          <w:szCs w:val="24"/>
          <w:lang w:eastAsia="pt-BR"/>
        </w:rPr>
        <w:t>for usado um</w:t>
      </w:r>
      <w:del w:id="6363" w:author="Jacyeude Araújo" w:date="2019-10-02T11:35:00Z">
        <w:r w:rsidR="00CD6B61" w:rsidRPr="00F00993" w:rsidDel="00801E7E">
          <w:rPr>
            <w:rFonts w:ascii="Times New Roman" w:eastAsia="Times New Roman" w:hAnsi="Times New Roman" w:cs="Times New Roman"/>
            <w:color w:val="000000" w:themeColor="text1"/>
            <w:sz w:val="24"/>
            <w:szCs w:val="24"/>
            <w:lang w:eastAsia="pt-BR"/>
          </w:rPr>
          <w:delText xml:space="preserve"> um</w:delText>
        </w:r>
      </w:del>
      <w:r w:rsidR="00CD6B61" w:rsidRPr="00F00993">
        <w:rPr>
          <w:rFonts w:ascii="Times New Roman" w:eastAsia="Times New Roman" w:hAnsi="Times New Roman" w:cs="Times New Roman"/>
          <w:color w:val="000000" w:themeColor="text1"/>
          <w:sz w:val="24"/>
          <w:szCs w:val="24"/>
          <w:lang w:eastAsia="pt-BR"/>
        </w:rPr>
        <w:t xml:space="preserve"> chip classificado em 15 MHz, us</w:t>
      </w:r>
      <w:r w:rsidR="008463B6" w:rsidRPr="00F00993">
        <w:rPr>
          <w:rFonts w:ascii="Times New Roman" w:eastAsia="Times New Roman" w:hAnsi="Times New Roman" w:cs="Times New Roman"/>
          <w:color w:val="000000" w:themeColor="text1"/>
          <w:sz w:val="24"/>
          <w:szCs w:val="24"/>
          <w:lang w:eastAsia="pt-BR"/>
        </w:rPr>
        <w:t>a-se</w:t>
      </w:r>
      <w:r w:rsidR="00CD6B61" w:rsidRPr="00F00993">
        <w:rPr>
          <w:rFonts w:ascii="Times New Roman" w:eastAsia="Times New Roman" w:hAnsi="Times New Roman" w:cs="Times New Roman"/>
          <w:color w:val="000000" w:themeColor="text1"/>
          <w:sz w:val="24"/>
          <w:szCs w:val="24"/>
          <w:lang w:eastAsia="pt-BR"/>
        </w:rPr>
        <w:t xml:space="preserve"> 15000000. </w:t>
      </w:r>
    </w:p>
    <w:p w14:paraId="44539AA3" w14:textId="4619E919" w:rsidR="00CD6B61" w:rsidRPr="00F00993" w:rsidRDefault="00426FE3"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 xml:space="preserve">A </w:t>
      </w:r>
      <w:r w:rsidR="0047558F" w:rsidRPr="00F00993">
        <w:rPr>
          <w:rFonts w:ascii="Times New Roman" w:eastAsia="Times New Roman" w:hAnsi="Times New Roman" w:cs="Times New Roman"/>
          <w:color w:val="000000" w:themeColor="text1"/>
          <w:sz w:val="24"/>
          <w:szCs w:val="24"/>
          <w:lang w:eastAsia="pt-BR"/>
        </w:rPr>
        <w:t>entrada de dados é controlada</w:t>
      </w:r>
      <w:r w:rsidR="00CD6B61" w:rsidRPr="00F00993">
        <w:rPr>
          <w:rFonts w:ascii="Times New Roman" w:eastAsia="Times New Roman" w:hAnsi="Times New Roman" w:cs="Times New Roman"/>
          <w:color w:val="000000" w:themeColor="text1"/>
          <w:sz w:val="24"/>
          <w:szCs w:val="24"/>
          <w:lang w:eastAsia="pt-BR"/>
        </w:rPr>
        <w:t xml:space="preserve"> pelo parâmetro </w:t>
      </w:r>
      <w:proofErr w:type="spellStart"/>
      <w:r w:rsidR="00CD6B61" w:rsidRPr="00F00993">
        <w:rPr>
          <w:rFonts w:ascii="Times New Roman" w:eastAsia="Times New Roman" w:hAnsi="Times New Roman" w:cs="Times New Roman"/>
          <w:i/>
          <w:iCs/>
          <w:color w:val="000000" w:themeColor="text1"/>
          <w:sz w:val="24"/>
          <w:szCs w:val="24"/>
          <w:lang w:eastAsia="pt-BR"/>
          <w:rPrChange w:id="6364" w:author="Jacyeude Araújo" w:date="2019-10-02T13:03:00Z">
            <w:rPr>
              <w:rFonts w:ascii="Times New Roman" w:eastAsia="Times New Roman" w:hAnsi="Times New Roman" w:cs="Times New Roman"/>
              <w:color w:val="000000" w:themeColor="text1"/>
              <w:sz w:val="24"/>
              <w:szCs w:val="24"/>
              <w:lang w:eastAsia="pt-BR"/>
            </w:rPr>
          </w:rPrChange>
        </w:rPr>
        <w:t>SPISettings</w:t>
      </w:r>
      <w:proofErr w:type="spellEnd"/>
      <w:r w:rsidR="00CD6B61" w:rsidRPr="00F00993">
        <w:rPr>
          <w:rFonts w:ascii="Times New Roman" w:eastAsia="Times New Roman" w:hAnsi="Times New Roman" w:cs="Times New Roman"/>
          <w:color w:val="000000" w:themeColor="text1"/>
          <w:sz w:val="24"/>
          <w:szCs w:val="24"/>
          <w:lang w:eastAsia="pt-BR"/>
        </w:rPr>
        <w:t>, MSBFIRST ou LSBFIRST. A maioria dos chips SPI usa o primeiro pedido de dados do MSB.</w:t>
      </w:r>
    </w:p>
    <w:p w14:paraId="5CE2A185" w14:textId="1C1276CA" w:rsidR="0092354A" w:rsidRPr="00F00993" w:rsidRDefault="00CD6B61" w:rsidP="003E7231">
      <w:pPr>
        <w:spacing w:line="360" w:lineRule="auto"/>
        <w:ind w:firstLine="1440"/>
        <w:jc w:val="both"/>
        <w:rPr>
          <w:ins w:id="6365" w:author="Jacyeude Araújo" w:date="2019-10-02T11:35:00Z"/>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 xml:space="preserve">O padrão SPI é flexível e cada dispositivo o implementa de maneira um pouco diferente. Isso significa que </w:t>
      </w:r>
      <w:r w:rsidR="00406757" w:rsidRPr="00F00993">
        <w:rPr>
          <w:rFonts w:ascii="Times New Roman" w:eastAsia="Times New Roman" w:hAnsi="Times New Roman" w:cs="Times New Roman"/>
          <w:color w:val="000000" w:themeColor="text1"/>
          <w:sz w:val="24"/>
          <w:szCs w:val="24"/>
          <w:lang w:eastAsia="pt-BR"/>
        </w:rPr>
        <w:t>se deve</w:t>
      </w:r>
      <w:r w:rsidRPr="00F00993">
        <w:rPr>
          <w:rFonts w:ascii="Times New Roman" w:eastAsia="Times New Roman" w:hAnsi="Times New Roman" w:cs="Times New Roman"/>
          <w:color w:val="000000" w:themeColor="text1"/>
          <w:sz w:val="24"/>
          <w:szCs w:val="24"/>
          <w:lang w:eastAsia="pt-BR"/>
        </w:rPr>
        <w:t xml:space="preserve"> prestar atenção especial </w:t>
      </w:r>
      <w:r w:rsidR="0047558F" w:rsidRPr="00F00993">
        <w:rPr>
          <w:rFonts w:ascii="Times New Roman" w:eastAsia="Times New Roman" w:hAnsi="Times New Roman" w:cs="Times New Roman"/>
          <w:color w:val="000000" w:themeColor="text1"/>
          <w:sz w:val="24"/>
          <w:szCs w:val="24"/>
          <w:lang w:eastAsia="pt-BR"/>
        </w:rPr>
        <w:t>as amostras</w:t>
      </w:r>
      <w:r w:rsidRPr="00F00993">
        <w:rPr>
          <w:rFonts w:ascii="Times New Roman" w:eastAsia="Times New Roman" w:hAnsi="Times New Roman" w:cs="Times New Roman"/>
          <w:color w:val="000000" w:themeColor="text1"/>
          <w:sz w:val="24"/>
          <w:szCs w:val="24"/>
          <w:lang w:eastAsia="pt-BR"/>
        </w:rPr>
        <w:t xml:space="preserve"> de dados do dispositivo ao</w:t>
      </w:r>
      <w:r w:rsidR="0047558F" w:rsidRPr="00F00993">
        <w:rPr>
          <w:rFonts w:ascii="Times New Roman" w:eastAsia="Times New Roman" w:hAnsi="Times New Roman" w:cs="Times New Roman"/>
          <w:color w:val="000000" w:themeColor="text1"/>
          <w:sz w:val="24"/>
          <w:szCs w:val="24"/>
          <w:lang w:eastAsia="pt-BR"/>
        </w:rPr>
        <w:t xml:space="preserve"> desenvolver uma rotina</w:t>
      </w:r>
      <w:r w:rsidRPr="00F00993">
        <w:rPr>
          <w:rFonts w:ascii="Times New Roman" w:eastAsia="Times New Roman" w:hAnsi="Times New Roman" w:cs="Times New Roman"/>
          <w:color w:val="000000" w:themeColor="text1"/>
          <w:sz w:val="24"/>
          <w:szCs w:val="24"/>
          <w:lang w:eastAsia="pt-BR"/>
        </w:rPr>
        <w:t>.</w:t>
      </w:r>
    </w:p>
    <w:p w14:paraId="0B63F4FC" w14:textId="77777777" w:rsidR="00801E7E" w:rsidRPr="00F00993" w:rsidRDefault="00801E7E" w:rsidP="003E7231">
      <w:pPr>
        <w:spacing w:line="360" w:lineRule="auto"/>
        <w:ind w:firstLine="1440"/>
        <w:jc w:val="both"/>
        <w:rPr>
          <w:rFonts w:ascii="Times New Roman" w:hAnsi="Times New Roman" w:cs="Times New Roman"/>
          <w:color w:val="000000" w:themeColor="text1"/>
          <w:sz w:val="24"/>
          <w:szCs w:val="24"/>
        </w:rPr>
      </w:pPr>
    </w:p>
    <w:p w14:paraId="2D0D2F79" w14:textId="2857CE0A" w:rsidR="00237B3E"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6366" w:name="_Toc20921319"/>
      <w:r w:rsidRPr="00F00993">
        <w:rPr>
          <w:rFonts w:ascii="Times New Roman" w:hAnsi="Times New Roman" w:cs="Times New Roman"/>
          <w:b/>
          <w:bCs/>
          <w:color w:val="000000" w:themeColor="text1"/>
          <w:sz w:val="24"/>
          <w:szCs w:val="24"/>
        </w:rPr>
        <w:t>4</w:t>
      </w:r>
      <w:r w:rsidR="00237B3E" w:rsidRPr="00F00993">
        <w:rPr>
          <w:rFonts w:ascii="Times New Roman" w:hAnsi="Times New Roman" w:cs="Times New Roman"/>
          <w:b/>
          <w:bCs/>
          <w:color w:val="000000" w:themeColor="text1"/>
          <w:sz w:val="24"/>
          <w:szCs w:val="24"/>
        </w:rPr>
        <w:t xml:space="preserve">.2 </w:t>
      </w:r>
      <w:r w:rsidR="00FD7C30" w:rsidRPr="00F00993">
        <w:rPr>
          <w:rFonts w:ascii="Times New Roman" w:hAnsi="Times New Roman" w:cs="Times New Roman"/>
          <w:b/>
          <w:bCs/>
          <w:color w:val="000000" w:themeColor="text1"/>
          <w:sz w:val="24"/>
          <w:szCs w:val="24"/>
        </w:rPr>
        <w:t>Acelerômetro</w:t>
      </w:r>
      <w:r w:rsidR="00237B3E" w:rsidRPr="00F00993">
        <w:rPr>
          <w:rFonts w:ascii="Times New Roman" w:hAnsi="Times New Roman" w:cs="Times New Roman"/>
          <w:b/>
          <w:bCs/>
          <w:color w:val="000000" w:themeColor="text1"/>
          <w:sz w:val="24"/>
          <w:szCs w:val="24"/>
        </w:rPr>
        <w:t xml:space="preserve"> M</w:t>
      </w:r>
      <w:r w:rsidR="00FD7C30" w:rsidRPr="00F00993">
        <w:rPr>
          <w:rFonts w:ascii="Times New Roman" w:hAnsi="Times New Roman" w:cs="Times New Roman"/>
          <w:b/>
          <w:bCs/>
          <w:color w:val="000000" w:themeColor="text1"/>
          <w:sz w:val="24"/>
          <w:szCs w:val="24"/>
        </w:rPr>
        <w:t>EMS</w:t>
      </w:r>
      <w:r w:rsidR="00237B3E" w:rsidRPr="00F00993">
        <w:rPr>
          <w:rFonts w:ascii="Times New Roman" w:hAnsi="Times New Roman" w:cs="Times New Roman"/>
          <w:b/>
          <w:bCs/>
          <w:color w:val="000000" w:themeColor="text1"/>
          <w:sz w:val="24"/>
          <w:szCs w:val="24"/>
        </w:rPr>
        <w:t xml:space="preserve"> </w:t>
      </w:r>
      <w:proofErr w:type="spellStart"/>
      <w:r w:rsidR="00237B3E" w:rsidRPr="00F00993">
        <w:rPr>
          <w:rFonts w:ascii="Times New Roman" w:hAnsi="Times New Roman" w:cs="Times New Roman"/>
          <w:b/>
          <w:bCs/>
          <w:color w:val="000000" w:themeColor="text1"/>
          <w:sz w:val="24"/>
          <w:szCs w:val="24"/>
        </w:rPr>
        <w:t>Adxl</w:t>
      </w:r>
      <w:proofErr w:type="spellEnd"/>
      <w:r w:rsidR="00237B3E" w:rsidRPr="00F00993">
        <w:rPr>
          <w:rFonts w:ascii="Times New Roman" w:hAnsi="Times New Roman" w:cs="Times New Roman"/>
          <w:b/>
          <w:bCs/>
          <w:color w:val="000000" w:themeColor="text1"/>
          <w:sz w:val="24"/>
          <w:szCs w:val="24"/>
        </w:rPr>
        <w:t xml:space="preserve"> 345</w:t>
      </w:r>
      <w:bookmarkEnd w:id="6366"/>
    </w:p>
    <w:p w14:paraId="4E0C9C17" w14:textId="54CCF20D" w:rsidR="0092354A" w:rsidRPr="00F00993" w:rsidRDefault="0092354A" w:rsidP="003E7231">
      <w:pPr>
        <w:spacing w:after="0" w:line="360" w:lineRule="auto"/>
        <w:jc w:val="both"/>
        <w:rPr>
          <w:rFonts w:ascii="Times New Roman" w:hAnsi="Times New Roman" w:cs="Times New Roman"/>
          <w:color w:val="000000" w:themeColor="text1"/>
          <w:sz w:val="24"/>
          <w:szCs w:val="24"/>
        </w:rPr>
      </w:pPr>
    </w:p>
    <w:p w14:paraId="12C06B1A" w14:textId="6D395611"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Basicamente, todos os tipos de acelerômetros traduzem o sinal externo de aceleração em um deslocamento correspondente de sua massa móvel, também conhecida como massa inercial ou de prova. Este deslocamento pode ser detectado através de diferentes esquemas de medição, sendo que os mais comuns são: capacitivo, piezoelétrico, </w:t>
      </w:r>
      <w:proofErr w:type="spellStart"/>
      <w:r w:rsidRPr="00F00993">
        <w:rPr>
          <w:rFonts w:ascii="Times New Roman" w:hAnsi="Times New Roman" w:cs="Times New Roman"/>
          <w:color w:val="000000" w:themeColor="text1"/>
          <w:sz w:val="24"/>
          <w:szCs w:val="24"/>
        </w:rPr>
        <w:t>piezoresistivo</w:t>
      </w:r>
      <w:proofErr w:type="spellEnd"/>
      <w:r w:rsidRPr="00F00993">
        <w:rPr>
          <w:rFonts w:ascii="Times New Roman" w:hAnsi="Times New Roman" w:cs="Times New Roman"/>
          <w:color w:val="000000" w:themeColor="text1"/>
          <w:sz w:val="24"/>
          <w:szCs w:val="24"/>
        </w:rPr>
        <w:t xml:space="preserve">, ressonante e óptico </w:t>
      </w:r>
      <w:r w:rsidR="00825AAA" w:rsidRPr="00F00993">
        <w:rPr>
          <w:rFonts w:ascii="Times New Roman" w:hAnsi="Times New Roman" w:cs="Times New Roman"/>
          <w:color w:val="000000" w:themeColor="text1"/>
          <w:sz w:val="24"/>
          <w:szCs w:val="24"/>
        </w:rPr>
        <w:t>[45]</w:t>
      </w:r>
      <w:r w:rsidRPr="00F00993">
        <w:rPr>
          <w:rFonts w:ascii="Times New Roman" w:hAnsi="Times New Roman" w:cs="Times New Roman"/>
          <w:color w:val="000000" w:themeColor="text1"/>
          <w:sz w:val="24"/>
          <w:szCs w:val="24"/>
        </w:rPr>
        <w:t>.</w:t>
      </w:r>
    </w:p>
    <w:p w14:paraId="7AD973F2"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 principais especificações que devem ser consideradas na seleção de um acelerômetro são discutidas em seguida.</w:t>
      </w:r>
    </w:p>
    <w:p w14:paraId="03421144" w14:textId="2AA1A601"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 Sensibilidade: fator de escala de um sensor, medida em termos de mudança na saída para uma alteração no sinal de entrada. É uma referência à habilidade do sensor em detectar movimento e é normalmente especificada em </w:t>
      </w:r>
      <w:proofErr w:type="spellStart"/>
      <w:r w:rsidRPr="00F00993">
        <w:rPr>
          <w:rFonts w:ascii="Times New Roman" w:hAnsi="Times New Roman" w:cs="Times New Roman"/>
          <w:color w:val="000000" w:themeColor="text1"/>
          <w:sz w:val="24"/>
          <w:szCs w:val="24"/>
        </w:rPr>
        <w:t>mV</w:t>
      </w:r>
      <w:proofErr w:type="spellEnd"/>
      <w:r w:rsidRPr="00F00993">
        <w:rPr>
          <w:rFonts w:ascii="Times New Roman" w:hAnsi="Times New Roman" w:cs="Times New Roman"/>
          <w:color w:val="000000" w:themeColor="text1"/>
          <w:sz w:val="24"/>
          <w:szCs w:val="24"/>
        </w:rPr>
        <w:t>/g</w:t>
      </w:r>
      <w:r w:rsidR="00825AAA" w:rsidRPr="00F00993">
        <w:rPr>
          <w:rFonts w:ascii="Times New Roman" w:hAnsi="Times New Roman" w:cs="Times New Roman"/>
          <w:color w:val="000000" w:themeColor="text1"/>
          <w:sz w:val="24"/>
          <w:szCs w:val="24"/>
        </w:rPr>
        <w:t>.</w:t>
      </w:r>
    </w:p>
    <w:p w14:paraId="189D050B" w14:textId="2A87BDE5"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Largura de Banda (“</w:t>
      </w:r>
      <w:r w:rsidRPr="00F00993">
        <w:rPr>
          <w:rFonts w:ascii="Times New Roman" w:hAnsi="Times New Roman" w:cs="Times New Roman"/>
          <w:i/>
          <w:iCs/>
          <w:color w:val="000000" w:themeColor="text1"/>
          <w:sz w:val="24"/>
          <w:szCs w:val="24"/>
        </w:rPr>
        <w:t>Bandwidth</w:t>
      </w:r>
      <w:r w:rsidRPr="00F00993">
        <w:rPr>
          <w:rFonts w:ascii="Times New Roman" w:hAnsi="Times New Roman" w:cs="Times New Roman"/>
          <w:color w:val="000000" w:themeColor="text1"/>
          <w:sz w:val="24"/>
          <w:szCs w:val="24"/>
        </w:rPr>
        <w:t xml:space="preserve">”): é a faixa de frequências para a qual o sensor é aplicável. É normalmente especificado em </w:t>
      </w:r>
      <w:proofErr w:type="gramStart"/>
      <w:r w:rsidRPr="00F00993">
        <w:rPr>
          <w:rFonts w:ascii="Times New Roman" w:hAnsi="Times New Roman" w:cs="Times New Roman"/>
          <w:color w:val="000000" w:themeColor="text1"/>
          <w:sz w:val="24"/>
          <w:szCs w:val="24"/>
        </w:rPr>
        <w:t>Hertz(</w:t>
      </w:r>
      <w:proofErr w:type="gramEnd"/>
      <w:r w:rsidRPr="00F00993">
        <w:rPr>
          <w:rFonts w:ascii="Times New Roman" w:hAnsi="Times New Roman" w:cs="Times New Roman"/>
          <w:color w:val="000000" w:themeColor="text1"/>
          <w:sz w:val="24"/>
          <w:szCs w:val="24"/>
        </w:rPr>
        <w:t xml:space="preserve">Hz), sendo tipicamente limitada a 1/5 da primeira frequência de ressonância </w:t>
      </w:r>
      <w:r w:rsidR="00825AAA" w:rsidRPr="00F00993">
        <w:rPr>
          <w:rFonts w:ascii="Times New Roman" w:hAnsi="Times New Roman" w:cs="Times New Roman"/>
          <w:color w:val="000000" w:themeColor="text1"/>
          <w:sz w:val="24"/>
          <w:szCs w:val="24"/>
        </w:rPr>
        <w:t>[46]</w:t>
      </w:r>
    </w:p>
    <w:p w14:paraId="5AD73856" w14:textId="056C60B4"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•Estabilidade: define o quão constante é o sinal de saída em condições de entrada constantes, sendo a alteração na saída chamada de deriva (“</w:t>
      </w:r>
      <w:proofErr w:type="spellStart"/>
      <w:r w:rsidRPr="00F00993">
        <w:rPr>
          <w:rFonts w:ascii="Times New Roman" w:hAnsi="Times New Roman" w:cs="Times New Roman"/>
          <w:i/>
          <w:iCs/>
          <w:color w:val="000000" w:themeColor="text1"/>
          <w:sz w:val="24"/>
          <w:szCs w:val="24"/>
        </w:rPr>
        <w:t>drift</w:t>
      </w:r>
      <w:proofErr w:type="spellEnd"/>
      <w:r w:rsidRPr="00F00993">
        <w:rPr>
          <w:rFonts w:ascii="Times New Roman" w:hAnsi="Times New Roman" w:cs="Times New Roman"/>
          <w:color w:val="000000" w:themeColor="text1"/>
          <w:sz w:val="24"/>
          <w:szCs w:val="24"/>
        </w:rPr>
        <w:t>”). Acelerômetros para uso em aplicações de alto desempenho (aeroespaciais), devem apresentar alta estabilidade e por isso são muito mais caros que os utilizados em produtos de consumo, como videogames e celulares.</w:t>
      </w:r>
    </w:p>
    <w:p w14:paraId="0D9914B6" w14:textId="156902B8"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•Resolução: menor nível de aceleração detectável pelo sensor e é limitada pelo nível de ruído do sensor. É normalmente especificada em </w:t>
      </w:r>
      <w:proofErr w:type="spellStart"/>
      <w:r w:rsidRPr="00F00993">
        <w:rPr>
          <w:rFonts w:ascii="Times New Roman" w:hAnsi="Times New Roman" w:cs="Times New Roman"/>
          <w:color w:val="000000" w:themeColor="text1"/>
          <w:sz w:val="24"/>
          <w:szCs w:val="24"/>
        </w:rPr>
        <w:t>mili</w:t>
      </w:r>
      <w:proofErr w:type="spellEnd"/>
      <w:r w:rsidRPr="00F00993">
        <w:rPr>
          <w:rFonts w:ascii="Times New Roman" w:hAnsi="Times New Roman" w:cs="Times New Roman"/>
          <w:color w:val="000000" w:themeColor="text1"/>
          <w:sz w:val="24"/>
          <w:szCs w:val="24"/>
        </w:rPr>
        <w:t xml:space="preserve">-g (mg) ou </w:t>
      </w:r>
      <w:proofErr w:type="spellStart"/>
      <w:r w:rsidRPr="00F00993">
        <w:rPr>
          <w:rFonts w:ascii="Times New Roman" w:hAnsi="Times New Roman" w:cs="Times New Roman"/>
          <w:color w:val="000000" w:themeColor="text1"/>
          <w:sz w:val="24"/>
          <w:szCs w:val="24"/>
        </w:rPr>
        <w:t>micro-g</w:t>
      </w:r>
      <w:proofErr w:type="spellEnd"/>
      <w:r w:rsidRPr="00F00993">
        <w:rPr>
          <w:rFonts w:ascii="Times New Roman" w:hAnsi="Times New Roman" w:cs="Times New Roman"/>
          <w:color w:val="000000" w:themeColor="text1"/>
          <w:sz w:val="24"/>
          <w:szCs w:val="24"/>
        </w:rPr>
        <w:t xml:space="preserve"> (µg)</w:t>
      </w:r>
      <w:r w:rsidR="00825AAA" w:rsidRPr="00F00993">
        <w:rPr>
          <w:rFonts w:ascii="Times New Roman" w:hAnsi="Times New Roman" w:cs="Times New Roman"/>
          <w:color w:val="000000" w:themeColor="text1"/>
          <w:sz w:val="24"/>
          <w:szCs w:val="24"/>
        </w:rPr>
        <w:t xml:space="preserve"> [47].</w:t>
      </w:r>
    </w:p>
    <w:p w14:paraId="44BC38F3"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•Alcance Dinâmico (“</w:t>
      </w:r>
      <w:proofErr w:type="spellStart"/>
      <w:r w:rsidRPr="00F00993">
        <w:rPr>
          <w:rFonts w:ascii="Times New Roman" w:hAnsi="Times New Roman" w:cs="Times New Roman"/>
          <w:i/>
          <w:iCs/>
          <w:color w:val="000000" w:themeColor="text1"/>
          <w:sz w:val="24"/>
          <w:szCs w:val="24"/>
        </w:rPr>
        <w:t>Dynamic</w:t>
      </w:r>
      <w:proofErr w:type="spellEnd"/>
      <w:r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i/>
          <w:iCs/>
          <w:color w:val="000000" w:themeColor="text1"/>
          <w:sz w:val="24"/>
          <w:szCs w:val="24"/>
        </w:rPr>
        <w:t>Range</w:t>
      </w:r>
      <w:r w:rsidRPr="00F00993">
        <w:rPr>
          <w:rFonts w:ascii="Times New Roman" w:hAnsi="Times New Roman" w:cs="Times New Roman"/>
          <w:color w:val="000000" w:themeColor="text1"/>
          <w:sz w:val="24"/>
          <w:szCs w:val="24"/>
        </w:rPr>
        <w:t>”): é a faixa de valores de acelerações que podem ser medidas pelo sensor. O limite inferior é determinado pela resolução do dispositivo e o superior pela sua saturação, que é o ponto a partir do qual o sensor perde a linearidade na sua resposta;</w:t>
      </w:r>
    </w:p>
    <w:p w14:paraId="03E189EA" w14:textId="77DFE7FD"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•Confiabilidade: descreve a probabilidade </w:t>
      </w:r>
      <w:r w:rsidR="003E7231" w:rsidRPr="00F00993">
        <w:rPr>
          <w:rFonts w:ascii="Times New Roman" w:hAnsi="Times New Roman" w:cs="Times New Roman"/>
          <w:color w:val="000000" w:themeColor="text1"/>
          <w:sz w:val="24"/>
          <w:szCs w:val="24"/>
        </w:rPr>
        <w:t>de o</w:t>
      </w:r>
      <w:r w:rsidRPr="00F00993">
        <w:rPr>
          <w:rFonts w:ascii="Times New Roman" w:hAnsi="Times New Roman" w:cs="Times New Roman"/>
          <w:color w:val="000000" w:themeColor="text1"/>
          <w:sz w:val="24"/>
          <w:szCs w:val="24"/>
        </w:rPr>
        <w:t xml:space="preserve"> dispositivo desempenhar adequadamente suas funções, durante um período de tempo especificado e dentro de condições operacionais pré-estabelecidas</w:t>
      </w:r>
      <w:r w:rsidR="00825AAA" w:rsidRPr="00F00993">
        <w:rPr>
          <w:rFonts w:ascii="Times New Roman" w:hAnsi="Times New Roman" w:cs="Times New Roman"/>
          <w:color w:val="000000" w:themeColor="text1"/>
          <w:sz w:val="24"/>
          <w:szCs w:val="24"/>
        </w:rPr>
        <w:t>.</w:t>
      </w:r>
      <w:r w:rsidR="00FD7C30" w:rsidRPr="00F00993">
        <w:rPr>
          <w:rFonts w:ascii="Times New Roman" w:hAnsi="Times New Roman" w:cs="Times New Roman"/>
          <w:color w:val="000000" w:themeColor="text1"/>
          <w:sz w:val="24"/>
          <w:szCs w:val="24"/>
        </w:rPr>
        <w:t xml:space="preserve"> [47]</w:t>
      </w:r>
    </w:p>
    <w:p w14:paraId="7E747BFE" w14:textId="444A0E34"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Custo: tem importância menor para dispositivos de alto desempenho, no entanto, é talvez a característica mais importante em aplicações de consumo.</w:t>
      </w:r>
    </w:p>
    <w:p w14:paraId="680FAED0" w14:textId="3A49702D" w:rsidR="00A47C0D" w:rsidRPr="00F00993" w:rsidRDefault="00A47C0D"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w:t>
      </w:r>
      <w:ins w:id="6367" w:author="Jacyeude Araújo" w:date="2019-10-02T12:19:00Z">
        <w:r w:rsidR="00322E52" w:rsidRPr="00F00993">
          <w:rPr>
            <w:rFonts w:ascii="Times New Roman" w:hAnsi="Times New Roman" w:cs="Times New Roman"/>
            <w:color w:val="000000" w:themeColor="text1"/>
            <w:sz w:val="24"/>
            <w:szCs w:val="24"/>
          </w:rPr>
          <w:t>F</w:t>
        </w:r>
      </w:ins>
      <w:del w:id="6368" w:author="Jacyeude Araújo" w:date="2019-10-02T12:19: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igura 3</w:t>
      </w:r>
      <w:ins w:id="6369" w:author="Jacyeude Araújo" w:date="2019-10-02T11:44:00Z">
        <w:r w:rsidR="00053A62" w:rsidRPr="00F00993">
          <w:rPr>
            <w:rFonts w:ascii="Times New Roman" w:hAnsi="Times New Roman" w:cs="Times New Roman"/>
            <w:color w:val="000000" w:themeColor="text1"/>
            <w:sz w:val="24"/>
            <w:szCs w:val="24"/>
          </w:rPr>
          <w:t>0</w:t>
        </w:r>
      </w:ins>
      <w:del w:id="6370" w:author="Jacyeude Araújo" w:date="2019-10-02T11:37:00Z">
        <w:r w:rsidRPr="00F00993" w:rsidDel="00801E7E">
          <w:rPr>
            <w:rFonts w:ascii="Times New Roman" w:hAnsi="Times New Roman" w:cs="Times New Roman"/>
            <w:color w:val="000000" w:themeColor="text1"/>
            <w:sz w:val="24"/>
            <w:szCs w:val="24"/>
          </w:rPr>
          <w:delText>5</w:delText>
        </w:r>
      </w:del>
      <w:r w:rsidRPr="00F00993">
        <w:rPr>
          <w:rFonts w:ascii="Times New Roman" w:hAnsi="Times New Roman" w:cs="Times New Roman"/>
          <w:color w:val="000000" w:themeColor="text1"/>
          <w:sz w:val="24"/>
          <w:szCs w:val="24"/>
        </w:rPr>
        <w:t>, mostra características do acelerômetro para diferentes aplicações:</w:t>
      </w:r>
    </w:p>
    <w:p w14:paraId="01C0B6AD" w14:textId="7A9066DE" w:rsidR="00053A62" w:rsidRPr="00F00993" w:rsidRDefault="00053A62">
      <w:pPr>
        <w:pStyle w:val="Legenda"/>
        <w:keepNext/>
        <w:jc w:val="center"/>
        <w:rPr>
          <w:ins w:id="6371" w:author="Jacyeude Araújo" w:date="2019-10-02T11:44:00Z"/>
          <w:rFonts w:ascii="Times New Roman" w:hAnsi="Times New Roman" w:cs="Times New Roman"/>
          <w:i w:val="0"/>
          <w:iCs w:val="0"/>
          <w:color w:val="000000" w:themeColor="text1"/>
          <w:sz w:val="22"/>
          <w:szCs w:val="22"/>
          <w:rPrChange w:id="6372" w:author="Jacyeude Araújo" w:date="2019-10-02T13:03:00Z">
            <w:rPr>
              <w:ins w:id="6373" w:author="Jacyeude Araújo" w:date="2019-10-02T11:44:00Z"/>
            </w:rPr>
          </w:rPrChange>
        </w:rPr>
        <w:pPrChange w:id="6374" w:author="Jacyeude Araújo" w:date="2019-10-02T11:44:00Z">
          <w:pPr>
            <w:pStyle w:val="Legenda"/>
          </w:pPr>
        </w:pPrChange>
      </w:pPr>
      <w:ins w:id="6375" w:author="Jacyeude Araújo" w:date="2019-10-02T11:44:00Z">
        <w:r w:rsidRPr="00F00993">
          <w:rPr>
            <w:rFonts w:ascii="Times New Roman" w:hAnsi="Times New Roman" w:cs="Times New Roman"/>
            <w:i w:val="0"/>
            <w:iCs w:val="0"/>
            <w:color w:val="000000" w:themeColor="text1"/>
            <w:sz w:val="22"/>
            <w:szCs w:val="22"/>
            <w:rPrChange w:id="6376"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6377"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37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37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30</w:t>
      </w:r>
      <w:ins w:id="6380" w:author="Jacyeude Araújo" w:date="2019-10-02T11:44:00Z">
        <w:r w:rsidRPr="00F00993">
          <w:rPr>
            <w:rFonts w:ascii="Times New Roman" w:hAnsi="Times New Roman" w:cs="Times New Roman"/>
            <w:i w:val="0"/>
            <w:iCs w:val="0"/>
            <w:color w:val="000000" w:themeColor="text1"/>
            <w:sz w:val="22"/>
            <w:szCs w:val="22"/>
            <w:rPrChange w:id="6381"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382" w:author="Jacyeude Araújo" w:date="2019-10-02T13:03:00Z">
              <w:rPr/>
            </w:rPrChange>
          </w:rPr>
          <w:t xml:space="preserve"> - Faixa de trabalho x Largura de banda para diferentes aplicações de acelerômetros</w:t>
        </w:r>
      </w:ins>
    </w:p>
    <w:p w14:paraId="77823E96" w14:textId="77777777" w:rsidR="00406757" w:rsidRPr="00F00993" w:rsidRDefault="0092354A" w:rsidP="00406757">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383"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D1F5781" wp14:editId="42B1A535">
            <wp:extent cx="5400040" cy="32004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b="13477"/>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F546C79" w14:textId="6CD51581" w:rsidR="004E141F" w:rsidRPr="00F00993" w:rsidRDefault="00406757" w:rsidP="00406757">
      <w:pPr>
        <w:pStyle w:val="Legenda"/>
        <w:jc w:val="center"/>
        <w:rPr>
          <w:rFonts w:ascii="Times New Roman" w:hAnsi="Times New Roman" w:cs="Times New Roman"/>
          <w:i w:val="0"/>
          <w:iCs w:val="0"/>
          <w:color w:val="000000" w:themeColor="text1"/>
          <w:sz w:val="22"/>
          <w:szCs w:val="22"/>
          <w:rPrChange w:id="6384" w:author="Jacyeude Araújo" w:date="2019-10-02T13:03:00Z">
            <w:rPr>
              <w:rFonts w:ascii="Times New Roman" w:hAnsi="Times New Roman" w:cs="Times New Roman"/>
              <w:color w:val="000000" w:themeColor="text1"/>
            </w:rPr>
          </w:rPrChange>
        </w:rPr>
      </w:pPr>
      <w:bookmarkStart w:id="6385" w:name="_Toc20849522"/>
      <w:del w:id="6386" w:author="Jacyeude Araújo" w:date="2019-10-02T11:37:00Z">
        <w:r w:rsidRPr="00F00993" w:rsidDel="00801E7E">
          <w:rPr>
            <w:rFonts w:ascii="Times New Roman" w:hAnsi="Times New Roman" w:cs="Times New Roman"/>
            <w:i w:val="0"/>
            <w:iCs w:val="0"/>
            <w:color w:val="000000" w:themeColor="text1"/>
            <w:sz w:val="22"/>
            <w:szCs w:val="22"/>
            <w:rPrChange w:id="6387" w:author="Jacyeude Araújo" w:date="2019-10-02T13:03:00Z">
              <w:rPr>
                <w:rFonts w:ascii="Times New Roman" w:hAnsi="Times New Roman" w:cs="Times New Roman"/>
                <w:color w:val="000000" w:themeColor="text1"/>
              </w:rPr>
            </w:rPrChange>
          </w:rPr>
          <w:delText xml:space="preserve">Figura </w:delText>
        </w:r>
      </w:del>
      <w:del w:id="6388" w:author="Jacyeude Araújo" w:date="2019-10-02T10:09:00Z">
        <w:r w:rsidRPr="00F00993" w:rsidDel="00DA6A84">
          <w:rPr>
            <w:rFonts w:ascii="Times New Roman" w:hAnsi="Times New Roman" w:cs="Times New Roman"/>
            <w:i w:val="0"/>
            <w:iCs w:val="0"/>
            <w:color w:val="000000" w:themeColor="text1"/>
            <w:sz w:val="22"/>
            <w:szCs w:val="22"/>
            <w:rPrChange w:id="6389"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390"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39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392" w:author="Jacyeude Araújo" w:date="2019-10-02T13:03:00Z">
              <w:rPr>
                <w:rFonts w:ascii="Times New Roman" w:hAnsi="Times New Roman" w:cs="Times New Roman"/>
                <w:noProof/>
                <w:color w:val="000000" w:themeColor="text1"/>
              </w:rPr>
            </w:rPrChange>
          </w:rPr>
          <w:delText>35</w:delText>
        </w:r>
        <w:r w:rsidRPr="00F00993" w:rsidDel="00DA6A84">
          <w:rPr>
            <w:rFonts w:ascii="Times New Roman" w:hAnsi="Times New Roman" w:cs="Times New Roman"/>
            <w:i w:val="0"/>
            <w:iCs w:val="0"/>
            <w:color w:val="000000" w:themeColor="text1"/>
            <w:sz w:val="22"/>
            <w:szCs w:val="22"/>
            <w:rPrChange w:id="6393" w:author="Jacyeude Araújo" w:date="2019-10-02T13:03:00Z">
              <w:rPr>
                <w:rFonts w:ascii="Times New Roman" w:hAnsi="Times New Roman" w:cs="Times New Roman"/>
                <w:color w:val="000000" w:themeColor="text1"/>
              </w:rPr>
            </w:rPrChange>
          </w:rPr>
          <w:fldChar w:fldCharType="end"/>
        </w:r>
      </w:del>
      <w:del w:id="6394" w:author="Jacyeude Araújo" w:date="2019-10-02T11:37:00Z">
        <w:r w:rsidRPr="00F00993" w:rsidDel="00801E7E">
          <w:rPr>
            <w:rFonts w:ascii="Times New Roman" w:hAnsi="Times New Roman" w:cs="Times New Roman"/>
            <w:i w:val="0"/>
            <w:iCs w:val="0"/>
            <w:color w:val="000000" w:themeColor="text1"/>
            <w:sz w:val="22"/>
            <w:szCs w:val="22"/>
            <w:rPrChange w:id="6395" w:author="Jacyeude Araújo" w:date="2019-10-02T13:03:00Z">
              <w:rPr>
                <w:rFonts w:ascii="Times New Roman" w:hAnsi="Times New Roman" w:cs="Times New Roman"/>
                <w:color w:val="000000" w:themeColor="text1"/>
              </w:rPr>
            </w:rPrChange>
          </w:rPr>
          <w:delText xml:space="preserve"> </w:delText>
        </w:r>
        <w:r w:rsidR="00A47C0D" w:rsidRPr="00F00993" w:rsidDel="00801E7E">
          <w:rPr>
            <w:rFonts w:ascii="Times New Roman" w:hAnsi="Times New Roman" w:cs="Times New Roman"/>
            <w:i w:val="0"/>
            <w:iCs w:val="0"/>
            <w:color w:val="000000" w:themeColor="text1"/>
            <w:sz w:val="22"/>
            <w:szCs w:val="22"/>
            <w:rPrChange w:id="6396" w:author="Jacyeude Araújo" w:date="2019-10-02T13:03:00Z">
              <w:rPr>
                <w:rFonts w:ascii="Times New Roman" w:hAnsi="Times New Roman" w:cs="Times New Roman"/>
                <w:color w:val="000000" w:themeColor="text1"/>
              </w:rPr>
            </w:rPrChange>
          </w:rPr>
          <w:delText>-</w:delText>
        </w:r>
      </w:del>
      <w:del w:id="6397" w:author="Jacyeude Araújo" w:date="2019-10-02T11:36:00Z">
        <w:r w:rsidR="00A47C0D" w:rsidRPr="00F00993" w:rsidDel="00801E7E">
          <w:rPr>
            <w:rFonts w:ascii="Times New Roman" w:hAnsi="Times New Roman" w:cs="Times New Roman"/>
            <w:i w:val="0"/>
            <w:iCs w:val="0"/>
            <w:color w:val="000000" w:themeColor="text1"/>
            <w:sz w:val="22"/>
            <w:szCs w:val="22"/>
            <w:rPrChange w:id="6398" w:author="Jacyeude Araújo" w:date="2019-10-02T13:03:00Z">
              <w:rPr>
                <w:rFonts w:ascii="Times New Roman" w:hAnsi="Times New Roman" w:cs="Times New Roman"/>
                <w:color w:val="000000" w:themeColor="text1"/>
              </w:rPr>
            </w:rPrChange>
          </w:rPr>
          <w:delText xml:space="preserve"> Faixa</w:delText>
        </w:r>
        <w:r w:rsidRPr="00F00993" w:rsidDel="00801E7E">
          <w:rPr>
            <w:rFonts w:ascii="Times New Roman" w:hAnsi="Times New Roman" w:cs="Times New Roman"/>
            <w:i w:val="0"/>
            <w:iCs w:val="0"/>
            <w:color w:val="000000" w:themeColor="text1"/>
            <w:sz w:val="22"/>
            <w:szCs w:val="22"/>
            <w:rPrChange w:id="6399" w:author="Jacyeude Araújo" w:date="2019-10-02T13:03:00Z">
              <w:rPr>
                <w:rFonts w:ascii="Times New Roman" w:hAnsi="Times New Roman" w:cs="Times New Roman"/>
                <w:color w:val="000000" w:themeColor="text1"/>
              </w:rPr>
            </w:rPrChange>
          </w:rPr>
          <w:delText xml:space="preserve"> de trabalho x Largura de banda para diferentes aplicações de acelerômetros</w:delText>
        </w:r>
      </w:del>
      <w:del w:id="6400" w:author="Jacyeude Araújo" w:date="2019-10-02T11:37:00Z">
        <w:r w:rsidRPr="00F00993" w:rsidDel="00801E7E">
          <w:rPr>
            <w:rFonts w:ascii="Times New Roman" w:hAnsi="Times New Roman" w:cs="Times New Roman"/>
            <w:i w:val="0"/>
            <w:iCs w:val="0"/>
            <w:color w:val="000000" w:themeColor="text1"/>
            <w:sz w:val="22"/>
            <w:szCs w:val="22"/>
            <w:rPrChange w:id="6401" w:author="Jacyeude Araújo" w:date="2019-10-02T13:03:00Z">
              <w:rPr>
                <w:rFonts w:ascii="Times New Roman" w:hAnsi="Times New Roman" w:cs="Times New Roman"/>
                <w:color w:val="000000" w:themeColor="text1"/>
              </w:rPr>
            </w:rPrChange>
          </w:rPr>
          <w:delText xml:space="preserve">. </w:delText>
        </w:r>
      </w:del>
      <w:r w:rsidRPr="00F00993">
        <w:rPr>
          <w:rFonts w:ascii="Times New Roman" w:hAnsi="Times New Roman" w:cs="Times New Roman"/>
          <w:i w:val="0"/>
          <w:iCs w:val="0"/>
          <w:color w:val="000000" w:themeColor="text1"/>
          <w:sz w:val="22"/>
          <w:szCs w:val="22"/>
          <w:rPrChange w:id="6402" w:author="Jacyeude Araújo" w:date="2019-10-02T13:03:00Z">
            <w:rPr>
              <w:rFonts w:ascii="Times New Roman" w:hAnsi="Times New Roman" w:cs="Times New Roman"/>
              <w:color w:val="000000" w:themeColor="text1"/>
            </w:rPr>
          </w:rPrChange>
        </w:rPr>
        <w:t>Fonte:</w:t>
      </w:r>
      <w:bookmarkEnd w:id="6385"/>
    </w:p>
    <w:p w14:paraId="1ED69711" w14:textId="513624C3"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As </w:t>
      </w:r>
      <w:r w:rsidR="001C7309" w:rsidRPr="00F00993">
        <w:rPr>
          <w:rFonts w:ascii="Times New Roman" w:hAnsi="Times New Roman" w:cs="Times New Roman"/>
          <w:color w:val="000000" w:themeColor="text1"/>
          <w:sz w:val="24"/>
          <w:szCs w:val="24"/>
        </w:rPr>
        <w:t>origens do</w:t>
      </w:r>
      <w:r w:rsidRPr="00F00993">
        <w:rPr>
          <w:rFonts w:ascii="Times New Roman" w:hAnsi="Times New Roman" w:cs="Times New Roman"/>
          <w:color w:val="000000" w:themeColor="text1"/>
          <w:sz w:val="24"/>
          <w:szCs w:val="24"/>
        </w:rPr>
        <w:t xml:space="preserve"> uso da tecnologia do sistema </w:t>
      </w:r>
      <w:proofErr w:type="spellStart"/>
      <w:r w:rsidRPr="00F00993">
        <w:rPr>
          <w:rFonts w:ascii="Times New Roman" w:hAnsi="Times New Roman" w:cs="Times New Roman"/>
          <w:color w:val="000000" w:themeColor="text1"/>
          <w:sz w:val="24"/>
          <w:szCs w:val="24"/>
        </w:rPr>
        <w:t>micro-eletromecânico</w:t>
      </w:r>
      <w:proofErr w:type="spellEnd"/>
      <w:r w:rsidRPr="00F00993">
        <w:rPr>
          <w:rFonts w:ascii="Times New Roman" w:hAnsi="Times New Roman" w:cs="Times New Roman"/>
          <w:color w:val="000000" w:themeColor="text1"/>
          <w:sz w:val="24"/>
          <w:szCs w:val="24"/>
        </w:rPr>
        <w:t xml:space="preserve"> (MEMS) é datada de abril de 1954, quando um artigo de Smith (1954), depois do Bell </w:t>
      </w:r>
      <w:proofErr w:type="spellStart"/>
      <w:r w:rsidRPr="00F00993">
        <w:rPr>
          <w:rFonts w:ascii="Times New Roman" w:hAnsi="Times New Roman" w:cs="Times New Roman"/>
          <w:color w:val="000000" w:themeColor="text1"/>
          <w:sz w:val="24"/>
          <w:szCs w:val="24"/>
        </w:rPr>
        <w:t>Telephone</w:t>
      </w:r>
      <w:proofErr w:type="spellEnd"/>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color w:val="000000" w:themeColor="text1"/>
          <w:sz w:val="24"/>
          <w:szCs w:val="24"/>
        </w:rPr>
        <w:t>Laboratories</w:t>
      </w:r>
      <w:proofErr w:type="spellEnd"/>
      <w:r w:rsidRPr="00F00993">
        <w:rPr>
          <w:rFonts w:ascii="Times New Roman" w:hAnsi="Times New Roman" w:cs="Times New Roman"/>
          <w:color w:val="000000" w:themeColor="text1"/>
          <w:sz w:val="24"/>
          <w:szCs w:val="24"/>
        </w:rPr>
        <w:t xml:space="preserve">, foi publicado na </w:t>
      </w:r>
      <w:proofErr w:type="spellStart"/>
      <w:r w:rsidRPr="00F00993">
        <w:rPr>
          <w:rFonts w:ascii="Times New Roman" w:hAnsi="Times New Roman" w:cs="Times New Roman"/>
          <w:color w:val="000000" w:themeColor="text1"/>
          <w:sz w:val="24"/>
          <w:szCs w:val="24"/>
        </w:rPr>
        <w:t>Physical</w:t>
      </w:r>
      <w:proofErr w:type="spellEnd"/>
      <w:r w:rsidRPr="00F00993">
        <w:rPr>
          <w:rFonts w:ascii="Times New Roman" w:hAnsi="Times New Roman" w:cs="Times New Roman"/>
          <w:color w:val="000000" w:themeColor="text1"/>
          <w:sz w:val="24"/>
          <w:szCs w:val="24"/>
        </w:rPr>
        <w:t xml:space="preserve"> Review. Quando é descrita nas referências bibliográficas pela primeira vez certos efeitos sensíveis ao estresse no silício e no germânio, denominados piezo</w:t>
      </w:r>
      <w:r w:rsidR="00F25682"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resistência. Em meados da década de 1950, os pesquisadores começaram a investigar se as mesmas tecnologias que produziram o transistor, que posteriormente revolucionou a incipiente indústria eletrônica, poderia ser aplicada aos </w:t>
      </w:r>
      <w:r w:rsidR="00F25682" w:rsidRPr="00F00993">
        <w:rPr>
          <w:rFonts w:ascii="Times New Roman" w:hAnsi="Times New Roman" w:cs="Times New Roman"/>
          <w:color w:val="000000" w:themeColor="text1"/>
          <w:sz w:val="24"/>
          <w:szCs w:val="24"/>
        </w:rPr>
        <w:t>sensores. [</w:t>
      </w:r>
      <w:r w:rsidR="00FD7C30" w:rsidRPr="00F00993">
        <w:rPr>
          <w:rFonts w:ascii="Times New Roman" w:hAnsi="Times New Roman" w:cs="Times New Roman"/>
          <w:color w:val="000000" w:themeColor="text1"/>
          <w:sz w:val="24"/>
          <w:szCs w:val="24"/>
        </w:rPr>
        <w:t>47</w:t>
      </w:r>
      <w:r w:rsidR="00F25682" w:rsidRPr="00F00993">
        <w:rPr>
          <w:rFonts w:ascii="Times New Roman" w:hAnsi="Times New Roman" w:cs="Times New Roman"/>
          <w:color w:val="000000" w:themeColor="text1"/>
          <w:sz w:val="24"/>
          <w:szCs w:val="24"/>
        </w:rPr>
        <w:t>]</w:t>
      </w:r>
    </w:p>
    <w:p w14:paraId="296E2644" w14:textId="2B40F8E3"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Mostrando que os sensores eletromecânicos volumosos anteriormente bastante utilizados podem ser substituídos por dispositivos pequenos e robustos da mesma maneira que o transistor substituiu a válvula termiônica. O interesse na tecnologia de sensores de silício cresceu dramaticamente e, no final dos anos 60, vários pioneiros americanos comercializavam os primeiros sensores de pressão de silício. Esses padrões eram brutos para os padrões atuais, mas no início dos anos 70 os desenvolvimentos em micromáquina, como era então chamado, e as melhorias no processamento de silício levaram a sensores com geometrias de que produziram desempenho superior</w:t>
      </w:r>
      <w:r w:rsidR="00FD7C30" w:rsidRPr="00F00993">
        <w:rPr>
          <w:rFonts w:ascii="Times New Roman" w:hAnsi="Times New Roman" w:cs="Times New Roman"/>
          <w:color w:val="000000" w:themeColor="text1"/>
          <w:sz w:val="24"/>
          <w:szCs w:val="24"/>
        </w:rPr>
        <w:t xml:space="preserve"> [47].</w:t>
      </w:r>
    </w:p>
    <w:p w14:paraId="01BED64C" w14:textId="78DD6FB8"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Os Acelerômetros do tipo MEMS (</w:t>
      </w:r>
      <w:proofErr w:type="spellStart"/>
      <w:r w:rsidRPr="00F00993">
        <w:rPr>
          <w:rFonts w:ascii="Times New Roman" w:hAnsi="Times New Roman" w:cs="Times New Roman"/>
          <w:color w:val="000000" w:themeColor="text1"/>
          <w:sz w:val="24"/>
          <w:szCs w:val="24"/>
        </w:rPr>
        <w:t>Micro-ElectroMechanical</w:t>
      </w:r>
      <w:proofErr w:type="spellEnd"/>
      <w:r w:rsidRPr="00F00993">
        <w:rPr>
          <w:rFonts w:ascii="Times New Roman" w:hAnsi="Times New Roman" w:cs="Times New Roman"/>
          <w:color w:val="000000" w:themeColor="text1"/>
          <w:sz w:val="24"/>
          <w:szCs w:val="24"/>
        </w:rPr>
        <w:t xml:space="preserve"> Systems) detiveram grande impacto comercial com aplicação nos mais diversos campos. Sua criação foi motivada além de tudo pelo avanço da indústria para atender a diferentes tecnologias. Os acelerômetros comerciais são baseados na medição das componentes cartesianas do vetor de aceleração gravitacional, comumente encontrados no mercado oferecendo boa resposta à aceleração dinâmica resultante de movimento, baixa demanda de energia e baixa tensão de excitação. Suas dimensões permitem a integração estrutural ao conjunto do dispositivo a ser monitorado.</w:t>
      </w:r>
      <w:r w:rsidR="00F25682" w:rsidRPr="00F00993">
        <w:rPr>
          <w:rFonts w:ascii="Times New Roman" w:hAnsi="Times New Roman" w:cs="Times New Roman"/>
          <w:color w:val="000000" w:themeColor="text1"/>
          <w:sz w:val="24"/>
          <w:szCs w:val="24"/>
        </w:rPr>
        <w:t xml:space="preserve"> [</w:t>
      </w:r>
      <w:r w:rsidR="00FD7C30" w:rsidRPr="00F00993">
        <w:rPr>
          <w:rFonts w:ascii="Times New Roman" w:hAnsi="Times New Roman" w:cs="Times New Roman"/>
          <w:color w:val="000000" w:themeColor="text1"/>
          <w:sz w:val="24"/>
          <w:szCs w:val="24"/>
        </w:rPr>
        <w:t>47</w:t>
      </w:r>
      <w:r w:rsidR="00F25682"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w:t>
      </w:r>
    </w:p>
    <w:p w14:paraId="112FE20D" w14:textId="63DC1EA9" w:rsidR="0092354A" w:rsidRPr="00F00993" w:rsidRDefault="0092354A" w:rsidP="00E463DB">
      <w:pPr>
        <w:spacing w:after="0" w:line="360" w:lineRule="auto"/>
        <w:ind w:firstLine="1440"/>
        <w:jc w:val="both"/>
        <w:rPr>
          <w:ins w:id="6403" w:author="Jacyeude Araújo" w:date="2019-10-02T11:50: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acelerômetro piezoelétrico é o mais recomendado para aplicações em Manutenção Preditiva </w:t>
      </w:r>
      <w:r w:rsidR="00FD7C30" w:rsidRPr="00F00993">
        <w:rPr>
          <w:rFonts w:ascii="Times New Roman" w:hAnsi="Times New Roman" w:cs="Times New Roman"/>
          <w:color w:val="000000" w:themeColor="text1"/>
          <w:sz w:val="24"/>
          <w:szCs w:val="24"/>
        </w:rPr>
        <w:t>[49]</w:t>
      </w:r>
      <w:r w:rsidRPr="00F00993">
        <w:rPr>
          <w:rFonts w:ascii="Times New Roman" w:hAnsi="Times New Roman" w:cs="Times New Roman"/>
          <w:color w:val="000000" w:themeColor="text1"/>
          <w:sz w:val="24"/>
          <w:szCs w:val="24"/>
        </w:rPr>
        <w:t xml:space="preserve">, pois a resposta de frequência estende-se até dezenas de kHz, deslocamento e velocidade podem ser obtidos a partir da integração elétrica da aceleração e, medição de transientes é geralmente melhor relatada por aceleração do que deslocamento ou velocidade. São também comercializados os do tipo </w:t>
      </w:r>
      <w:proofErr w:type="spellStart"/>
      <w:r w:rsidRPr="00F00993">
        <w:rPr>
          <w:rFonts w:ascii="Times New Roman" w:hAnsi="Times New Roman" w:cs="Times New Roman"/>
          <w:i/>
          <w:iCs/>
          <w:color w:val="000000" w:themeColor="text1"/>
          <w:sz w:val="24"/>
          <w:szCs w:val="24"/>
        </w:rPr>
        <w:t>Integrated</w:t>
      </w:r>
      <w:proofErr w:type="spellEnd"/>
      <w:r w:rsidR="00F25682"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Circuit</w:t>
      </w:r>
      <w:proofErr w:type="spellEnd"/>
      <w:r w:rsidR="00F25682"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Piezoelectric</w:t>
      </w:r>
      <w:proofErr w:type="spellEnd"/>
      <w:r w:rsidRPr="00F00993">
        <w:rPr>
          <w:rFonts w:ascii="Times New Roman" w:hAnsi="Times New Roman" w:cs="Times New Roman"/>
          <w:color w:val="000000" w:themeColor="text1"/>
          <w:sz w:val="24"/>
          <w:szCs w:val="24"/>
        </w:rPr>
        <w:t>, ICP, que possuem incorporado o circuito integrado de condicionamento do sinal</w:t>
      </w:r>
      <w:ins w:id="6404" w:author="Jacyeude Araújo" w:date="2019-10-02T11:45:00Z">
        <w:r w:rsidR="00053A62" w:rsidRPr="00F00993">
          <w:rPr>
            <w:rFonts w:ascii="Times New Roman" w:hAnsi="Times New Roman" w:cs="Times New Roman"/>
            <w:color w:val="000000" w:themeColor="text1"/>
            <w:sz w:val="24"/>
            <w:szCs w:val="24"/>
          </w:rPr>
          <w:t>, Figura 31</w:t>
        </w:r>
      </w:ins>
      <w:r w:rsidRPr="00F00993">
        <w:rPr>
          <w:rFonts w:ascii="Times New Roman" w:hAnsi="Times New Roman" w:cs="Times New Roman"/>
          <w:color w:val="000000" w:themeColor="text1"/>
          <w:sz w:val="24"/>
          <w:szCs w:val="24"/>
        </w:rPr>
        <w:t xml:space="preserve">. Este tipo de transdutor necessita, para isso, ser alimentado com uma corrente externa fornecida por outro dispositivo. Em seguida, o sinal é enviado para o filtro </w:t>
      </w:r>
      <w:proofErr w:type="spellStart"/>
      <w:r w:rsidRPr="00F00993">
        <w:rPr>
          <w:rFonts w:ascii="Times New Roman" w:hAnsi="Times New Roman" w:cs="Times New Roman"/>
          <w:i/>
          <w:iCs/>
          <w:color w:val="000000" w:themeColor="text1"/>
          <w:sz w:val="24"/>
          <w:szCs w:val="24"/>
        </w:rPr>
        <w:t>antialiasing</w:t>
      </w:r>
      <w:proofErr w:type="spellEnd"/>
      <w:r w:rsidRPr="00F00993">
        <w:rPr>
          <w:rFonts w:ascii="Times New Roman" w:hAnsi="Times New Roman" w:cs="Times New Roman"/>
          <w:color w:val="000000" w:themeColor="text1"/>
          <w:sz w:val="24"/>
          <w:szCs w:val="24"/>
        </w:rPr>
        <w:t xml:space="preserve"> incorporado no CAD. Entretanto, o uso de acelerômetros é limitado devido ao relativo alto custo deste transdutor.</w:t>
      </w:r>
      <w:r w:rsidR="00FD7C30" w:rsidRPr="00F00993">
        <w:rPr>
          <w:rFonts w:ascii="Times New Roman" w:hAnsi="Times New Roman" w:cs="Times New Roman"/>
          <w:color w:val="000000" w:themeColor="text1"/>
          <w:sz w:val="24"/>
          <w:szCs w:val="24"/>
        </w:rPr>
        <w:t>[49][47]</w:t>
      </w:r>
    </w:p>
    <w:p w14:paraId="0E9114E3" w14:textId="77777777" w:rsidR="00053A62" w:rsidRPr="00F00993" w:rsidRDefault="00053A62" w:rsidP="00E463DB">
      <w:pPr>
        <w:spacing w:after="0" w:line="360" w:lineRule="auto"/>
        <w:ind w:firstLine="1440"/>
        <w:jc w:val="both"/>
        <w:rPr>
          <w:rFonts w:ascii="Times New Roman" w:hAnsi="Times New Roman" w:cs="Times New Roman"/>
          <w:color w:val="000000" w:themeColor="text1"/>
          <w:sz w:val="24"/>
          <w:szCs w:val="24"/>
        </w:rPr>
      </w:pPr>
    </w:p>
    <w:p w14:paraId="0BAD5409" w14:textId="349CC2AE" w:rsidR="00053A62" w:rsidRPr="00F00993" w:rsidRDefault="00053A62">
      <w:pPr>
        <w:pStyle w:val="Legenda"/>
        <w:keepNext/>
        <w:jc w:val="center"/>
        <w:rPr>
          <w:ins w:id="6405" w:author="Jacyeude Araújo" w:date="2019-10-02T11:45:00Z"/>
          <w:rFonts w:ascii="Times New Roman" w:hAnsi="Times New Roman" w:cs="Times New Roman"/>
          <w:i w:val="0"/>
          <w:iCs w:val="0"/>
          <w:color w:val="000000" w:themeColor="text1"/>
          <w:sz w:val="22"/>
          <w:szCs w:val="22"/>
          <w:rPrChange w:id="6406" w:author="Jacyeude Araújo" w:date="2019-10-02T13:03:00Z">
            <w:rPr>
              <w:ins w:id="6407" w:author="Jacyeude Araújo" w:date="2019-10-02T11:45:00Z"/>
            </w:rPr>
          </w:rPrChange>
        </w:rPr>
        <w:pPrChange w:id="6408" w:author="Jacyeude Araújo" w:date="2019-10-02T11:45:00Z">
          <w:pPr>
            <w:pStyle w:val="Legenda"/>
          </w:pPr>
        </w:pPrChange>
      </w:pPr>
      <w:ins w:id="6409" w:author="Jacyeude Araújo" w:date="2019-10-02T11:45:00Z">
        <w:r w:rsidRPr="00F00993">
          <w:rPr>
            <w:rFonts w:ascii="Times New Roman" w:hAnsi="Times New Roman" w:cs="Times New Roman"/>
            <w:i w:val="0"/>
            <w:iCs w:val="0"/>
            <w:color w:val="000000" w:themeColor="text1"/>
            <w:sz w:val="22"/>
            <w:szCs w:val="22"/>
            <w:rPrChange w:id="6410"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41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41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41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31</w:t>
      </w:r>
      <w:ins w:id="6414" w:author="Jacyeude Araújo" w:date="2019-10-02T11:45:00Z">
        <w:r w:rsidRPr="00F00993">
          <w:rPr>
            <w:rFonts w:ascii="Times New Roman" w:hAnsi="Times New Roman" w:cs="Times New Roman"/>
            <w:i w:val="0"/>
            <w:iCs w:val="0"/>
            <w:color w:val="000000" w:themeColor="text1"/>
            <w:sz w:val="22"/>
            <w:szCs w:val="22"/>
            <w:rPrChange w:id="641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416" w:author="Jacyeude Araújo" w:date="2019-10-02T13:03:00Z">
              <w:rPr/>
            </w:rPrChange>
          </w:rPr>
          <w:t xml:space="preserve"> - Acelerômetro ICP e uma unidade de condicionamento de sinal</w:t>
        </w:r>
      </w:ins>
    </w:p>
    <w:p w14:paraId="70DE1067" w14:textId="77777777" w:rsidR="00F25682" w:rsidRPr="00F00993" w:rsidRDefault="0092354A" w:rsidP="00F25682">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417"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252A04D" wp14:editId="6059845D">
            <wp:extent cx="4157345" cy="19064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t="12722"/>
                    <a:stretch/>
                  </pic:blipFill>
                  <pic:spPr bwMode="auto">
                    <a:xfrm>
                      <a:off x="0" y="0"/>
                      <a:ext cx="4157345" cy="1906494"/>
                    </a:xfrm>
                    <a:prstGeom prst="rect">
                      <a:avLst/>
                    </a:prstGeom>
                    <a:noFill/>
                    <a:ln>
                      <a:noFill/>
                    </a:ln>
                    <a:extLst>
                      <a:ext uri="{53640926-AAD7-44D8-BBD7-CCE9431645EC}">
                        <a14:shadowObscured xmlns:a14="http://schemas.microsoft.com/office/drawing/2010/main"/>
                      </a:ext>
                    </a:extLst>
                  </pic:spPr>
                </pic:pic>
              </a:graphicData>
            </a:graphic>
          </wp:inline>
        </w:drawing>
      </w:r>
    </w:p>
    <w:p w14:paraId="60691CC6" w14:textId="7BC74C31" w:rsidR="004E141F" w:rsidRPr="00F00993" w:rsidRDefault="00F25682" w:rsidP="00F25682">
      <w:pPr>
        <w:pStyle w:val="Legenda"/>
        <w:jc w:val="center"/>
        <w:rPr>
          <w:rFonts w:ascii="Times New Roman" w:hAnsi="Times New Roman" w:cs="Times New Roman"/>
          <w:i w:val="0"/>
          <w:iCs w:val="0"/>
          <w:color w:val="000000" w:themeColor="text1"/>
          <w:sz w:val="22"/>
          <w:szCs w:val="22"/>
          <w:rPrChange w:id="6418" w:author="Jacyeude Araújo" w:date="2019-10-02T13:03:00Z">
            <w:rPr>
              <w:rFonts w:ascii="Times New Roman" w:hAnsi="Times New Roman" w:cs="Times New Roman"/>
              <w:color w:val="000000" w:themeColor="text1"/>
            </w:rPr>
          </w:rPrChange>
        </w:rPr>
      </w:pPr>
      <w:bookmarkStart w:id="6419" w:name="_Toc20849523"/>
      <w:del w:id="6420" w:author="Jacyeude Araújo" w:date="2019-10-02T11:44:00Z">
        <w:r w:rsidRPr="00F00993" w:rsidDel="00053A62">
          <w:rPr>
            <w:rFonts w:ascii="Times New Roman" w:hAnsi="Times New Roman" w:cs="Times New Roman"/>
            <w:i w:val="0"/>
            <w:iCs w:val="0"/>
            <w:color w:val="000000" w:themeColor="text1"/>
            <w:sz w:val="22"/>
            <w:szCs w:val="22"/>
            <w:rPrChange w:id="6421" w:author="Jacyeude Araújo" w:date="2019-10-02T13:03:00Z">
              <w:rPr>
                <w:rFonts w:ascii="Times New Roman" w:hAnsi="Times New Roman" w:cs="Times New Roman"/>
                <w:color w:val="000000" w:themeColor="text1"/>
              </w:rPr>
            </w:rPrChange>
          </w:rPr>
          <w:delText xml:space="preserve">Figura </w:delText>
        </w:r>
      </w:del>
      <w:del w:id="6422" w:author="Jacyeude Araújo" w:date="2019-10-02T10:09:00Z">
        <w:r w:rsidRPr="00F00993" w:rsidDel="00DA6A84">
          <w:rPr>
            <w:rFonts w:ascii="Times New Roman" w:hAnsi="Times New Roman" w:cs="Times New Roman"/>
            <w:i w:val="0"/>
            <w:iCs w:val="0"/>
            <w:color w:val="000000" w:themeColor="text1"/>
            <w:sz w:val="22"/>
            <w:szCs w:val="22"/>
            <w:rPrChange w:id="6423"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424"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425"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426" w:author="Jacyeude Araújo" w:date="2019-10-02T13:03:00Z">
              <w:rPr>
                <w:rFonts w:ascii="Times New Roman" w:hAnsi="Times New Roman" w:cs="Times New Roman"/>
                <w:noProof/>
                <w:color w:val="000000" w:themeColor="text1"/>
              </w:rPr>
            </w:rPrChange>
          </w:rPr>
          <w:delText>36</w:delText>
        </w:r>
        <w:r w:rsidRPr="00F00993" w:rsidDel="00DA6A84">
          <w:rPr>
            <w:rFonts w:ascii="Times New Roman" w:hAnsi="Times New Roman" w:cs="Times New Roman"/>
            <w:i w:val="0"/>
            <w:iCs w:val="0"/>
            <w:color w:val="000000" w:themeColor="text1"/>
            <w:sz w:val="22"/>
            <w:szCs w:val="22"/>
            <w:rPrChange w:id="6427" w:author="Jacyeude Araújo" w:date="2019-10-02T13:03:00Z">
              <w:rPr>
                <w:rFonts w:ascii="Times New Roman" w:hAnsi="Times New Roman" w:cs="Times New Roman"/>
                <w:color w:val="000000" w:themeColor="text1"/>
              </w:rPr>
            </w:rPrChange>
          </w:rPr>
          <w:fldChar w:fldCharType="end"/>
        </w:r>
      </w:del>
      <w:del w:id="6428" w:author="Jacyeude Araújo" w:date="2019-10-02T11:44:00Z">
        <w:r w:rsidRPr="00F00993" w:rsidDel="00053A62">
          <w:rPr>
            <w:rFonts w:ascii="Times New Roman" w:hAnsi="Times New Roman" w:cs="Times New Roman"/>
            <w:i w:val="0"/>
            <w:iCs w:val="0"/>
            <w:color w:val="000000" w:themeColor="text1"/>
            <w:sz w:val="22"/>
            <w:szCs w:val="22"/>
            <w:rPrChange w:id="6429" w:author="Jacyeude Araújo" w:date="2019-10-02T13:03:00Z">
              <w:rPr>
                <w:rFonts w:ascii="Times New Roman" w:hAnsi="Times New Roman" w:cs="Times New Roman"/>
                <w:color w:val="000000" w:themeColor="text1"/>
              </w:rPr>
            </w:rPrChange>
          </w:rPr>
          <w:delText xml:space="preserve"> - Acelerômetro ICP e uma unidade de condicionamento de sinal. </w:delText>
        </w:r>
      </w:del>
      <w:r w:rsidRPr="00F00993">
        <w:rPr>
          <w:rFonts w:ascii="Times New Roman" w:hAnsi="Times New Roman" w:cs="Times New Roman"/>
          <w:i w:val="0"/>
          <w:iCs w:val="0"/>
          <w:color w:val="000000" w:themeColor="text1"/>
          <w:sz w:val="22"/>
          <w:szCs w:val="22"/>
          <w:rPrChange w:id="6430" w:author="Jacyeude Araújo" w:date="2019-10-02T13:03:00Z">
            <w:rPr>
              <w:rFonts w:ascii="Times New Roman" w:hAnsi="Times New Roman" w:cs="Times New Roman"/>
              <w:color w:val="000000" w:themeColor="text1"/>
            </w:rPr>
          </w:rPrChange>
        </w:rPr>
        <w:t>Fonte:</w:t>
      </w:r>
      <w:r w:rsidR="00FD7C30" w:rsidRPr="00F00993">
        <w:rPr>
          <w:rFonts w:ascii="Times New Roman" w:hAnsi="Times New Roman" w:cs="Times New Roman"/>
          <w:i w:val="0"/>
          <w:iCs w:val="0"/>
          <w:color w:val="000000" w:themeColor="text1"/>
          <w:sz w:val="22"/>
          <w:szCs w:val="22"/>
          <w:rPrChange w:id="6431" w:author="Jacyeude Araújo" w:date="2019-10-02T13:03:00Z">
            <w:rPr>
              <w:rFonts w:ascii="Times New Roman" w:hAnsi="Times New Roman" w:cs="Times New Roman"/>
              <w:color w:val="000000" w:themeColor="text1"/>
            </w:rPr>
          </w:rPrChange>
        </w:rPr>
        <w:t>[47]</w:t>
      </w:r>
      <w:bookmarkEnd w:id="6419"/>
    </w:p>
    <w:p w14:paraId="25EF2332" w14:textId="6EDAF39F" w:rsidR="00FD7C30" w:rsidRPr="00F00993" w:rsidDel="00053A62" w:rsidRDefault="00FD7C30" w:rsidP="00FD7C30">
      <w:pPr>
        <w:rPr>
          <w:del w:id="6432" w:author="Jacyeude Araújo" w:date="2019-10-02T11:50:00Z"/>
          <w:rFonts w:ascii="Times New Roman" w:hAnsi="Times New Roman" w:cs="Times New Roman"/>
          <w:color w:val="000000" w:themeColor="text1"/>
        </w:rPr>
      </w:pPr>
    </w:p>
    <w:p w14:paraId="690C604E" w14:textId="77777777" w:rsidR="00053A62" w:rsidRPr="00F00993" w:rsidRDefault="00053A62" w:rsidP="00E463DB">
      <w:pPr>
        <w:spacing w:after="0" w:line="360" w:lineRule="auto"/>
        <w:ind w:firstLine="1440"/>
        <w:jc w:val="both"/>
        <w:rPr>
          <w:ins w:id="6433" w:author="Jacyeude Araújo" w:date="2019-10-02T11:50:00Z"/>
          <w:rFonts w:ascii="Times New Roman" w:hAnsi="Times New Roman" w:cs="Times New Roman"/>
          <w:color w:val="000000" w:themeColor="text1"/>
          <w:sz w:val="24"/>
          <w:szCs w:val="24"/>
        </w:rPr>
      </w:pPr>
    </w:p>
    <w:p w14:paraId="13B3BF3D" w14:textId="60C10C93"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Neste trabalho foi analisado o comportamento do acelerômetro MEMS ADXL345 </w:t>
      </w:r>
      <w:r w:rsidR="00F25682" w:rsidRPr="00F00993">
        <w:rPr>
          <w:rFonts w:ascii="Times New Roman" w:hAnsi="Times New Roman" w:cs="Times New Roman"/>
          <w:color w:val="000000" w:themeColor="text1"/>
          <w:sz w:val="24"/>
          <w:szCs w:val="24"/>
        </w:rPr>
        <w:t>fabricado pela empresa</w:t>
      </w:r>
      <w:r w:rsidRPr="00F00993">
        <w:rPr>
          <w:rFonts w:ascii="Times New Roman" w:hAnsi="Times New Roman" w:cs="Times New Roman"/>
          <w:color w:val="000000" w:themeColor="text1"/>
          <w:sz w:val="24"/>
          <w:szCs w:val="24"/>
        </w:rPr>
        <w:t xml:space="preserve"> </w:t>
      </w:r>
      <w:proofErr w:type="spellStart"/>
      <w:r w:rsidRPr="00F00993">
        <w:rPr>
          <w:rFonts w:ascii="Times New Roman" w:hAnsi="Times New Roman" w:cs="Times New Roman"/>
          <w:color w:val="000000" w:themeColor="text1"/>
          <w:sz w:val="24"/>
          <w:szCs w:val="24"/>
        </w:rPr>
        <w:t>AnalogDevice</w:t>
      </w:r>
      <w:proofErr w:type="spellEnd"/>
      <w:r w:rsidRPr="00F00993">
        <w:rPr>
          <w:rFonts w:ascii="Times New Roman" w:hAnsi="Times New Roman" w:cs="Times New Roman"/>
          <w:color w:val="000000" w:themeColor="text1"/>
          <w:sz w:val="24"/>
          <w:szCs w:val="24"/>
        </w:rPr>
        <w:t>.</w:t>
      </w:r>
    </w:p>
    <w:p w14:paraId="5E0286CC" w14:textId="7A84BC30"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p>
    <w:p w14:paraId="21FA3154" w14:textId="77777777" w:rsidR="0092354A" w:rsidRPr="00F00993"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F00993">
        <w:rPr>
          <w:rFonts w:ascii="Times New Roman" w:hAnsi="Times New Roman" w:cs="Times New Roman"/>
          <w:b/>
          <w:bCs/>
          <w:color w:val="000000" w:themeColor="text1"/>
          <w:sz w:val="24"/>
          <w:szCs w:val="24"/>
        </w:rPr>
        <w:lastRenderedPageBreak/>
        <w:t>ADXL 345</w:t>
      </w:r>
    </w:p>
    <w:p w14:paraId="1643289A"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p>
    <w:p w14:paraId="2979618E" w14:textId="1AD788AC"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ADXL34</w:t>
      </w:r>
      <w:ins w:id="6434" w:author="Jacyeude Araújo" w:date="2019-10-02T11:50:00Z">
        <w:r w:rsidR="00053A62" w:rsidRPr="00F00993">
          <w:rPr>
            <w:rFonts w:ascii="Times New Roman" w:hAnsi="Times New Roman" w:cs="Times New Roman"/>
            <w:color w:val="000000" w:themeColor="text1"/>
            <w:sz w:val="24"/>
            <w:szCs w:val="24"/>
          </w:rPr>
          <w:t>5</w:t>
        </w:r>
      </w:ins>
      <w:del w:id="6435" w:author="Jacyeude Araújo" w:date="2019-10-02T11:50:00Z">
        <w:r w:rsidRPr="00F00993" w:rsidDel="00053A62">
          <w:rPr>
            <w:rFonts w:ascii="Times New Roman" w:hAnsi="Times New Roman" w:cs="Times New Roman"/>
            <w:color w:val="000000" w:themeColor="text1"/>
            <w:sz w:val="24"/>
            <w:szCs w:val="24"/>
          </w:rPr>
          <w:delText>3</w:delText>
        </w:r>
      </w:del>
      <w:r w:rsidRPr="00F00993">
        <w:rPr>
          <w:rFonts w:ascii="Times New Roman" w:hAnsi="Times New Roman" w:cs="Times New Roman"/>
          <w:color w:val="000000" w:themeColor="text1"/>
          <w:sz w:val="24"/>
          <w:szCs w:val="24"/>
        </w:rPr>
        <w:t xml:space="preserve"> </w:t>
      </w:r>
      <w:r w:rsidR="00CC5686" w:rsidRPr="00F00993">
        <w:rPr>
          <w:rFonts w:ascii="Times New Roman" w:hAnsi="Times New Roman" w:cs="Times New Roman"/>
          <w:color w:val="000000" w:themeColor="text1"/>
          <w:sz w:val="24"/>
          <w:szCs w:val="24"/>
        </w:rPr>
        <w:t>,</w:t>
      </w:r>
      <w:ins w:id="6436" w:author="Jacyeude Araújo" w:date="2019-10-02T11:46:00Z">
        <w:r w:rsidR="00053A62" w:rsidRPr="00F00993">
          <w:rPr>
            <w:rFonts w:ascii="Times New Roman" w:hAnsi="Times New Roman" w:cs="Times New Roman"/>
            <w:color w:val="000000" w:themeColor="text1"/>
            <w:sz w:val="24"/>
            <w:szCs w:val="24"/>
          </w:rPr>
          <w:t>F</w:t>
        </w:r>
      </w:ins>
      <w:del w:id="6437" w:author="Jacyeude Araújo" w:date="2019-10-02T11:46:00Z">
        <w:r w:rsidR="00CC5686" w:rsidRPr="00F00993" w:rsidDel="00053A62">
          <w:rPr>
            <w:rFonts w:ascii="Times New Roman" w:hAnsi="Times New Roman" w:cs="Times New Roman"/>
            <w:color w:val="000000" w:themeColor="text1"/>
            <w:sz w:val="24"/>
            <w:szCs w:val="24"/>
          </w:rPr>
          <w:delText>f</w:delText>
        </w:r>
      </w:del>
      <w:r w:rsidR="00CC5686" w:rsidRPr="00F00993">
        <w:rPr>
          <w:rFonts w:ascii="Times New Roman" w:hAnsi="Times New Roman" w:cs="Times New Roman"/>
          <w:color w:val="000000" w:themeColor="text1"/>
          <w:sz w:val="24"/>
          <w:szCs w:val="24"/>
        </w:rPr>
        <w:t>igura 3</w:t>
      </w:r>
      <w:del w:id="6438" w:author="Jacyeude Araújo" w:date="2019-10-02T11:46:00Z">
        <w:r w:rsidR="001561F7" w:rsidRPr="00F00993" w:rsidDel="00053A62">
          <w:rPr>
            <w:rFonts w:ascii="Times New Roman" w:hAnsi="Times New Roman" w:cs="Times New Roman"/>
            <w:color w:val="000000" w:themeColor="text1"/>
            <w:sz w:val="24"/>
            <w:szCs w:val="24"/>
          </w:rPr>
          <w:delText>7</w:delText>
        </w:r>
      </w:del>
      <w:ins w:id="6439" w:author="Jacyeude Araújo" w:date="2019-10-02T11:46:00Z">
        <w:r w:rsidR="00053A62" w:rsidRPr="00F00993">
          <w:rPr>
            <w:rFonts w:ascii="Times New Roman" w:hAnsi="Times New Roman" w:cs="Times New Roman"/>
            <w:color w:val="000000" w:themeColor="text1"/>
            <w:sz w:val="24"/>
            <w:szCs w:val="24"/>
          </w:rPr>
          <w:t>2</w:t>
        </w:r>
      </w:ins>
      <w:r w:rsidR="00CC568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é um MEMS versátil de 3 eixos, saída digital e facilmente configurado para faixas de trabalho diferentes. Faixas de medição e largura de banda selecionáveis além de detecção de movimento integrada e configurável o tornam adequado para a detecção aceleração em diversas aplicações. Robustez para 10.000 g de choque e uma ampla faixa de temperatura (-40 ° C a + 85 ° C) permitir o uso do acelerômetro mesmo em ambientes agressivos.</w:t>
      </w:r>
      <w:r w:rsidR="009971E5" w:rsidRPr="00F00993">
        <w:rPr>
          <w:rFonts w:ascii="Times New Roman" w:hAnsi="Times New Roman" w:cs="Times New Roman"/>
          <w:color w:val="000000" w:themeColor="text1"/>
          <w:sz w:val="24"/>
          <w:szCs w:val="24"/>
        </w:rPr>
        <w:t xml:space="preserve"> [50]</w:t>
      </w:r>
    </w:p>
    <w:p w14:paraId="69916599" w14:textId="1D709800" w:rsidR="00053A62" w:rsidRPr="00F00993" w:rsidRDefault="00053A62">
      <w:pPr>
        <w:pStyle w:val="Legenda"/>
        <w:keepNext/>
        <w:jc w:val="center"/>
        <w:rPr>
          <w:ins w:id="6440" w:author="Jacyeude Araújo" w:date="2019-10-02T11:46:00Z"/>
          <w:color w:val="000000" w:themeColor="text1"/>
          <w:rPrChange w:id="6441" w:author="Jacyeude Araújo" w:date="2019-10-02T13:03:00Z">
            <w:rPr>
              <w:ins w:id="6442" w:author="Jacyeude Araújo" w:date="2019-10-02T11:46:00Z"/>
            </w:rPr>
          </w:rPrChange>
        </w:rPr>
        <w:pPrChange w:id="6443" w:author="Jacyeude Araújo" w:date="2019-10-02T11:46:00Z">
          <w:pPr>
            <w:pStyle w:val="Legenda"/>
          </w:pPr>
        </w:pPrChange>
      </w:pPr>
      <w:ins w:id="6444" w:author="Jacyeude Araújo" w:date="2019-10-02T11:46:00Z">
        <w:r w:rsidRPr="00F00993">
          <w:rPr>
            <w:color w:val="000000" w:themeColor="text1"/>
            <w:rPrChange w:id="6445" w:author="Jacyeude Araújo" w:date="2019-10-02T13:03:00Z">
              <w:rPr/>
            </w:rPrChange>
          </w:rPr>
          <w:t xml:space="preserve">Figura </w:t>
        </w:r>
        <w:r w:rsidRPr="00F00993">
          <w:rPr>
            <w:color w:val="000000" w:themeColor="text1"/>
            <w:rPrChange w:id="6446" w:author="Jacyeude Araújo" w:date="2019-10-02T13:03:00Z">
              <w:rPr/>
            </w:rPrChange>
          </w:rPr>
          <w:fldChar w:fldCharType="begin"/>
        </w:r>
        <w:r w:rsidRPr="00F00993">
          <w:rPr>
            <w:color w:val="000000" w:themeColor="text1"/>
            <w:rPrChange w:id="6447" w:author="Jacyeude Araújo" w:date="2019-10-02T13:03:00Z">
              <w:rPr/>
            </w:rPrChange>
          </w:rPr>
          <w:instrText xml:space="preserve"> SEQ Figura \* ARABIC </w:instrText>
        </w:r>
      </w:ins>
      <w:r w:rsidRPr="00F00993">
        <w:rPr>
          <w:color w:val="000000" w:themeColor="text1"/>
          <w:rPrChange w:id="6448" w:author="Jacyeude Araújo" w:date="2019-10-02T13:03:00Z">
            <w:rPr/>
          </w:rPrChange>
        </w:rPr>
        <w:fldChar w:fldCharType="separate"/>
      </w:r>
      <w:r w:rsidR="0008128E">
        <w:rPr>
          <w:noProof/>
          <w:color w:val="000000" w:themeColor="text1"/>
        </w:rPr>
        <w:t>32</w:t>
      </w:r>
      <w:ins w:id="6449" w:author="Jacyeude Araújo" w:date="2019-10-02T11:46:00Z">
        <w:r w:rsidRPr="00F00993">
          <w:rPr>
            <w:color w:val="000000" w:themeColor="text1"/>
            <w:rPrChange w:id="6450" w:author="Jacyeude Araújo" w:date="2019-10-02T13:03:00Z">
              <w:rPr/>
            </w:rPrChange>
          </w:rPr>
          <w:fldChar w:fldCharType="end"/>
        </w:r>
        <w:r w:rsidRPr="00F00993">
          <w:rPr>
            <w:color w:val="000000" w:themeColor="text1"/>
            <w:rPrChange w:id="6451" w:author="Jacyeude Araújo" w:date="2019-10-02T13:03:00Z">
              <w:rPr/>
            </w:rPrChange>
          </w:rPr>
          <w:t xml:space="preserve"> - </w:t>
        </w:r>
        <w:proofErr w:type="spellStart"/>
        <w:r w:rsidRPr="00F00993">
          <w:rPr>
            <w:color w:val="000000" w:themeColor="text1"/>
            <w:rPrChange w:id="6452" w:author="Jacyeude Araújo" w:date="2019-10-02T13:03:00Z">
              <w:rPr/>
            </w:rPrChange>
          </w:rPr>
          <w:t>Acelerômtro</w:t>
        </w:r>
        <w:proofErr w:type="spellEnd"/>
        <w:r w:rsidRPr="00F00993">
          <w:rPr>
            <w:color w:val="000000" w:themeColor="text1"/>
            <w:rPrChange w:id="6453" w:author="Jacyeude Araújo" w:date="2019-10-02T13:03:00Z">
              <w:rPr/>
            </w:rPrChange>
          </w:rPr>
          <w:t xml:space="preserve"> ADXL345</w:t>
        </w:r>
      </w:ins>
    </w:p>
    <w:p w14:paraId="10CD9C84" w14:textId="77777777" w:rsidR="004E141F" w:rsidRPr="00F00993" w:rsidRDefault="0092354A" w:rsidP="004E141F">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645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750CF07B" wp14:editId="12A9C44C">
            <wp:extent cx="1942088" cy="1622126"/>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65486" cy="1641669"/>
                    </a:xfrm>
                    <a:prstGeom prst="rect">
                      <a:avLst/>
                    </a:prstGeom>
                    <a:noFill/>
                    <a:ln>
                      <a:noFill/>
                    </a:ln>
                  </pic:spPr>
                </pic:pic>
              </a:graphicData>
            </a:graphic>
          </wp:inline>
        </w:drawing>
      </w:r>
    </w:p>
    <w:p w14:paraId="30A0549C" w14:textId="0D325270" w:rsidR="0092354A" w:rsidRPr="00F00993" w:rsidRDefault="004E141F" w:rsidP="004E141F">
      <w:pPr>
        <w:pStyle w:val="Legenda"/>
        <w:jc w:val="center"/>
        <w:rPr>
          <w:rFonts w:ascii="Times New Roman" w:hAnsi="Times New Roman" w:cs="Times New Roman"/>
          <w:color w:val="000000" w:themeColor="text1"/>
          <w:sz w:val="24"/>
          <w:szCs w:val="24"/>
        </w:rPr>
      </w:pPr>
      <w:bookmarkStart w:id="6455" w:name="_Toc20849524"/>
      <w:del w:id="6456" w:author="Jacyeude Araújo" w:date="2019-10-02T11:46:00Z">
        <w:r w:rsidRPr="00F00993" w:rsidDel="00053A62">
          <w:rPr>
            <w:rFonts w:ascii="Times New Roman" w:hAnsi="Times New Roman" w:cs="Times New Roman"/>
            <w:color w:val="000000" w:themeColor="text1"/>
          </w:rPr>
          <w:delText xml:space="preserve">Figura </w:delText>
        </w:r>
      </w:del>
      <w:del w:id="6457" w:author="Jacyeude Araújo" w:date="2019-10-02T10:09:00Z">
        <w:r w:rsidR="00CC0B09" w:rsidRPr="00F00993" w:rsidDel="00DA6A84">
          <w:rPr>
            <w:rFonts w:ascii="Times New Roman" w:hAnsi="Times New Roman" w:cs="Times New Roman"/>
            <w:color w:val="000000" w:themeColor="text1"/>
            <w:rPrChange w:id="6458"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color w:val="000000" w:themeColor="text1"/>
          </w:rPr>
          <w:delInstrText xml:space="preserve"> SEQ Figura \* ARABIC </w:delInstrText>
        </w:r>
        <w:r w:rsidR="00CC0B09" w:rsidRPr="00F00993" w:rsidDel="00DA6A84">
          <w:rPr>
            <w:rFonts w:ascii="Times New Roman" w:hAnsi="Times New Roman" w:cs="Times New Roman"/>
            <w:color w:val="000000" w:themeColor="text1"/>
            <w:rPrChange w:id="645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noProof/>
            <w:color w:val="000000" w:themeColor="text1"/>
          </w:rPr>
          <w:delText>37</w:delText>
        </w:r>
        <w:r w:rsidR="00CC0B09" w:rsidRPr="00F00993" w:rsidDel="00DA6A84">
          <w:rPr>
            <w:rFonts w:ascii="Times New Roman" w:hAnsi="Times New Roman" w:cs="Times New Roman"/>
            <w:color w:val="000000" w:themeColor="text1"/>
            <w:rPrChange w:id="6460" w:author="Jacyeude Araújo" w:date="2019-10-02T13:03:00Z">
              <w:rPr>
                <w:rFonts w:ascii="Times New Roman" w:hAnsi="Times New Roman" w:cs="Times New Roman"/>
                <w:color w:val="000000" w:themeColor="text1"/>
              </w:rPr>
            </w:rPrChange>
          </w:rPr>
          <w:fldChar w:fldCharType="end"/>
        </w:r>
      </w:del>
      <w:del w:id="6461" w:author="Jacyeude Araújo" w:date="2019-10-02T11:46:00Z">
        <w:r w:rsidRPr="00F00993" w:rsidDel="00053A62">
          <w:rPr>
            <w:rFonts w:ascii="Times New Roman" w:hAnsi="Times New Roman" w:cs="Times New Roman"/>
            <w:color w:val="000000" w:themeColor="text1"/>
          </w:rPr>
          <w:delText xml:space="preserve"> - </w:delText>
        </w:r>
      </w:del>
      <w:del w:id="6462" w:author="Jacyeude Araújo" w:date="2019-10-02T11:45:00Z">
        <w:r w:rsidRPr="00F00993" w:rsidDel="00053A62">
          <w:rPr>
            <w:rFonts w:ascii="Times New Roman" w:hAnsi="Times New Roman" w:cs="Times New Roman"/>
            <w:color w:val="000000" w:themeColor="text1"/>
          </w:rPr>
          <w:delText>Acelerômtro ADXL345</w:delText>
        </w:r>
      </w:del>
      <w:bookmarkEnd w:id="6455"/>
      <w:ins w:id="6463" w:author="Jacyeude Araújo" w:date="2019-10-02T11:46:00Z">
        <w:r w:rsidR="00053A62" w:rsidRPr="00F00993">
          <w:rPr>
            <w:rFonts w:ascii="Times New Roman" w:hAnsi="Times New Roman" w:cs="Times New Roman"/>
            <w:color w:val="000000" w:themeColor="text1"/>
          </w:rPr>
          <w:t>Fonte:</w:t>
        </w:r>
      </w:ins>
    </w:p>
    <w:p w14:paraId="11DABE37" w14:textId="1DF9A075"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ADXL345 mede a aceleração com alta resolução (13 bits) medição até ± 16 g. Os dados da saída digital são formatados de16 bits complementam e são acessíveis através de um SPI ou I2C. Ele pode medir a aceleração estática da gravidade em aplicações com sensor de inclinação, bem como a aceleração dinâmica resultante do movimento ou choque.</w:t>
      </w:r>
      <w:r w:rsidR="009971E5" w:rsidRPr="00F00993">
        <w:rPr>
          <w:rFonts w:ascii="Times New Roman" w:hAnsi="Times New Roman" w:cs="Times New Roman"/>
          <w:color w:val="000000" w:themeColor="text1"/>
          <w:sz w:val="24"/>
          <w:szCs w:val="24"/>
        </w:rPr>
        <w:t xml:space="preserve"> [50]</w:t>
      </w:r>
    </w:p>
    <w:p w14:paraId="5259DE62" w14:textId="737287E5" w:rsidR="00053A62" w:rsidRPr="00F00993" w:rsidRDefault="00053A62">
      <w:pPr>
        <w:pStyle w:val="Legenda"/>
        <w:keepNext/>
        <w:jc w:val="center"/>
        <w:rPr>
          <w:ins w:id="6464" w:author="Jacyeude Araújo" w:date="2019-10-02T11:50:00Z"/>
          <w:color w:val="000000" w:themeColor="text1"/>
          <w:rPrChange w:id="6465" w:author="Jacyeude Araújo" w:date="2019-10-02T13:03:00Z">
            <w:rPr>
              <w:ins w:id="6466" w:author="Jacyeude Araújo" w:date="2019-10-02T11:50:00Z"/>
            </w:rPr>
          </w:rPrChange>
        </w:rPr>
        <w:pPrChange w:id="6467" w:author="Jacyeude Araújo" w:date="2019-10-02T11:50:00Z">
          <w:pPr>
            <w:pStyle w:val="Legenda"/>
          </w:pPr>
        </w:pPrChange>
      </w:pPr>
      <w:ins w:id="6468" w:author="Jacyeude Araújo" w:date="2019-10-02T11:50:00Z">
        <w:r w:rsidRPr="00F00993">
          <w:rPr>
            <w:color w:val="000000" w:themeColor="text1"/>
            <w:rPrChange w:id="6469" w:author="Jacyeude Araújo" w:date="2019-10-02T13:03:00Z">
              <w:rPr/>
            </w:rPrChange>
          </w:rPr>
          <w:lastRenderedPageBreak/>
          <w:t xml:space="preserve">Figura </w:t>
        </w:r>
        <w:r w:rsidRPr="00F00993">
          <w:rPr>
            <w:color w:val="000000" w:themeColor="text1"/>
            <w:rPrChange w:id="6470" w:author="Jacyeude Araújo" w:date="2019-10-02T13:03:00Z">
              <w:rPr/>
            </w:rPrChange>
          </w:rPr>
          <w:fldChar w:fldCharType="begin"/>
        </w:r>
        <w:r w:rsidRPr="00F00993">
          <w:rPr>
            <w:color w:val="000000" w:themeColor="text1"/>
            <w:rPrChange w:id="6471" w:author="Jacyeude Araújo" w:date="2019-10-02T13:03:00Z">
              <w:rPr/>
            </w:rPrChange>
          </w:rPr>
          <w:instrText xml:space="preserve"> SEQ Figura \* ARABIC </w:instrText>
        </w:r>
      </w:ins>
      <w:r w:rsidRPr="00F00993">
        <w:rPr>
          <w:color w:val="000000" w:themeColor="text1"/>
          <w:rPrChange w:id="6472" w:author="Jacyeude Araújo" w:date="2019-10-02T13:03:00Z">
            <w:rPr/>
          </w:rPrChange>
        </w:rPr>
        <w:fldChar w:fldCharType="separate"/>
      </w:r>
      <w:r w:rsidR="0008128E">
        <w:rPr>
          <w:noProof/>
          <w:color w:val="000000" w:themeColor="text1"/>
        </w:rPr>
        <w:t>33</w:t>
      </w:r>
      <w:ins w:id="6473" w:author="Jacyeude Araújo" w:date="2019-10-02T11:50:00Z">
        <w:r w:rsidRPr="00F00993">
          <w:rPr>
            <w:color w:val="000000" w:themeColor="text1"/>
            <w:rPrChange w:id="6474" w:author="Jacyeude Araújo" w:date="2019-10-02T13:03:00Z">
              <w:rPr/>
            </w:rPrChange>
          </w:rPr>
          <w:fldChar w:fldCharType="end"/>
        </w:r>
        <w:r w:rsidRPr="00F00993">
          <w:rPr>
            <w:color w:val="000000" w:themeColor="text1"/>
            <w:rPrChange w:id="6475" w:author="Jacyeude Araújo" w:date="2019-10-02T13:03:00Z">
              <w:rPr/>
            </w:rPrChange>
          </w:rPr>
          <w:t xml:space="preserve"> - Diagrama de blocos ADXL345</w:t>
        </w:r>
      </w:ins>
    </w:p>
    <w:p w14:paraId="4754B9D1" w14:textId="77777777" w:rsidR="004E141F" w:rsidRPr="00F00993" w:rsidRDefault="0092354A" w:rsidP="004E141F">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6476"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38B64B2" wp14:editId="35A2C0F4">
            <wp:extent cx="4554855" cy="27006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4855" cy="2700655"/>
                    </a:xfrm>
                    <a:prstGeom prst="rect">
                      <a:avLst/>
                    </a:prstGeom>
                    <a:noFill/>
                    <a:ln>
                      <a:noFill/>
                    </a:ln>
                  </pic:spPr>
                </pic:pic>
              </a:graphicData>
            </a:graphic>
          </wp:inline>
        </w:drawing>
      </w:r>
    </w:p>
    <w:p w14:paraId="0FBFF9C8" w14:textId="28CBB1CD" w:rsidR="0092354A" w:rsidRPr="00F00993" w:rsidRDefault="004E141F" w:rsidP="004E141F">
      <w:pPr>
        <w:pStyle w:val="Legenda"/>
        <w:jc w:val="center"/>
        <w:rPr>
          <w:rFonts w:ascii="Times New Roman" w:hAnsi="Times New Roman" w:cs="Times New Roman"/>
          <w:color w:val="000000" w:themeColor="text1"/>
          <w:sz w:val="24"/>
          <w:szCs w:val="24"/>
        </w:rPr>
      </w:pPr>
      <w:bookmarkStart w:id="6477" w:name="_Toc20849525"/>
      <w:del w:id="6478" w:author="Jacyeude Araújo" w:date="2019-10-02T11:50:00Z">
        <w:r w:rsidRPr="00F00993" w:rsidDel="00053A62">
          <w:rPr>
            <w:rFonts w:ascii="Times New Roman" w:hAnsi="Times New Roman" w:cs="Times New Roman"/>
            <w:color w:val="000000" w:themeColor="text1"/>
          </w:rPr>
          <w:delText xml:space="preserve">Figura </w:delText>
        </w:r>
      </w:del>
      <w:del w:id="6479" w:author="Jacyeude Araújo" w:date="2019-10-02T10:09:00Z">
        <w:r w:rsidR="00CC0B09" w:rsidRPr="00F00993" w:rsidDel="00DA6A84">
          <w:rPr>
            <w:rFonts w:ascii="Times New Roman" w:hAnsi="Times New Roman" w:cs="Times New Roman"/>
            <w:color w:val="000000" w:themeColor="text1"/>
            <w:rPrChange w:id="648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color w:val="000000" w:themeColor="text1"/>
          </w:rPr>
          <w:delInstrText xml:space="preserve"> SEQ Figura \* ARABIC </w:delInstrText>
        </w:r>
        <w:r w:rsidR="00CC0B09" w:rsidRPr="00F00993" w:rsidDel="00DA6A84">
          <w:rPr>
            <w:rFonts w:ascii="Times New Roman" w:hAnsi="Times New Roman" w:cs="Times New Roman"/>
            <w:color w:val="000000" w:themeColor="text1"/>
            <w:rPrChange w:id="648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noProof/>
            <w:color w:val="000000" w:themeColor="text1"/>
          </w:rPr>
          <w:delText>38</w:delText>
        </w:r>
        <w:r w:rsidR="00CC0B09" w:rsidRPr="00F00993" w:rsidDel="00DA6A84">
          <w:rPr>
            <w:rFonts w:ascii="Times New Roman" w:hAnsi="Times New Roman" w:cs="Times New Roman"/>
            <w:color w:val="000000" w:themeColor="text1"/>
            <w:rPrChange w:id="6482" w:author="Jacyeude Araújo" w:date="2019-10-02T13:03:00Z">
              <w:rPr>
                <w:rFonts w:ascii="Times New Roman" w:hAnsi="Times New Roman" w:cs="Times New Roman"/>
                <w:color w:val="000000" w:themeColor="text1"/>
              </w:rPr>
            </w:rPrChange>
          </w:rPr>
          <w:fldChar w:fldCharType="end"/>
        </w:r>
      </w:del>
      <w:del w:id="6483" w:author="Jacyeude Araújo" w:date="2019-10-02T11:50:00Z">
        <w:r w:rsidRPr="00F00993" w:rsidDel="00053A62">
          <w:rPr>
            <w:rFonts w:ascii="Times New Roman" w:hAnsi="Times New Roman" w:cs="Times New Roman"/>
            <w:color w:val="000000" w:themeColor="text1"/>
          </w:rPr>
          <w:delText xml:space="preserve"> - Diagrama de blocos ADXL345</w:delText>
        </w:r>
        <w:r w:rsidR="009971E5" w:rsidRPr="00F00993" w:rsidDel="00053A62">
          <w:rPr>
            <w:rFonts w:ascii="Times New Roman" w:hAnsi="Times New Roman" w:cs="Times New Roman"/>
            <w:color w:val="000000" w:themeColor="text1"/>
          </w:rPr>
          <w:delText xml:space="preserve">. </w:delText>
        </w:r>
      </w:del>
      <w:r w:rsidR="009971E5" w:rsidRPr="00F00993">
        <w:rPr>
          <w:rFonts w:ascii="Times New Roman" w:hAnsi="Times New Roman" w:cs="Times New Roman"/>
          <w:color w:val="000000" w:themeColor="text1"/>
        </w:rPr>
        <w:t>Fonte: Adaptado de [50]</w:t>
      </w:r>
      <w:bookmarkEnd w:id="6477"/>
    </w:p>
    <w:p w14:paraId="52DE312A" w14:textId="77C4AA8D"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ADXL343 possui uma faixa de medição selecionável de ± 2 g, ± 4 g, ± 8 g, ou ± 16 g. Ele mede a aceleração dinâmica resultante de movimento ou choque e aceleração estática, como a gravidade, que permite que o dispositivo seja usado como um sensor de inclinação.</w:t>
      </w:r>
      <w:ins w:id="6484" w:author="Jacyeude Araújo" w:date="2019-10-02T11:51:00Z">
        <w:r w:rsidR="00053A62" w:rsidRPr="00F00993">
          <w:rPr>
            <w:rFonts w:ascii="Times New Roman" w:hAnsi="Times New Roman" w:cs="Times New Roman"/>
            <w:color w:val="000000" w:themeColor="text1"/>
            <w:sz w:val="24"/>
            <w:szCs w:val="24"/>
          </w:rPr>
          <w:t xml:space="preserve"> Na figura 33 tem-se o diagrama de blocos do sensor.</w:t>
        </w:r>
      </w:ins>
    </w:p>
    <w:p w14:paraId="31110B59"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sensor é uma estrutura </w:t>
      </w:r>
      <w:proofErr w:type="spellStart"/>
      <w:r w:rsidRPr="00F00993">
        <w:rPr>
          <w:rFonts w:ascii="Times New Roman" w:hAnsi="Times New Roman" w:cs="Times New Roman"/>
          <w:color w:val="000000" w:themeColor="text1"/>
          <w:sz w:val="24"/>
          <w:szCs w:val="24"/>
        </w:rPr>
        <w:t>micro-usinada</w:t>
      </w:r>
      <w:proofErr w:type="spellEnd"/>
      <w:r w:rsidRPr="00F00993">
        <w:rPr>
          <w:rFonts w:ascii="Times New Roman" w:hAnsi="Times New Roman" w:cs="Times New Roman"/>
          <w:color w:val="000000" w:themeColor="text1"/>
          <w:sz w:val="24"/>
          <w:szCs w:val="24"/>
        </w:rPr>
        <w:t xml:space="preserve"> em superfície de </w:t>
      </w:r>
      <w:proofErr w:type="spellStart"/>
      <w:r w:rsidRPr="00F00993">
        <w:rPr>
          <w:rFonts w:ascii="Times New Roman" w:hAnsi="Times New Roman" w:cs="Times New Roman"/>
          <w:color w:val="000000" w:themeColor="text1"/>
          <w:sz w:val="24"/>
          <w:szCs w:val="24"/>
        </w:rPr>
        <w:t>polissilício</w:t>
      </w:r>
      <w:proofErr w:type="spellEnd"/>
      <w:r w:rsidRPr="00F00993">
        <w:rPr>
          <w:rFonts w:ascii="Times New Roman" w:hAnsi="Times New Roman" w:cs="Times New Roman"/>
          <w:color w:val="000000" w:themeColor="text1"/>
          <w:sz w:val="24"/>
          <w:szCs w:val="24"/>
        </w:rPr>
        <w:t xml:space="preserve"> construído em cima de uma pastilha de silicone. Molas de </w:t>
      </w:r>
      <w:proofErr w:type="spellStart"/>
      <w:r w:rsidRPr="00F00993">
        <w:rPr>
          <w:rFonts w:ascii="Times New Roman" w:hAnsi="Times New Roman" w:cs="Times New Roman"/>
          <w:color w:val="000000" w:themeColor="text1"/>
          <w:sz w:val="24"/>
          <w:szCs w:val="24"/>
        </w:rPr>
        <w:t>polissilício</w:t>
      </w:r>
      <w:proofErr w:type="spellEnd"/>
      <w:r w:rsidRPr="00F00993">
        <w:rPr>
          <w:rFonts w:ascii="Times New Roman" w:hAnsi="Times New Roman" w:cs="Times New Roman"/>
          <w:color w:val="000000" w:themeColor="text1"/>
          <w:sz w:val="24"/>
          <w:szCs w:val="24"/>
        </w:rPr>
        <w:t xml:space="preserve"> suspendem a estrutura sobre a superfície da bolacha e fornecer uma resistência contra forças devido à aceleração aplicada.</w:t>
      </w:r>
    </w:p>
    <w:p w14:paraId="75ED2F2B" w14:textId="789D015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Agindo como um transdutor o qual permite transformar energia mecânica em energia elétrica, sendo sua fonte de informação a aceleração do sistema. É formado por três estruturas fundamentais, a massa sísmica, uma região de molas e as estruturas ou dedos </w:t>
      </w:r>
      <w:r w:rsidR="00764D57" w:rsidRPr="00F00993">
        <w:rPr>
          <w:rFonts w:ascii="Times New Roman" w:hAnsi="Times New Roman" w:cs="Times New Roman"/>
          <w:color w:val="000000" w:themeColor="text1"/>
          <w:sz w:val="24"/>
          <w:szCs w:val="24"/>
        </w:rPr>
        <w:t>capacitivos os</w:t>
      </w:r>
      <w:r w:rsidRPr="00F00993">
        <w:rPr>
          <w:rFonts w:ascii="Times New Roman" w:hAnsi="Times New Roman" w:cs="Times New Roman"/>
          <w:color w:val="000000" w:themeColor="text1"/>
          <w:sz w:val="24"/>
          <w:szCs w:val="24"/>
        </w:rPr>
        <w:t xml:space="preserve"> dedos capacitivos se encontram nos dois lados da massa </w:t>
      </w:r>
      <w:r w:rsidR="00CC5686" w:rsidRPr="00F00993">
        <w:rPr>
          <w:rFonts w:ascii="Times New Roman" w:hAnsi="Times New Roman" w:cs="Times New Roman"/>
          <w:color w:val="000000" w:themeColor="text1"/>
          <w:sz w:val="24"/>
          <w:szCs w:val="24"/>
        </w:rPr>
        <w:t xml:space="preserve">sísmica, </w:t>
      </w:r>
      <w:ins w:id="6485" w:author="Jacyeude Araújo" w:date="2019-10-02T12:19:00Z">
        <w:r w:rsidR="00322E52" w:rsidRPr="00F00993">
          <w:rPr>
            <w:rFonts w:ascii="Times New Roman" w:hAnsi="Times New Roman" w:cs="Times New Roman"/>
            <w:color w:val="000000" w:themeColor="text1"/>
            <w:sz w:val="24"/>
            <w:szCs w:val="24"/>
          </w:rPr>
          <w:t>F</w:t>
        </w:r>
      </w:ins>
      <w:del w:id="6486" w:author="Jacyeude Araújo" w:date="2019-10-02T12:19:00Z">
        <w:r w:rsidR="00CC5686" w:rsidRPr="00F00993" w:rsidDel="00322E52">
          <w:rPr>
            <w:rFonts w:ascii="Times New Roman" w:hAnsi="Times New Roman" w:cs="Times New Roman"/>
            <w:color w:val="000000" w:themeColor="text1"/>
            <w:sz w:val="24"/>
            <w:szCs w:val="24"/>
          </w:rPr>
          <w:delText>f</w:delText>
        </w:r>
      </w:del>
      <w:r w:rsidR="00CC5686" w:rsidRPr="00F00993">
        <w:rPr>
          <w:rFonts w:ascii="Times New Roman" w:hAnsi="Times New Roman" w:cs="Times New Roman"/>
          <w:color w:val="000000" w:themeColor="text1"/>
          <w:sz w:val="24"/>
          <w:szCs w:val="24"/>
        </w:rPr>
        <w:t>igura</w:t>
      </w:r>
      <w:ins w:id="6487" w:author="Jacyeude Araújo" w:date="2019-10-02T12:19:00Z">
        <w:r w:rsidR="00322E52" w:rsidRPr="00F00993">
          <w:rPr>
            <w:rFonts w:ascii="Times New Roman" w:hAnsi="Times New Roman" w:cs="Times New Roman"/>
            <w:color w:val="000000" w:themeColor="text1"/>
            <w:sz w:val="24"/>
            <w:szCs w:val="24"/>
          </w:rPr>
          <w:t>s</w:t>
        </w:r>
      </w:ins>
      <w:r w:rsidR="00CC5686" w:rsidRPr="00F00993">
        <w:rPr>
          <w:rFonts w:ascii="Times New Roman" w:hAnsi="Times New Roman" w:cs="Times New Roman"/>
          <w:color w:val="000000" w:themeColor="text1"/>
          <w:sz w:val="24"/>
          <w:szCs w:val="24"/>
        </w:rPr>
        <w:t xml:space="preserve"> </w:t>
      </w:r>
      <w:r w:rsidR="001561F7" w:rsidRPr="00F00993">
        <w:rPr>
          <w:rFonts w:ascii="Times New Roman" w:hAnsi="Times New Roman" w:cs="Times New Roman"/>
          <w:color w:val="000000" w:themeColor="text1"/>
          <w:sz w:val="24"/>
          <w:szCs w:val="24"/>
        </w:rPr>
        <w:t>3</w:t>
      </w:r>
      <w:del w:id="6488" w:author="Jacyeude Araújo" w:date="2019-10-02T11:52:00Z">
        <w:r w:rsidR="001561F7" w:rsidRPr="00F00993" w:rsidDel="00053A62">
          <w:rPr>
            <w:rFonts w:ascii="Times New Roman" w:hAnsi="Times New Roman" w:cs="Times New Roman"/>
            <w:color w:val="000000" w:themeColor="text1"/>
            <w:sz w:val="24"/>
            <w:szCs w:val="24"/>
          </w:rPr>
          <w:delText>9</w:delText>
        </w:r>
      </w:del>
      <w:ins w:id="6489" w:author="Jacyeude Araújo" w:date="2019-10-02T11:52:00Z">
        <w:r w:rsidR="00053A62" w:rsidRPr="00F00993">
          <w:rPr>
            <w:rFonts w:ascii="Times New Roman" w:hAnsi="Times New Roman" w:cs="Times New Roman"/>
            <w:color w:val="000000" w:themeColor="text1"/>
            <w:sz w:val="24"/>
            <w:szCs w:val="24"/>
          </w:rPr>
          <w:t>4</w:t>
        </w:r>
        <w:r w:rsidR="00610269" w:rsidRPr="00F00993">
          <w:rPr>
            <w:rFonts w:ascii="Times New Roman" w:hAnsi="Times New Roman" w:cs="Times New Roman"/>
            <w:color w:val="000000" w:themeColor="text1"/>
            <w:sz w:val="24"/>
            <w:szCs w:val="24"/>
          </w:rPr>
          <w:t xml:space="preserve"> e 35</w:t>
        </w:r>
      </w:ins>
      <w:r w:rsidR="00CC5686"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e tem a mesma capacitância na posição de equilíbrio mecânico. Ao se aplicar uma aceleração na massa sísmica que conectada fisicamente com as placas dos condensadores, altera a distância ou a superfície entre os dedos capacitivos, alterando a capacitância do condensador. Essa capacitância é proporcional à aceleração aplicada no sistema </w:t>
      </w:r>
      <w:r w:rsidR="009971E5" w:rsidRPr="00F00993">
        <w:rPr>
          <w:rFonts w:ascii="Times New Roman" w:hAnsi="Times New Roman" w:cs="Times New Roman"/>
          <w:color w:val="000000" w:themeColor="text1"/>
          <w:sz w:val="24"/>
          <w:szCs w:val="24"/>
          <w:rPrChange w:id="6490" w:author="Jacyeude Araújo" w:date="2019-10-02T13:03:00Z">
            <w:rPr>
              <w:rFonts w:ascii="Times New Roman" w:hAnsi="Times New Roman" w:cs="Times New Roman"/>
              <w:color w:val="000000" w:themeColor="text1"/>
              <w:sz w:val="24"/>
              <w:szCs w:val="24"/>
              <w:lang w:val="en-US"/>
            </w:rPr>
          </w:rPrChange>
        </w:rPr>
        <w:t>[51]</w:t>
      </w:r>
      <w:r w:rsidRPr="00F00993">
        <w:rPr>
          <w:rFonts w:ascii="Times New Roman" w:hAnsi="Times New Roman" w:cs="Times New Roman"/>
          <w:color w:val="000000" w:themeColor="text1"/>
          <w:sz w:val="24"/>
          <w:szCs w:val="24"/>
        </w:rPr>
        <w:t>.</w:t>
      </w:r>
    </w:p>
    <w:p w14:paraId="7DE0ECE1" w14:textId="1E76447D" w:rsidR="00053A62" w:rsidRPr="00F00993" w:rsidRDefault="00053A62">
      <w:pPr>
        <w:pStyle w:val="Legenda"/>
        <w:keepNext/>
        <w:jc w:val="center"/>
        <w:rPr>
          <w:ins w:id="6491" w:author="Jacyeude Araújo" w:date="2019-10-02T11:52:00Z"/>
          <w:rFonts w:ascii="Times New Roman" w:hAnsi="Times New Roman" w:cs="Times New Roman"/>
          <w:i w:val="0"/>
          <w:iCs w:val="0"/>
          <w:color w:val="000000" w:themeColor="text1"/>
          <w:sz w:val="22"/>
          <w:szCs w:val="22"/>
          <w:rPrChange w:id="6492" w:author="Jacyeude Araújo" w:date="2019-10-02T13:03:00Z">
            <w:rPr>
              <w:ins w:id="6493" w:author="Jacyeude Araújo" w:date="2019-10-02T11:52:00Z"/>
            </w:rPr>
          </w:rPrChange>
        </w:rPr>
        <w:pPrChange w:id="6494" w:author="Jacyeude Araújo" w:date="2019-10-02T11:52:00Z">
          <w:pPr>
            <w:pStyle w:val="Legenda"/>
          </w:pPr>
        </w:pPrChange>
      </w:pPr>
      <w:ins w:id="6495" w:author="Jacyeude Araújo" w:date="2019-10-02T11:52:00Z">
        <w:r w:rsidRPr="00F00993">
          <w:rPr>
            <w:rFonts w:ascii="Times New Roman" w:hAnsi="Times New Roman" w:cs="Times New Roman"/>
            <w:i w:val="0"/>
            <w:iCs w:val="0"/>
            <w:color w:val="000000" w:themeColor="text1"/>
            <w:sz w:val="22"/>
            <w:szCs w:val="22"/>
            <w:rPrChange w:id="6496"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6497"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49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49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34</w:t>
      </w:r>
      <w:ins w:id="6500" w:author="Jacyeude Araújo" w:date="2019-10-02T11:52:00Z">
        <w:r w:rsidRPr="00F00993">
          <w:rPr>
            <w:rFonts w:ascii="Times New Roman" w:hAnsi="Times New Roman" w:cs="Times New Roman"/>
            <w:i w:val="0"/>
            <w:iCs w:val="0"/>
            <w:color w:val="000000" w:themeColor="text1"/>
            <w:sz w:val="22"/>
            <w:szCs w:val="22"/>
            <w:rPrChange w:id="6501"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502" w:author="Jacyeude Araújo" w:date="2019-10-02T13:03:00Z">
              <w:rPr/>
            </w:rPrChange>
          </w:rPr>
          <w:t xml:space="preserve"> - Massas </w:t>
        </w:r>
        <w:proofErr w:type="spellStart"/>
        <w:r w:rsidRPr="00F00993">
          <w:rPr>
            <w:rFonts w:ascii="Times New Roman" w:hAnsi="Times New Roman" w:cs="Times New Roman"/>
            <w:i w:val="0"/>
            <w:iCs w:val="0"/>
            <w:color w:val="000000" w:themeColor="text1"/>
            <w:sz w:val="22"/>
            <w:szCs w:val="22"/>
            <w:rPrChange w:id="6503" w:author="Jacyeude Araújo" w:date="2019-10-02T13:03:00Z">
              <w:rPr/>
            </w:rPrChange>
          </w:rPr>
          <w:t>sismicas</w:t>
        </w:r>
        <w:proofErr w:type="spellEnd"/>
        <w:r w:rsidRPr="00F00993">
          <w:rPr>
            <w:rFonts w:ascii="Times New Roman" w:hAnsi="Times New Roman" w:cs="Times New Roman"/>
            <w:i w:val="0"/>
            <w:iCs w:val="0"/>
            <w:color w:val="000000" w:themeColor="text1"/>
            <w:sz w:val="22"/>
            <w:szCs w:val="22"/>
            <w:rPrChange w:id="6504" w:author="Jacyeude Araújo" w:date="2019-10-02T13:03:00Z">
              <w:rPr/>
            </w:rPrChange>
          </w:rPr>
          <w:t xml:space="preserve"> e molas do MEMS</w:t>
        </w:r>
      </w:ins>
    </w:p>
    <w:p w14:paraId="66E121C3" w14:textId="77777777" w:rsidR="004E141F" w:rsidRPr="00F00993" w:rsidRDefault="0092354A" w:rsidP="004E141F">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505"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FD124A3" wp14:editId="7F4AAB49">
            <wp:extent cx="3700145" cy="2986741"/>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t="5930"/>
                    <a:stretch/>
                  </pic:blipFill>
                  <pic:spPr bwMode="auto">
                    <a:xfrm>
                      <a:off x="0" y="0"/>
                      <a:ext cx="3700145" cy="2986741"/>
                    </a:xfrm>
                    <a:prstGeom prst="rect">
                      <a:avLst/>
                    </a:prstGeom>
                    <a:noFill/>
                    <a:ln>
                      <a:noFill/>
                    </a:ln>
                    <a:extLst>
                      <a:ext uri="{53640926-AAD7-44D8-BBD7-CCE9431645EC}">
                        <a14:shadowObscured xmlns:a14="http://schemas.microsoft.com/office/drawing/2010/main"/>
                      </a:ext>
                    </a:extLst>
                  </pic:spPr>
                </pic:pic>
              </a:graphicData>
            </a:graphic>
          </wp:inline>
        </w:drawing>
      </w:r>
    </w:p>
    <w:p w14:paraId="27377CA8" w14:textId="37FC6C5A" w:rsidR="0092354A" w:rsidRPr="00F00993" w:rsidRDefault="004E141F" w:rsidP="004E141F">
      <w:pPr>
        <w:pStyle w:val="Legenda"/>
        <w:jc w:val="center"/>
        <w:rPr>
          <w:rFonts w:ascii="Times New Roman" w:hAnsi="Times New Roman" w:cs="Times New Roman"/>
          <w:i w:val="0"/>
          <w:iCs w:val="0"/>
          <w:color w:val="000000" w:themeColor="text1"/>
          <w:sz w:val="22"/>
          <w:szCs w:val="22"/>
          <w:rPrChange w:id="6506" w:author="Jacyeude Araújo" w:date="2019-10-02T13:03:00Z">
            <w:rPr>
              <w:rFonts w:ascii="Times New Roman" w:hAnsi="Times New Roman" w:cs="Times New Roman"/>
              <w:color w:val="000000" w:themeColor="text1"/>
              <w:sz w:val="24"/>
              <w:szCs w:val="24"/>
            </w:rPr>
          </w:rPrChange>
        </w:rPr>
      </w:pPr>
      <w:bookmarkStart w:id="6507" w:name="_Toc20849526"/>
      <w:del w:id="6508" w:author="Jacyeude Araújo" w:date="2019-10-02T11:52:00Z">
        <w:r w:rsidRPr="00F00993" w:rsidDel="00053A62">
          <w:rPr>
            <w:rFonts w:ascii="Times New Roman" w:hAnsi="Times New Roman" w:cs="Times New Roman"/>
            <w:i w:val="0"/>
            <w:iCs w:val="0"/>
            <w:color w:val="000000" w:themeColor="text1"/>
            <w:sz w:val="22"/>
            <w:szCs w:val="22"/>
            <w:rPrChange w:id="6509" w:author="Jacyeude Araújo" w:date="2019-10-02T13:03:00Z">
              <w:rPr>
                <w:rFonts w:ascii="Times New Roman" w:hAnsi="Times New Roman" w:cs="Times New Roman"/>
                <w:color w:val="000000" w:themeColor="text1"/>
              </w:rPr>
            </w:rPrChange>
          </w:rPr>
          <w:delText xml:space="preserve">Figura </w:delText>
        </w:r>
      </w:del>
      <w:del w:id="6510" w:author="Jacyeude Araújo" w:date="2019-10-02T10:09:00Z">
        <w:r w:rsidR="00CC0B09" w:rsidRPr="00F00993" w:rsidDel="00DA6A84">
          <w:rPr>
            <w:rFonts w:ascii="Times New Roman" w:hAnsi="Times New Roman" w:cs="Times New Roman"/>
            <w:i w:val="0"/>
            <w:iCs w:val="0"/>
            <w:color w:val="000000" w:themeColor="text1"/>
            <w:sz w:val="22"/>
            <w:szCs w:val="22"/>
            <w:rPrChange w:id="6511"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512"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513"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514" w:author="Jacyeude Araújo" w:date="2019-10-02T13:03:00Z">
              <w:rPr>
                <w:rFonts w:ascii="Times New Roman" w:hAnsi="Times New Roman" w:cs="Times New Roman"/>
                <w:noProof/>
                <w:color w:val="000000" w:themeColor="text1"/>
              </w:rPr>
            </w:rPrChange>
          </w:rPr>
          <w:delText>39</w:delText>
        </w:r>
        <w:r w:rsidR="00CC0B09" w:rsidRPr="00F00993" w:rsidDel="00DA6A84">
          <w:rPr>
            <w:rFonts w:ascii="Times New Roman" w:hAnsi="Times New Roman" w:cs="Times New Roman"/>
            <w:i w:val="0"/>
            <w:iCs w:val="0"/>
            <w:color w:val="000000" w:themeColor="text1"/>
            <w:sz w:val="22"/>
            <w:szCs w:val="22"/>
            <w:rPrChange w:id="6515" w:author="Jacyeude Araújo" w:date="2019-10-02T13:03:00Z">
              <w:rPr>
                <w:rFonts w:ascii="Times New Roman" w:hAnsi="Times New Roman" w:cs="Times New Roman"/>
                <w:color w:val="000000" w:themeColor="text1"/>
              </w:rPr>
            </w:rPrChange>
          </w:rPr>
          <w:fldChar w:fldCharType="end"/>
        </w:r>
      </w:del>
      <w:del w:id="6516" w:author="Jacyeude Araújo" w:date="2019-10-02T11:52:00Z">
        <w:r w:rsidRPr="00F00993" w:rsidDel="00053A62">
          <w:rPr>
            <w:rFonts w:ascii="Times New Roman" w:hAnsi="Times New Roman" w:cs="Times New Roman"/>
            <w:i w:val="0"/>
            <w:iCs w:val="0"/>
            <w:color w:val="000000" w:themeColor="text1"/>
            <w:sz w:val="22"/>
            <w:szCs w:val="22"/>
            <w:rPrChange w:id="6517" w:author="Jacyeude Araújo" w:date="2019-10-02T13:03:00Z">
              <w:rPr>
                <w:rFonts w:ascii="Times New Roman" w:hAnsi="Times New Roman" w:cs="Times New Roman"/>
                <w:color w:val="000000" w:themeColor="text1"/>
              </w:rPr>
            </w:rPrChange>
          </w:rPr>
          <w:delText xml:space="preserve"> - Diagrama do acelerômetro MEMS</w:delText>
        </w:r>
      </w:del>
      <w:proofErr w:type="gramStart"/>
      <w:ins w:id="6518" w:author="Jacyeude Araújo" w:date="2019-10-02T11:52:00Z">
        <w:r w:rsidR="00053A62" w:rsidRPr="00F00993">
          <w:rPr>
            <w:rFonts w:ascii="Times New Roman" w:hAnsi="Times New Roman" w:cs="Times New Roman"/>
            <w:i w:val="0"/>
            <w:iCs w:val="0"/>
            <w:color w:val="000000" w:themeColor="text1"/>
            <w:sz w:val="22"/>
            <w:szCs w:val="22"/>
            <w:rPrChange w:id="6519" w:author="Jacyeude Araújo" w:date="2019-10-02T13:03:00Z">
              <w:rPr>
                <w:rFonts w:ascii="Times New Roman" w:hAnsi="Times New Roman" w:cs="Times New Roman"/>
                <w:color w:val="000000" w:themeColor="text1"/>
              </w:rPr>
            </w:rPrChange>
          </w:rPr>
          <w:t>Fonte:</w:t>
        </w:r>
      </w:ins>
      <w:r w:rsidR="009971E5" w:rsidRPr="00F00993">
        <w:rPr>
          <w:rFonts w:ascii="Times New Roman" w:hAnsi="Times New Roman" w:cs="Times New Roman"/>
          <w:i w:val="0"/>
          <w:iCs w:val="0"/>
          <w:color w:val="000000" w:themeColor="text1"/>
          <w:sz w:val="22"/>
          <w:szCs w:val="22"/>
          <w:rPrChange w:id="6520" w:author="Jacyeude Araújo" w:date="2019-10-02T13:03:00Z">
            <w:rPr>
              <w:rFonts w:ascii="Times New Roman" w:hAnsi="Times New Roman" w:cs="Times New Roman"/>
              <w:color w:val="000000" w:themeColor="text1"/>
            </w:rPr>
          </w:rPrChange>
        </w:rPr>
        <w:t>.</w:t>
      </w:r>
      <w:proofErr w:type="gramEnd"/>
      <w:r w:rsidR="009971E5" w:rsidRPr="00F00993">
        <w:rPr>
          <w:rFonts w:ascii="Times New Roman" w:hAnsi="Times New Roman" w:cs="Times New Roman"/>
          <w:i w:val="0"/>
          <w:iCs w:val="0"/>
          <w:color w:val="000000" w:themeColor="text1"/>
          <w:sz w:val="22"/>
          <w:szCs w:val="22"/>
          <w:rPrChange w:id="6521" w:author="Jacyeude Araújo" w:date="2019-10-02T13:03:00Z">
            <w:rPr>
              <w:rFonts w:ascii="Times New Roman" w:hAnsi="Times New Roman" w:cs="Times New Roman"/>
              <w:color w:val="000000" w:themeColor="text1"/>
            </w:rPr>
          </w:rPrChange>
        </w:rPr>
        <w:t xml:space="preserve"> </w:t>
      </w:r>
      <w:r w:rsidR="009971E5" w:rsidRPr="00F00993">
        <w:rPr>
          <w:rFonts w:ascii="Times New Roman" w:hAnsi="Times New Roman" w:cs="Times New Roman"/>
          <w:i w:val="0"/>
          <w:iCs w:val="0"/>
          <w:color w:val="000000" w:themeColor="text1"/>
          <w:sz w:val="22"/>
          <w:szCs w:val="22"/>
          <w:rPrChange w:id="6522" w:author="Jacyeude Araújo" w:date="2019-10-02T13:03:00Z">
            <w:rPr>
              <w:rFonts w:ascii="Times New Roman" w:hAnsi="Times New Roman" w:cs="Times New Roman"/>
              <w:color w:val="000000" w:themeColor="text1"/>
              <w:sz w:val="24"/>
              <w:szCs w:val="24"/>
              <w:lang w:val="en-US"/>
            </w:rPr>
          </w:rPrChange>
        </w:rPr>
        <w:t>[48]</w:t>
      </w:r>
      <w:bookmarkEnd w:id="6507"/>
    </w:p>
    <w:p w14:paraId="16B61293"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p>
    <w:p w14:paraId="122174F6" w14:textId="0A12F2BD" w:rsidR="00610269" w:rsidRPr="00F00993" w:rsidRDefault="00610269">
      <w:pPr>
        <w:pStyle w:val="Legenda"/>
        <w:keepNext/>
        <w:jc w:val="center"/>
        <w:rPr>
          <w:ins w:id="6523" w:author="Jacyeude Araújo" w:date="2019-10-02T11:53:00Z"/>
          <w:rFonts w:ascii="Times New Roman" w:hAnsi="Times New Roman" w:cs="Times New Roman"/>
          <w:i w:val="0"/>
          <w:iCs w:val="0"/>
          <w:color w:val="000000" w:themeColor="text1"/>
          <w:sz w:val="22"/>
          <w:szCs w:val="22"/>
          <w:rPrChange w:id="6524" w:author="Jacyeude Araújo" w:date="2019-10-02T13:03:00Z">
            <w:rPr>
              <w:ins w:id="6525" w:author="Jacyeude Araújo" w:date="2019-10-02T11:53:00Z"/>
            </w:rPr>
          </w:rPrChange>
        </w:rPr>
        <w:pPrChange w:id="6526" w:author="Jacyeude Araújo" w:date="2019-10-02T11:53:00Z">
          <w:pPr>
            <w:pStyle w:val="Legenda"/>
          </w:pPr>
        </w:pPrChange>
      </w:pPr>
      <w:ins w:id="6527" w:author="Jacyeude Araújo" w:date="2019-10-02T11:53:00Z">
        <w:r w:rsidRPr="00F00993">
          <w:rPr>
            <w:rFonts w:ascii="Times New Roman" w:hAnsi="Times New Roman" w:cs="Times New Roman"/>
            <w:i w:val="0"/>
            <w:iCs w:val="0"/>
            <w:color w:val="000000" w:themeColor="text1"/>
            <w:sz w:val="22"/>
            <w:szCs w:val="22"/>
            <w:rPrChange w:id="6528"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529"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530"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531"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35</w:t>
      </w:r>
      <w:ins w:id="6532" w:author="Jacyeude Araújo" w:date="2019-10-02T11:53:00Z">
        <w:r w:rsidRPr="00F00993">
          <w:rPr>
            <w:rFonts w:ascii="Times New Roman" w:hAnsi="Times New Roman" w:cs="Times New Roman"/>
            <w:i w:val="0"/>
            <w:iCs w:val="0"/>
            <w:color w:val="000000" w:themeColor="text1"/>
            <w:sz w:val="22"/>
            <w:szCs w:val="22"/>
            <w:rPrChange w:id="6533"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534" w:author="Jacyeude Araújo" w:date="2019-10-02T13:03:00Z">
              <w:rPr/>
            </w:rPrChange>
          </w:rPr>
          <w:t xml:space="preserve"> - Imagem microscópica do acelerômetro MEMS</w:t>
        </w:r>
      </w:ins>
    </w:p>
    <w:p w14:paraId="3C280E67" w14:textId="77777777" w:rsidR="004E141F" w:rsidRPr="00F00993" w:rsidRDefault="0092354A" w:rsidP="004E141F">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535"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5CBC72FA" wp14:editId="6A823BEF">
            <wp:extent cx="3667390" cy="27627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l="6901" t="7926"/>
                    <a:stretch/>
                  </pic:blipFill>
                  <pic:spPr bwMode="auto">
                    <a:xfrm>
                      <a:off x="0" y="0"/>
                      <a:ext cx="3671811" cy="2766106"/>
                    </a:xfrm>
                    <a:prstGeom prst="rect">
                      <a:avLst/>
                    </a:prstGeom>
                    <a:noFill/>
                    <a:ln>
                      <a:noFill/>
                    </a:ln>
                    <a:extLst>
                      <a:ext uri="{53640926-AAD7-44D8-BBD7-CCE9431645EC}">
                        <a14:shadowObscured xmlns:a14="http://schemas.microsoft.com/office/drawing/2010/main"/>
                      </a:ext>
                    </a:extLst>
                  </pic:spPr>
                </pic:pic>
              </a:graphicData>
            </a:graphic>
          </wp:inline>
        </w:drawing>
      </w:r>
    </w:p>
    <w:p w14:paraId="61F34733" w14:textId="3B25AC2D" w:rsidR="0092354A" w:rsidRPr="00F00993" w:rsidRDefault="004E141F" w:rsidP="004E141F">
      <w:pPr>
        <w:pStyle w:val="Legenda"/>
        <w:jc w:val="center"/>
        <w:rPr>
          <w:rFonts w:ascii="Times New Roman" w:hAnsi="Times New Roman" w:cs="Times New Roman"/>
          <w:i w:val="0"/>
          <w:iCs w:val="0"/>
          <w:color w:val="000000" w:themeColor="text1"/>
          <w:sz w:val="22"/>
          <w:szCs w:val="22"/>
          <w:rPrChange w:id="6536" w:author="Jacyeude Araújo" w:date="2019-10-02T13:03:00Z">
            <w:rPr>
              <w:rFonts w:ascii="Times New Roman" w:hAnsi="Times New Roman" w:cs="Times New Roman"/>
              <w:color w:val="000000" w:themeColor="text1"/>
              <w:sz w:val="24"/>
              <w:szCs w:val="24"/>
            </w:rPr>
          </w:rPrChange>
        </w:rPr>
      </w:pPr>
      <w:bookmarkStart w:id="6537" w:name="_Toc20849527"/>
      <w:del w:id="6538" w:author="Jacyeude Araújo" w:date="2019-10-02T11:53:00Z">
        <w:r w:rsidRPr="00F00993" w:rsidDel="00610269">
          <w:rPr>
            <w:rFonts w:ascii="Times New Roman" w:hAnsi="Times New Roman" w:cs="Times New Roman"/>
            <w:i w:val="0"/>
            <w:iCs w:val="0"/>
            <w:color w:val="000000" w:themeColor="text1"/>
            <w:sz w:val="22"/>
            <w:szCs w:val="22"/>
            <w:rPrChange w:id="6539" w:author="Jacyeude Araújo" w:date="2019-10-02T13:03:00Z">
              <w:rPr>
                <w:rFonts w:ascii="Times New Roman" w:hAnsi="Times New Roman" w:cs="Times New Roman"/>
                <w:color w:val="000000" w:themeColor="text1"/>
              </w:rPr>
            </w:rPrChange>
          </w:rPr>
          <w:delText xml:space="preserve">Figura </w:delText>
        </w:r>
      </w:del>
      <w:del w:id="6540" w:author="Jacyeude Araújo" w:date="2019-10-02T10:09:00Z">
        <w:r w:rsidR="00CC0B09" w:rsidRPr="00F00993" w:rsidDel="00DA6A84">
          <w:rPr>
            <w:rFonts w:ascii="Times New Roman" w:hAnsi="Times New Roman" w:cs="Times New Roman"/>
            <w:i w:val="0"/>
            <w:iCs w:val="0"/>
            <w:color w:val="000000" w:themeColor="text1"/>
            <w:sz w:val="22"/>
            <w:szCs w:val="22"/>
            <w:rPrChange w:id="6541"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542"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543"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544" w:author="Jacyeude Araújo" w:date="2019-10-02T13:03:00Z">
              <w:rPr>
                <w:rFonts w:ascii="Times New Roman" w:hAnsi="Times New Roman" w:cs="Times New Roman"/>
                <w:noProof/>
                <w:color w:val="000000" w:themeColor="text1"/>
              </w:rPr>
            </w:rPrChange>
          </w:rPr>
          <w:delText>40</w:delText>
        </w:r>
        <w:r w:rsidR="00CC0B09" w:rsidRPr="00F00993" w:rsidDel="00DA6A84">
          <w:rPr>
            <w:rFonts w:ascii="Times New Roman" w:hAnsi="Times New Roman" w:cs="Times New Roman"/>
            <w:i w:val="0"/>
            <w:iCs w:val="0"/>
            <w:color w:val="000000" w:themeColor="text1"/>
            <w:sz w:val="22"/>
            <w:szCs w:val="22"/>
            <w:rPrChange w:id="6545" w:author="Jacyeude Araújo" w:date="2019-10-02T13:03:00Z">
              <w:rPr>
                <w:rFonts w:ascii="Times New Roman" w:hAnsi="Times New Roman" w:cs="Times New Roman"/>
                <w:color w:val="000000" w:themeColor="text1"/>
              </w:rPr>
            </w:rPrChange>
          </w:rPr>
          <w:fldChar w:fldCharType="end"/>
        </w:r>
      </w:del>
      <w:del w:id="6546" w:author="Jacyeude Araújo" w:date="2019-10-02T11:53:00Z">
        <w:r w:rsidRPr="00F00993" w:rsidDel="00610269">
          <w:rPr>
            <w:rFonts w:ascii="Times New Roman" w:hAnsi="Times New Roman" w:cs="Times New Roman"/>
            <w:i w:val="0"/>
            <w:iCs w:val="0"/>
            <w:color w:val="000000" w:themeColor="text1"/>
            <w:sz w:val="22"/>
            <w:szCs w:val="22"/>
            <w:rPrChange w:id="6547" w:author="Jacyeude Araújo" w:date="2019-10-02T13:03:00Z">
              <w:rPr>
                <w:rFonts w:ascii="Times New Roman" w:hAnsi="Times New Roman" w:cs="Times New Roman"/>
                <w:color w:val="000000" w:themeColor="text1"/>
              </w:rPr>
            </w:rPrChange>
          </w:rPr>
          <w:delText xml:space="preserve"> - Imagem microscópica do acelerômetro MEMS.</w:delText>
        </w:r>
        <w:r w:rsidR="009971E5" w:rsidRPr="00F00993" w:rsidDel="00610269">
          <w:rPr>
            <w:rFonts w:ascii="Times New Roman" w:hAnsi="Times New Roman" w:cs="Times New Roman"/>
            <w:i w:val="0"/>
            <w:iCs w:val="0"/>
            <w:color w:val="000000" w:themeColor="text1"/>
            <w:sz w:val="22"/>
            <w:szCs w:val="22"/>
            <w:rPrChange w:id="6548" w:author="Jacyeude Araújo" w:date="2019-10-02T13:03:00Z">
              <w:rPr>
                <w:rFonts w:ascii="Times New Roman" w:hAnsi="Times New Roman" w:cs="Times New Roman"/>
                <w:color w:val="000000" w:themeColor="text1"/>
              </w:rPr>
            </w:rPrChange>
          </w:rPr>
          <w:delText xml:space="preserve"> </w:delText>
        </w:r>
      </w:del>
      <w:r w:rsidR="009971E5" w:rsidRPr="00F00993">
        <w:rPr>
          <w:rFonts w:ascii="Times New Roman" w:hAnsi="Times New Roman" w:cs="Times New Roman"/>
          <w:i w:val="0"/>
          <w:iCs w:val="0"/>
          <w:color w:val="000000" w:themeColor="text1"/>
          <w:sz w:val="22"/>
          <w:szCs w:val="22"/>
          <w:rPrChange w:id="6549" w:author="Jacyeude Araújo" w:date="2019-10-02T13:03:00Z">
            <w:rPr>
              <w:rFonts w:ascii="Times New Roman" w:hAnsi="Times New Roman" w:cs="Times New Roman"/>
              <w:color w:val="000000" w:themeColor="text1"/>
            </w:rPr>
          </w:rPrChange>
        </w:rPr>
        <w:t>Fonte:48</w:t>
      </w:r>
      <w:bookmarkEnd w:id="6537"/>
    </w:p>
    <w:p w14:paraId="4CFF5967" w14:textId="004973E3"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deflexão da estrutura é medida usando capacitores diferenciais que consistem em placas fixas independentes e placas fixadas a massa em movimento. A aceleração desvia a massa de prova e desequilibra o capacitor diferencial, resultando em uma saída do sensor cuja amplitude é </w:t>
      </w:r>
      <w:r w:rsidRPr="00F00993">
        <w:rPr>
          <w:rFonts w:ascii="Times New Roman" w:hAnsi="Times New Roman" w:cs="Times New Roman"/>
          <w:color w:val="000000" w:themeColor="text1"/>
          <w:sz w:val="24"/>
          <w:szCs w:val="24"/>
        </w:rPr>
        <w:lastRenderedPageBreak/>
        <w:t xml:space="preserve">proporcional à aceleração. </w:t>
      </w:r>
      <w:proofErr w:type="spellStart"/>
      <w:r w:rsidRPr="00F00993">
        <w:rPr>
          <w:rFonts w:ascii="Times New Roman" w:hAnsi="Times New Roman" w:cs="Times New Roman"/>
          <w:color w:val="000000" w:themeColor="text1"/>
          <w:sz w:val="24"/>
          <w:szCs w:val="24"/>
        </w:rPr>
        <w:t>Demodulação</w:t>
      </w:r>
      <w:proofErr w:type="spellEnd"/>
      <w:r w:rsidRPr="00F00993">
        <w:rPr>
          <w:rFonts w:ascii="Times New Roman" w:hAnsi="Times New Roman" w:cs="Times New Roman"/>
          <w:color w:val="000000" w:themeColor="text1"/>
          <w:sz w:val="24"/>
          <w:szCs w:val="24"/>
        </w:rPr>
        <w:t xml:space="preserve"> sensível à fase é usado para determinar a magnitude e a polaridade da aceleração.</w:t>
      </w:r>
      <w:r w:rsidR="009971E5" w:rsidRPr="00F00993">
        <w:rPr>
          <w:rFonts w:ascii="Times New Roman" w:hAnsi="Times New Roman" w:cs="Times New Roman"/>
          <w:color w:val="000000" w:themeColor="text1"/>
          <w:sz w:val="24"/>
          <w:szCs w:val="24"/>
        </w:rPr>
        <w:t>[48]</w:t>
      </w:r>
    </w:p>
    <w:p w14:paraId="7B159124"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acelerômetro capacitivo MEMS é governado pela seguinte equação:</w:t>
      </w:r>
    </w:p>
    <w:p w14:paraId="6AC025E7" w14:textId="332A5C0B" w:rsidR="0092354A" w:rsidRPr="00F00993" w:rsidRDefault="000E2D34" w:rsidP="00FB6353">
      <w:pPr>
        <w:spacing w:after="0"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50" w:author="Jacyeude Araújo" w:date="2019-10-02T13:03:00Z">
                    <w:rPr>
                      <w:rFonts w:ascii="Cambria Math" w:hAnsi="Cambria Math" w:cs="Times New Roman"/>
                      <w:color w:val="000000" w:themeColor="text1"/>
                      <w:sz w:val="24"/>
                      <w:szCs w:val="24"/>
                    </w:rPr>
                  </w:rPrChange>
                </w:rPr>
                <m:t>V</m:t>
              </m:r>
            </m:e>
            <m:sub>
              <m:r>
                <w:rPr>
                  <w:rFonts w:ascii="Cambria Math" w:hAnsi="Cambria Math" w:cs="Times New Roman"/>
                  <w:color w:val="000000" w:themeColor="text1"/>
                  <w:sz w:val="24"/>
                  <w:szCs w:val="24"/>
                  <w:rPrChange w:id="6551" w:author="Jacyeude Araújo" w:date="2019-10-02T13:03:00Z">
                    <w:rPr>
                      <w:rFonts w:ascii="Cambria Math" w:hAnsi="Cambria Math" w:cs="Times New Roman"/>
                      <w:color w:val="000000" w:themeColor="text1"/>
                      <w:sz w:val="24"/>
                      <w:szCs w:val="24"/>
                    </w:rPr>
                  </w:rPrChange>
                </w:rPr>
                <m:t>sense</m:t>
              </m:r>
            </m:sub>
          </m:sSub>
          <m:r>
            <w:rPr>
              <w:rFonts w:ascii="Cambria Math" w:hAnsi="Cambria Math" w:cs="Times New Roman"/>
              <w:color w:val="000000" w:themeColor="text1"/>
              <w:sz w:val="24"/>
              <w:szCs w:val="24"/>
              <w:rPrChange w:id="6552"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Change w:id="6553" w:author="Jacyeude Araújo" w:date="2019-10-02T13:03:00Z">
                    <w:rPr>
                      <w:rFonts w:ascii="Cambria Math" w:hAnsi="Cambria Math" w:cs="Times New Roman"/>
                      <w:color w:val="000000" w:themeColor="text1"/>
                      <w:sz w:val="24"/>
                      <w:szCs w:val="24"/>
                    </w:rPr>
                  </w:rPrChange>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54"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55" w:author="Jacyeude Araújo" w:date="2019-10-02T13:03:00Z">
                        <w:rPr>
                          <w:rFonts w:ascii="Cambria Math" w:hAnsi="Cambria Math" w:cs="Times New Roman"/>
                          <w:color w:val="000000" w:themeColor="text1"/>
                          <w:sz w:val="24"/>
                          <w:szCs w:val="24"/>
                        </w:rPr>
                      </w:rPrChange>
                    </w:rPr>
                    <m:t>s</m:t>
                  </m:r>
                </m:sub>
              </m:sSub>
            </m:num>
            <m:den>
              <m:r>
                <w:rPr>
                  <w:rFonts w:ascii="Cambria Math" w:hAnsi="Cambria Math" w:cs="Times New Roman"/>
                  <w:color w:val="000000" w:themeColor="text1"/>
                  <w:sz w:val="24"/>
                  <w:szCs w:val="24"/>
                  <w:rPrChange w:id="6556" w:author="Jacyeude Araújo" w:date="2019-10-02T13:03:00Z">
                    <w:rPr>
                      <w:rFonts w:ascii="Cambria Math" w:hAnsi="Cambria Math" w:cs="Times New Roman"/>
                      <w:color w:val="000000" w:themeColor="text1"/>
                      <w:sz w:val="24"/>
                      <w:szCs w:val="24"/>
                    </w:rPr>
                  </w:rPrChange>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57"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58" w:author="Jacyeude Araújo" w:date="2019-10-02T13:03:00Z">
                        <w:rPr>
                          <w:rFonts w:ascii="Cambria Math" w:hAnsi="Cambria Math" w:cs="Times New Roman"/>
                          <w:color w:val="000000" w:themeColor="text1"/>
                          <w:sz w:val="24"/>
                          <w:szCs w:val="24"/>
                        </w:rPr>
                      </w:rPrChange>
                    </w:rPr>
                    <m:t>s</m:t>
                  </m:r>
                </m:sub>
              </m:sSub>
              <m:r>
                <w:rPr>
                  <w:rFonts w:ascii="Cambria Math" w:hAnsi="Cambria Math" w:cs="Times New Roman"/>
                  <w:color w:val="000000" w:themeColor="text1"/>
                  <w:sz w:val="24"/>
                  <w:szCs w:val="24"/>
                  <w:rPrChange w:id="6559"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60"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61" w:author="Jacyeude Araújo" w:date="2019-10-02T13:03:00Z">
                        <w:rPr>
                          <w:rFonts w:ascii="Cambria Math" w:hAnsi="Cambria Math" w:cs="Times New Roman"/>
                          <w:color w:val="000000" w:themeColor="text1"/>
                          <w:sz w:val="24"/>
                          <w:szCs w:val="24"/>
                        </w:rPr>
                      </w:rPrChange>
                    </w:rPr>
                    <m:t>p</m:t>
                  </m:r>
                </m:sub>
              </m:sSub>
              <m:r>
                <w:rPr>
                  <w:rFonts w:ascii="Cambria Math" w:hAnsi="Cambria Math" w:cs="Times New Roman"/>
                  <w:color w:val="000000" w:themeColor="text1"/>
                  <w:sz w:val="24"/>
                  <w:szCs w:val="24"/>
                  <w:rPrChange w:id="6562"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63"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64" w:author="Jacyeude Araújo" w:date="2019-10-02T13:03:00Z">
                        <w:rPr>
                          <w:rFonts w:ascii="Cambria Math" w:hAnsi="Cambria Math" w:cs="Times New Roman"/>
                          <w:color w:val="000000" w:themeColor="text1"/>
                          <w:sz w:val="24"/>
                          <w:szCs w:val="24"/>
                        </w:rPr>
                      </w:rPrChange>
                    </w:rPr>
                    <m:t>gs</m:t>
                  </m:r>
                </m:sub>
              </m:sSub>
              <m:r>
                <w:rPr>
                  <w:rFonts w:ascii="Cambria Math" w:hAnsi="Cambria Math" w:cs="Times New Roman"/>
                  <w:color w:val="000000" w:themeColor="text1"/>
                  <w:sz w:val="24"/>
                  <w:szCs w:val="24"/>
                  <w:rPrChange w:id="6565" w:author="Jacyeude Araújo" w:date="2019-10-02T13:03:00Z">
                    <w:rPr>
                      <w:rFonts w:ascii="Cambria Math" w:hAnsi="Cambria Math" w:cs="Times New Roman"/>
                      <w:color w:val="000000" w:themeColor="text1"/>
                      <w:sz w:val="24"/>
                      <w:szCs w:val="24"/>
                    </w:rPr>
                  </w:rPrChange>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66"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67" w:author="Jacyeude Araújo" w:date="2019-10-02T13:03:00Z">
                        <w:rPr>
                          <w:rFonts w:ascii="Cambria Math" w:hAnsi="Cambria Math" w:cs="Times New Roman"/>
                          <w:color w:val="000000" w:themeColor="text1"/>
                          <w:sz w:val="24"/>
                          <w:szCs w:val="24"/>
                        </w:rPr>
                      </w:rPrChange>
                    </w:rPr>
                    <m:t>gd</m:t>
                  </m:r>
                </m:sub>
              </m:sSub>
            </m:den>
          </m:f>
          <m:r>
            <w:rPr>
              <w:rFonts w:ascii="Cambria Math" w:hAnsi="Cambria Math" w:cs="Times New Roman"/>
              <w:color w:val="000000" w:themeColor="text1"/>
              <w:sz w:val="24"/>
              <w:szCs w:val="24"/>
              <w:rPrChange w:id="6568" w:author="Jacyeude Araújo" w:date="2019-10-02T13:03:00Z">
                <w:rPr>
                  <w:rFonts w:ascii="Cambria Math" w:hAnsi="Cambria Math" w:cs="Times New Roman"/>
                  <w:color w:val="000000" w:themeColor="text1"/>
                  <w:sz w:val="24"/>
                  <w:szCs w:val="24"/>
                </w:rPr>
              </w:rPrChange>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69" w:author="Jacyeude Araújo" w:date="2019-10-02T13:03:00Z">
                        <w:rPr>
                          <w:rFonts w:ascii="Cambria Math" w:hAnsi="Cambria Math" w:cs="Times New Roman"/>
                          <w:color w:val="000000" w:themeColor="text1"/>
                          <w:sz w:val="24"/>
                          <w:szCs w:val="24"/>
                        </w:rPr>
                      </w:rPrChange>
                    </w:rPr>
                    <m:t>V</m:t>
                  </m:r>
                </m:e>
                <m:sub>
                  <m:r>
                    <w:rPr>
                      <w:rFonts w:ascii="Cambria Math" w:hAnsi="Cambria Math" w:cs="Times New Roman"/>
                      <w:color w:val="000000" w:themeColor="text1"/>
                      <w:sz w:val="24"/>
                      <w:szCs w:val="24"/>
                      <w:rPrChange w:id="6570" w:author="Jacyeude Araújo" w:date="2019-10-02T13:03:00Z">
                        <w:rPr>
                          <w:rFonts w:ascii="Cambria Math" w:hAnsi="Cambria Math" w:cs="Times New Roman"/>
                          <w:color w:val="000000" w:themeColor="text1"/>
                          <w:sz w:val="24"/>
                          <w:szCs w:val="24"/>
                        </w:rPr>
                      </w:rPrChange>
                    </w:rPr>
                    <m:t>m</m:t>
                  </m:r>
                </m:sub>
              </m:sSub>
            </m:num>
            <m:den>
              <m:sSup>
                <m:sSupPr>
                  <m:ctrlPr>
                    <w:rPr>
                      <w:rFonts w:ascii="Cambria Math"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71" w:author="Jacyeude Araújo" w:date="2019-10-02T13:03:00Z">
                            <w:rPr>
                              <w:rFonts w:ascii="Cambria Math" w:hAnsi="Cambria Math" w:cs="Times New Roman"/>
                              <w:color w:val="000000" w:themeColor="text1"/>
                              <w:sz w:val="24"/>
                              <w:szCs w:val="24"/>
                            </w:rPr>
                          </w:rPrChange>
                        </w:rPr>
                        <m:t>ω</m:t>
                      </m:r>
                    </m:e>
                    <m:sub>
                      <m:r>
                        <w:rPr>
                          <w:rFonts w:ascii="Cambria Math" w:hAnsi="Cambria Math" w:cs="Times New Roman"/>
                          <w:color w:val="000000" w:themeColor="text1"/>
                          <w:sz w:val="24"/>
                          <w:szCs w:val="24"/>
                          <w:rPrChange w:id="6572" w:author="Jacyeude Araújo" w:date="2019-10-02T13:03:00Z">
                            <w:rPr>
                              <w:rFonts w:ascii="Cambria Math" w:hAnsi="Cambria Math" w:cs="Times New Roman"/>
                              <w:color w:val="000000" w:themeColor="text1"/>
                              <w:sz w:val="24"/>
                              <w:szCs w:val="24"/>
                            </w:rPr>
                          </w:rPrChange>
                        </w:rPr>
                        <m:t>n</m:t>
                      </m:r>
                    </m:sub>
                  </m:sSub>
                </m:e>
                <m:sup>
                  <m:r>
                    <w:rPr>
                      <w:rFonts w:ascii="Cambria Math" w:hAnsi="Cambria Math" w:cs="Times New Roman"/>
                      <w:color w:val="000000" w:themeColor="text1"/>
                      <w:sz w:val="24"/>
                      <w:szCs w:val="24"/>
                      <w:rPrChange w:id="6573" w:author="Jacyeude Araújo" w:date="2019-10-02T13:03:00Z">
                        <w:rPr>
                          <w:rFonts w:ascii="Cambria Math" w:hAnsi="Cambria Math" w:cs="Times New Roman"/>
                          <w:color w:val="000000" w:themeColor="text1"/>
                          <w:sz w:val="24"/>
                          <w:szCs w:val="24"/>
                        </w:rPr>
                      </w:rPrChange>
                    </w:rPr>
                    <m:t>2</m:t>
                  </m:r>
                </m:sup>
              </m:sSup>
              <m:r>
                <w:rPr>
                  <w:rFonts w:ascii="Cambria Math" w:hAnsi="Cambria Math" w:cs="Times New Roman"/>
                  <w:color w:val="000000" w:themeColor="text1"/>
                  <w:sz w:val="24"/>
                  <w:szCs w:val="24"/>
                  <w:rPrChange w:id="6574" w:author="Jacyeude Araújo" w:date="2019-10-02T13:03:00Z">
                    <w:rPr>
                      <w:rFonts w:ascii="Cambria Math" w:hAnsi="Cambria Math" w:cs="Times New Roman"/>
                      <w:color w:val="000000" w:themeColor="text1"/>
                      <w:sz w:val="24"/>
                      <w:szCs w:val="24"/>
                    </w:rPr>
                  </w:rPrChange>
                </w:rPr>
                <m:t>d</m:t>
              </m:r>
            </m:den>
          </m:f>
          <m:r>
            <w:rPr>
              <w:rFonts w:ascii="Cambria Math" w:hAnsi="Cambria Math" w:cs="Times New Roman"/>
              <w:color w:val="000000" w:themeColor="text1"/>
              <w:sz w:val="24"/>
              <w:szCs w:val="24"/>
              <w:rPrChange w:id="6575" w:author="Jacyeude Araújo" w:date="2019-10-02T13:03:00Z">
                <w:rPr>
                  <w:rFonts w:ascii="Cambria Math" w:hAnsi="Cambria Math" w:cs="Times New Roman"/>
                  <w:color w:val="000000" w:themeColor="text1"/>
                  <w:sz w:val="24"/>
                  <w:szCs w:val="24"/>
                </w:rPr>
              </w:rPrChange>
            </w:rPr>
            <m:t>⋅a</m:t>
          </m:r>
        </m:oMath>
      </m:oMathPara>
    </w:p>
    <w:p w14:paraId="687AEF46"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p>
    <w:p w14:paraId="4F3A40E5" w14:textId="145857FA"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76" w:author="Jacyeude Araújo" w:date="2019-10-02T13:03:00Z">
                  <w:rPr>
                    <w:rFonts w:ascii="Cambria Math" w:hAnsi="Cambria Math" w:cs="Times New Roman"/>
                    <w:color w:val="000000" w:themeColor="text1"/>
                    <w:sz w:val="24"/>
                    <w:szCs w:val="24"/>
                  </w:rPr>
                </w:rPrChange>
              </w:rPr>
              <m:t>V</m:t>
            </m:r>
          </m:e>
          <m:sub>
            <m:r>
              <w:rPr>
                <w:rFonts w:ascii="Cambria Math" w:hAnsi="Cambria Math" w:cs="Times New Roman"/>
                <w:color w:val="000000" w:themeColor="text1"/>
                <w:sz w:val="24"/>
                <w:szCs w:val="24"/>
                <w:rPrChange w:id="6577" w:author="Jacyeude Araújo" w:date="2019-10-02T13:03:00Z">
                  <w:rPr>
                    <w:rFonts w:ascii="Cambria Math" w:hAnsi="Cambria Math" w:cs="Times New Roman"/>
                    <w:color w:val="000000" w:themeColor="text1"/>
                    <w:sz w:val="24"/>
                    <w:szCs w:val="24"/>
                  </w:rPr>
                </w:rPrChange>
              </w:rPr>
              <m:t>sense</m:t>
            </m:r>
          </m:sub>
        </m:sSub>
      </m:oMath>
      <w:r w:rsidRPr="00F00993">
        <w:rPr>
          <w:rFonts w:ascii="Times New Roman" w:hAnsi="Times New Roman" w:cs="Times New Roman"/>
          <w:color w:val="000000" w:themeColor="text1"/>
          <w:sz w:val="24"/>
          <w:szCs w:val="24"/>
        </w:rPr>
        <w:t xml:space="preserve"> é a tensão de saída,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78"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79" w:author="Jacyeude Araújo" w:date="2019-10-02T13:03:00Z">
                  <w:rPr>
                    <w:rFonts w:ascii="Cambria Math" w:hAnsi="Cambria Math" w:cs="Times New Roman"/>
                    <w:color w:val="000000" w:themeColor="text1"/>
                    <w:sz w:val="24"/>
                    <w:szCs w:val="24"/>
                  </w:rPr>
                </w:rPrChange>
              </w:rPr>
              <m:t>s</m:t>
            </m:r>
          </m:sub>
        </m:sSub>
      </m:oMath>
      <w:r w:rsidRPr="00F00993">
        <w:rPr>
          <w:rFonts w:ascii="Times New Roman" w:hAnsi="Times New Roman" w:cs="Times New Roman"/>
          <w:color w:val="000000" w:themeColor="text1"/>
          <w:sz w:val="24"/>
          <w:szCs w:val="24"/>
        </w:rPr>
        <w:t xml:space="preserve"> é capacitância nos dedos capacitivos,</w:t>
      </w:r>
      <w:r w:rsidR="00FB6353" w:rsidRPr="00F0099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80"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81" w:author="Jacyeude Araújo" w:date="2019-10-02T13:03:00Z">
                  <w:rPr>
                    <w:rFonts w:ascii="Cambria Math" w:hAnsi="Cambria Math" w:cs="Times New Roman"/>
                    <w:color w:val="000000" w:themeColor="text1"/>
                    <w:sz w:val="24"/>
                    <w:szCs w:val="24"/>
                  </w:rPr>
                </w:rPrChange>
              </w:rPr>
              <m:t>p</m:t>
            </m:r>
          </m:sub>
        </m:sSub>
      </m:oMath>
      <w:r w:rsidRPr="00F00993">
        <w:rPr>
          <w:rFonts w:ascii="Times New Roman" w:hAnsi="Times New Roman" w:cs="Times New Roman"/>
          <w:color w:val="000000" w:themeColor="text1"/>
          <w:sz w:val="24"/>
          <w:szCs w:val="24"/>
        </w:rPr>
        <w:t xml:space="preserve"> é a capacitância parasita,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82"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83" w:author="Jacyeude Araújo" w:date="2019-10-02T13:03:00Z">
                  <w:rPr>
                    <w:rFonts w:ascii="Cambria Math" w:hAnsi="Cambria Math" w:cs="Times New Roman"/>
                    <w:color w:val="000000" w:themeColor="text1"/>
                    <w:sz w:val="24"/>
                    <w:szCs w:val="24"/>
                  </w:rPr>
                </w:rPrChange>
              </w:rPr>
              <m:t>gs</m:t>
            </m:r>
          </m:sub>
        </m:sSub>
      </m:oMath>
      <w:r w:rsidRPr="00F00993">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84" w:author="Jacyeude Araújo" w:date="2019-10-02T13:03:00Z">
                  <w:rPr>
                    <w:rFonts w:ascii="Cambria Math" w:hAnsi="Cambria Math" w:cs="Times New Roman"/>
                    <w:color w:val="000000" w:themeColor="text1"/>
                    <w:sz w:val="24"/>
                    <w:szCs w:val="24"/>
                  </w:rPr>
                </w:rPrChange>
              </w:rPr>
              <m:t>C</m:t>
            </m:r>
          </m:e>
          <m:sub>
            <m:r>
              <w:rPr>
                <w:rFonts w:ascii="Cambria Math" w:hAnsi="Cambria Math" w:cs="Times New Roman"/>
                <w:color w:val="000000" w:themeColor="text1"/>
                <w:sz w:val="24"/>
                <w:szCs w:val="24"/>
                <w:rPrChange w:id="6585" w:author="Jacyeude Araújo" w:date="2019-10-02T13:03:00Z">
                  <w:rPr>
                    <w:rFonts w:ascii="Cambria Math" w:hAnsi="Cambria Math" w:cs="Times New Roman"/>
                    <w:color w:val="000000" w:themeColor="text1"/>
                    <w:sz w:val="24"/>
                    <w:szCs w:val="24"/>
                  </w:rPr>
                </w:rPrChange>
              </w:rPr>
              <m:t>gd</m:t>
            </m:r>
          </m:sub>
        </m:sSub>
      </m:oMath>
      <w:r w:rsidRPr="00F00993">
        <w:rPr>
          <w:rFonts w:ascii="Times New Roman" w:hAnsi="Times New Roman" w:cs="Times New Roman"/>
          <w:color w:val="000000" w:themeColor="text1"/>
          <w:sz w:val="24"/>
          <w:szCs w:val="24"/>
        </w:rPr>
        <w:t xml:space="preserve"> são duas capacitâncias do transistor MOS,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86" w:author="Jacyeude Araújo" w:date="2019-10-02T13:03:00Z">
                  <w:rPr>
                    <w:rFonts w:ascii="Cambria Math" w:hAnsi="Cambria Math" w:cs="Times New Roman"/>
                    <w:color w:val="000000" w:themeColor="text1"/>
                    <w:sz w:val="24"/>
                    <w:szCs w:val="24"/>
                  </w:rPr>
                </w:rPrChange>
              </w:rPr>
              <m:t>V</m:t>
            </m:r>
          </m:e>
          <m:sub>
            <m:r>
              <w:rPr>
                <w:rFonts w:ascii="Cambria Math" w:hAnsi="Cambria Math" w:cs="Times New Roman"/>
                <w:color w:val="000000" w:themeColor="text1"/>
                <w:sz w:val="24"/>
                <w:szCs w:val="24"/>
                <w:rPrChange w:id="6587" w:author="Jacyeude Araújo" w:date="2019-10-02T13:03:00Z">
                  <w:rPr>
                    <w:rFonts w:ascii="Cambria Math" w:hAnsi="Cambria Math" w:cs="Times New Roman"/>
                    <w:color w:val="000000" w:themeColor="text1"/>
                    <w:sz w:val="24"/>
                    <w:szCs w:val="24"/>
                  </w:rPr>
                </w:rPrChange>
              </w:rPr>
              <m:t>m</m:t>
            </m:r>
          </m:sub>
        </m:sSub>
      </m:oMath>
      <w:r w:rsidRPr="00F00993">
        <w:rPr>
          <w:rFonts w:ascii="Times New Roman" w:hAnsi="Times New Roman" w:cs="Times New Roman"/>
          <w:color w:val="000000" w:themeColor="text1"/>
          <w:sz w:val="24"/>
          <w:szCs w:val="24"/>
        </w:rPr>
        <w:t xml:space="preserve"> é amplitude do sinal modulado, </w:t>
      </w:r>
      <m:oMath>
        <m:r>
          <w:rPr>
            <w:rFonts w:ascii="Cambria Math" w:hAnsi="Cambria Math" w:cs="Times New Roman"/>
            <w:color w:val="000000" w:themeColor="text1"/>
            <w:sz w:val="24"/>
            <w:szCs w:val="24"/>
            <w:rPrChange w:id="6588" w:author="Jacyeude Araújo" w:date="2019-10-02T13:03:00Z">
              <w:rPr>
                <w:rFonts w:ascii="Cambria Math" w:hAnsi="Cambria Math" w:cs="Times New Roman"/>
                <w:color w:val="000000" w:themeColor="text1"/>
                <w:sz w:val="24"/>
                <w:szCs w:val="24"/>
              </w:rPr>
            </w:rPrChange>
          </w:rPr>
          <m:t>d</m:t>
        </m:r>
      </m:oMath>
      <w:r w:rsidRPr="00F00993">
        <w:rPr>
          <w:rFonts w:ascii="Times New Roman" w:hAnsi="Times New Roman" w:cs="Times New Roman"/>
          <w:color w:val="000000" w:themeColor="text1"/>
          <w:sz w:val="24"/>
          <w:szCs w:val="24"/>
        </w:rPr>
        <w:t xml:space="preserve"> é a </w:t>
      </w:r>
      <w:r w:rsidR="0002455C" w:rsidRPr="00F00993">
        <w:rPr>
          <w:rFonts w:ascii="Times New Roman" w:hAnsi="Times New Roman" w:cs="Times New Roman"/>
          <w:color w:val="000000" w:themeColor="text1"/>
          <w:sz w:val="24"/>
          <w:szCs w:val="24"/>
        </w:rPr>
        <w:t>distância</w:t>
      </w:r>
      <w:r w:rsidRPr="00F00993">
        <w:rPr>
          <w:rFonts w:ascii="Times New Roman" w:hAnsi="Times New Roman" w:cs="Times New Roman"/>
          <w:color w:val="000000" w:themeColor="text1"/>
          <w:sz w:val="24"/>
          <w:szCs w:val="24"/>
        </w:rPr>
        <w:t xml:space="preserve"> entre os dedos capacitivos do sensor,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Change w:id="6589" w:author="Jacyeude Araújo" w:date="2019-10-02T13:03:00Z">
                  <w:rPr>
                    <w:rFonts w:ascii="Cambria Math" w:hAnsi="Cambria Math" w:cs="Times New Roman"/>
                    <w:color w:val="000000" w:themeColor="text1"/>
                    <w:sz w:val="24"/>
                    <w:szCs w:val="24"/>
                  </w:rPr>
                </w:rPrChange>
              </w:rPr>
              <m:t>ω</m:t>
            </m:r>
          </m:e>
          <m:sub>
            <m:r>
              <w:rPr>
                <w:rFonts w:ascii="Cambria Math" w:hAnsi="Cambria Math" w:cs="Times New Roman"/>
                <w:color w:val="000000" w:themeColor="text1"/>
                <w:sz w:val="24"/>
                <w:szCs w:val="24"/>
                <w:rPrChange w:id="6590" w:author="Jacyeude Araújo" w:date="2019-10-02T13:03:00Z">
                  <w:rPr>
                    <w:rFonts w:ascii="Cambria Math" w:hAnsi="Cambria Math" w:cs="Times New Roman"/>
                    <w:color w:val="000000" w:themeColor="text1"/>
                    <w:sz w:val="24"/>
                    <w:szCs w:val="24"/>
                  </w:rPr>
                </w:rPrChange>
              </w:rPr>
              <m:t>n</m:t>
            </m:r>
          </m:sub>
        </m:sSub>
      </m:oMath>
      <w:r w:rsidRPr="00F00993">
        <w:rPr>
          <w:rFonts w:ascii="Times New Roman" w:hAnsi="Times New Roman" w:cs="Times New Roman"/>
          <w:color w:val="000000" w:themeColor="text1"/>
          <w:sz w:val="24"/>
          <w:szCs w:val="24"/>
        </w:rPr>
        <w:t xml:space="preserve"> é a frequência de ressonância mecânica do transdutor e </w:t>
      </w:r>
      <m:oMath>
        <m:r>
          <w:rPr>
            <w:rFonts w:ascii="Cambria Math" w:hAnsi="Cambria Math" w:cs="Times New Roman"/>
            <w:color w:val="000000" w:themeColor="text1"/>
            <w:sz w:val="24"/>
            <w:szCs w:val="24"/>
            <w:rPrChange w:id="6591" w:author="Jacyeude Araújo" w:date="2019-10-02T13:03:00Z">
              <w:rPr>
                <w:rFonts w:ascii="Cambria Math" w:hAnsi="Cambria Math" w:cs="Times New Roman"/>
                <w:color w:val="000000" w:themeColor="text1"/>
                <w:sz w:val="24"/>
                <w:szCs w:val="24"/>
              </w:rPr>
            </w:rPrChange>
          </w:rPr>
          <m:t>a</m:t>
        </m:r>
      </m:oMath>
      <w:r w:rsidRPr="00F00993">
        <w:rPr>
          <w:rFonts w:ascii="Times New Roman" w:hAnsi="Times New Roman" w:cs="Times New Roman"/>
          <w:color w:val="000000" w:themeColor="text1"/>
          <w:sz w:val="24"/>
          <w:szCs w:val="24"/>
        </w:rPr>
        <w:t xml:space="preserve"> é aceleração a ser medida.</w:t>
      </w:r>
    </w:p>
    <w:p w14:paraId="08D883AF" w14:textId="51E36440"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Um acelerômetro típico MEMS tem frequência de ressonância 6 kHz, 1,5 µm na separação dos dedos capacitivos e uma sensibilidade de capacitância de 0,4 </w:t>
      </w:r>
      <w:proofErr w:type="spellStart"/>
      <w:r w:rsidRPr="00F00993">
        <w:rPr>
          <w:rFonts w:ascii="Times New Roman" w:hAnsi="Times New Roman" w:cs="Times New Roman"/>
          <w:color w:val="000000" w:themeColor="text1"/>
          <w:sz w:val="24"/>
          <w:szCs w:val="24"/>
        </w:rPr>
        <w:t>fF</w:t>
      </w:r>
      <w:proofErr w:type="spellEnd"/>
      <w:r w:rsidRPr="00F00993">
        <w:rPr>
          <w:rFonts w:ascii="Times New Roman" w:hAnsi="Times New Roman" w:cs="Times New Roman"/>
          <w:color w:val="000000" w:themeColor="text1"/>
          <w:sz w:val="24"/>
          <w:szCs w:val="24"/>
        </w:rPr>
        <w:t xml:space="preserve">/g. Em um sinal de modulação de um 1 V de amplitude, a sensibilidade da tensão global é de cerca de 1 </w:t>
      </w:r>
      <w:proofErr w:type="spellStart"/>
      <w:r w:rsidRPr="00F00993">
        <w:rPr>
          <w:rFonts w:ascii="Times New Roman" w:hAnsi="Times New Roman" w:cs="Times New Roman"/>
          <w:color w:val="000000" w:themeColor="text1"/>
          <w:sz w:val="24"/>
          <w:szCs w:val="24"/>
        </w:rPr>
        <w:t>mV</w:t>
      </w:r>
      <w:proofErr w:type="spellEnd"/>
      <w:r w:rsidRPr="00F00993">
        <w:rPr>
          <w:rFonts w:ascii="Times New Roman" w:hAnsi="Times New Roman" w:cs="Times New Roman"/>
          <w:color w:val="000000" w:themeColor="text1"/>
          <w:sz w:val="24"/>
          <w:szCs w:val="24"/>
        </w:rPr>
        <w:t xml:space="preserve">/g </w:t>
      </w:r>
      <w:r w:rsidR="009971E5" w:rsidRPr="00F00993">
        <w:rPr>
          <w:rFonts w:ascii="Times New Roman" w:hAnsi="Times New Roman" w:cs="Times New Roman"/>
          <w:color w:val="000000" w:themeColor="text1"/>
          <w:sz w:val="24"/>
          <w:szCs w:val="24"/>
        </w:rPr>
        <w:t>[52].</w:t>
      </w:r>
    </w:p>
    <w:p w14:paraId="75409907" w14:textId="77777777"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No caso da Manutenção Preditiva, as vibrações das máquinas rotativas geram sinais estacionários, que normalmente resultam da superposição de sinais senoidais com amplitudes e frequências diferentes. As características do acelerômetro que tem relação com esses dados são:</w:t>
      </w:r>
    </w:p>
    <w:p w14:paraId="4A3B942F" w14:textId="58693EE0" w:rsidR="0092354A" w:rsidRPr="00F00993" w:rsidRDefault="0092354A" w:rsidP="00E463DB">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Faixa de </w:t>
      </w:r>
      <w:r w:rsidR="00B07CCF" w:rsidRPr="00F00993">
        <w:rPr>
          <w:rFonts w:ascii="Times New Roman" w:hAnsi="Times New Roman" w:cs="Times New Roman"/>
          <w:color w:val="000000" w:themeColor="text1"/>
          <w:sz w:val="24"/>
          <w:szCs w:val="24"/>
        </w:rPr>
        <w:t>frequência (</w:t>
      </w:r>
      <w:proofErr w:type="spellStart"/>
      <w:r w:rsidRPr="00F00993">
        <w:rPr>
          <w:rFonts w:ascii="Times New Roman" w:hAnsi="Times New Roman" w:cs="Times New Roman"/>
          <w:i/>
          <w:iCs/>
          <w:color w:val="000000" w:themeColor="text1"/>
          <w:sz w:val="24"/>
          <w:szCs w:val="24"/>
        </w:rPr>
        <w:t>Bandwith</w:t>
      </w:r>
      <w:proofErr w:type="spellEnd"/>
      <w:r w:rsidRPr="00F00993">
        <w:rPr>
          <w:rFonts w:ascii="Times New Roman" w:hAnsi="Times New Roman" w:cs="Times New Roman"/>
          <w:color w:val="000000" w:themeColor="text1"/>
          <w:sz w:val="24"/>
          <w:szCs w:val="24"/>
        </w:rPr>
        <w:t xml:space="preserve">) de medição. </w:t>
      </w:r>
    </w:p>
    <w:p w14:paraId="196D6F99" w14:textId="47B58130" w:rsidR="00FB6353" w:rsidRPr="00F00993" w:rsidRDefault="0092354A" w:rsidP="00FB6353">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limite de amplitude (</w:t>
      </w:r>
      <w:proofErr w:type="spellStart"/>
      <w:r w:rsidRPr="00F00993">
        <w:rPr>
          <w:rFonts w:ascii="Times New Roman" w:hAnsi="Times New Roman" w:cs="Times New Roman"/>
          <w:i/>
          <w:iCs/>
          <w:color w:val="000000" w:themeColor="text1"/>
          <w:sz w:val="24"/>
          <w:szCs w:val="24"/>
        </w:rPr>
        <w:t>Acceleration</w:t>
      </w:r>
      <w:proofErr w:type="spellEnd"/>
      <w:r w:rsidRPr="00F00993">
        <w:rPr>
          <w:rFonts w:ascii="Times New Roman" w:hAnsi="Times New Roman" w:cs="Times New Roman"/>
          <w:i/>
          <w:iCs/>
          <w:color w:val="000000" w:themeColor="text1"/>
          <w:sz w:val="24"/>
          <w:szCs w:val="24"/>
        </w:rPr>
        <w:t xml:space="preserve"> Range</w:t>
      </w:r>
      <w:r w:rsidRPr="00F00993">
        <w:rPr>
          <w:rFonts w:ascii="Times New Roman" w:hAnsi="Times New Roman" w:cs="Times New Roman"/>
          <w:color w:val="000000" w:themeColor="text1"/>
          <w:sz w:val="24"/>
          <w:szCs w:val="24"/>
        </w:rPr>
        <w:t>) que especifica o valor máximo de aceleração que pode ser medido com precisão, em “g”.</w:t>
      </w:r>
    </w:p>
    <w:p w14:paraId="3BAE78CA" w14:textId="7A5E7251" w:rsidR="00FB6353" w:rsidRPr="00F00993" w:rsidRDefault="00FB6353" w:rsidP="003E7231">
      <w:pPr>
        <w:spacing w:after="0" w:line="360" w:lineRule="auto"/>
        <w:jc w:val="both"/>
        <w:rPr>
          <w:ins w:id="6592" w:author="Jacyeude Araújo" w:date="2019-10-02T11:55:00Z"/>
          <w:rFonts w:ascii="Times New Roman" w:hAnsi="Times New Roman" w:cs="Times New Roman"/>
          <w:color w:val="000000" w:themeColor="text1"/>
          <w:sz w:val="24"/>
          <w:szCs w:val="24"/>
        </w:rPr>
      </w:pPr>
    </w:p>
    <w:p w14:paraId="14548444" w14:textId="0962DB7B" w:rsidR="00610269" w:rsidRPr="00F00993" w:rsidRDefault="00610269" w:rsidP="003E7231">
      <w:pPr>
        <w:spacing w:after="0" w:line="360" w:lineRule="auto"/>
        <w:jc w:val="both"/>
        <w:rPr>
          <w:ins w:id="6593" w:author="Jacyeude Araújo" w:date="2019-10-02T11:55:00Z"/>
          <w:rFonts w:ascii="Times New Roman" w:hAnsi="Times New Roman" w:cs="Times New Roman"/>
          <w:color w:val="000000" w:themeColor="text1"/>
          <w:sz w:val="24"/>
          <w:szCs w:val="24"/>
        </w:rPr>
      </w:pPr>
    </w:p>
    <w:p w14:paraId="308AA8B2" w14:textId="1F66527E" w:rsidR="00610269" w:rsidRPr="00F00993" w:rsidRDefault="00610269" w:rsidP="003E7231">
      <w:pPr>
        <w:spacing w:after="0" w:line="360" w:lineRule="auto"/>
        <w:jc w:val="both"/>
        <w:rPr>
          <w:ins w:id="6594" w:author="Jacyeude Araújo" w:date="2019-10-02T11:55:00Z"/>
          <w:rFonts w:ascii="Times New Roman" w:hAnsi="Times New Roman" w:cs="Times New Roman"/>
          <w:color w:val="000000" w:themeColor="text1"/>
          <w:sz w:val="24"/>
          <w:szCs w:val="24"/>
        </w:rPr>
      </w:pPr>
    </w:p>
    <w:p w14:paraId="33775F7A" w14:textId="25910876" w:rsidR="00610269" w:rsidRPr="00F00993" w:rsidRDefault="00610269" w:rsidP="003E7231">
      <w:pPr>
        <w:spacing w:after="0" w:line="360" w:lineRule="auto"/>
        <w:jc w:val="both"/>
        <w:rPr>
          <w:ins w:id="6595" w:author="Jacyeude Araújo" w:date="2019-10-02T11:55:00Z"/>
          <w:rFonts w:ascii="Times New Roman" w:hAnsi="Times New Roman" w:cs="Times New Roman"/>
          <w:color w:val="000000" w:themeColor="text1"/>
          <w:sz w:val="24"/>
          <w:szCs w:val="24"/>
        </w:rPr>
      </w:pPr>
    </w:p>
    <w:p w14:paraId="47FE5821" w14:textId="2D9B14A1" w:rsidR="00610269" w:rsidRPr="00F00993" w:rsidRDefault="00610269" w:rsidP="003E7231">
      <w:pPr>
        <w:spacing w:after="0" w:line="360" w:lineRule="auto"/>
        <w:jc w:val="both"/>
        <w:rPr>
          <w:ins w:id="6596" w:author="Jacyeude Araújo" w:date="2019-10-02T11:55:00Z"/>
          <w:rFonts w:ascii="Times New Roman" w:hAnsi="Times New Roman" w:cs="Times New Roman"/>
          <w:color w:val="000000" w:themeColor="text1"/>
          <w:sz w:val="24"/>
          <w:szCs w:val="24"/>
        </w:rPr>
      </w:pPr>
    </w:p>
    <w:p w14:paraId="31733470" w14:textId="7201B879" w:rsidR="00610269" w:rsidRPr="00F00993" w:rsidRDefault="00610269" w:rsidP="003E7231">
      <w:pPr>
        <w:spacing w:after="0" w:line="360" w:lineRule="auto"/>
        <w:jc w:val="both"/>
        <w:rPr>
          <w:ins w:id="6597" w:author="Jacyeude Araújo" w:date="2019-10-02T11:55:00Z"/>
          <w:rFonts w:ascii="Times New Roman" w:hAnsi="Times New Roman" w:cs="Times New Roman"/>
          <w:color w:val="000000" w:themeColor="text1"/>
          <w:sz w:val="24"/>
          <w:szCs w:val="24"/>
        </w:rPr>
      </w:pPr>
    </w:p>
    <w:p w14:paraId="470EF092" w14:textId="50D17656" w:rsidR="00610269" w:rsidRPr="00F00993" w:rsidRDefault="00610269" w:rsidP="003E7231">
      <w:pPr>
        <w:spacing w:after="0" w:line="360" w:lineRule="auto"/>
        <w:jc w:val="both"/>
        <w:rPr>
          <w:ins w:id="6598" w:author="Jacyeude Araújo" w:date="2019-10-02T11:55:00Z"/>
          <w:rFonts w:ascii="Times New Roman" w:hAnsi="Times New Roman" w:cs="Times New Roman"/>
          <w:color w:val="000000" w:themeColor="text1"/>
          <w:sz w:val="24"/>
          <w:szCs w:val="24"/>
        </w:rPr>
      </w:pPr>
    </w:p>
    <w:p w14:paraId="0EB5AA38" w14:textId="6967F3F8" w:rsidR="00610269" w:rsidRPr="00F00993" w:rsidRDefault="00610269" w:rsidP="003E7231">
      <w:pPr>
        <w:spacing w:after="0" w:line="360" w:lineRule="auto"/>
        <w:jc w:val="both"/>
        <w:rPr>
          <w:ins w:id="6599" w:author="Jacyeude Araújo" w:date="2019-10-02T11:55:00Z"/>
          <w:rFonts w:ascii="Times New Roman" w:hAnsi="Times New Roman" w:cs="Times New Roman"/>
          <w:color w:val="000000" w:themeColor="text1"/>
          <w:sz w:val="24"/>
          <w:szCs w:val="24"/>
        </w:rPr>
      </w:pPr>
    </w:p>
    <w:p w14:paraId="54074E61" w14:textId="3B8FD399" w:rsidR="00610269" w:rsidRPr="00F00993" w:rsidRDefault="00610269" w:rsidP="003E7231">
      <w:pPr>
        <w:spacing w:after="0" w:line="360" w:lineRule="auto"/>
        <w:jc w:val="both"/>
        <w:rPr>
          <w:ins w:id="6600" w:author="Jacyeude Araújo" w:date="2019-10-02T11:55:00Z"/>
          <w:rFonts w:ascii="Times New Roman" w:hAnsi="Times New Roman" w:cs="Times New Roman"/>
          <w:color w:val="000000" w:themeColor="text1"/>
          <w:sz w:val="24"/>
          <w:szCs w:val="24"/>
        </w:rPr>
      </w:pPr>
    </w:p>
    <w:p w14:paraId="17B557CC" w14:textId="39FA267A" w:rsidR="00610269" w:rsidRPr="00F00993" w:rsidRDefault="00610269" w:rsidP="003E7231">
      <w:pPr>
        <w:spacing w:after="0" w:line="360" w:lineRule="auto"/>
        <w:jc w:val="both"/>
        <w:rPr>
          <w:ins w:id="6601" w:author="Jacyeude Araújo" w:date="2019-10-02T11:55:00Z"/>
          <w:rFonts w:ascii="Times New Roman" w:hAnsi="Times New Roman" w:cs="Times New Roman"/>
          <w:color w:val="000000" w:themeColor="text1"/>
          <w:sz w:val="24"/>
          <w:szCs w:val="24"/>
        </w:rPr>
      </w:pPr>
    </w:p>
    <w:p w14:paraId="4CA2D76F" w14:textId="77777777" w:rsidR="00610269" w:rsidRPr="00F00993" w:rsidRDefault="00610269" w:rsidP="003E7231">
      <w:pPr>
        <w:spacing w:after="0" w:line="360" w:lineRule="auto"/>
        <w:jc w:val="both"/>
        <w:rPr>
          <w:rFonts w:ascii="Times New Roman" w:hAnsi="Times New Roman" w:cs="Times New Roman"/>
          <w:color w:val="000000" w:themeColor="text1"/>
          <w:sz w:val="24"/>
          <w:szCs w:val="24"/>
        </w:rPr>
      </w:pPr>
    </w:p>
    <w:p w14:paraId="6DE30C8C" w14:textId="247A76C0" w:rsidR="00237B3E" w:rsidRPr="00F00993"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6602" w:name="_Toc20921320"/>
      <w:r w:rsidRPr="00F00993">
        <w:rPr>
          <w:rFonts w:ascii="Times New Roman" w:hAnsi="Times New Roman" w:cs="Times New Roman"/>
          <w:b/>
          <w:bCs/>
          <w:color w:val="000000" w:themeColor="text1"/>
          <w:sz w:val="24"/>
          <w:szCs w:val="24"/>
        </w:rPr>
        <w:lastRenderedPageBreak/>
        <w:t>4</w:t>
      </w:r>
      <w:r w:rsidR="00237B3E" w:rsidRPr="00F00993">
        <w:rPr>
          <w:rFonts w:ascii="Times New Roman" w:hAnsi="Times New Roman" w:cs="Times New Roman"/>
          <w:b/>
          <w:bCs/>
          <w:color w:val="000000" w:themeColor="text1"/>
          <w:sz w:val="24"/>
          <w:szCs w:val="24"/>
        </w:rPr>
        <w:t>.3 Sct-013</w:t>
      </w:r>
      <w:bookmarkEnd w:id="6602"/>
    </w:p>
    <w:p w14:paraId="092A737A" w14:textId="77777777" w:rsidR="00DF4622" w:rsidRPr="00F00993" w:rsidRDefault="00DF4622" w:rsidP="00DF4622">
      <w:pPr>
        <w:rPr>
          <w:color w:val="000000" w:themeColor="text1"/>
        </w:rPr>
      </w:pPr>
    </w:p>
    <w:p w14:paraId="0B076D81" w14:textId="15DC5F05" w:rsidR="0092354A" w:rsidRPr="00F00993" w:rsidRDefault="0092354A"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Sensor de corrente SCT-013-000 é uma ótima opção onde pode-se verificar correntes de até 100A e que não seja invasivo. Muito usado em projetos de automação residencial como medidores de corrente elétrica, proteção de motores AC/DC, iluminação e dentre outros.</w:t>
      </w:r>
    </w:p>
    <w:p w14:paraId="4235FA43" w14:textId="06FC68BE" w:rsidR="009971E5" w:rsidRPr="00F00993" w:rsidRDefault="009971E5" w:rsidP="00E463DB">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Abaixo na</w:t>
      </w:r>
      <w:ins w:id="6603" w:author="Jacyeude Araújo" w:date="2019-10-02T12:19:00Z">
        <w:r w:rsidR="00322E52" w:rsidRPr="00F00993">
          <w:rPr>
            <w:rFonts w:ascii="Times New Roman" w:hAnsi="Times New Roman" w:cs="Times New Roman"/>
            <w:color w:val="000000" w:themeColor="text1"/>
            <w:sz w:val="24"/>
            <w:szCs w:val="24"/>
          </w:rPr>
          <w:t>s</w:t>
        </w:r>
      </w:ins>
      <w:r w:rsidRPr="00F00993">
        <w:rPr>
          <w:rFonts w:ascii="Times New Roman" w:hAnsi="Times New Roman" w:cs="Times New Roman"/>
          <w:color w:val="000000" w:themeColor="text1"/>
          <w:sz w:val="24"/>
          <w:szCs w:val="24"/>
        </w:rPr>
        <w:t xml:space="preserve"> </w:t>
      </w:r>
      <w:ins w:id="6604" w:author="Jacyeude Araújo" w:date="2019-10-02T12:19:00Z">
        <w:r w:rsidR="00322E52" w:rsidRPr="00F00993">
          <w:rPr>
            <w:rFonts w:ascii="Times New Roman" w:hAnsi="Times New Roman" w:cs="Times New Roman"/>
            <w:color w:val="000000" w:themeColor="text1"/>
            <w:sz w:val="24"/>
            <w:szCs w:val="24"/>
          </w:rPr>
          <w:t>F</w:t>
        </w:r>
      </w:ins>
      <w:del w:id="6605" w:author="Jacyeude Araújo" w:date="2019-10-02T12:19: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igura</w:t>
      </w:r>
      <w:ins w:id="6606" w:author="Jacyeude Araújo" w:date="2019-10-02T12:19:00Z">
        <w:r w:rsidR="00322E52" w:rsidRPr="00F00993">
          <w:rPr>
            <w:rFonts w:ascii="Times New Roman" w:hAnsi="Times New Roman" w:cs="Times New Roman"/>
            <w:color w:val="000000" w:themeColor="text1"/>
            <w:sz w:val="24"/>
            <w:szCs w:val="24"/>
          </w:rPr>
          <w:t>s</w:t>
        </w:r>
      </w:ins>
      <w:r w:rsidRPr="00F00993">
        <w:rPr>
          <w:rFonts w:ascii="Times New Roman" w:hAnsi="Times New Roman" w:cs="Times New Roman"/>
          <w:color w:val="000000" w:themeColor="text1"/>
          <w:sz w:val="24"/>
          <w:szCs w:val="24"/>
        </w:rPr>
        <w:t xml:space="preserve"> </w:t>
      </w:r>
      <w:del w:id="6607" w:author="Jacyeude Araújo" w:date="2019-10-02T11:54:00Z">
        <w:r w:rsidRPr="00F00993" w:rsidDel="00610269">
          <w:rPr>
            <w:rFonts w:ascii="Times New Roman" w:hAnsi="Times New Roman" w:cs="Times New Roman"/>
            <w:color w:val="000000" w:themeColor="text1"/>
            <w:sz w:val="24"/>
            <w:szCs w:val="24"/>
          </w:rPr>
          <w:delText>4</w:delText>
        </w:r>
        <w:r w:rsidR="001561F7" w:rsidRPr="00F00993" w:rsidDel="00610269">
          <w:rPr>
            <w:rFonts w:ascii="Times New Roman" w:hAnsi="Times New Roman" w:cs="Times New Roman"/>
            <w:color w:val="000000" w:themeColor="text1"/>
            <w:sz w:val="24"/>
            <w:szCs w:val="24"/>
          </w:rPr>
          <w:delText>1</w:delText>
        </w:r>
      </w:del>
      <w:ins w:id="6608" w:author="Jacyeude Araújo" w:date="2019-10-02T11:54:00Z">
        <w:r w:rsidR="00610269" w:rsidRPr="00F00993">
          <w:rPr>
            <w:rFonts w:ascii="Times New Roman" w:hAnsi="Times New Roman" w:cs="Times New Roman"/>
            <w:color w:val="000000" w:themeColor="text1"/>
            <w:sz w:val="24"/>
            <w:szCs w:val="24"/>
          </w:rPr>
          <w:t>36</w:t>
        </w:r>
      </w:ins>
      <w:r w:rsidRPr="00F00993">
        <w:rPr>
          <w:rFonts w:ascii="Times New Roman" w:hAnsi="Times New Roman" w:cs="Times New Roman"/>
          <w:color w:val="000000" w:themeColor="text1"/>
          <w:sz w:val="24"/>
          <w:szCs w:val="24"/>
        </w:rPr>
        <w:t xml:space="preserve"> e </w:t>
      </w:r>
      <w:del w:id="6609" w:author="Jacyeude Araújo" w:date="2019-10-02T11:54:00Z">
        <w:r w:rsidRPr="00F00993" w:rsidDel="00610269">
          <w:rPr>
            <w:rFonts w:ascii="Times New Roman" w:hAnsi="Times New Roman" w:cs="Times New Roman"/>
            <w:color w:val="000000" w:themeColor="text1"/>
            <w:sz w:val="24"/>
            <w:szCs w:val="24"/>
          </w:rPr>
          <w:delText>4</w:delText>
        </w:r>
        <w:r w:rsidR="001561F7" w:rsidRPr="00F00993" w:rsidDel="00610269">
          <w:rPr>
            <w:rFonts w:ascii="Times New Roman" w:hAnsi="Times New Roman" w:cs="Times New Roman"/>
            <w:color w:val="000000" w:themeColor="text1"/>
            <w:sz w:val="24"/>
            <w:szCs w:val="24"/>
          </w:rPr>
          <w:delText>2</w:delText>
        </w:r>
      </w:del>
      <w:ins w:id="6610" w:author="Jacyeude Araújo" w:date="2019-10-02T11:54:00Z">
        <w:r w:rsidR="00610269" w:rsidRPr="00F00993">
          <w:rPr>
            <w:rFonts w:ascii="Times New Roman" w:hAnsi="Times New Roman" w:cs="Times New Roman"/>
            <w:color w:val="000000" w:themeColor="text1"/>
            <w:sz w:val="24"/>
            <w:szCs w:val="24"/>
          </w:rPr>
          <w:t>37</w:t>
        </w:r>
      </w:ins>
      <w:r w:rsidRPr="00F00993">
        <w:rPr>
          <w:rFonts w:ascii="Times New Roman" w:hAnsi="Times New Roman" w:cs="Times New Roman"/>
          <w:color w:val="000000" w:themeColor="text1"/>
          <w:sz w:val="24"/>
          <w:szCs w:val="24"/>
        </w:rPr>
        <w:t xml:space="preserve"> tem-se suas principais caraterísticas técnicas e funcionais.</w:t>
      </w:r>
    </w:p>
    <w:p w14:paraId="59F089FF" w14:textId="61F48ED3" w:rsidR="00610269" w:rsidRPr="00F00993" w:rsidRDefault="00610269">
      <w:pPr>
        <w:pStyle w:val="Legenda"/>
        <w:keepNext/>
        <w:jc w:val="center"/>
        <w:rPr>
          <w:ins w:id="6611" w:author="Jacyeude Araújo" w:date="2019-10-02T11:54:00Z"/>
          <w:rFonts w:ascii="Times New Roman" w:hAnsi="Times New Roman" w:cs="Times New Roman"/>
          <w:i w:val="0"/>
          <w:iCs w:val="0"/>
          <w:color w:val="000000" w:themeColor="text1"/>
          <w:sz w:val="22"/>
          <w:szCs w:val="22"/>
          <w:rPrChange w:id="6612" w:author="Jacyeude Araújo" w:date="2019-10-02T13:03:00Z">
            <w:rPr>
              <w:ins w:id="6613" w:author="Jacyeude Araújo" w:date="2019-10-02T11:54:00Z"/>
            </w:rPr>
          </w:rPrChange>
        </w:rPr>
        <w:pPrChange w:id="6614" w:author="Jacyeude Araújo" w:date="2019-10-02T11:54:00Z">
          <w:pPr>
            <w:pStyle w:val="Legenda"/>
          </w:pPr>
        </w:pPrChange>
      </w:pPr>
      <w:ins w:id="6615" w:author="Jacyeude Araújo" w:date="2019-10-02T11:54:00Z">
        <w:r w:rsidRPr="00F00993">
          <w:rPr>
            <w:rFonts w:ascii="Times New Roman" w:hAnsi="Times New Roman" w:cs="Times New Roman"/>
            <w:i w:val="0"/>
            <w:iCs w:val="0"/>
            <w:color w:val="000000" w:themeColor="text1"/>
            <w:sz w:val="22"/>
            <w:szCs w:val="22"/>
            <w:rPrChange w:id="6616"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617"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618"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619"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36</w:t>
      </w:r>
      <w:ins w:id="6620" w:author="Jacyeude Araújo" w:date="2019-10-02T11:54:00Z">
        <w:r w:rsidRPr="00F00993">
          <w:rPr>
            <w:rFonts w:ascii="Times New Roman" w:hAnsi="Times New Roman" w:cs="Times New Roman"/>
            <w:i w:val="0"/>
            <w:iCs w:val="0"/>
            <w:color w:val="000000" w:themeColor="text1"/>
            <w:sz w:val="22"/>
            <w:szCs w:val="22"/>
            <w:rPrChange w:id="6621"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622" w:author="Jacyeude Araújo" w:date="2019-10-02T13:03:00Z">
              <w:rPr/>
            </w:rPrChange>
          </w:rPr>
          <w:t xml:space="preserve"> - OVERVIEW sct013</w:t>
        </w:r>
      </w:ins>
    </w:p>
    <w:p w14:paraId="044529CA" w14:textId="77777777" w:rsidR="00FB6353" w:rsidRPr="00F00993" w:rsidRDefault="0092354A">
      <w:pPr>
        <w:keepNext/>
        <w:spacing w:line="360" w:lineRule="auto"/>
        <w:jc w:val="center"/>
        <w:rPr>
          <w:rFonts w:ascii="Times New Roman" w:hAnsi="Times New Roman" w:cs="Times New Roman"/>
          <w:color w:val="000000" w:themeColor="text1"/>
        </w:rPr>
        <w:pPrChange w:id="6623" w:author="Jacyeude Araújo" w:date="2019-10-02T11:55:00Z">
          <w:pPr>
            <w:keepNext/>
            <w:spacing w:line="360" w:lineRule="auto"/>
            <w:jc w:val="both"/>
          </w:pPr>
        </w:pPrChange>
      </w:pPr>
      <w:r w:rsidRPr="00F00993">
        <w:rPr>
          <w:rFonts w:ascii="Times New Roman" w:hAnsi="Times New Roman" w:cs="Times New Roman"/>
          <w:noProof/>
          <w:color w:val="000000" w:themeColor="text1"/>
          <w:sz w:val="24"/>
          <w:szCs w:val="24"/>
          <w:lang w:eastAsia="pt-BR"/>
          <w:rPrChange w:id="662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187412C" wp14:editId="64ECBD92">
            <wp:extent cx="4039888" cy="31394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46212" cy="3144354"/>
                    </a:xfrm>
                    <a:prstGeom prst="rect">
                      <a:avLst/>
                    </a:prstGeom>
                    <a:noFill/>
                    <a:ln>
                      <a:noFill/>
                    </a:ln>
                  </pic:spPr>
                </pic:pic>
              </a:graphicData>
            </a:graphic>
          </wp:inline>
        </w:drawing>
      </w:r>
    </w:p>
    <w:p w14:paraId="37009DF8" w14:textId="35EEDADF" w:rsidR="0092354A" w:rsidRPr="00F00993" w:rsidRDefault="00FB6353" w:rsidP="00FB6353">
      <w:pPr>
        <w:pStyle w:val="Legenda"/>
        <w:jc w:val="center"/>
        <w:rPr>
          <w:ins w:id="6625" w:author="Jacyeude Araújo" w:date="2019-10-02T11:55:00Z"/>
          <w:rFonts w:ascii="Times New Roman" w:hAnsi="Times New Roman" w:cs="Times New Roman"/>
          <w:i w:val="0"/>
          <w:iCs w:val="0"/>
          <w:color w:val="000000" w:themeColor="text1"/>
          <w:sz w:val="22"/>
          <w:szCs w:val="22"/>
          <w:rPrChange w:id="6626" w:author="Jacyeude Araújo" w:date="2019-10-02T13:03:00Z">
            <w:rPr>
              <w:ins w:id="6627" w:author="Jacyeude Araújo" w:date="2019-10-02T11:55:00Z"/>
              <w:rFonts w:ascii="Times New Roman" w:hAnsi="Times New Roman" w:cs="Times New Roman"/>
              <w:color w:val="000000" w:themeColor="text1"/>
            </w:rPr>
          </w:rPrChange>
        </w:rPr>
      </w:pPr>
      <w:bookmarkStart w:id="6628" w:name="_Toc20849528"/>
      <w:del w:id="6629" w:author="Jacyeude Araújo" w:date="2019-10-02T11:54:00Z">
        <w:r w:rsidRPr="00F00993" w:rsidDel="00610269">
          <w:rPr>
            <w:rFonts w:ascii="Times New Roman" w:hAnsi="Times New Roman" w:cs="Times New Roman"/>
            <w:i w:val="0"/>
            <w:iCs w:val="0"/>
            <w:color w:val="000000" w:themeColor="text1"/>
            <w:sz w:val="22"/>
            <w:szCs w:val="22"/>
            <w:rPrChange w:id="6630" w:author="Jacyeude Araújo" w:date="2019-10-02T13:03:00Z">
              <w:rPr>
                <w:rFonts w:ascii="Times New Roman" w:hAnsi="Times New Roman" w:cs="Times New Roman"/>
                <w:color w:val="000000" w:themeColor="text1"/>
              </w:rPr>
            </w:rPrChange>
          </w:rPr>
          <w:delText xml:space="preserve">Figura </w:delText>
        </w:r>
      </w:del>
      <w:del w:id="6631" w:author="Jacyeude Araújo" w:date="2019-10-02T10:09:00Z">
        <w:r w:rsidR="00CC0B09" w:rsidRPr="00F00993" w:rsidDel="00DA6A84">
          <w:rPr>
            <w:rFonts w:ascii="Times New Roman" w:hAnsi="Times New Roman" w:cs="Times New Roman"/>
            <w:i w:val="0"/>
            <w:iCs w:val="0"/>
            <w:color w:val="000000" w:themeColor="text1"/>
            <w:sz w:val="22"/>
            <w:szCs w:val="22"/>
            <w:rPrChange w:id="6632"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633"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63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635" w:author="Jacyeude Araújo" w:date="2019-10-02T13:03:00Z">
              <w:rPr>
                <w:rFonts w:ascii="Times New Roman" w:hAnsi="Times New Roman" w:cs="Times New Roman"/>
                <w:noProof/>
                <w:color w:val="000000" w:themeColor="text1"/>
              </w:rPr>
            </w:rPrChange>
          </w:rPr>
          <w:delText>41</w:delText>
        </w:r>
        <w:r w:rsidR="00CC0B09" w:rsidRPr="00F00993" w:rsidDel="00DA6A84">
          <w:rPr>
            <w:rFonts w:ascii="Times New Roman" w:hAnsi="Times New Roman" w:cs="Times New Roman"/>
            <w:i w:val="0"/>
            <w:iCs w:val="0"/>
            <w:color w:val="000000" w:themeColor="text1"/>
            <w:sz w:val="22"/>
            <w:szCs w:val="22"/>
            <w:rPrChange w:id="6636" w:author="Jacyeude Araújo" w:date="2019-10-02T13:03:00Z">
              <w:rPr>
                <w:rFonts w:ascii="Times New Roman" w:hAnsi="Times New Roman" w:cs="Times New Roman"/>
                <w:color w:val="000000" w:themeColor="text1"/>
              </w:rPr>
            </w:rPrChange>
          </w:rPr>
          <w:fldChar w:fldCharType="end"/>
        </w:r>
      </w:del>
      <w:del w:id="6637" w:author="Jacyeude Araújo" w:date="2019-10-02T11:54:00Z">
        <w:r w:rsidRPr="00F00993" w:rsidDel="00610269">
          <w:rPr>
            <w:rFonts w:ascii="Times New Roman" w:hAnsi="Times New Roman" w:cs="Times New Roman"/>
            <w:i w:val="0"/>
            <w:iCs w:val="0"/>
            <w:color w:val="000000" w:themeColor="text1"/>
            <w:sz w:val="22"/>
            <w:szCs w:val="22"/>
            <w:rPrChange w:id="6638" w:author="Jacyeude Araújo" w:date="2019-10-02T13:03:00Z">
              <w:rPr>
                <w:rFonts w:ascii="Times New Roman" w:hAnsi="Times New Roman" w:cs="Times New Roman"/>
                <w:color w:val="000000" w:themeColor="text1"/>
              </w:rPr>
            </w:rPrChange>
          </w:rPr>
          <w:delText xml:space="preserve"> -</w:delText>
        </w:r>
      </w:del>
      <w:ins w:id="6639" w:author="Jacyeude Araújo" w:date="2019-10-02T11:54:00Z">
        <w:r w:rsidR="00610269" w:rsidRPr="00F00993">
          <w:rPr>
            <w:rFonts w:ascii="Times New Roman" w:hAnsi="Times New Roman" w:cs="Times New Roman"/>
            <w:i w:val="0"/>
            <w:iCs w:val="0"/>
            <w:color w:val="000000" w:themeColor="text1"/>
            <w:sz w:val="22"/>
            <w:szCs w:val="22"/>
            <w:rPrChange w:id="6640" w:author="Jacyeude Araújo" w:date="2019-10-02T13:03:00Z">
              <w:rPr>
                <w:rFonts w:ascii="Times New Roman" w:hAnsi="Times New Roman" w:cs="Times New Roman"/>
                <w:color w:val="000000" w:themeColor="text1"/>
              </w:rPr>
            </w:rPrChange>
          </w:rPr>
          <w:t>Fonte: datasheet</w:t>
        </w:r>
      </w:ins>
      <w:del w:id="6641" w:author="Jacyeude Araújo" w:date="2019-10-02T11:55:00Z">
        <w:r w:rsidRPr="00F00993" w:rsidDel="00610269">
          <w:rPr>
            <w:rFonts w:ascii="Times New Roman" w:hAnsi="Times New Roman" w:cs="Times New Roman"/>
            <w:i w:val="0"/>
            <w:iCs w:val="0"/>
            <w:color w:val="000000" w:themeColor="text1"/>
            <w:sz w:val="22"/>
            <w:szCs w:val="22"/>
            <w:rPrChange w:id="6642" w:author="Jacyeude Araújo" w:date="2019-10-02T13:03:00Z">
              <w:rPr>
                <w:rFonts w:ascii="Times New Roman" w:hAnsi="Times New Roman" w:cs="Times New Roman"/>
                <w:color w:val="000000" w:themeColor="text1"/>
              </w:rPr>
            </w:rPrChange>
          </w:rPr>
          <w:delText xml:space="preserve">  </w:delText>
        </w:r>
      </w:del>
      <w:del w:id="6643" w:author="Jacyeude Araújo" w:date="2019-10-02T11:54:00Z">
        <w:r w:rsidRPr="00F00993" w:rsidDel="00610269">
          <w:rPr>
            <w:rFonts w:ascii="Times New Roman" w:hAnsi="Times New Roman" w:cs="Times New Roman"/>
            <w:i w:val="0"/>
            <w:iCs w:val="0"/>
            <w:color w:val="000000" w:themeColor="text1"/>
            <w:sz w:val="22"/>
            <w:szCs w:val="22"/>
            <w:rPrChange w:id="6644" w:author="Jacyeude Araújo" w:date="2019-10-02T13:03:00Z">
              <w:rPr>
                <w:rFonts w:ascii="Times New Roman" w:hAnsi="Times New Roman" w:cs="Times New Roman"/>
                <w:color w:val="000000" w:themeColor="text1"/>
              </w:rPr>
            </w:rPrChange>
          </w:rPr>
          <w:delText>OVERVIEW sct013</w:delText>
        </w:r>
      </w:del>
      <w:bookmarkEnd w:id="6628"/>
    </w:p>
    <w:p w14:paraId="274F6911" w14:textId="693183F2" w:rsidR="00610269" w:rsidRPr="00F00993" w:rsidDel="00610269" w:rsidRDefault="00610269">
      <w:pPr>
        <w:rPr>
          <w:del w:id="6645" w:author="Jacyeude Araújo" w:date="2019-10-02T11:55:00Z"/>
          <w:rFonts w:ascii="Times New Roman" w:hAnsi="Times New Roman" w:cs="Times New Roman"/>
          <w:color w:val="000000" w:themeColor="text1"/>
          <w:rPrChange w:id="6646" w:author="Jacyeude Araújo" w:date="2019-10-02T13:03:00Z">
            <w:rPr>
              <w:del w:id="6647" w:author="Jacyeude Araújo" w:date="2019-10-02T11:55:00Z"/>
              <w:rFonts w:ascii="Times New Roman" w:hAnsi="Times New Roman" w:cs="Times New Roman"/>
              <w:color w:val="000000" w:themeColor="text1"/>
              <w:sz w:val="24"/>
              <w:szCs w:val="24"/>
            </w:rPr>
          </w:rPrChange>
        </w:rPr>
        <w:pPrChange w:id="6648" w:author="Jacyeude Araújo" w:date="2019-10-02T11:55:00Z">
          <w:pPr>
            <w:pStyle w:val="Legenda"/>
            <w:jc w:val="center"/>
          </w:pPr>
        </w:pPrChange>
      </w:pPr>
    </w:p>
    <w:p w14:paraId="25BA5725" w14:textId="1D018D06" w:rsidR="00610269" w:rsidRPr="00F00993" w:rsidRDefault="00610269">
      <w:pPr>
        <w:pStyle w:val="Legenda"/>
        <w:keepNext/>
        <w:jc w:val="center"/>
        <w:rPr>
          <w:ins w:id="6649" w:author="Jacyeude Araújo" w:date="2019-10-02T11:54:00Z"/>
          <w:rFonts w:ascii="Times New Roman" w:hAnsi="Times New Roman" w:cs="Times New Roman"/>
          <w:i w:val="0"/>
          <w:iCs w:val="0"/>
          <w:color w:val="000000" w:themeColor="text1"/>
          <w:sz w:val="22"/>
          <w:szCs w:val="22"/>
          <w:rPrChange w:id="6650" w:author="Jacyeude Araújo" w:date="2019-10-02T13:03:00Z">
            <w:rPr>
              <w:ins w:id="6651" w:author="Jacyeude Araújo" w:date="2019-10-02T11:54:00Z"/>
            </w:rPr>
          </w:rPrChange>
        </w:rPr>
        <w:pPrChange w:id="6652" w:author="Jacyeude Araújo" w:date="2019-10-02T11:54:00Z">
          <w:pPr>
            <w:pStyle w:val="Legenda"/>
          </w:pPr>
        </w:pPrChange>
      </w:pPr>
      <w:ins w:id="6653" w:author="Jacyeude Araújo" w:date="2019-10-02T11:54:00Z">
        <w:r w:rsidRPr="00F00993">
          <w:rPr>
            <w:rFonts w:ascii="Times New Roman" w:hAnsi="Times New Roman" w:cs="Times New Roman"/>
            <w:i w:val="0"/>
            <w:iCs w:val="0"/>
            <w:color w:val="000000" w:themeColor="text1"/>
            <w:sz w:val="22"/>
            <w:szCs w:val="22"/>
            <w:rPrChange w:id="665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65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65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65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37</w:t>
      </w:r>
      <w:ins w:id="6658" w:author="Jacyeude Araújo" w:date="2019-10-02T11:54:00Z">
        <w:r w:rsidRPr="00F00993">
          <w:rPr>
            <w:rFonts w:ascii="Times New Roman" w:hAnsi="Times New Roman" w:cs="Times New Roman"/>
            <w:i w:val="0"/>
            <w:iCs w:val="0"/>
            <w:color w:val="000000" w:themeColor="text1"/>
            <w:sz w:val="22"/>
            <w:szCs w:val="22"/>
            <w:rPrChange w:id="665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660" w:author="Jacyeude Araújo" w:date="2019-10-02T13:03:00Z">
              <w:rPr/>
            </w:rPrChange>
          </w:rPr>
          <w:t xml:space="preserve"> - Esquema de montagem sct013</w:t>
        </w:r>
      </w:ins>
    </w:p>
    <w:p w14:paraId="586DE8FC" w14:textId="77777777" w:rsidR="00FB6353" w:rsidRPr="00F00993" w:rsidRDefault="0092354A" w:rsidP="009971E5">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666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59573C2" wp14:editId="5C350DC7">
            <wp:extent cx="3093720" cy="2019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a:extLst>
                        <a:ext uri="{28A0092B-C50C-407E-A947-70E740481C1C}">
                          <a14:useLocalDpi xmlns:a14="http://schemas.microsoft.com/office/drawing/2010/main" val="0"/>
                        </a:ext>
                      </a:extLst>
                    </a:blip>
                    <a:srcRect l="25870" t="13044" r="-1748" b="9443"/>
                    <a:stretch/>
                  </pic:blipFill>
                  <pic:spPr bwMode="auto">
                    <a:xfrm>
                      <a:off x="0" y="0"/>
                      <a:ext cx="3099958" cy="2023372"/>
                    </a:xfrm>
                    <a:prstGeom prst="rect">
                      <a:avLst/>
                    </a:prstGeom>
                    <a:noFill/>
                    <a:ln>
                      <a:noFill/>
                    </a:ln>
                    <a:extLst>
                      <a:ext uri="{53640926-AAD7-44D8-BBD7-CCE9431645EC}">
                        <a14:shadowObscured xmlns:a14="http://schemas.microsoft.com/office/drawing/2010/main"/>
                      </a:ext>
                    </a:extLst>
                  </pic:spPr>
                </pic:pic>
              </a:graphicData>
            </a:graphic>
          </wp:inline>
        </w:drawing>
      </w:r>
    </w:p>
    <w:p w14:paraId="1C49C8A9" w14:textId="03EC894C" w:rsidR="001D2377" w:rsidRPr="00F00993" w:rsidRDefault="00FB6353" w:rsidP="00FB6353">
      <w:pPr>
        <w:pStyle w:val="Legenda"/>
        <w:jc w:val="center"/>
        <w:rPr>
          <w:rFonts w:ascii="Times New Roman" w:hAnsi="Times New Roman" w:cs="Times New Roman"/>
          <w:i w:val="0"/>
          <w:iCs w:val="0"/>
          <w:color w:val="000000" w:themeColor="text1"/>
          <w:sz w:val="22"/>
          <w:szCs w:val="22"/>
          <w:rPrChange w:id="6662" w:author="Jacyeude Araújo" w:date="2019-10-02T13:03:00Z">
            <w:rPr>
              <w:rFonts w:ascii="Times New Roman" w:hAnsi="Times New Roman" w:cs="Times New Roman"/>
              <w:color w:val="000000" w:themeColor="text1"/>
              <w:sz w:val="24"/>
              <w:szCs w:val="24"/>
            </w:rPr>
          </w:rPrChange>
        </w:rPr>
      </w:pPr>
      <w:bookmarkStart w:id="6663" w:name="_Toc20849529"/>
      <w:del w:id="6664" w:author="Jacyeude Araújo" w:date="2019-10-02T11:54:00Z">
        <w:r w:rsidRPr="00F00993" w:rsidDel="00610269">
          <w:rPr>
            <w:rFonts w:ascii="Times New Roman" w:hAnsi="Times New Roman" w:cs="Times New Roman"/>
            <w:i w:val="0"/>
            <w:iCs w:val="0"/>
            <w:color w:val="000000" w:themeColor="text1"/>
            <w:sz w:val="22"/>
            <w:szCs w:val="22"/>
            <w:rPrChange w:id="6665" w:author="Jacyeude Araújo" w:date="2019-10-02T13:03:00Z">
              <w:rPr>
                <w:rFonts w:ascii="Times New Roman" w:hAnsi="Times New Roman" w:cs="Times New Roman"/>
                <w:color w:val="000000" w:themeColor="text1"/>
              </w:rPr>
            </w:rPrChange>
          </w:rPr>
          <w:delText xml:space="preserve">Figura </w:delText>
        </w:r>
      </w:del>
      <w:del w:id="6666" w:author="Jacyeude Araújo" w:date="2019-10-02T10:09:00Z">
        <w:r w:rsidR="00CC0B09" w:rsidRPr="00F00993" w:rsidDel="00DA6A84">
          <w:rPr>
            <w:rFonts w:ascii="Times New Roman" w:hAnsi="Times New Roman" w:cs="Times New Roman"/>
            <w:i w:val="0"/>
            <w:iCs w:val="0"/>
            <w:color w:val="000000" w:themeColor="text1"/>
            <w:sz w:val="22"/>
            <w:szCs w:val="22"/>
            <w:rPrChange w:id="6667"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668"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66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670" w:author="Jacyeude Araújo" w:date="2019-10-02T13:03:00Z">
              <w:rPr>
                <w:rFonts w:ascii="Times New Roman" w:hAnsi="Times New Roman" w:cs="Times New Roman"/>
                <w:noProof/>
                <w:color w:val="000000" w:themeColor="text1"/>
              </w:rPr>
            </w:rPrChange>
          </w:rPr>
          <w:delText>42</w:delText>
        </w:r>
        <w:r w:rsidR="00CC0B09" w:rsidRPr="00F00993" w:rsidDel="00DA6A84">
          <w:rPr>
            <w:rFonts w:ascii="Times New Roman" w:hAnsi="Times New Roman" w:cs="Times New Roman"/>
            <w:i w:val="0"/>
            <w:iCs w:val="0"/>
            <w:color w:val="000000" w:themeColor="text1"/>
            <w:sz w:val="22"/>
            <w:szCs w:val="22"/>
            <w:rPrChange w:id="6671" w:author="Jacyeude Araújo" w:date="2019-10-02T13:03:00Z">
              <w:rPr>
                <w:rFonts w:ascii="Times New Roman" w:hAnsi="Times New Roman" w:cs="Times New Roman"/>
                <w:color w:val="000000" w:themeColor="text1"/>
              </w:rPr>
            </w:rPrChange>
          </w:rPr>
          <w:fldChar w:fldCharType="end"/>
        </w:r>
      </w:del>
      <w:del w:id="6672" w:author="Jacyeude Araújo" w:date="2019-10-02T11:54:00Z">
        <w:r w:rsidRPr="00F00993" w:rsidDel="00610269">
          <w:rPr>
            <w:rFonts w:ascii="Times New Roman" w:hAnsi="Times New Roman" w:cs="Times New Roman"/>
            <w:i w:val="0"/>
            <w:iCs w:val="0"/>
            <w:color w:val="000000" w:themeColor="text1"/>
            <w:sz w:val="22"/>
            <w:szCs w:val="22"/>
            <w:rPrChange w:id="6673" w:author="Jacyeude Araújo" w:date="2019-10-02T13:03:00Z">
              <w:rPr>
                <w:rFonts w:ascii="Times New Roman" w:hAnsi="Times New Roman" w:cs="Times New Roman"/>
                <w:color w:val="000000" w:themeColor="text1"/>
              </w:rPr>
            </w:rPrChange>
          </w:rPr>
          <w:delText>- Esquema de montagem sct013</w:delText>
        </w:r>
        <w:r w:rsidR="009971E5" w:rsidRPr="00F00993" w:rsidDel="00610269">
          <w:rPr>
            <w:rFonts w:ascii="Times New Roman" w:hAnsi="Times New Roman" w:cs="Times New Roman"/>
            <w:i w:val="0"/>
            <w:iCs w:val="0"/>
            <w:color w:val="000000" w:themeColor="text1"/>
            <w:sz w:val="22"/>
            <w:szCs w:val="22"/>
            <w:rPrChange w:id="6674" w:author="Jacyeude Araújo" w:date="2019-10-02T13:03:00Z">
              <w:rPr>
                <w:rFonts w:ascii="Times New Roman" w:hAnsi="Times New Roman" w:cs="Times New Roman"/>
                <w:color w:val="000000" w:themeColor="text1"/>
              </w:rPr>
            </w:rPrChange>
          </w:rPr>
          <w:delText xml:space="preserve"> </w:delText>
        </w:r>
      </w:del>
      <w:r w:rsidR="009971E5" w:rsidRPr="00F00993">
        <w:rPr>
          <w:rFonts w:ascii="Times New Roman" w:hAnsi="Times New Roman" w:cs="Times New Roman"/>
          <w:i w:val="0"/>
          <w:iCs w:val="0"/>
          <w:color w:val="000000" w:themeColor="text1"/>
          <w:sz w:val="22"/>
          <w:szCs w:val="22"/>
          <w:rPrChange w:id="6675" w:author="Jacyeude Araújo" w:date="2019-10-02T13:03:00Z">
            <w:rPr>
              <w:rFonts w:ascii="Times New Roman" w:hAnsi="Times New Roman" w:cs="Times New Roman"/>
              <w:color w:val="000000" w:themeColor="text1"/>
            </w:rPr>
          </w:rPrChange>
        </w:rPr>
        <w:t>Fonte: Datasheet sct013</w:t>
      </w:r>
      <w:bookmarkEnd w:id="6663"/>
    </w:p>
    <w:p w14:paraId="1D8A5474" w14:textId="3E67917D" w:rsidR="00EB4A5B" w:rsidRPr="00F00993" w:rsidDel="00610269" w:rsidRDefault="00EB4A5B" w:rsidP="00E463DB">
      <w:pPr>
        <w:spacing w:after="0" w:line="360" w:lineRule="auto"/>
        <w:jc w:val="both"/>
        <w:rPr>
          <w:del w:id="6676" w:author="Jacyeude Araújo" w:date="2019-10-02T11:55:00Z"/>
          <w:rFonts w:ascii="Times New Roman" w:hAnsi="Times New Roman" w:cs="Times New Roman"/>
          <w:color w:val="000000" w:themeColor="text1"/>
          <w:sz w:val="24"/>
          <w:szCs w:val="24"/>
        </w:rPr>
      </w:pPr>
      <w:bookmarkStart w:id="6677" w:name="_Hlk19028237"/>
    </w:p>
    <w:p w14:paraId="0DB338EB" w14:textId="26453F67" w:rsidR="003E7231" w:rsidRPr="00F00993" w:rsidDel="00610269" w:rsidRDefault="003E7231" w:rsidP="00E463DB">
      <w:pPr>
        <w:spacing w:after="0" w:line="360" w:lineRule="auto"/>
        <w:jc w:val="both"/>
        <w:rPr>
          <w:del w:id="6678" w:author="Jacyeude Araújo" w:date="2019-10-02T11:55:00Z"/>
          <w:rFonts w:ascii="Times New Roman" w:hAnsi="Times New Roman" w:cs="Times New Roman"/>
          <w:color w:val="000000" w:themeColor="text1"/>
          <w:sz w:val="24"/>
          <w:szCs w:val="24"/>
        </w:rPr>
      </w:pPr>
    </w:p>
    <w:p w14:paraId="762CC63C" w14:textId="77777777" w:rsidR="001C0F2D" w:rsidRPr="00F00993"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6679" w:name="_Toc20921321"/>
      <w:bookmarkStart w:id="6680" w:name="_Hlk19781111"/>
      <w:bookmarkStart w:id="6681" w:name="_Hlk19039780"/>
      <w:bookmarkEnd w:id="6677"/>
      <w:r w:rsidRPr="00F00993">
        <w:rPr>
          <w:rFonts w:ascii="Times New Roman" w:hAnsi="Times New Roman" w:cs="Times New Roman"/>
          <w:b/>
          <w:bCs/>
          <w:color w:val="000000" w:themeColor="text1"/>
          <w:sz w:val="24"/>
          <w:szCs w:val="24"/>
        </w:rPr>
        <w:t>CAPITULO 5</w:t>
      </w:r>
      <w:bookmarkEnd w:id="6679"/>
    </w:p>
    <w:p w14:paraId="2EBDF4C4" w14:textId="792AFF64" w:rsidR="001C0F2D" w:rsidRPr="00F00993"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6682" w:name="_Toc20921322"/>
      <w:r w:rsidRPr="00F00993">
        <w:rPr>
          <w:rFonts w:ascii="Times New Roman" w:hAnsi="Times New Roman" w:cs="Times New Roman"/>
          <w:b/>
          <w:bCs/>
          <w:color w:val="000000" w:themeColor="text1"/>
          <w:sz w:val="24"/>
          <w:szCs w:val="24"/>
        </w:rPr>
        <w:t>5 METODOLOGIA</w:t>
      </w:r>
      <w:bookmarkEnd w:id="6682"/>
    </w:p>
    <w:p w14:paraId="019485FC" w14:textId="77777777" w:rsidR="002A0C10" w:rsidRPr="00F00993" w:rsidRDefault="002A0C10" w:rsidP="008F33E2">
      <w:pPr>
        <w:spacing w:after="0" w:line="360" w:lineRule="auto"/>
        <w:jc w:val="both"/>
        <w:rPr>
          <w:rFonts w:ascii="Times New Roman" w:hAnsi="Times New Roman" w:cs="Times New Roman"/>
          <w:color w:val="000000" w:themeColor="text1"/>
          <w:sz w:val="24"/>
          <w:szCs w:val="24"/>
        </w:rPr>
      </w:pPr>
    </w:p>
    <w:p w14:paraId="289C17F7" w14:textId="1048DB5B" w:rsidR="002A0C10" w:rsidRPr="00F00993" w:rsidRDefault="003E7231" w:rsidP="008F33E2">
      <w:pPr>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capítulos anteriores fundamentaram as aplicações que </w:t>
      </w:r>
      <w:r w:rsidR="002A0C10" w:rsidRPr="00F00993">
        <w:rPr>
          <w:rFonts w:ascii="Times New Roman" w:hAnsi="Times New Roman" w:cs="Times New Roman"/>
          <w:color w:val="000000" w:themeColor="text1"/>
          <w:sz w:val="24"/>
          <w:szCs w:val="24"/>
        </w:rPr>
        <w:t>foram desenvolvidas</w:t>
      </w:r>
      <w:r w:rsidRPr="00F00993">
        <w:rPr>
          <w:rFonts w:ascii="Times New Roman" w:hAnsi="Times New Roman" w:cs="Times New Roman"/>
          <w:color w:val="000000" w:themeColor="text1"/>
          <w:sz w:val="24"/>
          <w:szCs w:val="24"/>
        </w:rPr>
        <w:t xml:space="preserve"> nesta dissertação, trazendo os conceitos e </w:t>
      </w:r>
      <w:r w:rsidR="002A0C10" w:rsidRPr="00F00993">
        <w:rPr>
          <w:rFonts w:ascii="Times New Roman" w:hAnsi="Times New Roman" w:cs="Times New Roman"/>
          <w:color w:val="000000" w:themeColor="text1"/>
          <w:sz w:val="24"/>
          <w:szCs w:val="24"/>
        </w:rPr>
        <w:t xml:space="preserve">o </w:t>
      </w:r>
      <w:r w:rsidRPr="00F00993">
        <w:rPr>
          <w:rFonts w:ascii="Times New Roman" w:hAnsi="Times New Roman" w:cs="Times New Roman"/>
          <w:color w:val="000000" w:themeColor="text1"/>
          <w:sz w:val="24"/>
          <w:szCs w:val="24"/>
        </w:rPr>
        <w:t xml:space="preserve">estado da arte </w:t>
      </w:r>
      <w:del w:id="6683" w:author="Mauro Sérgio Silva Pinto" w:date="2019-09-28T21:05:00Z">
        <w:r w:rsidRPr="00F00993" w:rsidDel="001140A9">
          <w:rPr>
            <w:rFonts w:ascii="Times New Roman" w:hAnsi="Times New Roman" w:cs="Times New Roman"/>
            <w:color w:val="000000" w:themeColor="text1"/>
            <w:sz w:val="24"/>
            <w:szCs w:val="24"/>
          </w:rPr>
          <w:delText xml:space="preserve">do </w:delText>
        </w:r>
      </w:del>
      <w:r w:rsidRPr="00F00993">
        <w:rPr>
          <w:rFonts w:ascii="Times New Roman" w:hAnsi="Times New Roman" w:cs="Times New Roman"/>
          <w:color w:val="000000" w:themeColor="text1"/>
          <w:sz w:val="24"/>
          <w:szCs w:val="24"/>
        </w:rPr>
        <w:t xml:space="preserve">que </w:t>
      </w:r>
      <w:ins w:id="6684" w:author="Mauro Sérgio Silva Pinto" w:date="2019-09-28T21:05:00Z">
        <w:r w:rsidR="001140A9" w:rsidRPr="00F00993">
          <w:rPr>
            <w:rFonts w:ascii="Times New Roman" w:hAnsi="Times New Roman" w:cs="Times New Roman"/>
            <w:color w:val="000000" w:themeColor="text1"/>
            <w:sz w:val="24"/>
            <w:szCs w:val="24"/>
          </w:rPr>
          <w:t>posiciona o trabalho frente aos processos e m</w:t>
        </w:r>
      </w:ins>
      <w:ins w:id="6685" w:author="Mauro Sérgio Silva Pinto" w:date="2019-09-28T21:06:00Z">
        <w:r w:rsidR="001140A9" w:rsidRPr="00F00993">
          <w:rPr>
            <w:rFonts w:ascii="Times New Roman" w:hAnsi="Times New Roman" w:cs="Times New Roman"/>
            <w:color w:val="000000" w:themeColor="text1"/>
            <w:sz w:val="24"/>
            <w:szCs w:val="24"/>
          </w:rPr>
          <w:t>étodos mais modernos e eficientes.</w:t>
        </w:r>
      </w:ins>
      <w:del w:id="6686" w:author="Mauro Sérgio Silva Pinto" w:date="2019-09-28T21:06:00Z">
        <w:r w:rsidRPr="00F00993" w:rsidDel="001140A9">
          <w:rPr>
            <w:rFonts w:ascii="Times New Roman" w:hAnsi="Times New Roman" w:cs="Times New Roman"/>
            <w:color w:val="000000" w:themeColor="text1"/>
            <w:sz w:val="24"/>
            <w:szCs w:val="24"/>
          </w:rPr>
          <w:delText>concerne ao desenvolvimento de aplicações no contexto atual</w:delText>
        </w:r>
      </w:del>
      <w:r w:rsidR="002A0C10" w:rsidRPr="00F00993">
        <w:rPr>
          <w:rFonts w:ascii="Times New Roman" w:hAnsi="Times New Roman" w:cs="Times New Roman"/>
          <w:color w:val="000000" w:themeColor="text1"/>
          <w:sz w:val="24"/>
          <w:szCs w:val="24"/>
        </w:rPr>
        <w:t>, trazendo forte tendência para migração de aplicações para desenvolvimentos na nuvem. A busca constante por aplicações com alto nível de escalabilidade, que possam desenvolver suas capacidades de acordo com a crescente demanda do volume de dados, independente da aplicação.</w:t>
      </w:r>
    </w:p>
    <w:p w14:paraId="74166C47" w14:textId="182BD588" w:rsidR="002A0C10" w:rsidRPr="00F00993" w:rsidRDefault="002A0C10" w:rsidP="008F33E2">
      <w:pPr>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contexto da evolução das metodologias de classificação com base em conceitos de AM traz a essência do desenvolvimento deste trabalho, onde </w:t>
      </w:r>
      <w:ins w:id="6687" w:author="Mauro Sérgio Silva Pinto" w:date="2019-09-28T21:06:00Z">
        <w:r w:rsidR="001140A9" w:rsidRPr="00F00993">
          <w:rPr>
            <w:rFonts w:ascii="Times New Roman" w:hAnsi="Times New Roman" w:cs="Times New Roman"/>
            <w:color w:val="000000" w:themeColor="text1"/>
            <w:sz w:val="24"/>
            <w:szCs w:val="24"/>
          </w:rPr>
          <w:t xml:space="preserve">se </w:t>
        </w:r>
      </w:ins>
      <w:r w:rsidRPr="00F00993">
        <w:rPr>
          <w:rFonts w:ascii="Times New Roman" w:hAnsi="Times New Roman" w:cs="Times New Roman"/>
          <w:color w:val="000000" w:themeColor="text1"/>
          <w:sz w:val="24"/>
          <w:szCs w:val="24"/>
        </w:rPr>
        <w:t>objetiva</w:t>
      </w:r>
      <w:del w:id="6688" w:author="Mauro Sérgio Silva Pinto" w:date="2019-09-28T21:07:00Z">
        <w:r w:rsidRPr="00F00993" w:rsidDel="001140A9">
          <w:rPr>
            <w:rFonts w:ascii="Times New Roman" w:hAnsi="Times New Roman" w:cs="Times New Roman"/>
            <w:color w:val="000000" w:themeColor="text1"/>
            <w:sz w:val="24"/>
            <w:szCs w:val="24"/>
          </w:rPr>
          <w:delText>-se</w:delText>
        </w:r>
      </w:del>
      <w:ins w:id="6689" w:author="Mauro Sérgio Silva Pinto" w:date="2019-09-28T21:07:00Z">
        <w:r w:rsidR="001140A9" w:rsidRPr="00F00993">
          <w:rPr>
            <w:rFonts w:ascii="Times New Roman" w:hAnsi="Times New Roman" w:cs="Times New Roman"/>
            <w:color w:val="000000" w:themeColor="text1"/>
            <w:sz w:val="24"/>
            <w:szCs w:val="24"/>
          </w:rPr>
          <w:t xml:space="preserve"> </w:t>
        </w:r>
      </w:ins>
      <w:r w:rsidRPr="00F00993">
        <w:rPr>
          <w:rFonts w:ascii="Times New Roman" w:hAnsi="Times New Roman" w:cs="Times New Roman"/>
          <w:color w:val="000000" w:themeColor="text1"/>
          <w:sz w:val="24"/>
          <w:szCs w:val="24"/>
        </w:rPr>
        <w:t xml:space="preserve"> classificar diferentes condições do motor de indução através de ferramentas provisionadas em IBM Cloud, para aplicação de MVS. Para que possam ser adquiridos os subsídios necessários para a configuração de um sistema de classificação com boa capacidade de generalização para encontrar as devidas classes avaliadas nos testes.</w:t>
      </w:r>
    </w:p>
    <w:p w14:paraId="63C59137" w14:textId="782C4B38" w:rsidR="003E7231" w:rsidRPr="00F00993" w:rsidRDefault="002A0C10" w:rsidP="008F33E2">
      <w:pPr>
        <w:spacing w:after="0" w:line="360" w:lineRule="auto"/>
        <w:ind w:firstLine="153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Este capitulo é subdividido entre sistema de aquisição e sistema de implementação e discussão dos resultados obtidos para que melhor possam ser compreendidos as principais etapas do desenvolvimento deste trabalho.</w:t>
      </w:r>
    </w:p>
    <w:p w14:paraId="564EABDD" w14:textId="3C9CCCFD" w:rsidR="008F33E2" w:rsidRPr="00F00993" w:rsidRDefault="008F33E2" w:rsidP="008F33E2">
      <w:pPr>
        <w:spacing w:after="0"/>
        <w:ind w:firstLine="1530"/>
        <w:jc w:val="both"/>
        <w:rPr>
          <w:rFonts w:ascii="Times New Roman" w:hAnsi="Times New Roman" w:cs="Times New Roman"/>
          <w:color w:val="000000" w:themeColor="text1"/>
        </w:rPr>
      </w:pPr>
    </w:p>
    <w:p w14:paraId="6670CC31" w14:textId="13A1D56E" w:rsidR="00DF4622" w:rsidRPr="00F00993" w:rsidRDefault="00DF4622" w:rsidP="008F33E2">
      <w:pPr>
        <w:spacing w:after="0"/>
        <w:ind w:firstLine="1530"/>
        <w:jc w:val="both"/>
        <w:rPr>
          <w:rFonts w:ascii="Times New Roman" w:hAnsi="Times New Roman" w:cs="Times New Roman"/>
          <w:color w:val="000000" w:themeColor="text1"/>
        </w:rPr>
      </w:pPr>
    </w:p>
    <w:p w14:paraId="4285A724" w14:textId="2F437B3A" w:rsidR="00DF4622" w:rsidRPr="00F00993" w:rsidRDefault="00DF4622" w:rsidP="008F33E2">
      <w:pPr>
        <w:spacing w:after="0"/>
        <w:ind w:firstLine="1530"/>
        <w:jc w:val="both"/>
        <w:rPr>
          <w:rFonts w:ascii="Times New Roman" w:hAnsi="Times New Roman" w:cs="Times New Roman"/>
          <w:color w:val="000000" w:themeColor="text1"/>
        </w:rPr>
      </w:pPr>
    </w:p>
    <w:p w14:paraId="4ADB32F1" w14:textId="0605424C" w:rsidR="00DF4622" w:rsidRPr="00F00993" w:rsidRDefault="00DF4622" w:rsidP="008F33E2">
      <w:pPr>
        <w:spacing w:after="0"/>
        <w:ind w:firstLine="1530"/>
        <w:jc w:val="both"/>
        <w:rPr>
          <w:rFonts w:ascii="Times New Roman" w:hAnsi="Times New Roman" w:cs="Times New Roman"/>
          <w:color w:val="000000" w:themeColor="text1"/>
        </w:rPr>
      </w:pPr>
    </w:p>
    <w:p w14:paraId="12CD179B" w14:textId="259902AC" w:rsidR="00DF4622" w:rsidRPr="00F00993" w:rsidRDefault="00DF4622" w:rsidP="008F33E2">
      <w:pPr>
        <w:spacing w:after="0"/>
        <w:ind w:firstLine="1530"/>
        <w:jc w:val="both"/>
        <w:rPr>
          <w:rFonts w:ascii="Times New Roman" w:hAnsi="Times New Roman" w:cs="Times New Roman"/>
          <w:color w:val="000000" w:themeColor="text1"/>
        </w:rPr>
      </w:pPr>
    </w:p>
    <w:p w14:paraId="7A084CC2" w14:textId="405F0264" w:rsidR="00DF4622" w:rsidRPr="00F00993" w:rsidRDefault="00DF4622" w:rsidP="008F33E2">
      <w:pPr>
        <w:spacing w:after="0"/>
        <w:ind w:firstLine="1530"/>
        <w:jc w:val="both"/>
        <w:rPr>
          <w:rFonts w:ascii="Times New Roman" w:hAnsi="Times New Roman" w:cs="Times New Roman"/>
          <w:color w:val="000000" w:themeColor="text1"/>
        </w:rPr>
      </w:pPr>
    </w:p>
    <w:p w14:paraId="17EB9591" w14:textId="1B50330B" w:rsidR="00DF4622" w:rsidRPr="00F00993" w:rsidRDefault="00DF4622" w:rsidP="008F33E2">
      <w:pPr>
        <w:spacing w:after="0"/>
        <w:ind w:firstLine="1530"/>
        <w:jc w:val="both"/>
        <w:rPr>
          <w:rFonts w:ascii="Times New Roman" w:hAnsi="Times New Roman" w:cs="Times New Roman"/>
          <w:color w:val="000000" w:themeColor="text1"/>
        </w:rPr>
      </w:pPr>
    </w:p>
    <w:p w14:paraId="6EC2E15E" w14:textId="16AEA824" w:rsidR="00DF4622" w:rsidRPr="00F00993" w:rsidRDefault="00DF4622" w:rsidP="008F33E2">
      <w:pPr>
        <w:spacing w:after="0"/>
        <w:ind w:firstLine="1530"/>
        <w:jc w:val="both"/>
        <w:rPr>
          <w:rFonts w:ascii="Times New Roman" w:hAnsi="Times New Roman" w:cs="Times New Roman"/>
          <w:color w:val="000000" w:themeColor="text1"/>
        </w:rPr>
      </w:pPr>
    </w:p>
    <w:p w14:paraId="45752CB1" w14:textId="463A8F39" w:rsidR="00DF4622" w:rsidRPr="00F00993" w:rsidRDefault="00DF4622" w:rsidP="008F33E2">
      <w:pPr>
        <w:spacing w:after="0"/>
        <w:ind w:firstLine="1530"/>
        <w:jc w:val="both"/>
        <w:rPr>
          <w:rFonts w:ascii="Times New Roman" w:hAnsi="Times New Roman" w:cs="Times New Roman"/>
          <w:color w:val="000000" w:themeColor="text1"/>
        </w:rPr>
      </w:pPr>
    </w:p>
    <w:p w14:paraId="4F954E67" w14:textId="36831899" w:rsidR="00DF4622" w:rsidRPr="00F00993" w:rsidRDefault="00DF4622" w:rsidP="008F33E2">
      <w:pPr>
        <w:spacing w:after="0"/>
        <w:ind w:firstLine="1530"/>
        <w:jc w:val="both"/>
        <w:rPr>
          <w:rFonts w:ascii="Times New Roman" w:hAnsi="Times New Roman" w:cs="Times New Roman"/>
          <w:color w:val="000000" w:themeColor="text1"/>
        </w:rPr>
      </w:pPr>
    </w:p>
    <w:p w14:paraId="5E5378FA" w14:textId="63BC2745" w:rsidR="00DF4622" w:rsidRPr="00F00993" w:rsidRDefault="00DF4622" w:rsidP="008F33E2">
      <w:pPr>
        <w:spacing w:after="0"/>
        <w:ind w:firstLine="1530"/>
        <w:jc w:val="both"/>
        <w:rPr>
          <w:rFonts w:ascii="Times New Roman" w:hAnsi="Times New Roman" w:cs="Times New Roman"/>
          <w:color w:val="000000" w:themeColor="text1"/>
        </w:rPr>
      </w:pPr>
    </w:p>
    <w:p w14:paraId="443B7023" w14:textId="25D7DDE1" w:rsidR="00DF4622" w:rsidRPr="00F00993" w:rsidRDefault="00DF4622" w:rsidP="008F33E2">
      <w:pPr>
        <w:spacing w:after="0"/>
        <w:ind w:firstLine="1530"/>
        <w:jc w:val="both"/>
        <w:rPr>
          <w:rFonts w:ascii="Times New Roman" w:hAnsi="Times New Roman" w:cs="Times New Roman"/>
          <w:color w:val="000000" w:themeColor="text1"/>
        </w:rPr>
      </w:pPr>
    </w:p>
    <w:p w14:paraId="6567D4BB" w14:textId="0AB3B0AE" w:rsidR="00DF4622" w:rsidRPr="00F00993" w:rsidRDefault="00DF4622" w:rsidP="008F33E2">
      <w:pPr>
        <w:spacing w:after="0"/>
        <w:ind w:firstLine="1530"/>
        <w:jc w:val="both"/>
        <w:rPr>
          <w:rFonts w:ascii="Times New Roman" w:hAnsi="Times New Roman" w:cs="Times New Roman"/>
          <w:color w:val="000000" w:themeColor="text1"/>
        </w:rPr>
      </w:pPr>
    </w:p>
    <w:p w14:paraId="2A8DAEE5" w14:textId="5DBAB7F3" w:rsidR="00DF4622" w:rsidRPr="00F00993" w:rsidRDefault="00DF4622" w:rsidP="008F33E2">
      <w:pPr>
        <w:spacing w:after="0"/>
        <w:ind w:firstLine="1530"/>
        <w:jc w:val="both"/>
        <w:rPr>
          <w:rFonts w:ascii="Times New Roman" w:hAnsi="Times New Roman" w:cs="Times New Roman"/>
          <w:color w:val="000000" w:themeColor="text1"/>
        </w:rPr>
      </w:pPr>
    </w:p>
    <w:p w14:paraId="5F2FC602" w14:textId="1C9239D8" w:rsidR="00DF4622" w:rsidRPr="00F00993" w:rsidRDefault="00DF4622" w:rsidP="008F33E2">
      <w:pPr>
        <w:spacing w:after="0"/>
        <w:ind w:firstLine="1530"/>
        <w:jc w:val="both"/>
        <w:rPr>
          <w:rFonts w:ascii="Times New Roman" w:hAnsi="Times New Roman" w:cs="Times New Roman"/>
          <w:color w:val="000000" w:themeColor="text1"/>
        </w:rPr>
      </w:pPr>
    </w:p>
    <w:p w14:paraId="30C1CE24" w14:textId="3B7741CB" w:rsidR="00DF4622" w:rsidRPr="00F00993" w:rsidRDefault="00DF4622" w:rsidP="008F33E2">
      <w:pPr>
        <w:spacing w:after="0"/>
        <w:ind w:firstLine="1530"/>
        <w:jc w:val="both"/>
        <w:rPr>
          <w:rFonts w:ascii="Times New Roman" w:hAnsi="Times New Roman" w:cs="Times New Roman"/>
          <w:color w:val="000000" w:themeColor="text1"/>
        </w:rPr>
      </w:pPr>
    </w:p>
    <w:p w14:paraId="6923DBB1" w14:textId="071B05E1" w:rsidR="00DF4622" w:rsidRPr="00F00993" w:rsidRDefault="00DF4622" w:rsidP="008F33E2">
      <w:pPr>
        <w:spacing w:after="0"/>
        <w:ind w:firstLine="1530"/>
        <w:jc w:val="both"/>
        <w:rPr>
          <w:rFonts w:ascii="Times New Roman" w:hAnsi="Times New Roman" w:cs="Times New Roman"/>
          <w:color w:val="000000" w:themeColor="text1"/>
        </w:rPr>
      </w:pPr>
    </w:p>
    <w:p w14:paraId="32BD3F36" w14:textId="77777777" w:rsidR="00DF4622" w:rsidRPr="00F00993" w:rsidRDefault="00DF4622" w:rsidP="008F33E2">
      <w:pPr>
        <w:spacing w:after="0"/>
        <w:ind w:firstLine="1530"/>
        <w:jc w:val="both"/>
        <w:rPr>
          <w:rFonts w:ascii="Times New Roman" w:hAnsi="Times New Roman" w:cs="Times New Roman"/>
          <w:color w:val="000000" w:themeColor="text1"/>
        </w:rPr>
      </w:pPr>
    </w:p>
    <w:p w14:paraId="4863DE8A" w14:textId="77777777" w:rsidR="001C0F2D" w:rsidRPr="00F00993" w:rsidRDefault="001C0F2D" w:rsidP="008F33E2">
      <w:pPr>
        <w:pStyle w:val="Ttulo1"/>
        <w:spacing w:before="0" w:line="360" w:lineRule="auto"/>
        <w:jc w:val="both"/>
        <w:rPr>
          <w:rFonts w:ascii="Times New Roman" w:hAnsi="Times New Roman" w:cs="Times New Roman"/>
          <w:b/>
          <w:bCs/>
          <w:color w:val="000000" w:themeColor="text1"/>
          <w:sz w:val="24"/>
          <w:szCs w:val="24"/>
        </w:rPr>
      </w:pPr>
      <w:bookmarkStart w:id="6690" w:name="_Toc20921323"/>
      <w:r w:rsidRPr="00F00993">
        <w:rPr>
          <w:rFonts w:ascii="Times New Roman" w:hAnsi="Times New Roman" w:cs="Times New Roman"/>
          <w:b/>
          <w:bCs/>
          <w:color w:val="000000" w:themeColor="text1"/>
          <w:sz w:val="24"/>
          <w:szCs w:val="24"/>
        </w:rPr>
        <w:lastRenderedPageBreak/>
        <w:t>5.1 Sistema de aquisição</w:t>
      </w:r>
      <w:bookmarkEnd w:id="6690"/>
    </w:p>
    <w:p w14:paraId="53BD8B82" w14:textId="77777777" w:rsidR="009A6E95" w:rsidRPr="00F00993" w:rsidRDefault="009A6E95" w:rsidP="009A6E95">
      <w:pPr>
        <w:spacing w:after="0" w:line="360" w:lineRule="auto"/>
        <w:jc w:val="both"/>
        <w:rPr>
          <w:rFonts w:ascii="Times New Roman" w:hAnsi="Times New Roman" w:cs="Times New Roman"/>
          <w:color w:val="000000" w:themeColor="text1"/>
          <w:sz w:val="24"/>
          <w:szCs w:val="24"/>
        </w:rPr>
      </w:pPr>
    </w:p>
    <w:p w14:paraId="299DE141" w14:textId="0D882D37"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metodologia deste trabalho consiste no treinamento de um modelo estatístico com base em dados de um motor de indução capturados por um sistema de aquisição embarcado</w:t>
      </w:r>
      <w:r w:rsidR="00CC5686" w:rsidRPr="00F00993">
        <w:rPr>
          <w:rFonts w:ascii="Times New Roman" w:hAnsi="Times New Roman" w:cs="Times New Roman"/>
          <w:color w:val="000000" w:themeColor="text1"/>
          <w:sz w:val="24"/>
          <w:szCs w:val="24"/>
        </w:rPr>
        <w:t xml:space="preserve">, descrito pelo fluxo da </w:t>
      </w:r>
      <w:del w:id="6691" w:author="Jacyeude Araújo" w:date="2019-10-02T11:58:00Z">
        <w:r w:rsidR="00CC5686" w:rsidRPr="00F00993" w:rsidDel="00610269">
          <w:rPr>
            <w:rFonts w:ascii="Times New Roman" w:hAnsi="Times New Roman" w:cs="Times New Roman"/>
            <w:color w:val="000000" w:themeColor="text1"/>
            <w:sz w:val="24"/>
            <w:szCs w:val="24"/>
          </w:rPr>
          <w:delText>f</w:delText>
        </w:r>
      </w:del>
      <w:ins w:id="6692" w:author="Jacyeude Araújo" w:date="2019-10-02T11:58:00Z">
        <w:r w:rsidR="00610269" w:rsidRPr="00F00993">
          <w:rPr>
            <w:rFonts w:ascii="Times New Roman" w:hAnsi="Times New Roman" w:cs="Times New Roman"/>
            <w:color w:val="000000" w:themeColor="text1"/>
            <w:sz w:val="24"/>
            <w:szCs w:val="24"/>
          </w:rPr>
          <w:t>F</w:t>
        </w:r>
      </w:ins>
      <w:r w:rsidR="00CC5686" w:rsidRPr="00F00993">
        <w:rPr>
          <w:rFonts w:ascii="Times New Roman" w:hAnsi="Times New Roman" w:cs="Times New Roman"/>
          <w:color w:val="000000" w:themeColor="text1"/>
          <w:sz w:val="24"/>
          <w:szCs w:val="24"/>
        </w:rPr>
        <w:t xml:space="preserve">igura </w:t>
      </w:r>
      <w:del w:id="6693" w:author="Jacyeude Araújo" w:date="2019-10-02T11:58:00Z">
        <w:r w:rsidR="00CC5686" w:rsidRPr="00F00993" w:rsidDel="00610269">
          <w:rPr>
            <w:rFonts w:ascii="Times New Roman" w:hAnsi="Times New Roman" w:cs="Times New Roman"/>
            <w:color w:val="000000" w:themeColor="text1"/>
            <w:sz w:val="24"/>
            <w:szCs w:val="24"/>
          </w:rPr>
          <w:delText>4</w:delText>
        </w:r>
        <w:r w:rsidR="001561F7" w:rsidRPr="00F00993" w:rsidDel="00610269">
          <w:rPr>
            <w:rFonts w:ascii="Times New Roman" w:hAnsi="Times New Roman" w:cs="Times New Roman"/>
            <w:color w:val="000000" w:themeColor="text1"/>
            <w:sz w:val="24"/>
            <w:szCs w:val="24"/>
          </w:rPr>
          <w:delText>3</w:delText>
        </w:r>
      </w:del>
      <w:ins w:id="6694" w:author="Jacyeude Araújo" w:date="2019-10-02T11:58:00Z">
        <w:r w:rsidR="00610269" w:rsidRPr="00F00993">
          <w:rPr>
            <w:rFonts w:ascii="Times New Roman" w:hAnsi="Times New Roman" w:cs="Times New Roman"/>
            <w:color w:val="000000" w:themeColor="text1"/>
            <w:sz w:val="24"/>
            <w:szCs w:val="24"/>
          </w:rPr>
          <w:t>38</w:t>
        </w:r>
      </w:ins>
      <w:r w:rsidR="00CC5686" w:rsidRPr="00F00993">
        <w:rPr>
          <w:rFonts w:ascii="Times New Roman" w:hAnsi="Times New Roman" w:cs="Times New Roman"/>
          <w:color w:val="000000" w:themeColor="text1"/>
          <w:sz w:val="24"/>
          <w:szCs w:val="24"/>
        </w:rPr>
        <w:t>.</w:t>
      </w:r>
      <w:r w:rsidRPr="00F00993">
        <w:rPr>
          <w:rFonts w:ascii="Times New Roman" w:hAnsi="Times New Roman" w:cs="Times New Roman"/>
          <w:color w:val="000000" w:themeColor="text1"/>
          <w:sz w:val="24"/>
          <w:szCs w:val="24"/>
        </w:rPr>
        <w:t xml:space="preserve"> Os dados obtidos foram os de aceleração nos eixos </w:t>
      </w:r>
      <w:r w:rsidR="00CC5686" w:rsidRPr="00F00993">
        <w:rPr>
          <w:rFonts w:ascii="Times New Roman" w:hAnsi="Times New Roman" w:cs="Times New Roman"/>
          <w:color w:val="000000" w:themeColor="text1"/>
          <w:sz w:val="24"/>
          <w:szCs w:val="24"/>
        </w:rPr>
        <w:t>x, y</w:t>
      </w:r>
      <w:r w:rsidRPr="00F00993">
        <w:rPr>
          <w:rFonts w:ascii="Times New Roman" w:hAnsi="Times New Roman" w:cs="Times New Roman"/>
          <w:color w:val="000000" w:themeColor="text1"/>
          <w:sz w:val="24"/>
          <w:szCs w:val="24"/>
        </w:rPr>
        <w:t xml:space="preserve"> e z e os valores de corrente na porta analógica do </w:t>
      </w:r>
      <w:r w:rsidR="003E7231" w:rsidRPr="00F00993">
        <w:rPr>
          <w:rFonts w:ascii="Times New Roman" w:hAnsi="Times New Roman" w:cs="Times New Roman"/>
          <w:color w:val="000000" w:themeColor="text1"/>
          <w:sz w:val="24"/>
          <w:szCs w:val="24"/>
        </w:rPr>
        <w:t>ESP</w:t>
      </w:r>
      <w:r w:rsidRPr="00F00993">
        <w:rPr>
          <w:rFonts w:ascii="Times New Roman" w:hAnsi="Times New Roman" w:cs="Times New Roman"/>
          <w:color w:val="000000" w:themeColor="text1"/>
          <w:sz w:val="24"/>
          <w:szCs w:val="24"/>
        </w:rPr>
        <w:t>8266.</w:t>
      </w:r>
    </w:p>
    <w:p w14:paraId="2A1700DC" w14:textId="17BBEABF" w:rsidR="00610269" w:rsidRPr="00F00993" w:rsidRDefault="00610269">
      <w:pPr>
        <w:pStyle w:val="Legenda"/>
        <w:keepNext/>
        <w:jc w:val="center"/>
        <w:rPr>
          <w:ins w:id="6695" w:author="Jacyeude Araújo" w:date="2019-10-02T11:57:00Z"/>
          <w:rFonts w:ascii="Times New Roman" w:hAnsi="Times New Roman" w:cs="Times New Roman"/>
          <w:i w:val="0"/>
          <w:iCs w:val="0"/>
          <w:color w:val="000000" w:themeColor="text1"/>
          <w:sz w:val="22"/>
          <w:szCs w:val="22"/>
          <w:rPrChange w:id="6696" w:author="Jacyeude Araújo" w:date="2019-10-02T13:03:00Z">
            <w:rPr>
              <w:ins w:id="6697" w:author="Jacyeude Araújo" w:date="2019-10-02T11:57:00Z"/>
            </w:rPr>
          </w:rPrChange>
        </w:rPr>
        <w:pPrChange w:id="6698" w:author="Jacyeude Araújo" w:date="2019-10-02T11:57:00Z">
          <w:pPr>
            <w:pStyle w:val="Legenda"/>
          </w:pPr>
        </w:pPrChange>
      </w:pPr>
      <w:ins w:id="6699" w:author="Jacyeude Araújo" w:date="2019-10-02T11:57:00Z">
        <w:r w:rsidRPr="00F00993">
          <w:rPr>
            <w:rFonts w:ascii="Times New Roman" w:hAnsi="Times New Roman" w:cs="Times New Roman"/>
            <w:i w:val="0"/>
            <w:iCs w:val="0"/>
            <w:color w:val="000000" w:themeColor="text1"/>
            <w:sz w:val="22"/>
            <w:szCs w:val="22"/>
            <w:rPrChange w:id="6700"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70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70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70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38</w:t>
      </w:r>
      <w:ins w:id="6704" w:author="Jacyeude Araújo" w:date="2019-10-02T11:57:00Z">
        <w:r w:rsidRPr="00F00993">
          <w:rPr>
            <w:rFonts w:ascii="Times New Roman" w:hAnsi="Times New Roman" w:cs="Times New Roman"/>
            <w:i w:val="0"/>
            <w:iCs w:val="0"/>
            <w:color w:val="000000" w:themeColor="text1"/>
            <w:sz w:val="22"/>
            <w:szCs w:val="22"/>
            <w:rPrChange w:id="670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706" w:author="Jacyeude Araújo" w:date="2019-10-02T13:03:00Z">
              <w:rPr/>
            </w:rPrChange>
          </w:rPr>
          <w:t xml:space="preserve"> - Fluxo do sistema de aquisição</w:t>
        </w:r>
      </w:ins>
    </w:p>
    <w:p w14:paraId="4233CA44" w14:textId="77777777" w:rsidR="00CC5686" w:rsidRPr="00F00993" w:rsidRDefault="009A6E95" w:rsidP="00CC5686">
      <w:pPr>
        <w:keepNext/>
        <w:spacing w:after="0" w:line="360" w:lineRule="auto"/>
        <w:jc w:val="center"/>
        <w:rPr>
          <w:rFonts w:ascii="Times New Roman" w:hAnsi="Times New Roman" w:cs="Times New Roman"/>
          <w:color w:val="000000" w:themeColor="text1"/>
        </w:rPr>
      </w:pPr>
      <w:commentRangeStart w:id="6707"/>
      <w:r w:rsidRPr="00F00993">
        <w:rPr>
          <w:rFonts w:ascii="Times New Roman" w:hAnsi="Times New Roman" w:cs="Times New Roman"/>
          <w:noProof/>
          <w:color w:val="000000" w:themeColor="text1"/>
          <w:lang w:eastAsia="pt-BR"/>
          <w:rPrChange w:id="670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52908E7E" wp14:editId="17CC0126">
            <wp:extent cx="2830738" cy="4204447"/>
            <wp:effectExtent l="0" t="0" r="8255" b="571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34392" cy="4358402"/>
                    </a:xfrm>
                    <a:prstGeom prst="rect">
                      <a:avLst/>
                    </a:prstGeom>
                    <a:noFill/>
                    <a:ln>
                      <a:noFill/>
                    </a:ln>
                  </pic:spPr>
                </pic:pic>
              </a:graphicData>
            </a:graphic>
          </wp:inline>
        </w:drawing>
      </w:r>
      <w:commentRangeEnd w:id="6707"/>
      <w:r w:rsidR="001140A9" w:rsidRPr="00F00993">
        <w:rPr>
          <w:rStyle w:val="Refdecomentrio"/>
          <w:rFonts w:ascii="Times New Roman" w:hAnsi="Times New Roman" w:cs="Times New Roman"/>
          <w:color w:val="000000" w:themeColor="text1"/>
          <w:sz w:val="22"/>
          <w:szCs w:val="22"/>
          <w:rPrChange w:id="6709" w:author="Jacyeude Araújo" w:date="2019-10-02T13:03:00Z">
            <w:rPr>
              <w:rStyle w:val="Refdecomentrio"/>
            </w:rPr>
          </w:rPrChange>
        </w:rPr>
        <w:commentReference w:id="6707"/>
      </w:r>
    </w:p>
    <w:p w14:paraId="28D74B17" w14:textId="4427DFEC" w:rsidR="009A6E95" w:rsidRPr="00F00993" w:rsidRDefault="00CC5686" w:rsidP="00CC5686">
      <w:pPr>
        <w:pStyle w:val="Legenda"/>
        <w:jc w:val="center"/>
        <w:rPr>
          <w:rFonts w:ascii="Times New Roman" w:hAnsi="Times New Roman" w:cs="Times New Roman"/>
          <w:i w:val="0"/>
          <w:iCs w:val="0"/>
          <w:color w:val="000000" w:themeColor="text1"/>
          <w:sz w:val="22"/>
          <w:szCs w:val="22"/>
          <w:rPrChange w:id="6710" w:author="Jacyeude Araújo" w:date="2019-10-02T13:03:00Z">
            <w:rPr>
              <w:rFonts w:ascii="Times New Roman" w:hAnsi="Times New Roman" w:cs="Times New Roman"/>
              <w:color w:val="000000" w:themeColor="text1"/>
              <w:sz w:val="24"/>
              <w:szCs w:val="24"/>
            </w:rPr>
          </w:rPrChange>
        </w:rPr>
      </w:pPr>
      <w:bookmarkStart w:id="6711" w:name="_Toc20849530"/>
      <w:del w:id="6712" w:author="Jacyeude Araújo" w:date="2019-10-02T11:57:00Z">
        <w:r w:rsidRPr="00F00993" w:rsidDel="00610269">
          <w:rPr>
            <w:rFonts w:ascii="Times New Roman" w:hAnsi="Times New Roman" w:cs="Times New Roman"/>
            <w:i w:val="0"/>
            <w:iCs w:val="0"/>
            <w:color w:val="000000" w:themeColor="text1"/>
            <w:sz w:val="22"/>
            <w:szCs w:val="22"/>
            <w:rPrChange w:id="6713" w:author="Jacyeude Araújo" w:date="2019-10-02T13:03:00Z">
              <w:rPr>
                <w:rFonts w:ascii="Times New Roman" w:hAnsi="Times New Roman" w:cs="Times New Roman"/>
                <w:color w:val="000000" w:themeColor="text1"/>
              </w:rPr>
            </w:rPrChange>
          </w:rPr>
          <w:delText xml:space="preserve">Figura </w:delText>
        </w:r>
      </w:del>
      <w:del w:id="6714" w:author="Jacyeude Araújo" w:date="2019-10-02T10:09:00Z">
        <w:r w:rsidRPr="00F00993" w:rsidDel="00DA6A84">
          <w:rPr>
            <w:rFonts w:ascii="Times New Roman" w:hAnsi="Times New Roman" w:cs="Times New Roman"/>
            <w:i w:val="0"/>
            <w:iCs w:val="0"/>
            <w:color w:val="000000" w:themeColor="text1"/>
            <w:sz w:val="22"/>
            <w:szCs w:val="22"/>
            <w:rPrChange w:id="6715"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716"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717"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718" w:author="Jacyeude Araújo" w:date="2019-10-02T13:03:00Z">
              <w:rPr>
                <w:rFonts w:ascii="Times New Roman" w:hAnsi="Times New Roman" w:cs="Times New Roman"/>
                <w:noProof/>
                <w:color w:val="000000" w:themeColor="text1"/>
              </w:rPr>
            </w:rPrChange>
          </w:rPr>
          <w:delText>43</w:delText>
        </w:r>
        <w:r w:rsidRPr="00F00993" w:rsidDel="00DA6A84">
          <w:rPr>
            <w:rFonts w:ascii="Times New Roman" w:hAnsi="Times New Roman" w:cs="Times New Roman"/>
            <w:i w:val="0"/>
            <w:iCs w:val="0"/>
            <w:color w:val="000000" w:themeColor="text1"/>
            <w:sz w:val="22"/>
            <w:szCs w:val="22"/>
            <w:rPrChange w:id="6719" w:author="Jacyeude Araújo" w:date="2019-10-02T13:03:00Z">
              <w:rPr>
                <w:rFonts w:ascii="Times New Roman" w:hAnsi="Times New Roman" w:cs="Times New Roman"/>
                <w:color w:val="000000" w:themeColor="text1"/>
              </w:rPr>
            </w:rPrChange>
          </w:rPr>
          <w:fldChar w:fldCharType="end"/>
        </w:r>
      </w:del>
      <w:del w:id="6720" w:author="Jacyeude Araújo" w:date="2019-10-02T11:57:00Z">
        <w:r w:rsidRPr="00F00993" w:rsidDel="00610269">
          <w:rPr>
            <w:rFonts w:ascii="Times New Roman" w:hAnsi="Times New Roman" w:cs="Times New Roman"/>
            <w:i w:val="0"/>
            <w:iCs w:val="0"/>
            <w:color w:val="000000" w:themeColor="text1"/>
            <w:sz w:val="22"/>
            <w:szCs w:val="22"/>
            <w:rPrChange w:id="6721" w:author="Jacyeude Araújo" w:date="2019-10-02T13:03:00Z">
              <w:rPr>
                <w:rFonts w:ascii="Times New Roman" w:hAnsi="Times New Roman" w:cs="Times New Roman"/>
                <w:color w:val="000000" w:themeColor="text1"/>
              </w:rPr>
            </w:rPrChange>
          </w:rPr>
          <w:delText xml:space="preserve"> - Fluxo do sistema de aquisição. </w:delText>
        </w:r>
      </w:del>
      <w:r w:rsidRPr="00F00993">
        <w:rPr>
          <w:rFonts w:ascii="Times New Roman" w:hAnsi="Times New Roman" w:cs="Times New Roman"/>
          <w:i w:val="0"/>
          <w:iCs w:val="0"/>
          <w:color w:val="000000" w:themeColor="text1"/>
          <w:sz w:val="22"/>
          <w:szCs w:val="22"/>
          <w:rPrChange w:id="6722" w:author="Jacyeude Araújo" w:date="2019-10-02T13:03:00Z">
            <w:rPr>
              <w:rFonts w:ascii="Times New Roman" w:hAnsi="Times New Roman" w:cs="Times New Roman"/>
              <w:color w:val="000000" w:themeColor="text1"/>
            </w:rPr>
          </w:rPrChange>
        </w:rPr>
        <w:t>Fonte: O próprio autor.</w:t>
      </w:r>
      <w:bookmarkEnd w:id="6711"/>
    </w:p>
    <w:p w14:paraId="666867FA" w14:textId="4B215008"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Os dados do acelerômetro ADXL345 foram obtidos através de uma comunicação serial via protocolo SP</w:t>
      </w:r>
      <w:r w:rsidR="00C0649D" w:rsidRPr="00F00993">
        <w:rPr>
          <w:rFonts w:ascii="Times New Roman" w:hAnsi="Times New Roman" w:cs="Times New Roman"/>
          <w:color w:val="000000" w:themeColor="text1"/>
          <w:sz w:val="24"/>
          <w:szCs w:val="24"/>
        </w:rPr>
        <w:t>I</w:t>
      </w:r>
      <w:r w:rsidRPr="00F00993">
        <w:rPr>
          <w:rFonts w:ascii="Times New Roman" w:hAnsi="Times New Roman" w:cs="Times New Roman"/>
          <w:color w:val="000000" w:themeColor="text1"/>
          <w:sz w:val="24"/>
          <w:szCs w:val="24"/>
        </w:rPr>
        <w:t>. No caso deste trabalho</w:t>
      </w:r>
      <w:ins w:id="6723" w:author="Mauro Sérgio Silva Pinto" w:date="2019-09-28T21:08:00Z">
        <w:r w:rsidR="001140A9"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w:t>
      </w:r>
      <w:r w:rsidR="006D6663" w:rsidRPr="00F00993">
        <w:rPr>
          <w:rFonts w:ascii="Times New Roman" w:hAnsi="Times New Roman" w:cs="Times New Roman"/>
          <w:color w:val="000000" w:themeColor="text1"/>
          <w:sz w:val="24"/>
          <w:szCs w:val="24"/>
        </w:rPr>
        <w:t>foi selecionada a</w:t>
      </w:r>
      <w:r w:rsidRPr="00F00993">
        <w:rPr>
          <w:rFonts w:ascii="Times New Roman" w:hAnsi="Times New Roman" w:cs="Times New Roman"/>
          <w:color w:val="000000" w:themeColor="text1"/>
          <w:sz w:val="24"/>
          <w:szCs w:val="24"/>
        </w:rPr>
        <w:t xml:space="preserve"> frequência, de 3200hz, </w:t>
      </w:r>
      <w:r w:rsidR="006D6663" w:rsidRPr="00F00993">
        <w:rPr>
          <w:rFonts w:ascii="Times New Roman" w:hAnsi="Times New Roman" w:cs="Times New Roman"/>
          <w:color w:val="000000" w:themeColor="text1"/>
          <w:sz w:val="24"/>
          <w:szCs w:val="24"/>
        </w:rPr>
        <w:t>atendendo recomendações do fabricante do ADXL 345, que indica que esta faixa de frequência deve ser utilizada através do protocolo SPI.</w:t>
      </w:r>
    </w:p>
    <w:p w14:paraId="4E69CB9E" w14:textId="77777777"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prosseguir a configuração da comunicação entre o controlador e o sensor definiu-se o modo, sugerido pelo fabricante no datasheet do sensor. Esse modo define qual estado, dentre os </w:t>
      </w:r>
      <w:r w:rsidRPr="00F00993">
        <w:rPr>
          <w:rFonts w:ascii="Times New Roman" w:hAnsi="Times New Roman" w:cs="Times New Roman"/>
          <w:color w:val="000000" w:themeColor="text1"/>
          <w:sz w:val="24"/>
          <w:szCs w:val="24"/>
        </w:rPr>
        <w:lastRenderedPageBreak/>
        <w:t xml:space="preserve">4 possíveis, que são obtidos a partir da combinação dos valores possíveis de polaridade do </w:t>
      </w:r>
      <w:proofErr w:type="spellStart"/>
      <w:proofErr w:type="gramStart"/>
      <w:r w:rsidRPr="00F00993">
        <w:rPr>
          <w:rFonts w:ascii="Times New Roman" w:hAnsi="Times New Roman" w:cs="Times New Roman"/>
          <w:i/>
          <w:iCs/>
          <w:color w:val="000000" w:themeColor="text1"/>
          <w:sz w:val="24"/>
          <w:szCs w:val="24"/>
        </w:rPr>
        <w:t>clock</w:t>
      </w:r>
      <w:proofErr w:type="spellEnd"/>
      <w:r w:rsidRPr="00F00993">
        <w:rPr>
          <w:rFonts w:ascii="Times New Roman" w:hAnsi="Times New Roman" w:cs="Times New Roman"/>
          <w:color w:val="000000" w:themeColor="text1"/>
          <w:sz w:val="24"/>
          <w:szCs w:val="24"/>
        </w:rPr>
        <w:t>(</w:t>
      </w:r>
      <w:proofErr w:type="gramEnd"/>
      <w:r w:rsidRPr="00F00993">
        <w:rPr>
          <w:rFonts w:ascii="Times New Roman" w:hAnsi="Times New Roman" w:cs="Times New Roman"/>
          <w:color w:val="000000" w:themeColor="text1"/>
          <w:sz w:val="24"/>
          <w:szCs w:val="24"/>
        </w:rPr>
        <w:t xml:space="preserve">CPOL), </w:t>
      </w:r>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 xml:space="preserve"> ou </w:t>
      </w:r>
      <w:proofErr w:type="spellStart"/>
      <w:r w:rsidRPr="00F00993">
        <w:rPr>
          <w:rFonts w:ascii="Times New Roman" w:hAnsi="Times New Roman" w:cs="Times New Roman"/>
          <w:i/>
          <w:iCs/>
          <w:color w:val="000000" w:themeColor="text1"/>
          <w:sz w:val="24"/>
          <w:szCs w:val="24"/>
        </w:rPr>
        <w:t>low</w:t>
      </w:r>
      <w:proofErr w:type="spellEnd"/>
      <w:r w:rsidRPr="00F00993">
        <w:rPr>
          <w:rFonts w:ascii="Times New Roman" w:hAnsi="Times New Roman" w:cs="Times New Roman"/>
          <w:color w:val="000000" w:themeColor="text1"/>
          <w:sz w:val="24"/>
          <w:szCs w:val="24"/>
        </w:rPr>
        <w:t xml:space="preserve">, e os valores possíveis da fase do </w:t>
      </w:r>
      <w:proofErr w:type="spellStart"/>
      <w:r w:rsidRPr="00F00993">
        <w:rPr>
          <w:rFonts w:ascii="Times New Roman" w:hAnsi="Times New Roman" w:cs="Times New Roman"/>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(CPHA), </w:t>
      </w:r>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 xml:space="preserve"> ou </w:t>
      </w:r>
      <w:proofErr w:type="spellStart"/>
      <w:r w:rsidRPr="00F00993">
        <w:rPr>
          <w:rFonts w:ascii="Times New Roman" w:hAnsi="Times New Roman" w:cs="Times New Roman"/>
          <w:i/>
          <w:iCs/>
          <w:color w:val="000000" w:themeColor="text1"/>
          <w:sz w:val="24"/>
          <w:szCs w:val="24"/>
        </w:rPr>
        <w:t>low</w:t>
      </w:r>
      <w:proofErr w:type="spellEnd"/>
      <w:r w:rsidRPr="00F00993">
        <w:rPr>
          <w:rFonts w:ascii="Times New Roman" w:hAnsi="Times New Roman" w:cs="Times New Roman"/>
          <w:color w:val="000000" w:themeColor="text1"/>
          <w:sz w:val="24"/>
          <w:szCs w:val="24"/>
        </w:rPr>
        <w:t xml:space="preserve">. </w:t>
      </w:r>
    </w:p>
    <w:p w14:paraId="4BB55885" w14:textId="4B85F307" w:rsidR="009A6E95" w:rsidRPr="00F00993" w:rsidRDefault="009A6E95" w:rsidP="009A6E95">
      <w:pPr>
        <w:spacing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w:t>
      </w:r>
      <w:r w:rsidR="00CC5686" w:rsidRPr="00F00993">
        <w:rPr>
          <w:rFonts w:ascii="Times New Roman" w:hAnsi="Times New Roman" w:cs="Times New Roman"/>
          <w:color w:val="000000" w:themeColor="text1"/>
          <w:sz w:val="24"/>
          <w:szCs w:val="24"/>
        </w:rPr>
        <w:t xml:space="preserve"> </w:t>
      </w:r>
      <w:ins w:id="6724" w:author="Jacyeude Araújo" w:date="2019-10-02T11:58:00Z">
        <w:r w:rsidR="00610269" w:rsidRPr="00F00993">
          <w:rPr>
            <w:rFonts w:ascii="Times New Roman" w:hAnsi="Times New Roman" w:cs="Times New Roman"/>
            <w:color w:val="000000" w:themeColor="text1"/>
            <w:sz w:val="24"/>
            <w:szCs w:val="24"/>
          </w:rPr>
          <w:t>F</w:t>
        </w:r>
      </w:ins>
      <w:del w:id="6725" w:author="Jacyeude Araújo" w:date="2019-10-02T11:58:00Z">
        <w:r w:rsidRPr="00F00993" w:rsidDel="00610269">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6726" w:author="Jacyeude Araújo" w:date="2019-10-02T11:58:00Z">
        <w:r w:rsidR="00CC5686" w:rsidRPr="00F00993" w:rsidDel="00610269">
          <w:rPr>
            <w:rFonts w:ascii="Times New Roman" w:hAnsi="Times New Roman" w:cs="Times New Roman"/>
            <w:color w:val="000000" w:themeColor="text1"/>
            <w:sz w:val="24"/>
            <w:szCs w:val="24"/>
          </w:rPr>
          <w:delText>4</w:delText>
        </w:r>
        <w:r w:rsidR="001561F7" w:rsidRPr="00F00993" w:rsidDel="00610269">
          <w:rPr>
            <w:rFonts w:ascii="Times New Roman" w:hAnsi="Times New Roman" w:cs="Times New Roman"/>
            <w:color w:val="000000" w:themeColor="text1"/>
            <w:sz w:val="24"/>
            <w:szCs w:val="24"/>
          </w:rPr>
          <w:delText>4</w:delText>
        </w:r>
      </w:del>
      <w:ins w:id="6727" w:author="Jacyeude Araújo" w:date="2019-10-02T11:58:00Z">
        <w:r w:rsidR="00610269" w:rsidRPr="00F00993">
          <w:rPr>
            <w:rFonts w:ascii="Times New Roman" w:hAnsi="Times New Roman" w:cs="Times New Roman"/>
            <w:color w:val="000000" w:themeColor="text1"/>
            <w:sz w:val="24"/>
            <w:szCs w:val="24"/>
          </w:rPr>
          <w:t>39</w:t>
        </w:r>
      </w:ins>
      <w:r w:rsidR="00CC5686"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representa os 4 possíveis estados para esses parâmetros e o correspondente modo SPI.</w:t>
      </w:r>
    </w:p>
    <w:p w14:paraId="1CA21276" w14:textId="0CF06B8D" w:rsidR="00610269" w:rsidRPr="00F00993" w:rsidRDefault="00610269">
      <w:pPr>
        <w:pStyle w:val="Legenda"/>
        <w:keepNext/>
        <w:jc w:val="center"/>
        <w:rPr>
          <w:ins w:id="6728" w:author="Jacyeude Araújo" w:date="2019-10-02T11:58:00Z"/>
          <w:rFonts w:ascii="Times New Roman" w:hAnsi="Times New Roman" w:cs="Times New Roman"/>
          <w:i w:val="0"/>
          <w:iCs w:val="0"/>
          <w:color w:val="000000" w:themeColor="text1"/>
          <w:sz w:val="22"/>
          <w:szCs w:val="22"/>
          <w:rPrChange w:id="6729" w:author="Jacyeude Araújo" w:date="2019-10-02T13:03:00Z">
            <w:rPr>
              <w:ins w:id="6730" w:author="Jacyeude Araújo" w:date="2019-10-02T11:58:00Z"/>
            </w:rPr>
          </w:rPrChange>
        </w:rPr>
        <w:pPrChange w:id="6731" w:author="Jacyeude Araújo" w:date="2019-10-02T11:58:00Z">
          <w:pPr>
            <w:pStyle w:val="Legenda"/>
          </w:pPr>
        </w:pPrChange>
      </w:pPr>
      <w:ins w:id="6732" w:author="Jacyeude Araújo" w:date="2019-10-02T11:58:00Z">
        <w:r w:rsidRPr="00F00993">
          <w:rPr>
            <w:rFonts w:ascii="Times New Roman" w:hAnsi="Times New Roman" w:cs="Times New Roman"/>
            <w:i w:val="0"/>
            <w:iCs w:val="0"/>
            <w:color w:val="000000" w:themeColor="text1"/>
            <w:sz w:val="22"/>
            <w:szCs w:val="22"/>
            <w:rPrChange w:id="6733"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734"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735"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736"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39</w:t>
      </w:r>
      <w:ins w:id="6737" w:author="Jacyeude Araújo" w:date="2019-10-02T11:58:00Z">
        <w:r w:rsidRPr="00F00993">
          <w:rPr>
            <w:rFonts w:ascii="Times New Roman" w:hAnsi="Times New Roman" w:cs="Times New Roman"/>
            <w:i w:val="0"/>
            <w:iCs w:val="0"/>
            <w:color w:val="000000" w:themeColor="text1"/>
            <w:sz w:val="22"/>
            <w:szCs w:val="22"/>
            <w:rPrChange w:id="6738"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739" w:author="Jacyeude Araújo" w:date="2019-10-02T13:03:00Z">
              <w:rPr/>
            </w:rPrChange>
          </w:rPr>
          <w:t xml:space="preserve"> - SPI </w:t>
        </w:r>
        <w:proofErr w:type="spellStart"/>
        <w:r w:rsidRPr="00F00993">
          <w:rPr>
            <w:rFonts w:ascii="Times New Roman" w:hAnsi="Times New Roman" w:cs="Times New Roman"/>
            <w:i w:val="0"/>
            <w:iCs w:val="0"/>
            <w:color w:val="000000" w:themeColor="text1"/>
            <w:sz w:val="22"/>
            <w:szCs w:val="22"/>
            <w:rPrChange w:id="6740" w:author="Jacyeude Araújo" w:date="2019-10-02T13:03:00Z">
              <w:rPr/>
            </w:rPrChange>
          </w:rPr>
          <w:t>modes</w:t>
        </w:r>
        <w:proofErr w:type="spellEnd"/>
      </w:ins>
    </w:p>
    <w:p w14:paraId="2CB09EF6" w14:textId="77777777" w:rsidR="00CC5686" w:rsidRPr="00F00993" w:rsidRDefault="009A6E95" w:rsidP="00CC5686">
      <w:pPr>
        <w:keepNext/>
        <w:spacing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74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9050E3F" wp14:editId="42003D5C">
            <wp:extent cx="2548890" cy="1921676"/>
            <wp:effectExtent l="0" t="0" r="381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64520" cy="1933460"/>
                    </a:xfrm>
                    <a:prstGeom prst="rect">
                      <a:avLst/>
                    </a:prstGeom>
                    <a:noFill/>
                    <a:ln>
                      <a:noFill/>
                    </a:ln>
                  </pic:spPr>
                </pic:pic>
              </a:graphicData>
            </a:graphic>
          </wp:inline>
        </w:drawing>
      </w:r>
    </w:p>
    <w:p w14:paraId="0711C448" w14:textId="02769EC2" w:rsidR="009A6E95" w:rsidRPr="00F00993" w:rsidRDefault="00CC5686" w:rsidP="00CC5686">
      <w:pPr>
        <w:pStyle w:val="Legenda"/>
        <w:jc w:val="center"/>
        <w:rPr>
          <w:rFonts w:ascii="Times New Roman" w:hAnsi="Times New Roman" w:cs="Times New Roman"/>
          <w:i w:val="0"/>
          <w:iCs w:val="0"/>
          <w:color w:val="000000" w:themeColor="text1"/>
          <w:sz w:val="22"/>
          <w:szCs w:val="22"/>
          <w:rPrChange w:id="6742" w:author="Jacyeude Araújo" w:date="2019-10-02T13:03:00Z">
            <w:rPr>
              <w:rFonts w:ascii="Times New Roman" w:hAnsi="Times New Roman" w:cs="Times New Roman"/>
              <w:color w:val="000000" w:themeColor="text1"/>
              <w:sz w:val="24"/>
              <w:szCs w:val="24"/>
            </w:rPr>
          </w:rPrChange>
        </w:rPr>
      </w:pPr>
      <w:bookmarkStart w:id="6743" w:name="_Toc20849531"/>
      <w:del w:id="6744" w:author="Jacyeude Araújo" w:date="2019-10-02T11:58:00Z">
        <w:r w:rsidRPr="00F00993" w:rsidDel="00610269">
          <w:rPr>
            <w:rFonts w:ascii="Times New Roman" w:hAnsi="Times New Roman" w:cs="Times New Roman"/>
            <w:i w:val="0"/>
            <w:iCs w:val="0"/>
            <w:color w:val="000000" w:themeColor="text1"/>
            <w:sz w:val="22"/>
            <w:szCs w:val="22"/>
            <w:rPrChange w:id="6745" w:author="Jacyeude Araújo" w:date="2019-10-02T13:03:00Z">
              <w:rPr>
                <w:rFonts w:ascii="Times New Roman" w:hAnsi="Times New Roman" w:cs="Times New Roman"/>
                <w:color w:val="000000" w:themeColor="text1"/>
              </w:rPr>
            </w:rPrChange>
          </w:rPr>
          <w:delText xml:space="preserve">Figura </w:delText>
        </w:r>
      </w:del>
      <w:del w:id="6746" w:author="Jacyeude Araújo" w:date="2019-10-02T10:09:00Z">
        <w:r w:rsidRPr="00F00993" w:rsidDel="00DA6A84">
          <w:rPr>
            <w:rFonts w:ascii="Times New Roman" w:hAnsi="Times New Roman" w:cs="Times New Roman"/>
            <w:i w:val="0"/>
            <w:iCs w:val="0"/>
            <w:color w:val="000000" w:themeColor="text1"/>
            <w:sz w:val="22"/>
            <w:szCs w:val="22"/>
            <w:rPrChange w:id="6747"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748"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74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750" w:author="Jacyeude Araújo" w:date="2019-10-02T13:03:00Z">
              <w:rPr>
                <w:rFonts w:ascii="Times New Roman" w:hAnsi="Times New Roman" w:cs="Times New Roman"/>
                <w:noProof/>
                <w:color w:val="000000" w:themeColor="text1"/>
              </w:rPr>
            </w:rPrChange>
          </w:rPr>
          <w:delText>44</w:delText>
        </w:r>
        <w:r w:rsidRPr="00F00993" w:rsidDel="00DA6A84">
          <w:rPr>
            <w:rFonts w:ascii="Times New Roman" w:hAnsi="Times New Roman" w:cs="Times New Roman"/>
            <w:i w:val="0"/>
            <w:iCs w:val="0"/>
            <w:color w:val="000000" w:themeColor="text1"/>
            <w:sz w:val="22"/>
            <w:szCs w:val="22"/>
            <w:rPrChange w:id="6751" w:author="Jacyeude Araújo" w:date="2019-10-02T13:03:00Z">
              <w:rPr>
                <w:rFonts w:ascii="Times New Roman" w:hAnsi="Times New Roman" w:cs="Times New Roman"/>
                <w:color w:val="000000" w:themeColor="text1"/>
              </w:rPr>
            </w:rPrChange>
          </w:rPr>
          <w:fldChar w:fldCharType="end"/>
        </w:r>
      </w:del>
      <w:del w:id="6752" w:author="Jacyeude Araújo" w:date="2019-10-02T11:58:00Z">
        <w:r w:rsidRPr="00F00993" w:rsidDel="00610269">
          <w:rPr>
            <w:rFonts w:ascii="Times New Roman" w:hAnsi="Times New Roman" w:cs="Times New Roman"/>
            <w:i w:val="0"/>
            <w:iCs w:val="0"/>
            <w:color w:val="000000" w:themeColor="text1"/>
            <w:sz w:val="22"/>
            <w:szCs w:val="22"/>
            <w:rPrChange w:id="6753" w:author="Jacyeude Araújo" w:date="2019-10-02T13:03:00Z">
              <w:rPr>
                <w:rFonts w:ascii="Times New Roman" w:hAnsi="Times New Roman" w:cs="Times New Roman"/>
                <w:color w:val="000000" w:themeColor="text1"/>
              </w:rPr>
            </w:rPrChange>
          </w:rPr>
          <w:delText xml:space="preserve"> - SPI modes. </w:delText>
        </w:r>
      </w:del>
      <w:r w:rsidRPr="00F00993">
        <w:rPr>
          <w:rFonts w:ascii="Times New Roman" w:hAnsi="Times New Roman" w:cs="Times New Roman"/>
          <w:i w:val="0"/>
          <w:iCs w:val="0"/>
          <w:color w:val="000000" w:themeColor="text1"/>
          <w:sz w:val="22"/>
          <w:szCs w:val="22"/>
          <w:rPrChange w:id="6754" w:author="Jacyeude Araújo" w:date="2019-10-02T13:03:00Z">
            <w:rPr>
              <w:rFonts w:ascii="Times New Roman" w:hAnsi="Times New Roman" w:cs="Times New Roman"/>
              <w:color w:val="000000" w:themeColor="text1"/>
            </w:rPr>
          </w:rPrChange>
        </w:rPr>
        <w:t>Fonte: Adaptado de []</w:t>
      </w:r>
      <w:bookmarkEnd w:id="6743"/>
    </w:p>
    <w:p w14:paraId="4FA3A917" w14:textId="77777777"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w:t>
      </w:r>
      <w:proofErr w:type="spellStart"/>
      <w:r w:rsidRPr="00F00993">
        <w:rPr>
          <w:rFonts w:ascii="Times New Roman" w:hAnsi="Times New Roman" w:cs="Times New Roman"/>
          <w:color w:val="000000" w:themeColor="text1"/>
          <w:sz w:val="24"/>
          <w:szCs w:val="24"/>
        </w:rPr>
        <w:t>Mode</w:t>
      </w:r>
      <w:proofErr w:type="spellEnd"/>
      <w:r w:rsidRPr="00F00993">
        <w:rPr>
          <w:rFonts w:ascii="Times New Roman" w:hAnsi="Times New Roman" w:cs="Times New Roman"/>
          <w:color w:val="000000" w:themeColor="text1"/>
          <w:sz w:val="24"/>
          <w:szCs w:val="24"/>
        </w:rPr>
        <w:t xml:space="preserve"> 3 foi escolhido pela análise do diagrama de timing do ADXL345.</w:t>
      </w:r>
    </w:p>
    <w:p w14:paraId="549AB444" w14:textId="77777777"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diagrama mostra que o estado </w:t>
      </w:r>
      <w:proofErr w:type="spellStart"/>
      <w:r w:rsidRPr="00F00993">
        <w:rPr>
          <w:rFonts w:ascii="Times New Roman" w:hAnsi="Times New Roman" w:cs="Times New Roman"/>
          <w:i/>
          <w:iCs/>
          <w:color w:val="000000" w:themeColor="text1"/>
          <w:sz w:val="24"/>
          <w:szCs w:val="24"/>
        </w:rPr>
        <w:t>idle</w:t>
      </w:r>
      <w:proofErr w:type="spellEnd"/>
      <w:r w:rsidRPr="00F00993">
        <w:rPr>
          <w:rFonts w:ascii="Times New Roman" w:hAnsi="Times New Roman" w:cs="Times New Roman"/>
          <w:color w:val="000000" w:themeColor="text1"/>
          <w:sz w:val="24"/>
          <w:szCs w:val="24"/>
        </w:rPr>
        <w:t xml:space="preserve"> do </w:t>
      </w:r>
      <w:proofErr w:type="spellStart"/>
      <w:r w:rsidRPr="00F00993">
        <w:rPr>
          <w:rFonts w:ascii="Times New Roman" w:hAnsi="Times New Roman" w:cs="Times New Roman"/>
          <w:color w:val="000000" w:themeColor="text1"/>
          <w:sz w:val="24"/>
          <w:szCs w:val="24"/>
        </w:rPr>
        <w:t>clock</w:t>
      </w:r>
      <w:proofErr w:type="spellEnd"/>
      <w:r w:rsidRPr="00F00993">
        <w:rPr>
          <w:rFonts w:ascii="Times New Roman" w:hAnsi="Times New Roman" w:cs="Times New Roman"/>
          <w:color w:val="000000" w:themeColor="text1"/>
          <w:sz w:val="24"/>
          <w:szCs w:val="24"/>
        </w:rPr>
        <w:t xml:space="preserve"> está no nível </w:t>
      </w:r>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 xml:space="preserve">, a borda de transmissão é a do nível </w:t>
      </w:r>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 xml:space="preserve"> para nível </w:t>
      </w:r>
      <w:proofErr w:type="spellStart"/>
      <w:r w:rsidRPr="00F00993">
        <w:rPr>
          <w:rFonts w:ascii="Times New Roman" w:hAnsi="Times New Roman" w:cs="Times New Roman"/>
          <w:i/>
          <w:iCs/>
          <w:color w:val="000000" w:themeColor="text1"/>
          <w:sz w:val="24"/>
          <w:szCs w:val="24"/>
        </w:rPr>
        <w:t>low</w:t>
      </w:r>
      <w:proofErr w:type="spellEnd"/>
      <w:r w:rsidRPr="00F00993">
        <w:rPr>
          <w:rFonts w:ascii="Times New Roman" w:hAnsi="Times New Roman" w:cs="Times New Roman"/>
          <w:color w:val="000000" w:themeColor="text1"/>
          <w:sz w:val="24"/>
          <w:szCs w:val="24"/>
        </w:rPr>
        <w:t xml:space="preserve"> e a borda válida SDO é a borda de nível </w:t>
      </w:r>
      <w:proofErr w:type="spellStart"/>
      <w:r w:rsidRPr="00F00993">
        <w:rPr>
          <w:rFonts w:ascii="Times New Roman" w:hAnsi="Times New Roman" w:cs="Times New Roman"/>
          <w:color w:val="000000" w:themeColor="text1"/>
          <w:sz w:val="24"/>
          <w:szCs w:val="24"/>
        </w:rPr>
        <w:t>l</w:t>
      </w:r>
      <w:r w:rsidRPr="00F00993">
        <w:rPr>
          <w:rFonts w:ascii="Times New Roman" w:hAnsi="Times New Roman" w:cs="Times New Roman"/>
          <w:i/>
          <w:iCs/>
          <w:color w:val="000000" w:themeColor="text1"/>
          <w:sz w:val="24"/>
          <w:szCs w:val="24"/>
        </w:rPr>
        <w:t>ow</w:t>
      </w:r>
      <w:proofErr w:type="spellEnd"/>
      <w:r w:rsidRPr="00F00993">
        <w:rPr>
          <w:rFonts w:ascii="Times New Roman" w:hAnsi="Times New Roman" w:cs="Times New Roman"/>
          <w:color w:val="000000" w:themeColor="text1"/>
          <w:sz w:val="24"/>
          <w:szCs w:val="24"/>
        </w:rPr>
        <w:t xml:space="preserve"> para nível </w:t>
      </w:r>
      <w:r w:rsidRPr="00F00993">
        <w:rPr>
          <w:rFonts w:ascii="Times New Roman" w:hAnsi="Times New Roman" w:cs="Times New Roman"/>
          <w:i/>
          <w:iCs/>
          <w:color w:val="000000" w:themeColor="text1"/>
          <w:sz w:val="24"/>
          <w:szCs w:val="24"/>
        </w:rPr>
        <w:t>high</w:t>
      </w:r>
      <w:r w:rsidRPr="00F00993">
        <w:rPr>
          <w:rFonts w:ascii="Times New Roman" w:hAnsi="Times New Roman" w:cs="Times New Roman"/>
          <w:color w:val="000000" w:themeColor="text1"/>
          <w:sz w:val="24"/>
          <w:szCs w:val="24"/>
        </w:rPr>
        <w:t>.</w:t>
      </w:r>
    </w:p>
    <w:p w14:paraId="4E027788" w14:textId="57C88F30"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partir </w:t>
      </w:r>
      <w:del w:id="6755" w:author="Mauro Sérgio Silva Pinto" w:date="2019-09-28T21:09:00Z">
        <w:r w:rsidRPr="00F00993" w:rsidDel="001140A9">
          <w:rPr>
            <w:rFonts w:ascii="Times New Roman" w:hAnsi="Times New Roman" w:cs="Times New Roman"/>
            <w:color w:val="000000" w:themeColor="text1"/>
            <w:sz w:val="24"/>
            <w:szCs w:val="24"/>
          </w:rPr>
          <w:delText>dai</w:delText>
        </w:r>
      </w:del>
      <w:ins w:id="6756" w:author="Mauro Sérgio Silva Pinto" w:date="2019-09-28T21:09:00Z">
        <w:r w:rsidR="001140A9" w:rsidRPr="00F00993">
          <w:rPr>
            <w:rFonts w:ascii="Times New Roman" w:hAnsi="Times New Roman" w:cs="Times New Roman"/>
            <w:color w:val="000000" w:themeColor="text1"/>
            <w:sz w:val="24"/>
            <w:szCs w:val="24"/>
          </w:rPr>
          <w:t>daí,</w:t>
        </w:r>
      </w:ins>
      <w:r w:rsidRPr="00F00993">
        <w:rPr>
          <w:rFonts w:ascii="Times New Roman" w:hAnsi="Times New Roman" w:cs="Times New Roman"/>
          <w:color w:val="000000" w:themeColor="text1"/>
          <w:sz w:val="24"/>
          <w:szCs w:val="24"/>
        </w:rPr>
        <w:t xml:space="preserve"> deve-se configurar a ordem dos bits a serem enviados. A interface SPI pode enviar dados com o bit mais significativo primeiro ou o bit menos significativo primeiro, de acordo com o datasheet do ADXL345 deve-se escolher a configuração MSB (</w:t>
      </w:r>
      <w:proofErr w:type="spellStart"/>
      <w:r w:rsidRPr="00F00993">
        <w:rPr>
          <w:rFonts w:ascii="Times New Roman" w:hAnsi="Times New Roman" w:cs="Times New Roman"/>
          <w:i/>
          <w:iCs/>
          <w:color w:val="000000" w:themeColor="text1"/>
          <w:sz w:val="24"/>
          <w:szCs w:val="24"/>
        </w:rPr>
        <w:t>most</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significant</w:t>
      </w:r>
      <w:proofErr w:type="spellEnd"/>
      <w:r w:rsidRPr="00F00993">
        <w:rPr>
          <w:rFonts w:ascii="Times New Roman" w:hAnsi="Times New Roman" w:cs="Times New Roman"/>
          <w:i/>
          <w:iCs/>
          <w:color w:val="000000" w:themeColor="text1"/>
          <w:sz w:val="24"/>
          <w:szCs w:val="24"/>
        </w:rPr>
        <w:t xml:space="preserve"> bit </w:t>
      </w:r>
      <w:proofErr w:type="spellStart"/>
      <w:r w:rsidRPr="00F00993">
        <w:rPr>
          <w:rFonts w:ascii="Times New Roman" w:hAnsi="Times New Roman" w:cs="Times New Roman"/>
          <w:i/>
          <w:iCs/>
          <w:color w:val="000000" w:themeColor="text1"/>
          <w:sz w:val="24"/>
          <w:szCs w:val="24"/>
        </w:rPr>
        <w:t>first</w:t>
      </w:r>
      <w:proofErr w:type="spellEnd"/>
      <w:r w:rsidRPr="00F00993">
        <w:rPr>
          <w:rFonts w:ascii="Times New Roman" w:hAnsi="Times New Roman" w:cs="Times New Roman"/>
          <w:color w:val="000000" w:themeColor="text1"/>
          <w:sz w:val="24"/>
          <w:szCs w:val="24"/>
        </w:rPr>
        <w:t xml:space="preserve">). A frequência de </w:t>
      </w:r>
      <w:r w:rsidR="006D6663" w:rsidRPr="00F00993">
        <w:rPr>
          <w:rFonts w:ascii="Times New Roman" w:hAnsi="Times New Roman" w:cs="Times New Roman"/>
          <w:color w:val="000000" w:themeColor="text1"/>
          <w:sz w:val="24"/>
          <w:szCs w:val="24"/>
        </w:rPr>
        <w:t>transferência</w:t>
      </w:r>
      <w:r w:rsidRPr="00F00993">
        <w:rPr>
          <w:rFonts w:ascii="Times New Roman" w:hAnsi="Times New Roman" w:cs="Times New Roman"/>
          <w:color w:val="000000" w:themeColor="text1"/>
          <w:sz w:val="24"/>
          <w:szCs w:val="24"/>
        </w:rPr>
        <w:t xml:space="preserve"> de dados é então escolhida de forma a permitir o maior </w:t>
      </w:r>
      <w:r w:rsidR="006D6663" w:rsidRPr="00F00993">
        <w:rPr>
          <w:rFonts w:ascii="Times New Roman" w:hAnsi="Times New Roman" w:cs="Times New Roman"/>
          <w:color w:val="000000" w:themeColor="text1"/>
          <w:sz w:val="24"/>
          <w:szCs w:val="24"/>
        </w:rPr>
        <w:t>número</w:t>
      </w:r>
      <w:r w:rsidRPr="00F00993">
        <w:rPr>
          <w:rFonts w:ascii="Times New Roman" w:hAnsi="Times New Roman" w:cs="Times New Roman"/>
          <w:color w:val="000000" w:themeColor="text1"/>
          <w:sz w:val="24"/>
          <w:szCs w:val="24"/>
        </w:rPr>
        <w:t xml:space="preserve"> de bit enviados na unidade de tempo, portanto a </w:t>
      </w:r>
      <w:r w:rsidR="006D6663" w:rsidRPr="00F00993">
        <w:rPr>
          <w:rFonts w:ascii="Times New Roman" w:hAnsi="Times New Roman" w:cs="Times New Roman"/>
          <w:color w:val="000000" w:themeColor="text1"/>
          <w:sz w:val="24"/>
          <w:szCs w:val="24"/>
        </w:rPr>
        <w:t>frequência</w:t>
      </w:r>
      <w:r w:rsidRPr="00F00993">
        <w:rPr>
          <w:rFonts w:ascii="Times New Roman" w:hAnsi="Times New Roman" w:cs="Times New Roman"/>
          <w:color w:val="000000" w:themeColor="text1"/>
          <w:sz w:val="24"/>
          <w:szCs w:val="24"/>
        </w:rPr>
        <w:t xml:space="preserve"> de 5KHz foi escolhida.</w:t>
      </w:r>
    </w:p>
    <w:p w14:paraId="4FB08CA6" w14:textId="40F6626F"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seguir deve-se informar o valor e o endereço do registro do qual se configura o range de serviço do </w:t>
      </w:r>
      <w:r w:rsidR="006D6663" w:rsidRPr="00F00993">
        <w:rPr>
          <w:rFonts w:ascii="Times New Roman" w:hAnsi="Times New Roman" w:cs="Times New Roman"/>
          <w:color w:val="000000" w:themeColor="text1"/>
          <w:sz w:val="24"/>
          <w:szCs w:val="24"/>
        </w:rPr>
        <w:t>acelerômetro</w:t>
      </w:r>
      <w:r w:rsidRPr="00F00993">
        <w:rPr>
          <w:rFonts w:ascii="Times New Roman" w:hAnsi="Times New Roman" w:cs="Times New Roman"/>
          <w:color w:val="000000" w:themeColor="text1"/>
          <w:sz w:val="24"/>
          <w:szCs w:val="24"/>
        </w:rPr>
        <w:t xml:space="preserve"> e no caso deste trabalho foi o valor 0x01 no endereço 0x31, o modo de medição do </w:t>
      </w:r>
      <w:r w:rsidR="006D6663" w:rsidRPr="00F00993">
        <w:rPr>
          <w:rFonts w:ascii="Times New Roman" w:hAnsi="Times New Roman" w:cs="Times New Roman"/>
          <w:color w:val="000000" w:themeColor="text1"/>
          <w:sz w:val="24"/>
          <w:szCs w:val="24"/>
        </w:rPr>
        <w:t>acelerômetro</w:t>
      </w:r>
      <w:r w:rsidRPr="00F00993">
        <w:rPr>
          <w:rFonts w:ascii="Times New Roman" w:hAnsi="Times New Roman" w:cs="Times New Roman"/>
          <w:color w:val="000000" w:themeColor="text1"/>
          <w:sz w:val="24"/>
          <w:szCs w:val="24"/>
        </w:rPr>
        <w:t xml:space="preserve"> ao escrever 0x08 no endereço 0x2D e o valor 0x0F no endereço 0x2C para configurar a taxa de </w:t>
      </w:r>
      <w:proofErr w:type="spellStart"/>
      <w:r w:rsidRPr="00F00993">
        <w:rPr>
          <w:rFonts w:ascii="Times New Roman" w:hAnsi="Times New Roman" w:cs="Times New Roman"/>
          <w:color w:val="000000" w:themeColor="text1"/>
          <w:sz w:val="24"/>
          <w:szCs w:val="24"/>
        </w:rPr>
        <w:t>Baud</w:t>
      </w:r>
      <w:proofErr w:type="spellEnd"/>
      <w:r w:rsidRPr="00F00993">
        <w:rPr>
          <w:rFonts w:ascii="Times New Roman" w:hAnsi="Times New Roman" w:cs="Times New Roman"/>
          <w:color w:val="000000" w:themeColor="text1"/>
          <w:sz w:val="24"/>
          <w:szCs w:val="24"/>
        </w:rPr>
        <w:t xml:space="preserve"> à 3200Hz.</w:t>
      </w:r>
    </w:p>
    <w:p w14:paraId="6EEC94A5" w14:textId="615BF5D9"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leitura dos valores de aceleração começa no registro correspondente ao DATAX0</w:t>
      </w:r>
      <w:r w:rsidR="006D6663"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ou registro 0x32.  </w:t>
      </w:r>
    </w:p>
    <w:p w14:paraId="050F6F76" w14:textId="701B985D" w:rsidR="009A6E95" w:rsidRPr="00F00993" w:rsidRDefault="009A6E95" w:rsidP="009A6E95">
      <w:pPr>
        <w:spacing w:after="0" w:line="360" w:lineRule="auto"/>
        <w:ind w:firstLine="1440"/>
        <w:jc w:val="both"/>
        <w:rPr>
          <w:ins w:id="6757" w:author="Jacyeude Araújo" w:date="2019-10-02T11:59: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ADXL345 retorna valores de aceleração em 10bits, mas eles são armazenados como bytes ou 8 bits. Portanto para se obter o valor completo de aceleração deve-se combinar dois bytes </w:t>
      </w:r>
      <w:r w:rsidRPr="00F00993">
        <w:rPr>
          <w:rFonts w:ascii="Times New Roman" w:hAnsi="Times New Roman" w:cs="Times New Roman"/>
          <w:color w:val="000000" w:themeColor="text1"/>
          <w:sz w:val="24"/>
          <w:szCs w:val="24"/>
        </w:rPr>
        <w:lastRenderedPageBreak/>
        <w:t xml:space="preserve">para cada eixo. No caso deste trabalho, o valor de x é armazenado nas </w:t>
      </w:r>
      <w:r w:rsidR="00C0649D" w:rsidRPr="00F00993">
        <w:rPr>
          <w:rFonts w:ascii="Times New Roman" w:hAnsi="Times New Roman" w:cs="Times New Roman"/>
          <w:color w:val="000000" w:themeColor="text1"/>
          <w:sz w:val="24"/>
          <w:szCs w:val="24"/>
        </w:rPr>
        <w:t>variáveis</w:t>
      </w:r>
      <w:r w:rsidRPr="00F00993">
        <w:rPr>
          <w:rFonts w:ascii="Times New Roman" w:hAnsi="Times New Roman" w:cs="Times New Roman"/>
          <w:color w:val="000000" w:themeColor="text1"/>
          <w:sz w:val="24"/>
          <w:szCs w:val="24"/>
        </w:rPr>
        <w:t xml:space="preserve"> value1 e value2 e assim </w:t>
      </w:r>
      <w:r w:rsidR="00C0649D" w:rsidRPr="00F00993">
        <w:rPr>
          <w:rFonts w:ascii="Times New Roman" w:hAnsi="Times New Roman" w:cs="Times New Roman"/>
          <w:color w:val="000000" w:themeColor="text1"/>
          <w:sz w:val="24"/>
          <w:szCs w:val="24"/>
        </w:rPr>
        <w:t>sucessivamente</w:t>
      </w:r>
      <w:r w:rsidRPr="00F00993">
        <w:rPr>
          <w:rFonts w:ascii="Times New Roman" w:hAnsi="Times New Roman" w:cs="Times New Roman"/>
          <w:color w:val="000000" w:themeColor="text1"/>
          <w:sz w:val="24"/>
          <w:szCs w:val="24"/>
        </w:rPr>
        <w:t xml:space="preserve"> para o resto dos eixos como ilustra o fragmento de </w:t>
      </w:r>
      <w:r w:rsidR="00C0649D" w:rsidRPr="00F00993">
        <w:rPr>
          <w:rFonts w:ascii="Times New Roman" w:hAnsi="Times New Roman" w:cs="Times New Roman"/>
          <w:color w:val="000000" w:themeColor="text1"/>
          <w:sz w:val="24"/>
          <w:szCs w:val="24"/>
        </w:rPr>
        <w:t>código</w:t>
      </w:r>
      <w:r w:rsidRPr="00F00993">
        <w:rPr>
          <w:rFonts w:ascii="Times New Roman" w:hAnsi="Times New Roman" w:cs="Times New Roman"/>
          <w:color w:val="000000" w:themeColor="text1"/>
          <w:sz w:val="24"/>
          <w:szCs w:val="24"/>
        </w:rPr>
        <w:t xml:space="preserve"> </w:t>
      </w:r>
      <w:r w:rsidR="00C0649D" w:rsidRPr="00F00993">
        <w:rPr>
          <w:rFonts w:ascii="Times New Roman" w:hAnsi="Times New Roman" w:cs="Times New Roman"/>
          <w:color w:val="000000" w:themeColor="text1"/>
          <w:sz w:val="24"/>
          <w:szCs w:val="24"/>
        </w:rPr>
        <w:t xml:space="preserve">na </w:t>
      </w:r>
      <w:ins w:id="6758" w:author="Jacyeude Araújo" w:date="2019-10-02T12:18:00Z">
        <w:r w:rsidR="00322E52" w:rsidRPr="00F00993">
          <w:rPr>
            <w:rFonts w:ascii="Times New Roman" w:hAnsi="Times New Roman" w:cs="Times New Roman"/>
            <w:color w:val="000000" w:themeColor="text1"/>
            <w:sz w:val="24"/>
            <w:szCs w:val="24"/>
          </w:rPr>
          <w:t>F</w:t>
        </w:r>
      </w:ins>
      <w:del w:id="6759" w:author="Jacyeude Araújo" w:date="2019-10-02T12:18:00Z">
        <w:r w:rsidR="00C0649D" w:rsidRPr="00F00993" w:rsidDel="00322E52">
          <w:rPr>
            <w:rFonts w:ascii="Times New Roman" w:hAnsi="Times New Roman" w:cs="Times New Roman"/>
            <w:color w:val="000000" w:themeColor="text1"/>
            <w:sz w:val="24"/>
            <w:szCs w:val="24"/>
          </w:rPr>
          <w:delText>f</w:delText>
        </w:r>
      </w:del>
      <w:r w:rsidR="00C0649D" w:rsidRPr="00F00993">
        <w:rPr>
          <w:rFonts w:ascii="Times New Roman" w:hAnsi="Times New Roman" w:cs="Times New Roman"/>
          <w:color w:val="000000" w:themeColor="text1"/>
          <w:sz w:val="24"/>
          <w:szCs w:val="24"/>
        </w:rPr>
        <w:t>igura 4</w:t>
      </w:r>
      <w:ins w:id="6760" w:author="Jacyeude Araújo" w:date="2019-10-02T11:59:00Z">
        <w:r w:rsidR="00610269" w:rsidRPr="00F00993">
          <w:rPr>
            <w:rFonts w:ascii="Times New Roman" w:hAnsi="Times New Roman" w:cs="Times New Roman"/>
            <w:color w:val="000000" w:themeColor="text1"/>
            <w:sz w:val="24"/>
            <w:szCs w:val="24"/>
          </w:rPr>
          <w:t>0</w:t>
        </w:r>
      </w:ins>
      <w:del w:id="6761" w:author="Jacyeude Araújo" w:date="2019-10-02T11:59:00Z">
        <w:r w:rsidR="001561F7" w:rsidRPr="00F00993" w:rsidDel="00610269">
          <w:rPr>
            <w:rFonts w:ascii="Times New Roman" w:hAnsi="Times New Roman" w:cs="Times New Roman"/>
            <w:color w:val="000000" w:themeColor="text1"/>
            <w:sz w:val="24"/>
            <w:szCs w:val="24"/>
          </w:rPr>
          <w:delText>5</w:delText>
        </w:r>
      </w:del>
      <w:r w:rsidRPr="00F00993">
        <w:rPr>
          <w:rFonts w:ascii="Times New Roman" w:hAnsi="Times New Roman" w:cs="Times New Roman"/>
          <w:color w:val="000000" w:themeColor="text1"/>
          <w:sz w:val="24"/>
          <w:szCs w:val="24"/>
        </w:rPr>
        <w:t>.</w:t>
      </w:r>
    </w:p>
    <w:p w14:paraId="6EC69613" w14:textId="77777777" w:rsidR="00610269" w:rsidRPr="00F00993" w:rsidRDefault="00610269" w:rsidP="009A6E95">
      <w:pPr>
        <w:spacing w:after="0" w:line="360" w:lineRule="auto"/>
        <w:ind w:firstLine="1440"/>
        <w:jc w:val="both"/>
        <w:rPr>
          <w:rFonts w:ascii="Times New Roman" w:hAnsi="Times New Roman" w:cs="Times New Roman"/>
          <w:color w:val="000000" w:themeColor="text1"/>
          <w:sz w:val="24"/>
          <w:szCs w:val="24"/>
        </w:rPr>
      </w:pPr>
    </w:p>
    <w:p w14:paraId="64E476D1" w14:textId="3A97765B" w:rsidR="00610269" w:rsidRPr="00F00993" w:rsidRDefault="00610269">
      <w:pPr>
        <w:pStyle w:val="Legenda"/>
        <w:keepNext/>
        <w:jc w:val="center"/>
        <w:rPr>
          <w:ins w:id="6762" w:author="Jacyeude Araújo" w:date="2019-10-02T11:58:00Z"/>
          <w:rFonts w:ascii="Times New Roman" w:hAnsi="Times New Roman" w:cs="Times New Roman"/>
          <w:i w:val="0"/>
          <w:iCs w:val="0"/>
          <w:color w:val="000000" w:themeColor="text1"/>
          <w:sz w:val="22"/>
          <w:szCs w:val="22"/>
          <w:rPrChange w:id="6763" w:author="Jacyeude Araújo" w:date="2019-10-02T13:03:00Z">
            <w:rPr>
              <w:ins w:id="6764" w:author="Jacyeude Araújo" w:date="2019-10-02T11:58:00Z"/>
            </w:rPr>
          </w:rPrChange>
        </w:rPr>
        <w:pPrChange w:id="6765" w:author="Jacyeude Araújo" w:date="2019-10-02T11:58:00Z">
          <w:pPr>
            <w:pStyle w:val="Legenda"/>
          </w:pPr>
        </w:pPrChange>
      </w:pPr>
      <w:ins w:id="6766" w:author="Jacyeude Araújo" w:date="2019-10-02T11:58:00Z">
        <w:r w:rsidRPr="00F00993">
          <w:rPr>
            <w:rFonts w:ascii="Times New Roman" w:hAnsi="Times New Roman" w:cs="Times New Roman"/>
            <w:i w:val="0"/>
            <w:iCs w:val="0"/>
            <w:color w:val="000000" w:themeColor="text1"/>
            <w:sz w:val="22"/>
            <w:szCs w:val="22"/>
            <w:rPrChange w:id="6767"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76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76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77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40</w:t>
      </w:r>
      <w:ins w:id="6771" w:author="Jacyeude Araújo" w:date="2019-10-02T11:58:00Z">
        <w:r w:rsidRPr="00F00993">
          <w:rPr>
            <w:rFonts w:ascii="Times New Roman" w:hAnsi="Times New Roman" w:cs="Times New Roman"/>
            <w:i w:val="0"/>
            <w:iCs w:val="0"/>
            <w:color w:val="000000" w:themeColor="text1"/>
            <w:sz w:val="22"/>
            <w:szCs w:val="22"/>
            <w:rPrChange w:id="677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773" w:author="Jacyeude Araújo" w:date="2019-10-02T13:03:00Z">
              <w:rPr/>
            </w:rPrChange>
          </w:rPr>
          <w:t xml:space="preserve"> - </w:t>
        </w:r>
      </w:ins>
      <w:ins w:id="6774" w:author="Jacyeude Araújo" w:date="2019-10-02T11:59:00Z">
        <w:r w:rsidRPr="00F00993">
          <w:rPr>
            <w:rFonts w:ascii="Times New Roman" w:hAnsi="Times New Roman" w:cs="Times New Roman"/>
            <w:i w:val="0"/>
            <w:iCs w:val="0"/>
            <w:color w:val="000000" w:themeColor="text1"/>
            <w:sz w:val="22"/>
            <w:szCs w:val="22"/>
            <w:rPrChange w:id="6775" w:author="Jacyeude Araújo" w:date="2019-10-02T13:03:00Z">
              <w:rPr/>
            </w:rPrChange>
          </w:rPr>
          <w:t>Fragmento</w:t>
        </w:r>
      </w:ins>
      <w:ins w:id="6776" w:author="Jacyeude Araújo" w:date="2019-10-02T11:58:00Z">
        <w:r w:rsidRPr="00F00993">
          <w:rPr>
            <w:rFonts w:ascii="Times New Roman" w:hAnsi="Times New Roman" w:cs="Times New Roman"/>
            <w:i w:val="0"/>
            <w:iCs w:val="0"/>
            <w:color w:val="000000" w:themeColor="text1"/>
            <w:sz w:val="22"/>
            <w:szCs w:val="22"/>
            <w:rPrChange w:id="6777" w:author="Jacyeude Araújo" w:date="2019-10-02T13:03:00Z">
              <w:rPr/>
            </w:rPrChange>
          </w:rPr>
          <w:t xml:space="preserve"> do código implementado para aquisição de sinal do ADXL345</w:t>
        </w:r>
      </w:ins>
    </w:p>
    <w:p w14:paraId="61F062B1" w14:textId="77777777" w:rsidR="00C0649D" w:rsidRPr="00F00993" w:rsidRDefault="009A6E95" w:rsidP="00C0649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778"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1E3ECE49" wp14:editId="0AC4CCE4">
            <wp:extent cx="2888827" cy="1206546"/>
            <wp:effectExtent l="0" t="0" r="6985" b="0"/>
            <wp:docPr id="1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959" cy="1233331"/>
                    </a:xfrm>
                    <a:prstGeom prst="rect">
                      <a:avLst/>
                    </a:prstGeom>
                    <a:noFill/>
                    <a:ln>
                      <a:noFill/>
                    </a:ln>
                  </pic:spPr>
                </pic:pic>
              </a:graphicData>
            </a:graphic>
          </wp:inline>
        </w:drawing>
      </w:r>
    </w:p>
    <w:p w14:paraId="27D4B63A" w14:textId="41C9179C" w:rsidR="009A6E95" w:rsidRPr="00F00993" w:rsidRDefault="00C0649D" w:rsidP="00C0649D">
      <w:pPr>
        <w:pStyle w:val="Legenda"/>
        <w:jc w:val="center"/>
        <w:rPr>
          <w:rFonts w:ascii="Times New Roman" w:hAnsi="Times New Roman" w:cs="Times New Roman"/>
          <w:i w:val="0"/>
          <w:iCs w:val="0"/>
          <w:color w:val="000000" w:themeColor="text1"/>
          <w:sz w:val="22"/>
          <w:szCs w:val="22"/>
          <w:rPrChange w:id="6779" w:author="Jacyeude Araújo" w:date="2019-10-02T13:03:00Z">
            <w:rPr>
              <w:rFonts w:ascii="Times New Roman" w:hAnsi="Times New Roman" w:cs="Times New Roman"/>
              <w:color w:val="000000" w:themeColor="text1"/>
              <w:sz w:val="24"/>
              <w:szCs w:val="24"/>
            </w:rPr>
          </w:rPrChange>
        </w:rPr>
      </w:pPr>
      <w:bookmarkStart w:id="6780" w:name="_Toc20849532"/>
      <w:del w:id="6781" w:author="Jacyeude Araújo" w:date="2019-10-02T11:58:00Z">
        <w:r w:rsidRPr="00F00993" w:rsidDel="00610269">
          <w:rPr>
            <w:rFonts w:ascii="Times New Roman" w:hAnsi="Times New Roman" w:cs="Times New Roman"/>
            <w:i w:val="0"/>
            <w:iCs w:val="0"/>
            <w:color w:val="000000" w:themeColor="text1"/>
            <w:sz w:val="22"/>
            <w:szCs w:val="22"/>
            <w:rPrChange w:id="6782" w:author="Jacyeude Araújo" w:date="2019-10-02T13:03:00Z">
              <w:rPr>
                <w:rFonts w:ascii="Times New Roman" w:hAnsi="Times New Roman" w:cs="Times New Roman"/>
                <w:color w:val="000000" w:themeColor="text1"/>
              </w:rPr>
            </w:rPrChange>
          </w:rPr>
          <w:delText xml:space="preserve">Figura </w:delText>
        </w:r>
      </w:del>
      <w:del w:id="6783" w:author="Jacyeude Araújo" w:date="2019-10-02T10:09:00Z">
        <w:r w:rsidRPr="00F00993" w:rsidDel="00DA6A84">
          <w:rPr>
            <w:rFonts w:ascii="Times New Roman" w:hAnsi="Times New Roman" w:cs="Times New Roman"/>
            <w:i w:val="0"/>
            <w:iCs w:val="0"/>
            <w:color w:val="000000" w:themeColor="text1"/>
            <w:sz w:val="22"/>
            <w:szCs w:val="22"/>
            <w:rPrChange w:id="6784" w:author="Jacyeude Araújo" w:date="2019-10-02T13:03:00Z">
              <w:rPr>
                <w:rFonts w:ascii="Times New Roman" w:hAnsi="Times New Roman" w:cs="Times New Roman"/>
                <w:color w:val="000000" w:themeColor="text1"/>
              </w:rPr>
            </w:rPrChange>
          </w:rPr>
          <w:fldChar w:fldCharType="begin"/>
        </w:r>
        <w:r w:rsidRPr="00F00993" w:rsidDel="00DA6A84">
          <w:rPr>
            <w:rFonts w:ascii="Times New Roman" w:hAnsi="Times New Roman" w:cs="Times New Roman"/>
            <w:i w:val="0"/>
            <w:iCs w:val="0"/>
            <w:color w:val="000000" w:themeColor="text1"/>
            <w:sz w:val="22"/>
            <w:szCs w:val="22"/>
            <w:rPrChange w:id="6785" w:author="Jacyeude Araújo" w:date="2019-10-02T13:03:00Z">
              <w:rPr>
                <w:rFonts w:ascii="Times New Roman" w:hAnsi="Times New Roman" w:cs="Times New Roman"/>
                <w:color w:val="000000" w:themeColor="text1"/>
              </w:rPr>
            </w:rPrChange>
          </w:rPr>
          <w:delInstrText xml:space="preserve"> SEQ Figura \* ARABIC </w:delInstrText>
        </w:r>
        <w:r w:rsidRPr="00F00993" w:rsidDel="00DA6A84">
          <w:rPr>
            <w:rFonts w:ascii="Times New Roman" w:hAnsi="Times New Roman" w:cs="Times New Roman"/>
            <w:i w:val="0"/>
            <w:iCs w:val="0"/>
            <w:color w:val="000000" w:themeColor="text1"/>
            <w:sz w:val="22"/>
            <w:szCs w:val="22"/>
            <w:rPrChange w:id="6786"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787" w:author="Jacyeude Araújo" w:date="2019-10-02T13:03:00Z">
              <w:rPr>
                <w:rFonts w:ascii="Times New Roman" w:hAnsi="Times New Roman" w:cs="Times New Roman"/>
                <w:noProof/>
                <w:color w:val="000000" w:themeColor="text1"/>
              </w:rPr>
            </w:rPrChange>
          </w:rPr>
          <w:delText>45</w:delText>
        </w:r>
        <w:r w:rsidRPr="00F00993" w:rsidDel="00DA6A84">
          <w:rPr>
            <w:rFonts w:ascii="Times New Roman" w:hAnsi="Times New Roman" w:cs="Times New Roman"/>
            <w:i w:val="0"/>
            <w:iCs w:val="0"/>
            <w:color w:val="000000" w:themeColor="text1"/>
            <w:sz w:val="22"/>
            <w:szCs w:val="22"/>
            <w:rPrChange w:id="6788" w:author="Jacyeude Araújo" w:date="2019-10-02T13:03:00Z">
              <w:rPr>
                <w:rFonts w:ascii="Times New Roman" w:hAnsi="Times New Roman" w:cs="Times New Roman"/>
                <w:color w:val="000000" w:themeColor="text1"/>
              </w:rPr>
            </w:rPrChange>
          </w:rPr>
          <w:fldChar w:fldCharType="end"/>
        </w:r>
      </w:del>
      <w:del w:id="6789" w:author="Jacyeude Araújo" w:date="2019-10-02T11:58:00Z">
        <w:r w:rsidRPr="00F00993" w:rsidDel="00610269">
          <w:rPr>
            <w:rFonts w:ascii="Times New Roman" w:hAnsi="Times New Roman" w:cs="Times New Roman"/>
            <w:i w:val="0"/>
            <w:iCs w:val="0"/>
            <w:color w:val="000000" w:themeColor="text1"/>
            <w:sz w:val="22"/>
            <w:szCs w:val="22"/>
            <w:rPrChange w:id="6790" w:author="Jacyeude Araújo" w:date="2019-10-02T13:03:00Z">
              <w:rPr>
                <w:rFonts w:ascii="Times New Roman" w:hAnsi="Times New Roman" w:cs="Times New Roman"/>
                <w:color w:val="000000" w:themeColor="text1"/>
              </w:rPr>
            </w:rPrChange>
          </w:rPr>
          <w:delText xml:space="preserve">- Fragmneto do código implementado para aquisição de sinal do ADXL345. </w:delText>
        </w:r>
      </w:del>
      <w:r w:rsidRPr="00F00993">
        <w:rPr>
          <w:rFonts w:ascii="Times New Roman" w:hAnsi="Times New Roman" w:cs="Times New Roman"/>
          <w:i w:val="0"/>
          <w:iCs w:val="0"/>
          <w:color w:val="000000" w:themeColor="text1"/>
          <w:sz w:val="22"/>
          <w:szCs w:val="22"/>
          <w:rPrChange w:id="6791" w:author="Jacyeude Araújo" w:date="2019-10-02T13:03:00Z">
            <w:rPr>
              <w:rFonts w:ascii="Times New Roman" w:hAnsi="Times New Roman" w:cs="Times New Roman"/>
              <w:color w:val="000000" w:themeColor="text1"/>
            </w:rPr>
          </w:rPrChange>
        </w:rPr>
        <w:t>Fonte: O próprio autor.</w:t>
      </w:r>
      <w:bookmarkEnd w:id="6780"/>
    </w:p>
    <w:p w14:paraId="265F9C79" w14:textId="77777777" w:rsidR="009A6E95" w:rsidRPr="00F00993" w:rsidRDefault="009A6E95" w:rsidP="009A6E95">
      <w:pPr>
        <w:spacing w:after="0" w:line="360" w:lineRule="auto"/>
        <w:ind w:firstLine="1440"/>
        <w:jc w:val="both"/>
        <w:rPr>
          <w:rFonts w:ascii="Times New Roman" w:hAnsi="Times New Roman" w:cs="Times New Roman"/>
          <w:color w:val="000000" w:themeColor="text1"/>
          <w:sz w:val="24"/>
          <w:szCs w:val="24"/>
        </w:rPr>
      </w:pPr>
    </w:p>
    <w:p w14:paraId="3D0299C9" w14:textId="1A155B14" w:rsidR="009A6E95" w:rsidRPr="00F00993" w:rsidRDefault="009A6E95" w:rsidP="00C0649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desenvolvimento do sistema objetivando a aquisição do sinal de corrente e vibração se deu através de um código escrito na Arduino IDE para o ESP8266 o qual faz a leitura dos registros do ADXL345 e a leitura dos valores obtidos na porta analógica na qual o SCT-013 é conectado e os envia para uma porta serial do computador. A partir desta etapa um código escrito no software </w:t>
      </w:r>
      <w:proofErr w:type="spellStart"/>
      <w:r w:rsidRPr="00F00993">
        <w:rPr>
          <w:rFonts w:ascii="Times New Roman" w:hAnsi="Times New Roman" w:cs="Times New Roman"/>
          <w:i/>
          <w:iCs/>
          <w:color w:val="000000" w:themeColor="text1"/>
          <w:sz w:val="24"/>
          <w:szCs w:val="24"/>
        </w:rPr>
        <w:t>Processing</w:t>
      </w:r>
      <w:proofErr w:type="spellEnd"/>
      <w:r w:rsidRPr="00F00993">
        <w:rPr>
          <w:rFonts w:ascii="Times New Roman" w:hAnsi="Times New Roman" w:cs="Times New Roman"/>
          <w:color w:val="000000" w:themeColor="text1"/>
          <w:sz w:val="24"/>
          <w:szCs w:val="24"/>
        </w:rPr>
        <w:t xml:space="preserve"> lê a porta em que o ESP8266 </w:t>
      </w:r>
      <w:ins w:id="6792" w:author="Mauro Sérgio Silva Pinto" w:date="2019-09-28T21:10:00Z">
        <w:r w:rsidR="001140A9" w:rsidRPr="00F00993">
          <w:rPr>
            <w:rFonts w:ascii="Times New Roman" w:hAnsi="Times New Roman" w:cs="Times New Roman"/>
            <w:color w:val="000000" w:themeColor="text1"/>
            <w:sz w:val="24"/>
            <w:szCs w:val="24"/>
          </w:rPr>
          <w:t xml:space="preserve">se </w:t>
        </w:r>
      </w:ins>
      <w:r w:rsidRPr="00F00993">
        <w:rPr>
          <w:rFonts w:ascii="Times New Roman" w:hAnsi="Times New Roman" w:cs="Times New Roman"/>
          <w:color w:val="000000" w:themeColor="text1"/>
          <w:sz w:val="24"/>
          <w:szCs w:val="24"/>
        </w:rPr>
        <w:t>encontra</w:t>
      </w:r>
      <w:del w:id="6793" w:author="Mauro Sérgio Silva Pinto" w:date="2019-09-28T21:10:00Z">
        <w:r w:rsidRPr="00F00993" w:rsidDel="001140A9">
          <w:rPr>
            <w:rFonts w:ascii="Times New Roman" w:hAnsi="Times New Roman" w:cs="Times New Roman"/>
            <w:color w:val="000000" w:themeColor="text1"/>
            <w:sz w:val="24"/>
            <w:szCs w:val="24"/>
          </w:rPr>
          <w:delText>-se</w:delText>
        </w:r>
      </w:del>
      <w:r w:rsidRPr="00F00993">
        <w:rPr>
          <w:rFonts w:ascii="Times New Roman" w:hAnsi="Times New Roman" w:cs="Times New Roman"/>
          <w:color w:val="000000" w:themeColor="text1"/>
          <w:sz w:val="24"/>
          <w:szCs w:val="24"/>
        </w:rPr>
        <w:t xml:space="preserve"> conectado e constrói um arquivo CSV</w:t>
      </w:r>
      <w:r w:rsidR="00C0649D" w:rsidRPr="00F00993">
        <w:rPr>
          <w:rFonts w:ascii="Times New Roman" w:hAnsi="Times New Roman" w:cs="Times New Roman"/>
          <w:color w:val="000000" w:themeColor="text1"/>
          <w:sz w:val="24"/>
          <w:szCs w:val="24"/>
        </w:rPr>
        <w:t xml:space="preserve">, as rotinas implementas no arduíno IDE e </w:t>
      </w:r>
      <w:proofErr w:type="spellStart"/>
      <w:r w:rsidR="00C0649D" w:rsidRPr="00F00993">
        <w:rPr>
          <w:rFonts w:ascii="Times New Roman" w:hAnsi="Times New Roman" w:cs="Times New Roman"/>
          <w:i/>
          <w:iCs/>
          <w:color w:val="000000" w:themeColor="text1"/>
          <w:sz w:val="24"/>
          <w:szCs w:val="24"/>
        </w:rPr>
        <w:t>Processing</w:t>
      </w:r>
      <w:proofErr w:type="spellEnd"/>
      <w:r w:rsidR="00C0649D" w:rsidRPr="00F00993">
        <w:rPr>
          <w:rFonts w:ascii="Times New Roman" w:hAnsi="Times New Roman" w:cs="Times New Roman"/>
          <w:color w:val="000000" w:themeColor="text1"/>
          <w:sz w:val="24"/>
          <w:szCs w:val="24"/>
        </w:rPr>
        <w:t xml:space="preserve"> constam no anexo 1</w:t>
      </w:r>
      <w:r w:rsidRPr="00F00993">
        <w:rPr>
          <w:rFonts w:ascii="Times New Roman" w:hAnsi="Times New Roman" w:cs="Times New Roman"/>
          <w:color w:val="000000" w:themeColor="text1"/>
          <w:sz w:val="24"/>
          <w:szCs w:val="24"/>
        </w:rPr>
        <w:t>.</w:t>
      </w:r>
    </w:p>
    <w:p w14:paraId="27D286F8" w14:textId="02A78811" w:rsidR="009A6E95" w:rsidRPr="00F00993" w:rsidRDefault="009A6E95" w:rsidP="00C0649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Após a concretização do sistema de monitoramento de vibração e corrente, foram realizados os primeiros testes do funcionamento do sistema. Segue a foto da visualização dos resultados </w:t>
      </w:r>
      <w:r w:rsidR="001561F7" w:rsidRPr="00F00993">
        <w:rPr>
          <w:rFonts w:ascii="Times New Roman" w:hAnsi="Times New Roman" w:cs="Times New Roman"/>
          <w:color w:val="000000" w:themeColor="text1"/>
          <w:sz w:val="24"/>
          <w:szCs w:val="24"/>
        </w:rPr>
        <w:t xml:space="preserve">obtidos, na </w:t>
      </w:r>
      <w:ins w:id="6794" w:author="Jacyeude Araújo" w:date="2019-10-02T12:18:00Z">
        <w:r w:rsidR="00322E52" w:rsidRPr="00F00993">
          <w:rPr>
            <w:rFonts w:ascii="Times New Roman" w:hAnsi="Times New Roman" w:cs="Times New Roman"/>
            <w:color w:val="000000" w:themeColor="text1"/>
            <w:sz w:val="24"/>
            <w:szCs w:val="24"/>
          </w:rPr>
          <w:t>F</w:t>
        </w:r>
      </w:ins>
      <w:del w:id="6795" w:author="Jacyeude Araújo" w:date="2019-10-02T12:18:00Z">
        <w:r w:rsidR="001561F7" w:rsidRPr="00F00993" w:rsidDel="00322E52">
          <w:rPr>
            <w:rFonts w:ascii="Times New Roman" w:hAnsi="Times New Roman" w:cs="Times New Roman"/>
            <w:color w:val="000000" w:themeColor="text1"/>
            <w:sz w:val="24"/>
            <w:szCs w:val="24"/>
          </w:rPr>
          <w:delText>f</w:delText>
        </w:r>
      </w:del>
      <w:r w:rsidR="001561F7" w:rsidRPr="00F00993">
        <w:rPr>
          <w:rFonts w:ascii="Times New Roman" w:hAnsi="Times New Roman" w:cs="Times New Roman"/>
          <w:color w:val="000000" w:themeColor="text1"/>
          <w:sz w:val="24"/>
          <w:szCs w:val="24"/>
        </w:rPr>
        <w:t>igura 4</w:t>
      </w:r>
      <w:del w:id="6796" w:author="Jacyeude Araújo" w:date="2019-10-02T11:59:00Z">
        <w:r w:rsidR="001561F7" w:rsidRPr="00F00993" w:rsidDel="00610269">
          <w:rPr>
            <w:rFonts w:ascii="Times New Roman" w:hAnsi="Times New Roman" w:cs="Times New Roman"/>
            <w:color w:val="000000" w:themeColor="text1"/>
            <w:sz w:val="24"/>
            <w:szCs w:val="24"/>
          </w:rPr>
          <w:delText>6</w:delText>
        </w:r>
      </w:del>
      <w:ins w:id="6797" w:author="Jacyeude Araújo" w:date="2019-10-02T11:59:00Z">
        <w:r w:rsidR="00610269" w:rsidRPr="00F00993">
          <w:rPr>
            <w:rFonts w:ascii="Times New Roman" w:hAnsi="Times New Roman" w:cs="Times New Roman"/>
            <w:color w:val="000000" w:themeColor="text1"/>
            <w:sz w:val="24"/>
            <w:szCs w:val="24"/>
          </w:rPr>
          <w:t>1</w:t>
        </w:r>
      </w:ins>
      <w:r w:rsidR="001561F7"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 da captação de sinais dos sensores ADXL345+SCT-13 controlados do ESP 8266, tendo a visualização dos resultados no Serial da IDE(</w:t>
      </w:r>
      <w:proofErr w:type="spellStart"/>
      <w:r w:rsidRPr="00F00993">
        <w:rPr>
          <w:rFonts w:ascii="Times New Roman" w:hAnsi="Times New Roman" w:cs="Times New Roman"/>
          <w:i/>
          <w:iCs/>
          <w:color w:val="000000" w:themeColor="text1"/>
          <w:sz w:val="24"/>
          <w:szCs w:val="24"/>
        </w:rPr>
        <w:t>I</w:t>
      </w:r>
      <w:r w:rsidR="00952D93" w:rsidRPr="00F00993">
        <w:rPr>
          <w:color w:val="000000" w:themeColor="text1"/>
          <w:rPrChange w:id="6798" w:author="Jacyeude Araújo" w:date="2019-10-02T13:03:00Z">
            <w:rPr/>
          </w:rPrChange>
        </w:rPr>
        <w:fldChar w:fldCharType="begin"/>
      </w:r>
      <w:r w:rsidR="00952D93" w:rsidRPr="00F00993">
        <w:rPr>
          <w:color w:val="000000" w:themeColor="text1"/>
          <w:rPrChange w:id="6799" w:author="Jacyeude Araújo" w:date="2019-10-02T13:03:00Z">
            <w:rPr/>
          </w:rPrChange>
        </w:rPr>
        <w:instrText xml:space="preserve"> HYPERLINK "https://en.wikipedia.org/wiki/Integrated_development_environment" \o "Integrated development environment" </w:instrText>
      </w:r>
      <w:r w:rsidR="00952D93" w:rsidRPr="00F00993">
        <w:rPr>
          <w:color w:val="000000" w:themeColor="text1"/>
          <w:rPrChange w:id="6800" w:author="Jacyeude Araújo" w:date="2019-10-02T13:03:00Z">
            <w:rPr>
              <w:rFonts w:ascii="Times New Roman" w:hAnsi="Times New Roman" w:cs="Times New Roman"/>
              <w:i/>
              <w:iCs/>
              <w:color w:val="000000" w:themeColor="text1"/>
              <w:sz w:val="24"/>
              <w:szCs w:val="24"/>
            </w:rPr>
          </w:rPrChange>
        </w:rPr>
        <w:fldChar w:fldCharType="separate"/>
      </w:r>
      <w:r w:rsidRPr="00F00993">
        <w:rPr>
          <w:rFonts w:ascii="Times New Roman" w:hAnsi="Times New Roman" w:cs="Times New Roman"/>
          <w:i/>
          <w:iCs/>
          <w:color w:val="000000" w:themeColor="text1"/>
          <w:sz w:val="24"/>
          <w:szCs w:val="24"/>
        </w:rPr>
        <w:t>ntegrated</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Development</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Environment</w:t>
      </w:r>
      <w:proofErr w:type="spellEnd"/>
      <w:r w:rsidR="00952D93" w:rsidRPr="00F00993">
        <w:rPr>
          <w:rFonts w:ascii="Times New Roman" w:hAnsi="Times New Roman" w:cs="Times New Roman"/>
          <w:i/>
          <w:iCs/>
          <w:color w:val="000000" w:themeColor="text1"/>
          <w:sz w:val="24"/>
          <w:szCs w:val="24"/>
          <w:rPrChange w:id="6801" w:author="Jacyeude Araújo" w:date="2019-10-02T13:03:00Z">
            <w:rPr>
              <w:rFonts w:ascii="Times New Roman" w:hAnsi="Times New Roman" w:cs="Times New Roman"/>
              <w:i/>
              <w:iCs/>
              <w:color w:val="000000" w:themeColor="text1"/>
              <w:sz w:val="24"/>
              <w:szCs w:val="24"/>
            </w:rPr>
          </w:rPrChange>
        </w:rPr>
        <w:fldChar w:fldCharType="end"/>
      </w:r>
      <w:r w:rsidRPr="00F00993">
        <w:rPr>
          <w:rFonts w:ascii="Times New Roman" w:hAnsi="Times New Roman" w:cs="Times New Roman"/>
          <w:color w:val="000000" w:themeColor="text1"/>
          <w:sz w:val="24"/>
          <w:szCs w:val="24"/>
        </w:rPr>
        <w:t xml:space="preserve">) do Arduino. A rotina de implementação consta no </w:t>
      </w:r>
      <w:r w:rsidR="001561F7" w:rsidRPr="00F00993">
        <w:rPr>
          <w:rFonts w:ascii="Times New Roman" w:hAnsi="Times New Roman" w:cs="Times New Roman"/>
          <w:color w:val="000000" w:themeColor="text1"/>
          <w:sz w:val="24"/>
          <w:szCs w:val="24"/>
        </w:rPr>
        <w:t>Apêndice 2</w:t>
      </w:r>
      <w:r w:rsidRPr="00F00993">
        <w:rPr>
          <w:rFonts w:ascii="Times New Roman" w:hAnsi="Times New Roman" w:cs="Times New Roman"/>
          <w:color w:val="000000" w:themeColor="text1"/>
          <w:sz w:val="24"/>
          <w:szCs w:val="24"/>
        </w:rPr>
        <w:t>.</w:t>
      </w:r>
    </w:p>
    <w:p w14:paraId="75245C39" w14:textId="3DDAE92C" w:rsidR="00610269" w:rsidRPr="00F00993" w:rsidRDefault="00610269">
      <w:pPr>
        <w:pStyle w:val="Legenda"/>
        <w:keepNext/>
        <w:jc w:val="center"/>
        <w:rPr>
          <w:ins w:id="6802" w:author="Jacyeude Araújo" w:date="2019-10-02T11:59:00Z"/>
          <w:rFonts w:ascii="Times New Roman" w:hAnsi="Times New Roman" w:cs="Times New Roman"/>
          <w:i w:val="0"/>
          <w:iCs w:val="0"/>
          <w:color w:val="000000" w:themeColor="text1"/>
          <w:sz w:val="22"/>
          <w:szCs w:val="22"/>
          <w:rPrChange w:id="6803" w:author="Jacyeude Araújo" w:date="2019-10-02T13:03:00Z">
            <w:rPr>
              <w:ins w:id="6804" w:author="Jacyeude Araújo" w:date="2019-10-02T11:59:00Z"/>
            </w:rPr>
          </w:rPrChange>
        </w:rPr>
        <w:pPrChange w:id="6805" w:author="Jacyeude Araújo" w:date="2019-10-02T11:59:00Z">
          <w:pPr>
            <w:pStyle w:val="Legenda"/>
          </w:pPr>
        </w:pPrChange>
      </w:pPr>
      <w:ins w:id="6806" w:author="Jacyeude Araújo" w:date="2019-10-02T11:59:00Z">
        <w:r w:rsidRPr="00F00993">
          <w:rPr>
            <w:rFonts w:ascii="Times New Roman" w:hAnsi="Times New Roman" w:cs="Times New Roman"/>
            <w:i w:val="0"/>
            <w:iCs w:val="0"/>
            <w:color w:val="000000" w:themeColor="text1"/>
            <w:sz w:val="22"/>
            <w:szCs w:val="22"/>
            <w:rPrChange w:id="6807"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680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80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81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41</w:t>
      </w:r>
      <w:ins w:id="6811" w:author="Jacyeude Araújo" w:date="2019-10-02T11:59:00Z">
        <w:r w:rsidRPr="00F00993">
          <w:rPr>
            <w:rFonts w:ascii="Times New Roman" w:hAnsi="Times New Roman" w:cs="Times New Roman"/>
            <w:i w:val="0"/>
            <w:iCs w:val="0"/>
            <w:color w:val="000000" w:themeColor="text1"/>
            <w:sz w:val="22"/>
            <w:szCs w:val="22"/>
            <w:rPrChange w:id="681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813" w:author="Jacyeude Araújo" w:date="2019-10-02T13:03:00Z">
              <w:rPr/>
            </w:rPrChange>
          </w:rPr>
          <w:t xml:space="preserve"> - Monitor Serial do </w:t>
        </w:r>
        <w:proofErr w:type="spellStart"/>
        <w:r w:rsidRPr="00F00993">
          <w:rPr>
            <w:rFonts w:ascii="Times New Roman" w:hAnsi="Times New Roman" w:cs="Times New Roman"/>
            <w:i w:val="0"/>
            <w:iCs w:val="0"/>
            <w:color w:val="000000" w:themeColor="text1"/>
            <w:sz w:val="22"/>
            <w:szCs w:val="22"/>
            <w:rPrChange w:id="6814" w:author="Jacyeude Araújo" w:date="2019-10-02T13:03:00Z">
              <w:rPr/>
            </w:rPrChange>
          </w:rPr>
          <w:t>softaware</w:t>
        </w:r>
        <w:proofErr w:type="spellEnd"/>
        <w:r w:rsidRPr="00F00993">
          <w:rPr>
            <w:rFonts w:ascii="Times New Roman" w:hAnsi="Times New Roman" w:cs="Times New Roman"/>
            <w:i w:val="0"/>
            <w:iCs w:val="0"/>
            <w:color w:val="000000" w:themeColor="text1"/>
            <w:sz w:val="22"/>
            <w:szCs w:val="22"/>
            <w:rPrChange w:id="6815" w:author="Jacyeude Araújo" w:date="2019-10-02T13:03:00Z">
              <w:rPr/>
            </w:rPrChange>
          </w:rPr>
          <w:t xml:space="preserve"> Arduino IDE.</w:t>
        </w:r>
      </w:ins>
    </w:p>
    <w:p w14:paraId="65A24CB9" w14:textId="77777777" w:rsidR="00075D6D" w:rsidRPr="00F00993" w:rsidRDefault="001C0F2D">
      <w:pPr>
        <w:keepNext/>
        <w:spacing w:after="0" w:line="360" w:lineRule="auto"/>
        <w:jc w:val="center"/>
        <w:rPr>
          <w:rFonts w:ascii="Times New Roman" w:hAnsi="Times New Roman" w:cs="Times New Roman"/>
          <w:color w:val="000000" w:themeColor="text1"/>
        </w:rPr>
        <w:pPrChange w:id="6816" w:author="Jacyeude Araújo" w:date="2019-10-02T12:09:00Z">
          <w:pPr>
            <w:keepNext/>
            <w:spacing w:after="0" w:line="360" w:lineRule="auto"/>
            <w:jc w:val="both"/>
          </w:pPr>
        </w:pPrChange>
      </w:pPr>
      <w:r w:rsidRPr="00F00993">
        <w:rPr>
          <w:rFonts w:ascii="Times New Roman" w:hAnsi="Times New Roman" w:cs="Times New Roman"/>
          <w:noProof/>
          <w:color w:val="000000" w:themeColor="text1"/>
          <w:lang w:eastAsia="pt-BR"/>
          <w:rPrChange w:id="6817"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05665319" wp14:editId="054C36DD">
            <wp:extent cx="5690870" cy="3064861"/>
            <wp:effectExtent l="0" t="0" r="508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01891" cy="3070797"/>
                    </a:xfrm>
                    <a:prstGeom prst="rect">
                      <a:avLst/>
                    </a:prstGeom>
                    <a:noFill/>
                    <a:ln>
                      <a:noFill/>
                    </a:ln>
                  </pic:spPr>
                </pic:pic>
              </a:graphicData>
            </a:graphic>
          </wp:inline>
        </w:drawing>
      </w:r>
    </w:p>
    <w:p w14:paraId="31B36E8E" w14:textId="56D3C4F0" w:rsidR="001C0F2D" w:rsidRPr="00F00993" w:rsidRDefault="00075D6D" w:rsidP="00075D6D">
      <w:pPr>
        <w:pStyle w:val="Legenda"/>
        <w:jc w:val="center"/>
        <w:rPr>
          <w:rFonts w:ascii="Times New Roman" w:hAnsi="Times New Roman" w:cs="Times New Roman"/>
          <w:i w:val="0"/>
          <w:iCs w:val="0"/>
          <w:color w:val="000000" w:themeColor="text1"/>
          <w:sz w:val="22"/>
          <w:szCs w:val="22"/>
          <w:rPrChange w:id="6818" w:author="Jacyeude Araújo" w:date="2019-10-02T13:03:00Z">
            <w:rPr>
              <w:rFonts w:ascii="Times New Roman" w:hAnsi="Times New Roman" w:cs="Times New Roman"/>
              <w:color w:val="000000" w:themeColor="text1"/>
              <w:sz w:val="24"/>
              <w:szCs w:val="24"/>
            </w:rPr>
          </w:rPrChange>
        </w:rPr>
      </w:pPr>
      <w:bookmarkStart w:id="6819" w:name="_Toc20849533"/>
      <w:del w:id="6820" w:author="Jacyeude Araújo" w:date="2019-10-02T11:59:00Z">
        <w:r w:rsidRPr="00F00993" w:rsidDel="00610269">
          <w:rPr>
            <w:rFonts w:ascii="Times New Roman" w:hAnsi="Times New Roman" w:cs="Times New Roman"/>
            <w:i w:val="0"/>
            <w:iCs w:val="0"/>
            <w:color w:val="000000" w:themeColor="text1"/>
            <w:sz w:val="22"/>
            <w:szCs w:val="22"/>
            <w:rPrChange w:id="6821" w:author="Jacyeude Araújo" w:date="2019-10-02T13:03:00Z">
              <w:rPr>
                <w:rFonts w:ascii="Times New Roman" w:hAnsi="Times New Roman" w:cs="Times New Roman"/>
                <w:color w:val="000000" w:themeColor="text1"/>
              </w:rPr>
            </w:rPrChange>
          </w:rPr>
          <w:delText xml:space="preserve">Figura </w:delText>
        </w:r>
      </w:del>
      <w:del w:id="6822" w:author="Jacyeude Araújo" w:date="2019-10-02T10:09:00Z">
        <w:r w:rsidR="00CC0B09" w:rsidRPr="00F00993" w:rsidDel="00DA6A84">
          <w:rPr>
            <w:rFonts w:ascii="Times New Roman" w:hAnsi="Times New Roman" w:cs="Times New Roman"/>
            <w:i w:val="0"/>
            <w:iCs w:val="0"/>
            <w:color w:val="000000" w:themeColor="text1"/>
            <w:sz w:val="22"/>
            <w:szCs w:val="22"/>
            <w:rPrChange w:id="6823"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824"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825"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826" w:author="Jacyeude Araújo" w:date="2019-10-02T13:03:00Z">
              <w:rPr>
                <w:rFonts w:ascii="Times New Roman" w:hAnsi="Times New Roman" w:cs="Times New Roman"/>
                <w:noProof/>
                <w:color w:val="000000" w:themeColor="text1"/>
              </w:rPr>
            </w:rPrChange>
          </w:rPr>
          <w:delText>46</w:delText>
        </w:r>
        <w:r w:rsidR="00CC0B09" w:rsidRPr="00F00993" w:rsidDel="00DA6A84">
          <w:rPr>
            <w:rFonts w:ascii="Times New Roman" w:hAnsi="Times New Roman" w:cs="Times New Roman"/>
            <w:i w:val="0"/>
            <w:iCs w:val="0"/>
            <w:color w:val="000000" w:themeColor="text1"/>
            <w:sz w:val="22"/>
            <w:szCs w:val="22"/>
            <w:rPrChange w:id="6827" w:author="Jacyeude Araújo" w:date="2019-10-02T13:03:00Z">
              <w:rPr>
                <w:rFonts w:ascii="Times New Roman" w:hAnsi="Times New Roman" w:cs="Times New Roman"/>
                <w:color w:val="000000" w:themeColor="text1"/>
              </w:rPr>
            </w:rPrChange>
          </w:rPr>
          <w:fldChar w:fldCharType="end"/>
        </w:r>
      </w:del>
      <w:del w:id="6828" w:author="Jacyeude Araújo" w:date="2019-10-02T11:59:00Z">
        <w:r w:rsidRPr="00F00993" w:rsidDel="00610269">
          <w:rPr>
            <w:rFonts w:ascii="Times New Roman" w:hAnsi="Times New Roman" w:cs="Times New Roman"/>
            <w:i w:val="0"/>
            <w:iCs w:val="0"/>
            <w:color w:val="000000" w:themeColor="text1"/>
            <w:sz w:val="22"/>
            <w:szCs w:val="22"/>
            <w:rPrChange w:id="6829" w:author="Jacyeude Araújo" w:date="2019-10-02T13:03:00Z">
              <w:rPr>
                <w:rFonts w:ascii="Times New Roman" w:hAnsi="Times New Roman" w:cs="Times New Roman"/>
                <w:color w:val="000000" w:themeColor="text1"/>
              </w:rPr>
            </w:rPrChange>
          </w:rPr>
          <w:delText xml:space="preserve"> - </w:delText>
        </w:r>
      </w:del>
      <w:del w:id="6830" w:author="Jacyeude Araújo" w:date="2019-10-01T18:33:00Z">
        <w:r w:rsidRPr="00F00993" w:rsidDel="009B021F">
          <w:rPr>
            <w:rFonts w:ascii="Times New Roman" w:hAnsi="Times New Roman" w:cs="Times New Roman"/>
            <w:i w:val="0"/>
            <w:iCs w:val="0"/>
            <w:color w:val="000000" w:themeColor="text1"/>
            <w:sz w:val="22"/>
            <w:szCs w:val="22"/>
            <w:rPrChange w:id="6831" w:author="Jacyeude Araújo" w:date="2019-10-02T13:03:00Z">
              <w:rPr>
                <w:rFonts w:ascii="Times New Roman" w:hAnsi="Times New Roman" w:cs="Times New Roman"/>
                <w:color w:val="000000" w:themeColor="text1"/>
              </w:rPr>
            </w:rPrChange>
          </w:rPr>
          <w:delText xml:space="preserve"> </w:delText>
        </w:r>
      </w:del>
      <w:del w:id="6832" w:author="Jacyeude Araújo" w:date="2019-10-02T11:59:00Z">
        <w:r w:rsidRPr="00F00993" w:rsidDel="00610269">
          <w:rPr>
            <w:rFonts w:ascii="Times New Roman" w:hAnsi="Times New Roman" w:cs="Times New Roman"/>
            <w:i w:val="0"/>
            <w:iCs w:val="0"/>
            <w:color w:val="000000" w:themeColor="text1"/>
            <w:sz w:val="22"/>
            <w:szCs w:val="22"/>
            <w:rPrChange w:id="6833" w:author="Jacyeude Araújo" w:date="2019-10-02T13:03:00Z">
              <w:rPr>
                <w:rFonts w:ascii="Times New Roman" w:hAnsi="Times New Roman" w:cs="Times New Roman"/>
                <w:color w:val="000000" w:themeColor="text1"/>
              </w:rPr>
            </w:rPrChange>
          </w:rPr>
          <w:delText>monitor serial</w:delText>
        </w:r>
      </w:del>
      <w:del w:id="6834" w:author="Jacyeude Araújo" w:date="2019-10-01T18:33:00Z">
        <w:r w:rsidRPr="00F00993" w:rsidDel="009B021F">
          <w:rPr>
            <w:rFonts w:ascii="Times New Roman" w:hAnsi="Times New Roman" w:cs="Times New Roman"/>
            <w:i w:val="0"/>
            <w:iCs w:val="0"/>
            <w:color w:val="000000" w:themeColor="text1"/>
            <w:sz w:val="22"/>
            <w:szCs w:val="22"/>
            <w:rPrChange w:id="6835" w:author="Jacyeude Araújo" w:date="2019-10-02T13:03:00Z">
              <w:rPr>
                <w:rFonts w:ascii="Times New Roman" w:hAnsi="Times New Roman" w:cs="Times New Roman"/>
                <w:color w:val="000000" w:themeColor="text1"/>
              </w:rPr>
            </w:rPrChange>
          </w:rPr>
          <w:delText xml:space="preserve"> </w:delText>
        </w:r>
        <w:commentRangeStart w:id="6836"/>
        <w:r w:rsidRPr="00F00993" w:rsidDel="009B021F">
          <w:rPr>
            <w:rFonts w:ascii="Times New Roman" w:hAnsi="Times New Roman" w:cs="Times New Roman"/>
            <w:i w:val="0"/>
            <w:iCs w:val="0"/>
            <w:color w:val="000000" w:themeColor="text1"/>
            <w:sz w:val="22"/>
            <w:szCs w:val="22"/>
            <w:rPrChange w:id="6837" w:author="Jacyeude Araújo" w:date="2019-10-02T13:03:00Z">
              <w:rPr>
                <w:rFonts w:ascii="Times New Roman" w:hAnsi="Times New Roman" w:cs="Times New Roman"/>
                <w:color w:val="000000" w:themeColor="text1"/>
              </w:rPr>
            </w:rPrChange>
          </w:rPr>
          <w:delText>a</w:delText>
        </w:r>
      </w:del>
      <w:del w:id="6838" w:author="Jacyeude Araújo" w:date="2019-10-02T11:59:00Z">
        <w:r w:rsidRPr="00F00993" w:rsidDel="00610269">
          <w:rPr>
            <w:rFonts w:ascii="Times New Roman" w:hAnsi="Times New Roman" w:cs="Times New Roman"/>
            <w:i w:val="0"/>
            <w:iCs w:val="0"/>
            <w:color w:val="000000" w:themeColor="text1"/>
            <w:sz w:val="22"/>
            <w:szCs w:val="22"/>
            <w:rPrChange w:id="6839" w:author="Jacyeude Araújo" w:date="2019-10-02T13:03:00Z">
              <w:rPr>
                <w:rFonts w:ascii="Times New Roman" w:hAnsi="Times New Roman" w:cs="Times New Roman"/>
                <w:color w:val="000000" w:themeColor="text1"/>
              </w:rPr>
            </w:rPrChange>
          </w:rPr>
          <w:delText>rduino</w:delText>
        </w:r>
        <w:commentRangeEnd w:id="6836"/>
        <w:r w:rsidR="001140A9" w:rsidRPr="00F00993" w:rsidDel="00610269">
          <w:rPr>
            <w:rStyle w:val="Refdecomentrio"/>
            <w:rFonts w:ascii="Times New Roman" w:hAnsi="Times New Roman" w:cs="Times New Roman"/>
            <w:i w:val="0"/>
            <w:iCs w:val="0"/>
            <w:color w:val="000000" w:themeColor="text1"/>
            <w:sz w:val="22"/>
            <w:szCs w:val="22"/>
            <w:rPrChange w:id="6840" w:author="Jacyeude Araújo" w:date="2019-10-02T13:03:00Z">
              <w:rPr>
                <w:rStyle w:val="Refdecomentrio"/>
                <w:i w:val="0"/>
                <w:iCs w:val="0"/>
                <w:color w:val="auto"/>
              </w:rPr>
            </w:rPrChange>
          </w:rPr>
          <w:commentReference w:id="6836"/>
        </w:r>
        <w:r w:rsidRPr="00F00993" w:rsidDel="00610269">
          <w:rPr>
            <w:rFonts w:ascii="Times New Roman" w:hAnsi="Times New Roman" w:cs="Times New Roman"/>
            <w:i w:val="0"/>
            <w:iCs w:val="0"/>
            <w:color w:val="000000" w:themeColor="text1"/>
            <w:sz w:val="22"/>
            <w:szCs w:val="22"/>
            <w:rPrChange w:id="6841" w:author="Jacyeude Araújo" w:date="2019-10-02T13:03:00Z">
              <w:rPr>
                <w:rFonts w:ascii="Times New Roman" w:hAnsi="Times New Roman" w:cs="Times New Roman"/>
                <w:color w:val="000000" w:themeColor="text1"/>
              </w:rPr>
            </w:rPrChange>
          </w:rPr>
          <w:delText xml:space="preserve"> </w:delText>
        </w:r>
      </w:del>
      <w:del w:id="6842" w:author="Jacyeude Araújo" w:date="2019-10-01T18:33:00Z">
        <w:r w:rsidRPr="00F00993" w:rsidDel="009B021F">
          <w:rPr>
            <w:rFonts w:ascii="Times New Roman" w:hAnsi="Times New Roman" w:cs="Times New Roman"/>
            <w:i w:val="0"/>
            <w:iCs w:val="0"/>
            <w:color w:val="000000" w:themeColor="text1"/>
            <w:sz w:val="22"/>
            <w:szCs w:val="22"/>
            <w:rPrChange w:id="6843" w:author="Jacyeude Araújo" w:date="2019-10-02T13:03:00Z">
              <w:rPr>
                <w:rFonts w:ascii="Times New Roman" w:hAnsi="Times New Roman" w:cs="Times New Roman"/>
                <w:color w:val="000000" w:themeColor="text1"/>
              </w:rPr>
            </w:rPrChange>
          </w:rPr>
          <w:delText>ide</w:delText>
        </w:r>
      </w:del>
      <w:ins w:id="6844" w:author="Jacyeude Araújo" w:date="2019-10-01T18:33:00Z">
        <w:r w:rsidR="009B021F" w:rsidRPr="00F00993">
          <w:rPr>
            <w:rFonts w:ascii="Times New Roman" w:hAnsi="Times New Roman" w:cs="Times New Roman"/>
            <w:i w:val="0"/>
            <w:iCs w:val="0"/>
            <w:color w:val="000000" w:themeColor="text1"/>
            <w:sz w:val="22"/>
            <w:szCs w:val="22"/>
            <w:rPrChange w:id="6845" w:author="Jacyeude Araújo" w:date="2019-10-02T13:03:00Z">
              <w:rPr>
                <w:rFonts w:ascii="Times New Roman" w:hAnsi="Times New Roman" w:cs="Times New Roman"/>
                <w:color w:val="000000" w:themeColor="text1"/>
              </w:rPr>
            </w:rPrChange>
          </w:rPr>
          <w:t xml:space="preserve">Fonte: </w:t>
        </w:r>
      </w:ins>
      <w:ins w:id="6846" w:author="Jacyeude Araújo" w:date="2019-10-01T18:34:00Z">
        <w:r w:rsidR="009B021F" w:rsidRPr="00F00993">
          <w:rPr>
            <w:rFonts w:ascii="Times New Roman" w:hAnsi="Times New Roman" w:cs="Times New Roman"/>
            <w:i w:val="0"/>
            <w:iCs w:val="0"/>
            <w:color w:val="000000" w:themeColor="text1"/>
            <w:sz w:val="22"/>
            <w:szCs w:val="22"/>
            <w:rPrChange w:id="6847" w:author="Jacyeude Araújo" w:date="2019-10-02T13:03:00Z">
              <w:rPr>
                <w:rFonts w:ascii="Times New Roman" w:hAnsi="Times New Roman" w:cs="Times New Roman"/>
                <w:color w:val="000000" w:themeColor="text1"/>
              </w:rPr>
            </w:rPrChange>
          </w:rPr>
          <w:t>O próprio autor.</w:t>
        </w:r>
      </w:ins>
      <w:bookmarkEnd w:id="6819"/>
    </w:p>
    <w:p w14:paraId="130E357C" w14:textId="73AEA208" w:rsidR="001C0F2D" w:rsidRPr="00F00993" w:rsidRDefault="001C0F2D">
      <w:pPr>
        <w:spacing w:after="0" w:line="276" w:lineRule="auto"/>
        <w:ind w:firstLine="1440"/>
        <w:jc w:val="both"/>
        <w:rPr>
          <w:rFonts w:ascii="Times New Roman" w:hAnsi="Times New Roman" w:cs="Times New Roman"/>
          <w:color w:val="000000" w:themeColor="text1"/>
          <w:sz w:val="24"/>
          <w:szCs w:val="24"/>
        </w:rPr>
        <w:pPrChange w:id="6848" w:author="Jacyeude Araújo" w:date="2019-10-02T12:09:00Z">
          <w:pPr>
            <w:spacing w:after="0" w:line="360" w:lineRule="auto"/>
            <w:ind w:firstLine="1440"/>
            <w:jc w:val="both"/>
          </w:pPr>
        </w:pPrChange>
      </w:pPr>
      <w:r w:rsidRPr="00F00993">
        <w:rPr>
          <w:rFonts w:ascii="Times New Roman" w:hAnsi="Times New Roman" w:cs="Times New Roman"/>
          <w:color w:val="000000" w:themeColor="text1"/>
          <w:sz w:val="24"/>
          <w:szCs w:val="24"/>
        </w:rPr>
        <w:t>Com a ferramenta de medição de vibração e corrente operando, tornou-se necessário elencar as condições em que seriam executados os testes em um sistema físico. Uma revisão bibliográfica foi realizada para verificação dos principais tipos de falhas que podem ser avaliados</w:t>
      </w:r>
      <w:del w:id="6849" w:author="Jacyeude Araújo" w:date="2019-10-02T12:02:00Z">
        <w:r w:rsidRPr="00F00993" w:rsidDel="00610269">
          <w:rPr>
            <w:rFonts w:ascii="Times New Roman" w:hAnsi="Times New Roman" w:cs="Times New Roman"/>
            <w:color w:val="000000" w:themeColor="text1"/>
            <w:sz w:val="24"/>
            <w:szCs w:val="24"/>
          </w:rPr>
          <w:delText xml:space="preserve"> segundo análises de sinais de corrente e vibração</w:delText>
        </w:r>
      </w:del>
      <w:r w:rsidRPr="00F00993">
        <w:rPr>
          <w:rFonts w:ascii="Times New Roman" w:hAnsi="Times New Roman" w:cs="Times New Roman"/>
          <w:color w:val="000000" w:themeColor="text1"/>
          <w:sz w:val="24"/>
          <w:szCs w:val="24"/>
        </w:rPr>
        <w:t xml:space="preserve">, como verificado no </w:t>
      </w:r>
      <w:proofErr w:type="spellStart"/>
      <w:r w:rsidRPr="00F00993">
        <w:rPr>
          <w:rFonts w:ascii="Times New Roman" w:hAnsi="Times New Roman" w:cs="Times New Roman"/>
          <w:color w:val="000000" w:themeColor="text1"/>
          <w:sz w:val="24"/>
          <w:szCs w:val="24"/>
        </w:rPr>
        <w:t>cap</w:t>
      </w:r>
      <w:proofErr w:type="spellEnd"/>
      <w:r w:rsidRPr="00F00993">
        <w:rPr>
          <w:rFonts w:ascii="Times New Roman" w:hAnsi="Times New Roman" w:cs="Times New Roman"/>
          <w:color w:val="000000" w:themeColor="text1"/>
          <w:sz w:val="24"/>
          <w:szCs w:val="24"/>
        </w:rPr>
        <w:t xml:space="preserve"> 0</w:t>
      </w:r>
      <w:r w:rsidR="00C0649D" w:rsidRPr="00F00993">
        <w:rPr>
          <w:rFonts w:ascii="Times New Roman" w:hAnsi="Times New Roman" w:cs="Times New Roman"/>
          <w:color w:val="000000" w:themeColor="text1"/>
          <w:sz w:val="24"/>
          <w:szCs w:val="24"/>
        </w:rPr>
        <w:t>1</w:t>
      </w:r>
      <w:r w:rsidRPr="00F00993">
        <w:rPr>
          <w:rFonts w:ascii="Times New Roman" w:hAnsi="Times New Roman" w:cs="Times New Roman"/>
          <w:color w:val="000000" w:themeColor="text1"/>
          <w:sz w:val="24"/>
          <w:szCs w:val="24"/>
        </w:rPr>
        <w:t>, objetivando, fundamentar a seleção de condições de avaliação do motor para este estudo. Os principais tipos das falhas externas sofridas descritas por motores serão listadas a seguir</w:t>
      </w:r>
      <w:del w:id="6850" w:author="Jacyeude Araújo" w:date="2019-10-02T12:00:00Z">
        <w:r w:rsidRPr="00F00993" w:rsidDel="00610269">
          <w:rPr>
            <w:rFonts w:ascii="Times New Roman" w:hAnsi="Times New Roman" w:cs="Times New Roman"/>
            <w:color w:val="000000" w:themeColor="text1"/>
            <w:sz w:val="24"/>
            <w:szCs w:val="24"/>
          </w:rPr>
          <w:delText>[referencias]</w:delText>
        </w:r>
      </w:del>
      <w:r w:rsidRPr="00F00993">
        <w:rPr>
          <w:rFonts w:ascii="Times New Roman" w:hAnsi="Times New Roman" w:cs="Times New Roman"/>
          <w:color w:val="000000" w:themeColor="text1"/>
          <w:sz w:val="24"/>
          <w:szCs w:val="24"/>
        </w:rPr>
        <w:t>:</w:t>
      </w:r>
    </w:p>
    <w:p w14:paraId="23269DC1" w14:textId="77777777"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51"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Desbalanceamento no rotor.</w:t>
      </w:r>
    </w:p>
    <w:p w14:paraId="1B7EC870" w14:textId="71F5C807" w:rsidR="001C0F2D" w:rsidRPr="00F00993" w:rsidDel="007147B1" w:rsidRDefault="001C0F2D">
      <w:pPr>
        <w:pStyle w:val="PargrafodaLista"/>
        <w:numPr>
          <w:ilvl w:val="0"/>
          <w:numId w:val="1"/>
        </w:numPr>
        <w:spacing w:after="0" w:line="276" w:lineRule="auto"/>
        <w:jc w:val="both"/>
        <w:rPr>
          <w:del w:id="6852" w:author="Jacyeude Araújo" w:date="2019-10-02T12:05:00Z"/>
          <w:rFonts w:ascii="Times New Roman" w:hAnsi="Times New Roman" w:cs="Times New Roman"/>
          <w:color w:val="000000" w:themeColor="text1"/>
          <w:sz w:val="24"/>
          <w:szCs w:val="24"/>
        </w:rPr>
        <w:pPrChange w:id="6853" w:author="Jacyeude Araújo" w:date="2019-10-02T12:09:00Z">
          <w:pPr>
            <w:pStyle w:val="PargrafodaLista"/>
            <w:numPr>
              <w:numId w:val="1"/>
            </w:numPr>
            <w:spacing w:after="0" w:line="360" w:lineRule="auto"/>
            <w:ind w:left="2250" w:hanging="360"/>
            <w:jc w:val="both"/>
          </w:pPr>
        </w:pPrChange>
      </w:pPr>
      <w:del w:id="6854" w:author="Jacyeude Araújo" w:date="2019-10-02T12:05:00Z">
        <w:r w:rsidRPr="00F00993" w:rsidDel="007147B1">
          <w:rPr>
            <w:rFonts w:ascii="Times New Roman" w:hAnsi="Times New Roman" w:cs="Times New Roman"/>
            <w:color w:val="000000" w:themeColor="text1"/>
            <w:sz w:val="24"/>
            <w:szCs w:val="24"/>
          </w:rPr>
          <w:delText>Alimentação de tensão inferior.</w:delText>
        </w:r>
      </w:del>
    </w:p>
    <w:p w14:paraId="69DC2390" w14:textId="2C37CEED" w:rsidR="001C0F2D" w:rsidRPr="00F00993" w:rsidDel="007147B1" w:rsidRDefault="001C0F2D">
      <w:pPr>
        <w:pStyle w:val="PargrafodaLista"/>
        <w:numPr>
          <w:ilvl w:val="0"/>
          <w:numId w:val="1"/>
        </w:numPr>
        <w:spacing w:after="0" w:line="276" w:lineRule="auto"/>
        <w:jc w:val="both"/>
        <w:rPr>
          <w:del w:id="6855" w:author="Jacyeude Araújo" w:date="2019-10-02T12:05:00Z"/>
          <w:rFonts w:ascii="Times New Roman" w:hAnsi="Times New Roman" w:cs="Times New Roman"/>
          <w:color w:val="000000" w:themeColor="text1"/>
          <w:sz w:val="24"/>
          <w:szCs w:val="24"/>
        </w:rPr>
        <w:pPrChange w:id="6856" w:author="Jacyeude Araújo" w:date="2019-10-02T12:09:00Z">
          <w:pPr>
            <w:pStyle w:val="PargrafodaLista"/>
            <w:numPr>
              <w:numId w:val="1"/>
            </w:numPr>
            <w:spacing w:after="0" w:line="360" w:lineRule="auto"/>
            <w:ind w:left="2250" w:hanging="360"/>
            <w:jc w:val="both"/>
          </w:pPr>
        </w:pPrChange>
      </w:pPr>
      <w:del w:id="6857" w:author="Jacyeude Araújo" w:date="2019-10-02T12:05:00Z">
        <w:r w:rsidRPr="00F00993" w:rsidDel="007147B1">
          <w:rPr>
            <w:rFonts w:ascii="Times New Roman" w:hAnsi="Times New Roman" w:cs="Times New Roman"/>
            <w:color w:val="000000" w:themeColor="text1"/>
            <w:sz w:val="24"/>
            <w:szCs w:val="24"/>
          </w:rPr>
          <w:delText>Alimentação de tensão superior.</w:delText>
        </w:r>
      </w:del>
    </w:p>
    <w:p w14:paraId="3D4D31F7" w14:textId="77777777"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58"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Alimentação de tensão desbalanceada.</w:t>
      </w:r>
    </w:p>
    <w:p w14:paraId="5582A4B9" w14:textId="296D83B6" w:rsidR="001C0F2D" w:rsidRPr="00F00993" w:rsidDel="007147B1" w:rsidRDefault="001C0F2D">
      <w:pPr>
        <w:pStyle w:val="PargrafodaLista"/>
        <w:numPr>
          <w:ilvl w:val="0"/>
          <w:numId w:val="1"/>
        </w:numPr>
        <w:spacing w:after="0" w:line="276" w:lineRule="auto"/>
        <w:jc w:val="both"/>
        <w:rPr>
          <w:del w:id="6859" w:author="Jacyeude Araújo" w:date="2019-10-02T12:03:00Z"/>
          <w:rFonts w:ascii="Times New Roman" w:hAnsi="Times New Roman" w:cs="Times New Roman"/>
          <w:color w:val="000000" w:themeColor="text1"/>
          <w:sz w:val="24"/>
          <w:szCs w:val="24"/>
        </w:rPr>
        <w:pPrChange w:id="6860" w:author="Jacyeude Araújo" w:date="2019-10-02T12:09:00Z">
          <w:pPr>
            <w:pStyle w:val="PargrafodaLista"/>
            <w:numPr>
              <w:numId w:val="1"/>
            </w:numPr>
            <w:spacing w:after="0" w:line="360" w:lineRule="auto"/>
            <w:ind w:left="2250" w:hanging="360"/>
            <w:jc w:val="both"/>
          </w:pPr>
        </w:pPrChange>
      </w:pPr>
      <w:del w:id="6861" w:author="Jacyeude Araújo" w:date="2019-10-02T12:03:00Z">
        <w:r w:rsidRPr="00F00993" w:rsidDel="007147B1">
          <w:rPr>
            <w:rFonts w:ascii="Times New Roman" w:hAnsi="Times New Roman" w:cs="Times New Roman"/>
            <w:color w:val="000000" w:themeColor="text1"/>
            <w:sz w:val="24"/>
            <w:szCs w:val="24"/>
          </w:rPr>
          <w:delText>Sobrecargas no rotor.</w:delText>
        </w:r>
      </w:del>
    </w:p>
    <w:p w14:paraId="0FF63ECD" w14:textId="77777777"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62"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Rotor bloqueado.</w:t>
      </w:r>
    </w:p>
    <w:p w14:paraId="74D40008" w14:textId="77777777"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63"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Inversão de fase.</w:t>
      </w:r>
    </w:p>
    <w:p w14:paraId="041230A4" w14:textId="77777777"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64"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Desníveis nas instalações de fixação do motor.</w:t>
      </w:r>
    </w:p>
    <w:p w14:paraId="48E0AF43" w14:textId="56176D4A" w:rsidR="001C0F2D" w:rsidRPr="00F00993" w:rsidRDefault="001C0F2D">
      <w:pPr>
        <w:pStyle w:val="PargrafodaLista"/>
        <w:numPr>
          <w:ilvl w:val="0"/>
          <w:numId w:val="1"/>
        </w:numPr>
        <w:spacing w:after="0" w:line="276" w:lineRule="auto"/>
        <w:jc w:val="both"/>
        <w:rPr>
          <w:rFonts w:ascii="Times New Roman" w:hAnsi="Times New Roman" w:cs="Times New Roman"/>
          <w:color w:val="000000" w:themeColor="text1"/>
          <w:sz w:val="24"/>
          <w:szCs w:val="24"/>
        </w:rPr>
        <w:pPrChange w:id="6865" w:author="Jacyeude Araújo" w:date="2019-10-02T12:09:00Z">
          <w:pPr>
            <w:pStyle w:val="PargrafodaLista"/>
            <w:numPr>
              <w:numId w:val="1"/>
            </w:numPr>
            <w:spacing w:after="0" w:line="360" w:lineRule="auto"/>
            <w:ind w:left="2250" w:hanging="360"/>
            <w:jc w:val="both"/>
          </w:pPr>
        </w:pPrChange>
      </w:pPr>
      <w:r w:rsidRPr="00F00993">
        <w:rPr>
          <w:rFonts w:ascii="Times New Roman" w:hAnsi="Times New Roman" w:cs="Times New Roman"/>
          <w:color w:val="000000" w:themeColor="text1"/>
          <w:sz w:val="24"/>
          <w:szCs w:val="24"/>
        </w:rPr>
        <w:t>Falta de aterramento das instalações</w:t>
      </w:r>
      <w:del w:id="6866" w:author="Jacyeude Araújo" w:date="2019-10-02T12:05:00Z">
        <w:r w:rsidRPr="00F00993" w:rsidDel="007147B1">
          <w:rPr>
            <w:rFonts w:ascii="Times New Roman" w:hAnsi="Times New Roman" w:cs="Times New Roman"/>
            <w:color w:val="000000" w:themeColor="text1"/>
            <w:sz w:val="24"/>
            <w:szCs w:val="24"/>
          </w:rPr>
          <w:delText xml:space="preserve"> do motor</w:delText>
        </w:r>
      </w:del>
      <w:r w:rsidRPr="00F00993">
        <w:rPr>
          <w:rFonts w:ascii="Times New Roman" w:hAnsi="Times New Roman" w:cs="Times New Roman"/>
          <w:color w:val="000000" w:themeColor="text1"/>
          <w:sz w:val="24"/>
          <w:szCs w:val="24"/>
        </w:rPr>
        <w:t>.</w:t>
      </w:r>
    </w:p>
    <w:p w14:paraId="6EB07335"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0240983E"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Sendo desta forma selecionadas as seguintes condições do motor de indução trifásico, ajustadas as condições de realização dos testes em laboratório:</w:t>
      </w:r>
    </w:p>
    <w:p w14:paraId="031D29DD"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10DBC4A1" w14:textId="77777777" w:rsidR="001C0F2D" w:rsidRPr="00F00993" w:rsidRDefault="001C0F2D">
      <w:pPr>
        <w:pStyle w:val="PargrafodaLista"/>
        <w:numPr>
          <w:ilvl w:val="2"/>
          <w:numId w:val="29"/>
        </w:numPr>
        <w:spacing w:after="0" w:line="276" w:lineRule="auto"/>
        <w:jc w:val="both"/>
        <w:rPr>
          <w:rFonts w:ascii="Times New Roman" w:hAnsi="Times New Roman" w:cs="Times New Roman"/>
          <w:color w:val="000000" w:themeColor="text1"/>
          <w:sz w:val="24"/>
          <w:szCs w:val="24"/>
        </w:rPr>
        <w:pPrChange w:id="6867" w:author="Jacyeude Araújo" w:date="2019-10-02T12:09:00Z">
          <w:pPr>
            <w:pStyle w:val="PargrafodaLista"/>
            <w:numPr>
              <w:ilvl w:val="2"/>
              <w:numId w:val="29"/>
            </w:numPr>
            <w:tabs>
              <w:tab w:val="num" w:pos="2160"/>
            </w:tabs>
            <w:spacing w:after="0" w:line="360" w:lineRule="auto"/>
            <w:ind w:left="2160" w:hanging="360"/>
            <w:jc w:val="both"/>
          </w:pPr>
        </w:pPrChange>
      </w:pPr>
      <w:r w:rsidRPr="00F00993">
        <w:rPr>
          <w:rFonts w:ascii="Times New Roman" w:hAnsi="Times New Roman" w:cs="Times New Roman"/>
          <w:color w:val="000000" w:themeColor="text1"/>
          <w:sz w:val="24"/>
          <w:szCs w:val="24"/>
        </w:rPr>
        <w:t>Normal.</w:t>
      </w:r>
    </w:p>
    <w:p w14:paraId="5A130795" w14:textId="77777777" w:rsidR="001C0F2D" w:rsidRPr="00F00993" w:rsidRDefault="001C0F2D">
      <w:pPr>
        <w:pStyle w:val="PargrafodaLista"/>
        <w:numPr>
          <w:ilvl w:val="2"/>
          <w:numId w:val="29"/>
        </w:numPr>
        <w:spacing w:after="0" w:line="276" w:lineRule="auto"/>
        <w:jc w:val="both"/>
        <w:rPr>
          <w:rFonts w:ascii="Times New Roman" w:hAnsi="Times New Roman" w:cs="Times New Roman"/>
          <w:color w:val="000000" w:themeColor="text1"/>
          <w:sz w:val="24"/>
          <w:szCs w:val="24"/>
        </w:rPr>
        <w:pPrChange w:id="6868" w:author="Jacyeude Araújo" w:date="2019-10-02T12:09:00Z">
          <w:pPr>
            <w:pStyle w:val="PargrafodaLista"/>
            <w:numPr>
              <w:ilvl w:val="2"/>
              <w:numId w:val="29"/>
            </w:numPr>
            <w:tabs>
              <w:tab w:val="num" w:pos="2160"/>
            </w:tabs>
            <w:spacing w:after="0" w:line="360" w:lineRule="auto"/>
            <w:ind w:left="2160" w:hanging="360"/>
            <w:jc w:val="both"/>
          </w:pPr>
        </w:pPrChange>
      </w:pPr>
      <w:r w:rsidRPr="00F00993">
        <w:rPr>
          <w:rFonts w:ascii="Times New Roman" w:hAnsi="Times New Roman" w:cs="Times New Roman"/>
          <w:color w:val="000000" w:themeColor="text1"/>
          <w:sz w:val="24"/>
          <w:szCs w:val="24"/>
        </w:rPr>
        <w:t>Desbalanceamento do rotor.</w:t>
      </w:r>
    </w:p>
    <w:p w14:paraId="2716D310" w14:textId="77777777" w:rsidR="001C0F2D" w:rsidRPr="00F00993" w:rsidRDefault="001C0F2D">
      <w:pPr>
        <w:pStyle w:val="PargrafodaLista"/>
        <w:numPr>
          <w:ilvl w:val="2"/>
          <w:numId w:val="29"/>
        </w:numPr>
        <w:spacing w:after="0" w:line="276" w:lineRule="auto"/>
        <w:jc w:val="both"/>
        <w:rPr>
          <w:rFonts w:ascii="Times New Roman" w:hAnsi="Times New Roman" w:cs="Times New Roman"/>
          <w:color w:val="000000" w:themeColor="text1"/>
          <w:sz w:val="24"/>
          <w:szCs w:val="24"/>
        </w:rPr>
        <w:pPrChange w:id="6869" w:author="Jacyeude Araújo" w:date="2019-10-02T12:09:00Z">
          <w:pPr>
            <w:pStyle w:val="PargrafodaLista"/>
            <w:numPr>
              <w:ilvl w:val="2"/>
              <w:numId w:val="29"/>
            </w:numPr>
            <w:tabs>
              <w:tab w:val="num" w:pos="2160"/>
            </w:tabs>
            <w:spacing w:after="0" w:line="360" w:lineRule="auto"/>
            <w:ind w:left="2160" w:hanging="360"/>
            <w:jc w:val="both"/>
          </w:pPr>
        </w:pPrChange>
      </w:pPr>
      <w:r w:rsidRPr="00F00993">
        <w:rPr>
          <w:rFonts w:ascii="Times New Roman" w:hAnsi="Times New Roman" w:cs="Times New Roman"/>
          <w:color w:val="000000" w:themeColor="text1"/>
          <w:sz w:val="24"/>
          <w:szCs w:val="24"/>
        </w:rPr>
        <w:t>Alimentação de Tensão por Duas Fases.</w:t>
      </w:r>
    </w:p>
    <w:p w14:paraId="31ABDEB6" w14:textId="77777777" w:rsidR="001C0F2D" w:rsidRPr="00F00993" w:rsidRDefault="001C0F2D">
      <w:pPr>
        <w:pStyle w:val="PargrafodaLista"/>
        <w:numPr>
          <w:ilvl w:val="2"/>
          <w:numId w:val="29"/>
        </w:numPr>
        <w:spacing w:after="0" w:line="276" w:lineRule="auto"/>
        <w:jc w:val="both"/>
        <w:rPr>
          <w:rFonts w:ascii="Times New Roman" w:hAnsi="Times New Roman" w:cs="Times New Roman"/>
          <w:color w:val="000000" w:themeColor="text1"/>
          <w:sz w:val="24"/>
          <w:szCs w:val="24"/>
        </w:rPr>
        <w:pPrChange w:id="6870" w:author="Jacyeude Araújo" w:date="2019-10-02T12:09:00Z">
          <w:pPr>
            <w:pStyle w:val="PargrafodaLista"/>
            <w:numPr>
              <w:ilvl w:val="2"/>
              <w:numId w:val="29"/>
            </w:numPr>
            <w:tabs>
              <w:tab w:val="num" w:pos="2160"/>
            </w:tabs>
            <w:spacing w:after="0" w:line="360" w:lineRule="auto"/>
            <w:ind w:left="2160" w:hanging="360"/>
            <w:jc w:val="both"/>
          </w:pPr>
        </w:pPrChange>
      </w:pPr>
      <w:r w:rsidRPr="00F00993">
        <w:rPr>
          <w:rFonts w:ascii="Times New Roman" w:hAnsi="Times New Roman" w:cs="Times New Roman"/>
          <w:color w:val="000000" w:themeColor="text1"/>
          <w:sz w:val="24"/>
          <w:szCs w:val="24"/>
        </w:rPr>
        <w:t>Desnível na base do motor.</w:t>
      </w:r>
    </w:p>
    <w:p w14:paraId="298BB40D" w14:textId="57E16A37" w:rsidR="001C0F2D" w:rsidRPr="00F00993" w:rsidDel="007147B1" w:rsidRDefault="001C0F2D" w:rsidP="001C0F2D">
      <w:pPr>
        <w:pStyle w:val="PargrafodaLista"/>
        <w:spacing w:after="0" w:line="360" w:lineRule="auto"/>
        <w:ind w:left="2160"/>
        <w:jc w:val="both"/>
        <w:rPr>
          <w:del w:id="6871" w:author="Jacyeude Araújo" w:date="2019-10-02T12:10:00Z"/>
          <w:rFonts w:ascii="Times New Roman" w:hAnsi="Times New Roman" w:cs="Times New Roman"/>
          <w:color w:val="000000" w:themeColor="text1"/>
          <w:sz w:val="24"/>
          <w:szCs w:val="24"/>
        </w:rPr>
      </w:pPr>
    </w:p>
    <w:p w14:paraId="6F871895" w14:textId="77A4A6FF" w:rsidR="001C0F2D" w:rsidRPr="00F00993" w:rsidRDefault="001C0F2D" w:rsidP="001C0F2D">
      <w:pPr>
        <w:pStyle w:val="PargrafodaLista"/>
        <w:spacing w:after="0" w:line="360" w:lineRule="auto"/>
        <w:ind w:left="0" w:firstLine="1440"/>
        <w:jc w:val="both"/>
        <w:rPr>
          <w:ins w:id="6872" w:author="Jacyeude Araújo" w:date="2019-10-02T12:05:00Z"/>
          <w:rFonts w:ascii="Times New Roman" w:hAnsi="Times New Roman" w:cs="Times New Roman"/>
          <w:color w:val="000000" w:themeColor="text1"/>
          <w:sz w:val="24"/>
          <w:szCs w:val="24"/>
        </w:rPr>
      </w:pPr>
      <w:commentRangeStart w:id="6873"/>
      <w:commentRangeStart w:id="6874"/>
      <w:del w:id="6875" w:author="Jacyeude Araújo" w:date="2019-10-02T12:05:00Z">
        <w:r w:rsidRPr="00F00993" w:rsidDel="007147B1">
          <w:rPr>
            <w:rFonts w:ascii="Times New Roman" w:hAnsi="Times New Roman" w:cs="Times New Roman"/>
            <w:color w:val="000000" w:themeColor="text1"/>
            <w:sz w:val="24"/>
            <w:szCs w:val="24"/>
          </w:rPr>
          <w:delText>O Instituto Florence de Ensino disponibilizou suas instalações laboratoriais para que pudessem ser realizados os testes. A realização de testes e gravação dos dados de cada uma das condições acima citadas foi realizada, o tempo de cada ensaio durou 10 segundos (verifique apêndice testes).</w:delText>
        </w:r>
      </w:del>
      <w:r w:rsidRPr="00F00993">
        <w:rPr>
          <w:rFonts w:ascii="Times New Roman" w:hAnsi="Times New Roman" w:cs="Times New Roman"/>
          <w:color w:val="000000" w:themeColor="text1"/>
          <w:sz w:val="24"/>
          <w:szCs w:val="24"/>
        </w:rPr>
        <w:t xml:space="preserve">As </w:t>
      </w:r>
      <w:ins w:id="6876" w:author="Jacyeude Araújo" w:date="2019-10-02T12:18:00Z">
        <w:r w:rsidR="00322E52" w:rsidRPr="00F00993">
          <w:rPr>
            <w:rFonts w:ascii="Times New Roman" w:hAnsi="Times New Roman" w:cs="Times New Roman"/>
            <w:color w:val="000000" w:themeColor="text1"/>
            <w:sz w:val="24"/>
            <w:szCs w:val="24"/>
          </w:rPr>
          <w:t>F</w:t>
        </w:r>
      </w:ins>
      <w:del w:id="6877" w:author="Jacyeude Araújo" w:date="2019-10-02T12:18: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iguras 4</w:t>
      </w:r>
      <w:del w:id="6878" w:author="Jacyeude Araújo" w:date="2019-10-02T12:06:00Z">
        <w:r w:rsidR="001561F7" w:rsidRPr="00F00993" w:rsidDel="007147B1">
          <w:rPr>
            <w:rFonts w:ascii="Times New Roman" w:hAnsi="Times New Roman" w:cs="Times New Roman"/>
            <w:color w:val="000000" w:themeColor="text1"/>
            <w:sz w:val="24"/>
            <w:szCs w:val="24"/>
          </w:rPr>
          <w:delText>7</w:delText>
        </w:r>
      </w:del>
      <w:ins w:id="6879" w:author="Jacyeude Araújo" w:date="2019-10-02T12:06:00Z">
        <w:r w:rsidR="007147B1" w:rsidRPr="00F00993">
          <w:rPr>
            <w:rFonts w:ascii="Times New Roman" w:hAnsi="Times New Roman" w:cs="Times New Roman"/>
            <w:color w:val="000000" w:themeColor="text1"/>
            <w:sz w:val="24"/>
            <w:szCs w:val="24"/>
          </w:rPr>
          <w:t>2</w:t>
        </w:r>
      </w:ins>
      <w:r w:rsidRPr="00F00993">
        <w:rPr>
          <w:rFonts w:ascii="Times New Roman" w:hAnsi="Times New Roman" w:cs="Times New Roman"/>
          <w:color w:val="000000" w:themeColor="text1"/>
          <w:sz w:val="24"/>
          <w:szCs w:val="24"/>
        </w:rPr>
        <w:t xml:space="preserve"> e 4</w:t>
      </w:r>
      <w:ins w:id="6880" w:author="Jacyeude Araújo" w:date="2019-10-02T12:06:00Z">
        <w:r w:rsidR="007147B1" w:rsidRPr="00F00993">
          <w:rPr>
            <w:rFonts w:ascii="Times New Roman" w:hAnsi="Times New Roman" w:cs="Times New Roman"/>
            <w:color w:val="000000" w:themeColor="text1"/>
            <w:sz w:val="24"/>
            <w:szCs w:val="24"/>
          </w:rPr>
          <w:t>3</w:t>
        </w:r>
      </w:ins>
      <w:del w:id="6881" w:author="Jacyeude Araújo" w:date="2019-10-02T12:06:00Z">
        <w:r w:rsidR="001561F7" w:rsidRPr="00F00993" w:rsidDel="007147B1">
          <w:rPr>
            <w:rFonts w:ascii="Times New Roman" w:hAnsi="Times New Roman" w:cs="Times New Roman"/>
            <w:color w:val="000000" w:themeColor="text1"/>
            <w:sz w:val="24"/>
            <w:szCs w:val="24"/>
          </w:rPr>
          <w:delText>8</w:delText>
        </w:r>
      </w:del>
      <w:r w:rsidRPr="00F00993">
        <w:rPr>
          <w:rFonts w:ascii="Times New Roman" w:hAnsi="Times New Roman" w:cs="Times New Roman"/>
          <w:color w:val="000000" w:themeColor="text1"/>
          <w:sz w:val="24"/>
          <w:szCs w:val="24"/>
        </w:rPr>
        <w:t xml:space="preserve"> mostram as instalações de onde ocorreram os testes.</w:t>
      </w:r>
      <w:commentRangeEnd w:id="6873"/>
      <w:r w:rsidR="003436F0" w:rsidRPr="00F00993">
        <w:rPr>
          <w:rStyle w:val="Refdecomentrio"/>
          <w:color w:val="000000" w:themeColor="text1"/>
          <w:rPrChange w:id="6882" w:author="Jacyeude Araújo" w:date="2019-10-02T13:03:00Z">
            <w:rPr>
              <w:rStyle w:val="Refdecomentrio"/>
            </w:rPr>
          </w:rPrChange>
        </w:rPr>
        <w:commentReference w:id="6873"/>
      </w:r>
      <w:commentRangeEnd w:id="6874"/>
      <w:r w:rsidR="007147B1" w:rsidRPr="00F00993">
        <w:rPr>
          <w:rStyle w:val="Refdecomentrio"/>
          <w:color w:val="000000" w:themeColor="text1"/>
          <w:rPrChange w:id="6883" w:author="Jacyeude Araújo" w:date="2019-10-02T13:03:00Z">
            <w:rPr>
              <w:rStyle w:val="Refdecomentrio"/>
            </w:rPr>
          </w:rPrChange>
        </w:rPr>
        <w:commentReference w:id="6874"/>
      </w:r>
    </w:p>
    <w:p w14:paraId="7D4F3096" w14:textId="77777777" w:rsidR="007147B1" w:rsidRPr="00F00993" w:rsidRDefault="007147B1" w:rsidP="001C0F2D">
      <w:pPr>
        <w:pStyle w:val="PargrafodaLista"/>
        <w:spacing w:after="0" w:line="360" w:lineRule="auto"/>
        <w:ind w:left="0" w:firstLine="1440"/>
        <w:jc w:val="both"/>
        <w:rPr>
          <w:rFonts w:ascii="Times New Roman" w:hAnsi="Times New Roman" w:cs="Times New Roman"/>
          <w:color w:val="000000" w:themeColor="text1"/>
          <w:rPrChange w:id="6884" w:author="Jacyeude Araújo" w:date="2019-10-02T13:03:00Z">
            <w:rPr>
              <w:rFonts w:ascii="Times New Roman" w:hAnsi="Times New Roman" w:cs="Times New Roman"/>
              <w:color w:val="000000" w:themeColor="text1"/>
              <w:sz w:val="24"/>
              <w:szCs w:val="24"/>
            </w:rPr>
          </w:rPrChange>
        </w:rPr>
      </w:pPr>
    </w:p>
    <w:p w14:paraId="60DA7BEF" w14:textId="4CC6E3A8" w:rsidR="007147B1" w:rsidRPr="00F00993" w:rsidRDefault="007147B1">
      <w:pPr>
        <w:pStyle w:val="Legenda"/>
        <w:keepNext/>
        <w:jc w:val="center"/>
        <w:rPr>
          <w:ins w:id="6885" w:author="Jacyeude Araújo" w:date="2019-10-02T12:06:00Z"/>
          <w:rFonts w:ascii="Times New Roman" w:hAnsi="Times New Roman" w:cs="Times New Roman"/>
          <w:i w:val="0"/>
          <w:iCs w:val="0"/>
          <w:color w:val="000000" w:themeColor="text1"/>
          <w:sz w:val="22"/>
          <w:szCs w:val="22"/>
          <w:rPrChange w:id="6886" w:author="Jacyeude Araújo" w:date="2019-10-02T13:03:00Z">
            <w:rPr>
              <w:ins w:id="6887" w:author="Jacyeude Araújo" w:date="2019-10-02T12:06:00Z"/>
            </w:rPr>
          </w:rPrChange>
        </w:rPr>
        <w:pPrChange w:id="6888" w:author="Jacyeude Araújo" w:date="2019-10-02T12:06:00Z">
          <w:pPr>
            <w:pStyle w:val="Legenda"/>
          </w:pPr>
        </w:pPrChange>
      </w:pPr>
      <w:ins w:id="6889" w:author="Jacyeude Araújo" w:date="2019-10-02T12:06:00Z">
        <w:r w:rsidRPr="00F00993">
          <w:rPr>
            <w:rFonts w:ascii="Times New Roman" w:hAnsi="Times New Roman" w:cs="Times New Roman"/>
            <w:i w:val="0"/>
            <w:iCs w:val="0"/>
            <w:color w:val="000000" w:themeColor="text1"/>
            <w:sz w:val="22"/>
            <w:szCs w:val="22"/>
            <w:rPrChange w:id="6890"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891"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892"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893"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42</w:t>
      </w:r>
      <w:ins w:id="6894" w:author="Jacyeude Araújo" w:date="2019-10-02T12:06:00Z">
        <w:r w:rsidRPr="00F00993">
          <w:rPr>
            <w:rFonts w:ascii="Times New Roman" w:hAnsi="Times New Roman" w:cs="Times New Roman"/>
            <w:i w:val="0"/>
            <w:iCs w:val="0"/>
            <w:color w:val="000000" w:themeColor="text1"/>
            <w:sz w:val="22"/>
            <w:szCs w:val="22"/>
            <w:rPrChange w:id="6895"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896" w:author="Jacyeude Araújo" w:date="2019-10-02T13:03:00Z">
              <w:rPr/>
            </w:rPrChange>
          </w:rPr>
          <w:t xml:space="preserve"> - Instalações do laboratório</w:t>
        </w:r>
      </w:ins>
    </w:p>
    <w:p w14:paraId="44FF5388" w14:textId="77777777" w:rsidR="00075D6D" w:rsidRPr="00F00993" w:rsidRDefault="001C0F2D" w:rsidP="00075D6D">
      <w:pPr>
        <w:pStyle w:val="PargrafodaLista"/>
        <w:keepNext/>
        <w:spacing w:after="0" w:line="360" w:lineRule="auto"/>
        <w:ind w:left="0"/>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897"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13F113CB" wp14:editId="4F086CDC">
            <wp:extent cx="4053840" cy="2325144"/>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84848" cy="2342929"/>
                    </a:xfrm>
                    <a:prstGeom prst="rect">
                      <a:avLst/>
                    </a:prstGeom>
                    <a:noFill/>
                    <a:ln>
                      <a:noFill/>
                    </a:ln>
                  </pic:spPr>
                </pic:pic>
              </a:graphicData>
            </a:graphic>
          </wp:inline>
        </w:drawing>
      </w:r>
    </w:p>
    <w:p w14:paraId="2CC6FF5F" w14:textId="1319F84B" w:rsidR="001C0F2D" w:rsidRPr="00F00993" w:rsidRDefault="00075D6D" w:rsidP="00075D6D">
      <w:pPr>
        <w:pStyle w:val="Legenda"/>
        <w:jc w:val="center"/>
        <w:rPr>
          <w:rFonts w:ascii="Times New Roman" w:hAnsi="Times New Roman" w:cs="Times New Roman"/>
          <w:i w:val="0"/>
          <w:iCs w:val="0"/>
          <w:color w:val="000000" w:themeColor="text1"/>
          <w:sz w:val="22"/>
          <w:szCs w:val="22"/>
          <w:rPrChange w:id="6898" w:author="Jacyeude Araújo" w:date="2019-10-02T13:03:00Z">
            <w:rPr>
              <w:rFonts w:ascii="Times New Roman" w:hAnsi="Times New Roman" w:cs="Times New Roman"/>
              <w:color w:val="000000" w:themeColor="text1"/>
              <w:sz w:val="24"/>
              <w:szCs w:val="24"/>
            </w:rPr>
          </w:rPrChange>
        </w:rPr>
      </w:pPr>
      <w:bookmarkStart w:id="6899" w:name="_Toc20849534"/>
      <w:del w:id="6900" w:author="Jacyeude Araújo" w:date="2019-10-02T12:06:00Z">
        <w:r w:rsidRPr="00F00993" w:rsidDel="007147B1">
          <w:rPr>
            <w:rFonts w:ascii="Times New Roman" w:hAnsi="Times New Roman" w:cs="Times New Roman"/>
            <w:i w:val="0"/>
            <w:iCs w:val="0"/>
            <w:color w:val="000000" w:themeColor="text1"/>
            <w:sz w:val="22"/>
            <w:szCs w:val="22"/>
            <w:rPrChange w:id="6901" w:author="Jacyeude Araújo" w:date="2019-10-02T13:03:00Z">
              <w:rPr>
                <w:rFonts w:ascii="Times New Roman" w:hAnsi="Times New Roman" w:cs="Times New Roman"/>
                <w:color w:val="000000" w:themeColor="text1"/>
              </w:rPr>
            </w:rPrChange>
          </w:rPr>
          <w:delText xml:space="preserve">Figura </w:delText>
        </w:r>
      </w:del>
      <w:del w:id="6902" w:author="Jacyeude Araújo" w:date="2019-10-02T10:09:00Z">
        <w:r w:rsidR="00CC0B09" w:rsidRPr="00F00993" w:rsidDel="00DA6A84">
          <w:rPr>
            <w:rFonts w:ascii="Times New Roman" w:hAnsi="Times New Roman" w:cs="Times New Roman"/>
            <w:i w:val="0"/>
            <w:iCs w:val="0"/>
            <w:color w:val="000000" w:themeColor="text1"/>
            <w:sz w:val="22"/>
            <w:szCs w:val="22"/>
            <w:rPrChange w:id="6903"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904"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905"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906" w:author="Jacyeude Araújo" w:date="2019-10-02T13:03:00Z">
              <w:rPr>
                <w:rFonts w:ascii="Times New Roman" w:hAnsi="Times New Roman" w:cs="Times New Roman"/>
                <w:noProof/>
                <w:color w:val="000000" w:themeColor="text1"/>
              </w:rPr>
            </w:rPrChange>
          </w:rPr>
          <w:delText>47</w:delText>
        </w:r>
        <w:r w:rsidR="00CC0B09" w:rsidRPr="00F00993" w:rsidDel="00DA6A84">
          <w:rPr>
            <w:rFonts w:ascii="Times New Roman" w:hAnsi="Times New Roman" w:cs="Times New Roman"/>
            <w:i w:val="0"/>
            <w:iCs w:val="0"/>
            <w:color w:val="000000" w:themeColor="text1"/>
            <w:sz w:val="22"/>
            <w:szCs w:val="22"/>
            <w:rPrChange w:id="6907" w:author="Jacyeude Araújo" w:date="2019-10-02T13:03:00Z">
              <w:rPr>
                <w:rFonts w:ascii="Times New Roman" w:hAnsi="Times New Roman" w:cs="Times New Roman"/>
                <w:color w:val="000000" w:themeColor="text1"/>
              </w:rPr>
            </w:rPrChange>
          </w:rPr>
          <w:fldChar w:fldCharType="end"/>
        </w:r>
      </w:del>
      <w:del w:id="6908" w:author="Jacyeude Araújo" w:date="2019-10-02T12:06:00Z">
        <w:r w:rsidRPr="00F00993" w:rsidDel="007147B1">
          <w:rPr>
            <w:rFonts w:ascii="Times New Roman" w:hAnsi="Times New Roman" w:cs="Times New Roman"/>
            <w:i w:val="0"/>
            <w:iCs w:val="0"/>
            <w:color w:val="000000" w:themeColor="text1"/>
            <w:sz w:val="22"/>
            <w:szCs w:val="22"/>
            <w:rPrChange w:id="6909" w:author="Jacyeude Araújo" w:date="2019-10-02T13:03:00Z">
              <w:rPr>
                <w:rFonts w:ascii="Times New Roman" w:hAnsi="Times New Roman" w:cs="Times New Roman"/>
                <w:color w:val="000000" w:themeColor="text1"/>
              </w:rPr>
            </w:rPrChange>
          </w:rPr>
          <w:delText xml:space="preserve"> - Instalações do lab</w:delText>
        </w:r>
      </w:del>
      <w:bookmarkEnd w:id="6899"/>
      <w:ins w:id="6910" w:author="Jacyeude Araújo" w:date="2019-10-02T12:06:00Z">
        <w:r w:rsidR="007147B1" w:rsidRPr="00F00993">
          <w:rPr>
            <w:rFonts w:ascii="Times New Roman" w:hAnsi="Times New Roman" w:cs="Times New Roman"/>
            <w:i w:val="0"/>
            <w:iCs w:val="0"/>
            <w:color w:val="000000" w:themeColor="text1"/>
            <w:sz w:val="22"/>
            <w:szCs w:val="22"/>
            <w:rPrChange w:id="6911" w:author="Jacyeude Araújo" w:date="2019-10-02T13:03:00Z">
              <w:rPr>
                <w:rFonts w:ascii="Times New Roman" w:hAnsi="Times New Roman" w:cs="Times New Roman"/>
                <w:color w:val="000000" w:themeColor="text1"/>
              </w:rPr>
            </w:rPrChange>
          </w:rPr>
          <w:t>Fonte: O próprio autor</w:t>
        </w:r>
      </w:ins>
    </w:p>
    <w:p w14:paraId="693FA112" w14:textId="53A96B08" w:rsidR="001C0F2D" w:rsidRPr="00F00993" w:rsidRDefault="001C0F2D" w:rsidP="001C0F2D">
      <w:pPr>
        <w:pStyle w:val="PargrafodaLista"/>
        <w:spacing w:after="0" w:line="360" w:lineRule="auto"/>
        <w:ind w:left="0" w:firstLine="1440"/>
        <w:rPr>
          <w:ins w:id="6912" w:author="Jacyeude Araújo" w:date="2019-10-02T12:09: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Painel de instalação elétrica para ligação de partida direta no motor </w:t>
      </w:r>
      <w:del w:id="6913" w:author="Jacyeude Araújo" w:date="2019-10-02T12:08:00Z">
        <w:r w:rsidRPr="00F00993" w:rsidDel="007147B1">
          <w:rPr>
            <w:rFonts w:ascii="Times New Roman" w:hAnsi="Times New Roman" w:cs="Times New Roman"/>
            <w:color w:val="000000" w:themeColor="text1"/>
            <w:sz w:val="24"/>
            <w:szCs w:val="24"/>
          </w:rPr>
          <w:delText>de x</w:delText>
        </w:r>
      </w:del>
      <w:ins w:id="6914" w:author="Jacyeude Araújo" w:date="2019-10-02T12:08:00Z">
        <w:r w:rsidR="007147B1" w:rsidRPr="00F00993">
          <w:rPr>
            <w:rFonts w:ascii="Times New Roman" w:hAnsi="Times New Roman" w:cs="Times New Roman"/>
            <w:color w:val="000000" w:themeColor="text1"/>
            <w:sz w:val="24"/>
            <w:szCs w:val="24"/>
          </w:rPr>
          <w:t>W22 IR3</w:t>
        </w:r>
      </w:ins>
      <w:del w:id="6915" w:author="Jacyeude Araújo" w:date="2019-10-02T12:08:00Z">
        <w:r w:rsidRPr="00F00993" w:rsidDel="007147B1">
          <w:rPr>
            <w:rFonts w:ascii="Times New Roman" w:hAnsi="Times New Roman" w:cs="Times New Roman"/>
            <w:color w:val="000000" w:themeColor="text1"/>
            <w:sz w:val="24"/>
            <w:szCs w:val="24"/>
          </w:rPr>
          <w:delText xml:space="preserve"> cv(d</w:delText>
        </w:r>
      </w:del>
      <w:ins w:id="6916" w:author="Jacyeude Araújo" w:date="2019-10-02T12:08:00Z">
        <w:r w:rsidR="007147B1" w:rsidRPr="00F00993">
          <w:rPr>
            <w:rFonts w:ascii="Times New Roman" w:hAnsi="Times New Roman" w:cs="Times New Roman"/>
            <w:color w:val="000000" w:themeColor="text1"/>
            <w:sz w:val="24"/>
            <w:szCs w:val="24"/>
          </w:rPr>
          <w:t>(D</w:t>
        </w:r>
      </w:ins>
      <w:r w:rsidRPr="00F00993">
        <w:rPr>
          <w:rFonts w:ascii="Times New Roman" w:hAnsi="Times New Roman" w:cs="Times New Roman"/>
          <w:color w:val="000000" w:themeColor="text1"/>
          <w:sz w:val="24"/>
          <w:szCs w:val="24"/>
        </w:rPr>
        <w:t xml:space="preserve">escrições do motor no anexo </w:t>
      </w:r>
      <w:del w:id="6917" w:author="Jacyeude Araújo" w:date="2019-10-02T12:08:00Z">
        <w:r w:rsidRPr="00F00993" w:rsidDel="007147B1">
          <w:rPr>
            <w:rFonts w:ascii="Times New Roman" w:hAnsi="Times New Roman" w:cs="Times New Roman"/>
            <w:color w:val="000000" w:themeColor="text1"/>
            <w:sz w:val="24"/>
            <w:szCs w:val="24"/>
          </w:rPr>
          <w:delText>x</w:delText>
        </w:r>
      </w:del>
      <w:ins w:id="6918" w:author="Jacyeude Araújo" w:date="2019-10-02T12:08:00Z">
        <w:r w:rsidR="007147B1" w:rsidRPr="00F00993">
          <w:rPr>
            <w:rFonts w:ascii="Times New Roman" w:hAnsi="Times New Roman" w:cs="Times New Roman"/>
            <w:color w:val="000000" w:themeColor="text1"/>
            <w:sz w:val="24"/>
            <w:szCs w:val="24"/>
          </w:rPr>
          <w:t>4</w:t>
        </w:r>
      </w:ins>
      <w:r w:rsidRPr="00F00993">
        <w:rPr>
          <w:rFonts w:ascii="Times New Roman" w:hAnsi="Times New Roman" w:cs="Times New Roman"/>
          <w:color w:val="000000" w:themeColor="text1"/>
          <w:sz w:val="24"/>
          <w:szCs w:val="24"/>
        </w:rPr>
        <w:t>).</w:t>
      </w:r>
    </w:p>
    <w:p w14:paraId="257BE873" w14:textId="77777777" w:rsidR="007147B1" w:rsidRPr="00F00993" w:rsidRDefault="007147B1" w:rsidP="001C0F2D">
      <w:pPr>
        <w:pStyle w:val="PargrafodaLista"/>
        <w:spacing w:after="0" w:line="360" w:lineRule="auto"/>
        <w:ind w:left="0" w:firstLine="1440"/>
        <w:rPr>
          <w:rFonts w:ascii="Times New Roman" w:hAnsi="Times New Roman" w:cs="Times New Roman"/>
          <w:color w:val="000000" w:themeColor="text1"/>
          <w:sz w:val="24"/>
          <w:szCs w:val="24"/>
        </w:rPr>
      </w:pPr>
    </w:p>
    <w:p w14:paraId="49D9F78F" w14:textId="2123AEA3" w:rsidR="007147B1" w:rsidRPr="00F00993" w:rsidRDefault="007147B1">
      <w:pPr>
        <w:pStyle w:val="Legenda"/>
        <w:keepNext/>
        <w:jc w:val="center"/>
        <w:rPr>
          <w:ins w:id="6919" w:author="Jacyeude Araújo" w:date="2019-10-02T12:07:00Z"/>
          <w:rFonts w:ascii="Times New Roman" w:hAnsi="Times New Roman" w:cs="Times New Roman"/>
          <w:i w:val="0"/>
          <w:iCs w:val="0"/>
          <w:color w:val="000000" w:themeColor="text1"/>
          <w:sz w:val="22"/>
          <w:szCs w:val="22"/>
          <w:rPrChange w:id="6920" w:author="Jacyeude Araújo" w:date="2019-10-02T13:03:00Z">
            <w:rPr>
              <w:ins w:id="6921" w:author="Jacyeude Araújo" w:date="2019-10-02T12:07:00Z"/>
            </w:rPr>
          </w:rPrChange>
        </w:rPr>
        <w:pPrChange w:id="6922" w:author="Jacyeude Araújo" w:date="2019-10-02T12:07:00Z">
          <w:pPr>
            <w:pStyle w:val="Legenda"/>
          </w:pPr>
        </w:pPrChange>
      </w:pPr>
      <w:ins w:id="6923" w:author="Jacyeude Araújo" w:date="2019-10-02T12:07:00Z">
        <w:r w:rsidRPr="00F00993">
          <w:rPr>
            <w:rFonts w:ascii="Times New Roman" w:hAnsi="Times New Roman" w:cs="Times New Roman"/>
            <w:i w:val="0"/>
            <w:iCs w:val="0"/>
            <w:color w:val="000000" w:themeColor="text1"/>
            <w:sz w:val="22"/>
            <w:szCs w:val="22"/>
            <w:rPrChange w:id="692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92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92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92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43</w:t>
      </w:r>
      <w:ins w:id="6928" w:author="Jacyeude Araújo" w:date="2019-10-02T12:07:00Z">
        <w:r w:rsidRPr="00F00993">
          <w:rPr>
            <w:rFonts w:ascii="Times New Roman" w:hAnsi="Times New Roman" w:cs="Times New Roman"/>
            <w:i w:val="0"/>
            <w:iCs w:val="0"/>
            <w:color w:val="000000" w:themeColor="text1"/>
            <w:sz w:val="22"/>
            <w:szCs w:val="22"/>
            <w:rPrChange w:id="692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930" w:author="Jacyeude Araújo" w:date="2019-10-02T13:03:00Z">
              <w:rPr/>
            </w:rPrChange>
          </w:rPr>
          <w:t xml:space="preserve"> - Vista superior do sistema embarcado sobre o motor trifásico de indução W22-IR3</w:t>
        </w:r>
      </w:ins>
    </w:p>
    <w:p w14:paraId="49132D45" w14:textId="77777777" w:rsidR="001C0F2D" w:rsidRPr="00F00993"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93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FF37287" wp14:editId="164FFAEB">
            <wp:extent cx="2550072" cy="2193925"/>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845"/>
                    <a:stretch/>
                  </pic:blipFill>
                  <pic:spPr bwMode="auto">
                    <a:xfrm>
                      <a:off x="0" y="0"/>
                      <a:ext cx="2589043" cy="2227454"/>
                    </a:xfrm>
                    <a:prstGeom prst="rect">
                      <a:avLst/>
                    </a:prstGeom>
                    <a:noFill/>
                    <a:ln>
                      <a:noFill/>
                    </a:ln>
                    <a:extLst>
                      <a:ext uri="{53640926-AAD7-44D8-BBD7-CCE9431645EC}">
                        <a14:shadowObscured xmlns:a14="http://schemas.microsoft.com/office/drawing/2010/main"/>
                      </a:ext>
                    </a:extLst>
                  </pic:spPr>
                </pic:pic>
              </a:graphicData>
            </a:graphic>
          </wp:inline>
        </w:drawing>
      </w:r>
    </w:p>
    <w:p w14:paraId="7FBC81F6" w14:textId="2996B9EB" w:rsidR="001C0F2D" w:rsidRPr="00F00993" w:rsidRDefault="001C0F2D" w:rsidP="001C0F2D">
      <w:pPr>
        <w:pStyle w:val="Legenda"/>
        <w:jc w:val="center"/>
        <w:rPr>
          <w:rFonts w:ascii="Times New Roman" w:hAnsi="Times New Roman" w:cs="Times New Roman"/>
          <w:i w:val="0"/>
          <w:iCs w:val="0"/>
          <w:color w:val="000000" w:themeColor="text1"/>
          <w:sz w:val="22"/>
          <w:szCs w:val="22"/>
          <w:rPrChange w:id="6932" w:author="Jacyeude Araújo" w:date="2019-10-02T13:03:00Z">
            <w:rPr>
              <w:rFonts w:ascii="Times New Roman" w:hAnsi="Times New Roman" w:cs="Times New Roman"/>
              <w:color w:val="000000" w:themeColor="text1"/>
              <w:sz w:val="24"/>
              <w:szCs w:val="24"/>
            </w:rPr>
          </w:rPrChange>
        </w:rPr>
      </w:pPr>
      <w:bookmarkStart w:id="6933" w:name="_Toc20849535"/>
      <w:del w:id="6934" w:author="Jacyeude Araújo" w:date="2019-10-02T12:07:00Z">
        <w:r w:rsidRPr="00F00993" w:rsidDel="007147B1">
          <w:rPr>
            <w:rFonts w:ascii="Times New Roman" w:hAnsi="Times New Roman" w:cs="Times New Roman"/>
            <w:i w:val="0"/>
            <w:iCs w:val="0"/>
            <w:color w:val="000000" w:themeColor="text1"/>
            <w:sz w:val="22"/>
            <w:szCs w:val="22"/>
            <w:rPrChange w:id="6935" w:author="Jacyeude Araújo" w:date="2019-10-02T13:03:00Z">
              <w:rPr>
                <w:rFonts w:ascii="Times New Roman" w:hAnsi="Times New Roman" w:cs="Times New Roman"/>
                <w:color w:val="000000" w:themeColor="text1"/>
              </w:rPr>
            </w:rPrChange>
          </w:rPr>
          <w:delText xml:space="preserve">Figura </w:delText>
        </w:r>
      </w:del>
      <w:del w:id="6936" w:author="Jacyeude Araújo" w:date="2019-10-02T10:09:00Z">
        <w:r w:rsidR="00CC0B09" w:rsidRPr="00F00993" w:rsidDel="00DA6A84">
          <w:rPr>
            <w:rFonts w:ascii="Times New Roman" w:hAnsi="Times New Roman" w:cs="Times New Roman"/>
            <w:i w:val="0"/>
            <w:iCs w:val="0"/>
            <w:color w:val="000000" w:themeColor="text1"/>
            <w:sz w:val="22"/>
            <w:szCs w:val="22"/>
            <w:rPrChange w:id="6937"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938"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93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940" w:author="Jacyeude Araújo" w:date="2019-10-02T13:03:00Z">
              <w:rPr>
                <w:rFonts w:ascii="Times New Roman" w:hAnsi="Times New Roman" w:cs="Times New Roman"/>
                <w:noProof/>
                <w:color w:val="000000" w:themeColor="text1"/>
              </w:rPr>
            </w:rPrChange>
          </w:rPr>
          <w:delText>48</w:delText>
        </w:r>
        <w:r w:rsidR="00CC0B09" w:rsidRPr="00F00993" w:rsidDel="00DA6A84">
          <w:rPr>
            <w:rFonts w:ascii="Times New Roman" w:hAnsi="Times New Roman" w:cs="Times New Roman"/>
            <w:i w:val="0"/>
            <w:iCs w:val="0"/>
            <w:color w:val="000000" w:themeColor="text1"/>
            <w:sz w:val="22"/>
            <w:szCs w:val="22"/>
            <w:rPrChange w:id="6941" w:author="Jacyeude Araújo" w:date="2019-10-02T13:03:00Z">
              <w:rPr>
                <w:rFonts w:ascii="Times New Roman" w:hAnsi="Times New Roman" w:cs="Times New Roman"/>
                <w:color w:val="000000" w:themeColor="text1"/>
              </w:rPr>
            </w:rPrChange>
          </w:rPr>
          <w:fldChar w:fldCharType="end"/>
        </w:r>
      </w:del>
      <w:del w:id="6942" w:author="Jacyeude Araújo" w:date="2019-10-02T12:07:00Z">
        <w:r w:rsidRPr="00F00993" w:rsidDel="007147B1">
          <w:rPr>
            <w:rFonts w:ascii="Times New Roman" w:hAnsi="Times New Roman" w:cs="Times New Roman"/>
            <w:i w:val="0"/>
            <w:iCs w:val="0"/>
            <w:color w:val="000000" w:themeColor="text1"/>
            <w:sz w:val="22"/>
            <w:szCs w:val="22"/>
            <w:rPrChange w:id="6943" w:author="Jacyeude Araújo" w:date="2019-10-02T13:03:00Z">
              <w:rPr>
                <w:rFonts w:ascii="Times New Roman" w:hAnsi="Times New Roman" w:cs="Times New Roman"/>
                <w:color w:val="000000" w:themeColor="text1"/>
              </w:rPr>
            </w:rPrChange>
          </w:rPr>
          <w:delText xml:space="preserve"> legeda da legenda</w:delText>
        </w:r>
      </w:del>
      <w:bookmarkEnd w:id="6933"/>
      <w:ins w:id="6944" w:author="Jacyeude Araújo" w:date="2019-10-02T12:07:00Z">
        <w:r w:rsidR="007147B1" w:rsidRPr="00F00993">
          <w:rPr>
            <w:rFonts w:ascii="Times New Roman" w:hAnsi="Times New Roman" w:cs="Times New Roman"/>
            <w:i w:val="0"/>
            <w:iCs w:val="0"/>
            <w:color w:val="000000" w:themeColor="text1"/>
            <w:sz w:val="22"/>
            <w:szCs w:val="22"/>
            <w:rPrChange w:id="6945" w:author="Jacyeude Araújo" w:date="2019-10-02T13:03:00Z">
              <w:rPr>
                <w:rFonts w:ascii="Times New Roman" w:hAnsi="Times New Roman" w:cs="Times New Roman"/>
                <w:color w:val="000000" w:themeColor="text1"/>
              </w:rPr>
            </w:rPrChange>
          </w:rPr>
          <w:t>Fonte: O próprio autor.</w:t>
        </w:r>
      </w:ins>
    </w:p>
    <w:p w14:paraId="7DD2A8A8" w14:textId="77777777" w:rsidR="001C0F2D" w:rsidRPr="00F00993"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 ADXL345 fixado sobre a parte superior do motor, enquanto o SCT 013 fora conectado a um fluxo de fase de corrente de entrada do motor.</w:t>
      </w:r>
    </w:p>
    <w:p w14:paraId="159D439F" w14:textId="77777777" w:rsidR="001C0F2D" w:rsidRPr="00F00993"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Para armazenar os dados em um arquivo no formato CSV, foi implementado o software </w:t>
      </w:r>
      <w:proofErr w:type="spellStart"/>
      <w:r w:rsidRPr="00F00993">
        <w:rPr>
          <w:rFonts w:ascii="Times New Roman" w:hAnsi="Times New Roman" w:cs="Times New Roman"/>
          <w:i/>
          <w:iCs/>
          <w:color w:val="000000" w:themeColor="text1"/>
          <w:sz w:val="24"/>
          <w:szCs w:val="24"/>
        </w:rPr>
        <w:t>Processing</w:t>
      </w:r>
      <w:proofErr w:type="spellEnd"/>
      <w:r w:rsidRPr="00F00993">
        <w:rPr>
          <w:rFonts w:ascii="Times New Roman" w:hAnsi="Times New Roman" w:cs="Times New Roman"/>
          <w:color w:val="000000" w:themeColor="text1"/>
          <w:sz w:val="24"/>
          <w:szCs w:val="24"/>
        </w:rPr>
        <w:t xml:space="preserve">, que forneceu subsídios necessários para a indexação do fluxo dos dados a um </w:t>
      </w:r>
      <w:r w:rsidRPr="00F00993">
        <w:rPr>
          <w:rFonts w:ascii="Times New Roman" w:hAnsi="Times New Roman" w:cs="Times New Roman"/>
          <w:color w:val="000000" w:themeColor="text1"/>
          <w:sz w:val="24"/>
          <w:szCs w:val="24"/>
        </w:rPr>
        <w:lastRenderedPageBreak/>
        <w:t>novo arquivo, enquanto fosse requerida essa ação, em períodos de tempo determinados. Estes dados foram organizados em colunas em uma planilha sendo que para cada teste descrito foi gerado um arquivo.</w:t>
      </w:r>
    </w:p>
    <w:p w14:paraId="4D37F7B6" w14:textId="18D9AA0D" w:rsidR="001C0F2D" w:rsidRPr="00F00993"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disposição das leituras do sistema de monitoramento de vibração e corrente gravou os dados de acordo com a </w:t>
      </w:r>
      <w:ins w:id="6946" w:author="Jacyeude Araújo" w:date="2019-10-02T12:18:00Z">
        <w:r w:rsidR="00322E52" w:rsidRPr="00F00993">
          <w:rPr>
            <w:rFonts w:ascii="Times New Roman" w:hAnsi="Times New Roman" w:cs="Times New Roman"/>
            <w:color w:val="000000" w:themeColor="text1"/>
            <w:sz w:val="24"/>
            <w:szCs w:val="24"/>
          </w:rPr>
          <w:t>F</w:t>
        </w:r>
      </w:ins>
      <w:del w:id="6947" w:author="Jacyeude Araújo" w:date="2019-10-02T12:18:00Z">
        <w:r w:rsidRPr="00F00993" w:rsidDel="00322E52">
          <w:rPr>
            <w:rFonts w:ascii="Times New Roman" w:hAnsi="Times New Roman" w:cs="Times New Roman"/>
            <w:color w:val="000000" w:themeColor="text1"/>
            <w:sz w:val="24"/>
            <w:szCs w:val="24"/>
          </w:rPr>
          <w:delText>f</w:delText>
        </w:r>
      </w:del>
      <w:r w:rsidR="001D0FBC" w:rsidRPr="00F00993">
        <w:rPr>
          <w:rFonts w:ascii="Times New Roman" w:hAnsi="Times New Roman" w:cs="Times New Roman"/>
          <w:color w:val="000000" w:themeColor="text1"/>
          <w:sz w:val="24"/>
          <w:szCs w:val="24"/>
        </w:rPr>
        <w:t>igura 4</w:t>
      </w:r>
      <w:del w:id="6948" w:author="Jacyeude Araújo" w:date="2019-10-02T12:10:00Z">
        <w:r w:rsidR="001D0FBC" w:rsidRPr="00F00993" w:rsidDel="007147B1">
          <w:rPr>
            <w:rFonts w:ascii="Times New Roman" w:hAnsi="Times New Roman" w:cs="Times New Roman"/>
            <w:color w:val="000000" w:themeColor="text1"/>
            <w:sz w:val="24"/>
            <w:szCs w:val="24"/>
          </w:rPr>
          <w:delText>9</w:delText>
        </w:r>
      </w:del>
      <w:ins w:id="6949" w:author="Jacyeude Araújo" w:date="2019-10-02T12:10:00Z">
        <w:r w:rsidR="007147B1" w:rsidRPr="00F00993">
          <w:rPr>
            <w:rFonts w:ascii="Times New Roman" w:hAnsi="Times New Roman" w:cs="Times New Roman"/>
            <w:color w:val="000000" w:themeColor="text1"/>
            <w:sz w:val="24"/>
            <w:szCs w:val="24"/>
          </w:rPr>
          <w:t>4</w:t>
        </w:r>
      </w:ins>
      <w:r w:rsidR="001D0FBC" w:rsidRPr="00F00993">
        <w:rPr>
          <w:rFonts w:ascii="Times New Roman" w:hAnsi="Times New Roman" w:cs="Times New Roman"/>
          <w:color w:val="000000" w:themeColor="text1"/>
          <w:sz w:val="24"/>
          <w:szCs w:val="24"/>
        </w:rPr>
        <w:t>.</w:t>
      </w:r>
    </w:p>
    <w:p w14:paraId="2BA9BC04" w14:textId="3006FB4A" w:rsidR="007147B1" w:rsidRPr="00F00993" w:rsidRDefault="007147B1">
      <w:pPr>
        <w:pStyle w:val="Legenda"/>
        <w:keepNext/>
        <w:jc w:val="center"/>
        <w:rPr>
          <w:ins w:id="6950" w:author="Jacyeude Araújo" w:date="2019-10-02T12:10:00Z"/>
          <w:rFonts w:ascii="Times New Roman" w:hAnsi="Times New Roman" w:cs="Times New Roman"/>
          <w:i w:val="0"/>
          <w:iCs w:val="0"/>
          <w:color w:val="000000" w:themeColor="text1"/>
          <w:sz w:val="22"/>
          <w:szCs w:val="22"/>
          <w:rPrChange w:id="6951" w:author="Jacyeude Araújo" w:date="2019-10-02T13:03:00Z">
            <w:rPr>
              <w:ins w:id="6952" w:author="Jacyeude Araújo" w:date="2019-10-02T12:10:00Z"/>
            </w:rPr>
          </w:rPrChange>
        </w:rPr>
        <w:pPrChange w:id="6953" w:author="Jacyeude Araújo" w:date="2019-10-02T12:10:00Z">
          <w:pPr>
            <w:pStyle w:val="Legenda"/>
          </w:pPr>
        </w:pPrChange>
      </w:pPr>
      <w:ins w:id="6954" w:author="Jacyeude Araújo" w:date="2019-10-02T12:10:00Z">
        <w:r w:rsidRPr="00F00993">
          <w:rPr>
            <w:rFonts w:ascii="Times New Roman" w:hAnsi="Times New Roman" w:cs="Times New Roman"/>
            <w:i w:val="0"/>
            <w:iCs w:val="0"/>
            <w:color w:val="000000" w:themeColor="text1"/>
            <w:sz w:val="22"/>
            <w:szCs w:val="22"/>
            <w:rPrChange w:id="6955"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956"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957"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958"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44</w:t>
      </w:r>
      <w:ins w:id="6959" w:author="Jacyeude Araújo" w:date="2019-10-02T12:10:00Z">
        <w:r w:rsidRPr="00F00993">
          <w:rPr>
            <w:rFonts w:ascii="Times New Roman" w:hAnsi="Times New Roman" w:cs="Times New Roman"/>
            <w:i w:val="0"/>
            <w:iCs w:val="0"/>
            <w:color w:val="000000" w:themeColor="text1"/>
            <w:sz w:val="22"/>
            <w:szCs w:val="22"/>
            <w:rPrChange w:id="6960"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961" w:author="Jacyeude Araújo" w:date="2019-10-02T13:03:00Z">
              <w:rPr/>
            </w:rPrChange>
          </w:rPr>
          <w:t xml:space="preserve"> - Dados obtidos e organizados no arquivo CSV</w:t>
        </w:r>
      </w:ins>
    </w:p>
    <w:p w14:paraId="7726EFDC" w14:textId="77777777" w:rsidR="001C0F2D" w:rsidRPr="00F00993"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962"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D1225F0" wp14:editId="4C4651FC">
            <wp:extent cx="1926771" cy="25044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2631" r="68483" b="4544"/>
                    <a:stretch/>
                  </pic:blipFill>
                  <pic:spPr bwMode="auto">
                    <a:xfrm>
                      <a:off x="0" y="0"/>
                      <a:ext cx="1927249" cy="2505061"/>
                    </a:xfrm>
                    <a:prstGeom prst="rect">
                      <a:avLst/>
                    </a:prstGeom>
                    <a:ln>
                      <a:noFill/>
                    </a:ln>
                    <a:extLst>
                      <a:ext uri="{53640926-AAD7-44D8-BBD7-CCE9431645EC}">
                        <a14:shadowObscured xmlns:a14="http://schemas.microsoft.com/office/drawing/2010/main"/>
                      </a:ext>
                    </a:extLst>
                  </pic:spPr>
                </pic:pic>
              </a:graphicData>
            </a:graphic>
          </wp:inline>
        </w:drawing>
      </w:r>
    </w:p>
    <w:p w14:paraId="2BCCB698" w14:textId="6E9E65D4" w:rsidR="001C0F2D" w:rsidRPr="00F00993" w:rsidRDefault="001C0F2D" w:rsidP="001C0F2D">
      <w:pPr>
        <w:pStyle w:val="Legenda"/>
        <w:jc w:val="center"/>
        <w:rPr>
          <w:rFonts w:ascii="Times New Roman" w:hAnsi="Times New Roman" w:cs="Times New Roman"/>
          <w:i w:val="0"/>
          <w:iCs w:val="0"/>
          <w:color w:val="000000" w:themeColor="text1"/>
          <w:sz w:val="22"/>
          <w:szCs w:val="22"/>
          <w:rPrChange w:id="6963" w:author="Jacyeude Araújo" w:date="2019-10-02T13:03:00Z">
            <w:rPr>
              <w:rFonts w:ascii="Times New Roman" w:hAnsi="Times New Roman" w:cs="Times New Roman"/>
              <w:color w:val="000000" w:themeColor="text1"/>
              <w:sz w:val="24"/>
              <w:szCs w:val="24"/>
            </w:rPr>
          </w:rPrChange>
        </w:rPr>
      </w:pPr>
      <w:bookmarkStart w:id="6964" w:name="_Toc20849536"/>
      <w:del w:id="6965" w:author="Jacyeude Araújo" w:date="2019-10-02T12:10:00Z">
        <w:r w:rsidRPr="00F00993" w:rsidDel="007147B1">
          <w:rPr>
            <w:rFonts w:ascii="Times New Roman" w:hAnsi="Times New Roman" w:cs="Times New Roman"/>
            <w:i w:val="0"/>
            <w:iCs w:val="0"/>
            <w:color w:val="000000" w:themeColor="text1"/>
            <w:sz w:val="22"/>
            <w:szCs w:val="22"/>
            <w:rPrChange w:id="6966" w:author="Jacyeude Araújo" w:date="2019-10-02T13:03:00Z">
              <w:rPr>
                <w:rFonts w:ascii="Times New Roman" w:hAnsi="Times New Roman" w:cs="Times New Roman"/>
                <w:color w:val="000000" w:themeColor="text1"/>
              </w:rPr>
            </w:rPrChange>
          </w:rPr>
          <w:delText xml:space="preserve">Figura </w:delText>
        </w:r>
      </w:del>
      <w:del w:id="6967" w:author="Jacyeude Araújo" w:date="2019-10-02T10:09:00Z">
        <w:r w:rsidR="00CC0B09" w:rsidRPr="00F00993" w:rsidDel="00DA6A84">
          <w:rPr>
            <w:rFonts w:ascii="Times New Roman" w:hAnsi="Times New Roman" w:cs="Times New Roman"/>
            <w:i w:val="0"/>
            <w:iCs w:val="0"/>
            <w:color w:val="000000" w:themeColor="text1"/>
            <w:sz w:val="22"/>
            <w:szCs w:val="22"/>
            <w:rPrChange w:id="6968"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6969"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6970"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6971" w:author="Jacyeude Araújo" w:date="2019-10-02T13:03:00Z">
              <w:rPr>
                <w:rFonts w:ascii="Times New Roman" w:hAnsi="Times New Roman" w:cs="Times New Roman"/>
                <w:noProof/>
                <w:color w:val="000000" w:themeColor="text1"/>
              </w:rPr>
            </w:rPrChange>
          </w:rPr>
          <w:delText>49</w:delText>
        </w:r>
        <w:r w:rsidR="00CC0B09" w:rsidRPr="00F00993" w:rsidDel="00DA6A84">
          <w:rPr>
            <w:rFonts w:ascii="Times New Roman" w:hAnsi="Times New Roman" w:cs="Times New Roman"/>
            <w:i w:val="0"/>
            <w:iCs w:val="0"/>
            <w:color w:val="000000" w:themeColor="text1"/>
            <w:sz w:val="22"/>
            <w:szCs w:val="22"/>
            <w:rPrChange w:id="6972" w:author="Jacyeude Araújo" w:date="2019-10-02T13:03:00Z">
              <w:rPr>
                <w:rFonts w:ascii="Times New Roman" w:hAnsi="Times New Roman" w:cs="Times New Roman"/>
                <w:color w:val="000000" w:themeColor="text1"/>
              </w:rPr>
            </w:rPrChange>
          </w:rPr>
          <w:fldChar w:fldCharType="end"/>
        </w:r>
      </w:del>
      <w:del w:id="6973" w:author="Jacyeude Araújo" w:date="2019-10-02T12:10:00Z">
        <w:r w:rsidRPr="00F00993" w:rsidDel="007147B1">
          <w:rPr>
            <w:rFonts w:ascii="Times New Roman" w:hAnsi="Times New Roman" w:cs="Times New Roman"/>
            <w:i w:val="0"/>
            <w:iCs w:val="0"/>
            <w:color w:val="000000" w:themeColor="text1"/>
            <w:sz w:val="22"/>
            <w:szCs w:val="22"/>
            <w:rPrChange w:id="6974" w:author="Jacyeude Araújo" w:date="2019-10-02T13:03:00Z">
              <w:rPr>
                <w:rFonts w:ascii="Times New Roman" w:hAnsi="Times New Roman" w:cs="Times New Roman"/>
                <w:color w:val="000000" w:themeColor="text1"/>
              </w:rPr>
            </w:rPrChange>
          </w:rPr>
          <w:delText xml:space="preserve"> -  leganda</w:delText>
        </w:r>
      </w:del>
      <w:bookmarkEnd w:id="6964"/>
      <w:ins w:id="6975" w:author="Jacyeude Araújo" w:date="2019-10-02T12:10:00Z">
        <w:r w:rsidR="007147B1" w:rsidRPr="00F00993">
          <w:rPr>
            <w:rFonts w:ascii="Times New Roman" w:hAnsi="Times New Roman" w:cs="Times New Roman"/>
            <w:i w:val="0"/>
            <w:iCs w:val="0"/>
            <w:color w:val="000000" w:themeColor="text1"/>
            <w:sz w:val="22"/>
            <w:szCs w:val="22"/>
            <w:rPrChange w:id="6976" w:author="Jacyeude Araújo" w:date="2019-10-02T13:03:00Z">
              <w:rPr>
                <w:rFonts w:ascii="Times New Roman" w:hAnsi="Times New Roman" w:cs="Times New Roman"/>
                <w:color w:val="000000" w:themeColor="text1"/>
              </w:rPr>
            </w:rPrChange>
          </w:rPr>
          <w:t>Fonte: O próprio autor.</w:t>
        </w:r>
      </w:ins>
    </w:p>
    <w:p w14:paraId="6785BFCE"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As aquisições dos dados foram realizadas, salvas em formato, sendo as três primeiras colunas, representação de dados obtidos de x, y e z respectivamente, e a quarta coluna representa os dados de fluxo da corrente elétrica obtidos da leitura da porta analógica do ESP8266 conectado ao sensor SCT013. E desta forma foi concebido o material fundamental para dar sequência à etapa de implementações em computação na nuvem.</w:t>
      </w:r>
    </w:p>
    <w:p w14:paraId="111C32D5"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01D6C590" w14:textId="77777777" w:rsidR="001C0F2D" w:rsidRPr="00F00993" w:rsidRDefault="001C0F2D" w:rsidP="001C0F2D">
      <w:pPr>
        <w:pStyle w:val="Ttulo2"/>
        <w:spacing w:line="360" w:lineRule="auto"/>
        <w:jc w:val="both"/>
        <w:rPr>
          <w:rFonts w:ascii="Times New Roman" w:hAnsi="Times New Roman" w:cs="Times New Roman"/>
          <w:b/>
          <w:bCs/>
          <w:color w:val="000000" w:themeColor="text1"/>
          <w:sz w:val="24"/>
          <w:szCs w:val="24"/>
        </w:rPr>
      </w:pPr>
      <w:bookmarkStart w:id="6977" w:name="_Toc20921324"/>
      <w:r w:rsidRPr="00F00993">
        <w:rPr>
          <w:rFonts w:ascii="Times New Roman" w:hAnsi="Times New Roman" w:cs="Times New Roman"/>
          <w:b/>
          <w:bCs/>
          <w:color w:val="000000" w:themeColor="text1"/>
          <w:sz w:val="24"/>
          <w:szCs w:val="24"/>
        </w:rPr>
        <w:t>5.2 Sistema de Implementação</w:t>
      </w:r>
      <w:bookmarkEnd w:id="6977"/>
    </w:p>
    <w:p w14:paraId="2765D0EC" w14:textId="77777777" w:rsidR="001C0F2D" w:rsidRPr="00F00993" w:rsidRDefault="001C0F2D" w:rsidP="001C0F2D">
      <w:pPr>
        <w:spacing w:after="0" w:line="360" w:lineRule="auto"/>
        <w:jc w:val="both"/>
        <w:rPr>
          <w:rFonts w:ascii="Times New Roman" w:hAnsi="Times New Roman" w:cs="Times New Roman"/>
          <w:color w:val="000000" w:themeColor="text1"/>
          <w:sz w:val="24"/>
          <w:szCs w:val="24"/>
        </w:rPr>
      </w:pPr>
    </w:p>
    <w:p w14:paraId="080CBCA4" w14:textId="045046F4" w:rsidR="001C0F2D" w:rsidRPr="00F00993" w:rsidRDefault="001C0F2D" w:rsidP="001C0F2D">
      <w:pPr>
        <w:spacing w:after="0" w:line="360" w:lineRule="auto"/>
        <w:ind w:firstLine="1440"/>
        <w:jc w:val="both"/>
        <w:rPr>
          <w:ins w:id="6978" w:author="Jacyeude Araújo" w:date="2019-10-02T12:15: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Após ter êxito no armazenamento de dados dos testes efetuados no motor de indução em diferentes condições (normal, alimentação de tensão por duas fases, desbalanceamento do rotor e desnível na base). Seguiu-se o fluxo </w:t>
      </w:r>
      <w:r w:rsidR="00C0649D" w:rsidRPr="00F00993">
        <w:rPr>
          <w:rFonts w:ascii="Times New Roman" w:hAnsi="Times New Roman" w:cs="Times New Roman"/>
          <w:color w:val="000000" w:themeColor="text1"/>
          <w:sz w:val="24"/>
          <w:szCs w:val="24"/>
        </w:rPr>
        <w:t xml:space="preserve">para etapa de implementação </w:t>
      </w:r>
      <w:r w:rsidRPr="00F00993">
        <w:rPr>
          <w:rFonts w:ascii="Times New Roman" w:hAnsi="Times New Roman" w:cs="Times New Roman"/>
          <w:color w:val="000000" w:themeColor="text1"/>
          <w:sz w:val="24"/>
          <w:szCs w:val="24"/>
        </w:rPr>
        <w:t>(</w:t>
      </w:r>
      <w:ins w:id="6979" w:author="Jacyeude Araújo" w:date="2019-10-02T12:11:00Z">
        <w:r w:rsidR="007147B1" w:rsidRPr="00F00993">
          <w:rPr>
            <w:rFonts w:ascii="Times New Roman" w:hAnsi="Times New Roman" w:cs="Times New Roman"/>
            <w:color w:val="000000" w:themeColor="text1"/>
            <w:sz w:val="24"/>
            <w:szCs w:val="24"/>
          </w:rPr>
          <w:t>F</w:t>
        </w:r>
      </w:ins>
      <w:del w:id="6980" w:author="Jacyeude Araújo" w:date="2019-10-02T12:11:00Z">
        <w:r w:rsidRPr="00F00993" w:rsidDel="007147B1">
          <w:rPr>
            <w:rFonts w:ascii="Times New Roman" w:hAnsi="Times New Roman" w:cs="Times New Roman"/>
            <w:color w:val="000000" w:themeColor="text1"/>
            <w:sz w:val="24"/>
            <w:szCs w:val="24"/>
          </w:rPr>
          <w:delText>f</w:delText>
        </w:r>
      </w:del>
      <w:r w:rsidR="00C0649D" w:rsidRPr="00F00993">
        <w:rPr>
          <w:rFonts w:ascii="Times New Roman" w:hAnsi="Times New Roman" w:cs="Times New Roman"/>
          <w:color w:val="000000" w:themeColor="text1"/>
          <w:sz w:val="24"/>
          <w:szCs w:val="24"/>
        </w:rPr>
        <w:t xml:space="preserve">igura </w:t>
      </w:r>
      <w:del w:id="6981" w:author="Jacyeude Araújo" w:date="2019-10-02T12:11:00Z">
        <w:r w:rsidR="00C0649D" w:rsidRPr="00F00993" w:rsidDel="007147B1">
          <w:rPr>
            <w:rFonts w:ascii="Times New Roman" w:hAnsi="Times New Roman" w:cs="Times New Roman"/>
            <w:color w:val="000000" w:themeColor="text1"/>
            <w:sz w:val="24"/>
            <w:szCs w:val="24"/>
          </w:rPr>
          <w:delText>5</w:delText>
        </w:r>
        <w:r w:rsidR="00DF6C48" w:rsidRPr="00F00993" w:rsidDel="007147B1">
          <w:rPr>
            <w:rFonts w:ascii="Times New Roman" w:hAnsi="Times New Roman" w:cs="Times New Roman"/>
            <w:color w:val="000000" w:themeColor="text1"/>
            <w:sz w:val="24"/>
            <w:szCs w:val="24"/>
          </w:rPr>
          <w:delText>1</w:delText>
        </w:r>
      </w:del>
      <w:ins w:id="6982" w:author="Jacyeude Araújo" w:date="2019-10-02T12:11:00Z">
        <w:r w:rsidR="007147B1" w:rsidRPr="00F00993">
          <w:rPr>
            <w:rFonts w:ascii="Times New Roman" w:hAnsi="Times New Roman" w:cs="Times New Roman"/>
            <w:color w:val="000000" w:themeColor="text1"/>
            <w:sz w:val="24"/>
            <w:szCs w:val="24"/>
          </w:rPr>
          <w:t>45</w:t>
        </w:r>
      </w:ins>
      <w:r w:rsidRPr="00F00993">
        <w:rPr>
          <w:rFonts w:ascii="Times New Roman" w:hAnsi="Times New Roman" w:cs="Times New Roman"/>
          <w:color w:val="000000" w:themeColor="text1"/>
          <w:sz w:val="24"/>
          <w:szCs w:val="24"/>
        </w:rPr>
        <w:t xml:space="preserve">), iniciando a utilização da infraestrutura fornecida por IBM Cloud: Watson Studio, SPSS Modeler e Watson Machine Learning. A implementação da ferramenta estatística MSV objetiva através dos resultados obter a correlação entre os dados e avaliar a acurácia das análises frente ao modelo preditivo gerado, </w:t>
      </w:r>
      <w:r w:rsidRPr="00F00993">
        <w:rPr>
          <w:rFonts w:ascii="Times New Roman" w:hAnsi="Times New Roman" w:cs="Times New Roman"/>
          <w:color w:val="000000" w:themeColor="text1"/>
          <w:sz w:val="24"/>
          <w:szCs w:val="24"/>
        </w:rPr>
        <w:lastRenderedPageBreak/>
        <w:t>possibilitando a identificação de características dos dados inerentes a cada teste físico realizado. Na figura o fluxo de implementação.</w:t>
      </w:r>
    </w:p>
    <w:p w14:paraId="16BEB245" w14:textId="77777777" w:rsidR="00322E52" w:rsidRPr="00F00993" w:rsidRDefault="00322E52" w:rsidP="001C0F2D">
      <w:pPr>
        <w:spacing w:after="0" w:line="360" w:lineRule="auto"/>
        <w:ind w:firstLine="1440"/>
        <w:jc w:val="both"/>
        <w:rPr>
          <w:rFonts w:ascii="Times New Roman" w:hAnsi="Times New Roman" w:cs="Times New Roman"/>
          <w:color w:val="000000" w:themeColor="text1"/>
          <w:rPrChange w:id="6983" w:author="Jacyeude Araújo" w:date="2019-10-02T13:03:00Z">
            <w:rPr>
              <w:rFonts w:ascii="Times New Roman" w:hAnsi="Times New Roman" w:cs="Times New Roman"/>
              <w:color w:val="000000" w:themeColor="text1"/>
              <w:sz w:val="24"/>
              <w:szCs w:val="24"/>
            </w:rPr>
          </w:rPrChange>
        </w:rPr>
      </w:pPr>
    </w:p>
    <w:p w14:paraId="5789CAE9" w14:textId="1D950C48" w:rsidR="007147B1" w:rsidRPr="00F00993" w:rsidRDefault="007147B1">
      <w:pPr>
        <w:pStyle w:val="Legenda"/>
        <w:keepNext/>
        <w:jc w:val="center"/>
        <w:rPr>
          <w:ins w:id="6984" w:author="Jacyeude Araújo" w:date="2019-10-02T12:11:00Z"/>
          <w:rFonts w:ascii="Times New Roman" w:hAnsi="Times New Roman" w:cs="Times New Roman"/>
          <w:i w:val="0"/>
          <w:iCs w:val="0"/>
          <w:color w:val="000000" w:themeColor="text1"/>
          <w:sz w:val="22"/>
          <w:szCs w:val="22"/>
          <w:rPrChange w:id="6985" w:author="Jacyeude Araújo" w:date="2019-10-02T13:03:00Z">
            <w:rPr>
              <w:ins w:id="6986" w:author="Jacyeude Araújo" w:date="2019-10-02T12:11:00Z"/>
            </w:rPr>
          </w:rPrChange>
        </w:rPr>
        <w:pPrChange w:id="6987" w:author="Jacyeude Araújo" w:date="2019-10-02T12:11:00Z">
          <w:pPr>
            <w:pStyle w:val="Legenda"/>
          </w:pPr>
        </w:pPrChange>
      </w:pPr>
      <w:ins w:id="6988" w:author="Jacyeude Araújo" w:date="2019-10-02T12:11:00Z">
        <w:r w:rsidRPr="00F00993">
          <w:rPr>
            <w:rFonts w:ascii="Times New Roman" w:hAnsi="Times New Roman" w:cs="Times New Roman"/>
            <w:i w:val="0"/>
            <w:iCs w:val="0"/>
            <w:color w:val="000000" w:themeColor="text1"/>
            <w:sz w:val="22"/>
            <w:szCs w:val="22"/>
            <w:rPrChange w:id="6989"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6990"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6991"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6992"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45</w:t>
      </w:r>
      <w:ins w:id="6993" w:author="Jacyeude Araújo" w:date="2019-10-02T12:11:00Z">
        <w:r w:rsidRPr="00F00993">
          <w:rPr>
            <w:rFonts w:ascii="Times New Roman" w:hAnsi="Times New Roman" w:cs="Times New Roman"/>
            <w:i w:val="0"/>
            <w:iCs w:val="0"/>
            <w:color w:val="000000" w:themeColor="text1"/>
            <w:sz w:val="22"/>
            <w:szCs w:val="22"/>
            <w:rPrChange w:id="6994"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6995" w:author="Jacyeude Araújo" w:date="2019-10-02T13:03:00Z">
              <w:rPr/>
            </w:rPrChange>
          </w:rPr>
          <w:t xml:space="preserve"> - Fluxograma do sistema implementado para utilizar o SPSS Modeler</w:t>
        </w:r>
      </w:ins>
    </w:p>
    <w:p w14:paraId="6BAD8DF5" w14:textId="77777777" w:rsidR="001C0F2D" w:rsidRPr="00F00993" w:rsidRDefault="001C0F2D" w:rsidP="001C0F2D">
      <w:pPr>
        <w:keepNext/>
        <w:spacing w:after="0" w:line="360" w:lineRule="auto"/>
        <w:ind w:firstLine="1440"/>
        <w:jc w:val="both"/>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6996"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0C41CAB" wp14:editId="3E8CAA15">
            <wp:extent cx="3678497" cy="343229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96727" cy="3449305"/>
                    </a:xfrm>
                    <a:prstGeom prst="rect">
                      <a:avLst/>
                    </a:prstGeom>
                    <a:noFill/>
                    <a:ln>
                      <a:noFill/>
                    </a:ln>
                  </pic:spPr>
                </pic:pic>
              </a:graphicData>
            </a:graphic>
          </wp:inline>
        </w:drawing>
      </w:r>
    </w:p>
    <w:p w14:paraId="7C2BDA8C" w14:textId="249AF091" w:rsidR="001C0F2D" w:rsidRPr="00F00993" w:rsidRDefault="001C0F2D" w:rsidP="001C0F2D">
      <w:pPr>
        <w:pStyle w:val="Legenda"/>
        <w:jc w:val="center"/>
        <w:rPr>
          <w:rFonts w:ascii="Times New Roman" w:hAnsi="Times New Roman" w:cs="Times New Roman"/>
          <w:i w:val="0"/>
          <w:iCs w:val="0"/>
          <w:color w:val="000000" w:themeColor="text1"/>
          <w:sz w:val="22"/>
          <w:szCs w:val="22"/>
          <w:rPrChange w:id="6997" w:author="Jacyeude Araújo" w:date="2019-10-02T13:03:00Z">
            <w:rPr>
              <w:rFonts w:ascii="Times New Roman" w:hAnsi="Times New Roman" w:cs="Times New Roman"/>
              <w:color w:val="000000" w:themeColor="text1"/>
              <w:sz w:val="24"/>
              <w:szCs w:val="24"/>
            </w:rPr>
          </w:rPrChange>
        </w:rPr>
      </w:pPr>
      <w:bookmarkStart w:id="6998" w:name="_Toc20849537"/>
      <w:del w:id="6999" w:author="Jacyeude Araújo" w:date="2019-10-02T12:11:00Z">
        <w:r w:rsidRPr="00F00993" w:rsidDel="007147B1">
          <w:rPr>
            <w:rFonts w:ascii="Times New Roman" w:hAnsi="Times New Roman" w:cs="Times New Roman"/>
            <w:i w:val="0"/>
            <w:iCs w:val="0"/>
            <w:color w:val="000000" w:themeColor="text1"/>
            <w:sz w:val="22"/>
            <w:szCs w:val="22"/>
            <w:rPrChange w:id="7000" w:author="Jacyeude Araújo" w:date="2019-10-02T13:03:00Z">
              <w:rPr>
                <w:rFonts w:ascii="Times New Roman" w:hAnsi="Times New Roman" w:cs="Times New Roman"/>
                <w:color w:val="000000" w:themeColor="text1"/>
              </w:rPr>
            </w:rPrChange>
          </w:rPr>
          <w:delText xml:space="preserve">Figura </w:delText>
        </w:r>
      </w:del>
      <w:del w:id="7001" w:author="Jacyeude Araújo" w:date="2019-10-02T10:09:00Z">
        <w:r w:rsidR="00CC0B09" w:rsidRPr="00F00993" w:rsidDel="00DA6A84">
          <w:rPr>
            <w:rFonts w:ascii="Times New Roman" w:hAnsi="Times New Roman" w:cs="Times New Roman"/>
            <w:i w:val="0"/>
            <w:iCs w:val="0"/>
            <w:color w:val="000000" w:themeColor="text1"/>
            <w:sz w:val="22"/>
            <w:szCs w:val="22"/>
            <w:rPrChange w:id="7002"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003"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004"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005" w:author="Jacyeude Araújo" w:date="2019-10-02T13:03:00Z">
              <w:rPr>
                <w:rFonts w:ascii="Times New Roman" w:hAnsi="Times New Roman" w:cs="Times New Roman"/>
                <w:noProof/>
                <w:color w:val="000000" w:themeColor="text1"/>
              </w:rPr>
            </w:rPrChange>
          </w:rPr>
          <w:delText>50</w:delText>
        </w:r>
        <w:r w:rsidR="00CC0B09" w:rsidRPr="00F00993" w:rsidDel="00DA6A84">
          <w:rPr>
            <w:rFonts w:ascii="Times New Roman" w:hAnsi="Times New Roman" w:cs="Times New Roman"/>
            <w:i w:val="0"/>
            <w:iCs w:val="0"/>
            <w:color w:val="000000" w:themeColor="text1"/>
            <w:sz w:val="22"/>
            <w:szCs w:val="22"/>
            <w:rPrChange w:id="7006" w:author="Jacyeude Araújo" w:date="2019-10-02T13:03:00Z">
              <w:rPr>
                <w:rFonts w:ascii="Times New Roman" w:hAnsi="Times New Roman" w:cs="Times New Roman"/>
                <w:color w:val="000000" w:themeColor="text1"/>
              </w:rPr>
            </w:rPrChange>
          </w:rPr>
          <w:fldChar w:fldCharType="end"/>
        </w:r>
      </w:del>
      <w:del w:id="7007" w:author="Jacyeude Araújo" w:date="2019-10-02T12:11:00Z">
        <w:r w:rsidRPr="00F00993" w:rsidDel="007147B1">
          <w:rPr>
            <w:rFonts w:ascii="Times New Roman" w:hAnsi="Times New Roman" w:cs="Times New Roman"/>
            <w:i w:val="0"/>
            <w:iCs w:val="0"/>
            <w:color w:val="000000" w:themeColor="text1"/>
            <w:sz w:val="22"/>
            <w:szCs w:val="22"/>
            <w:rPrChange w:id="7008" w:author="Jacyeude Araújo" w:date="2019-10-02T13:03:00Z">
              <w:rPr>
                <w:rFonts w:ascii="Times New Roman" w:hAnsi="Times New Roman" w:cs="Times New Roman"/>
                <w:color w:val="000000" w:themeColor="text1"/>
              </w:rPr>
            </w:rPrChange>
          </w:rPr>
          <w:delText xml:space="preserve"> </w:delText>
        </w:r>
        <w:r w:rsidR="00C0649D" w:rsidRPr="00F00993" w:rsidDel="007147B1">
          <w:rPr>
            <w:rFonts w:ascii="Times New Roman" w:hAnsi="Times New Roman" w:cs="Times New Roman"/>
            <w:i w:val="0"/>
            <w:iCs w:val="0"/>
            <w:color w:val="000000" w:themeColor="text1"/>
            <w:sz w:val="22"/>
            <w:szCs w:val="22"/>
            <w:rPrChange w:id="7009" w:author="Jacyeude Araújo" w:date="2019-10-02T13:03:00Z">
              <w:rPr>
                <w:rFonts w:ascii="Times New Roman" w:hAnsi="Times New Roman" w:cs="Times New Roman"/>
                <w:color w:val="000000" w:themeColor="text1"/>
              </w:rPr>
            </w:rPrChange>
          </w:rPr>
          <w:delText>–</w:delText>
        </w:r>
        <w:r w:rsidRPr="00F00993" w:rsidDel="007147B1">
          <w:rPr>
            <w:rFonts w:ascii="Times New Roman" w:hAnsi="Times New Roman" w:cs="Times New Roman"/>
            <w:i w:val="0"/>
            <w:iCs w:val="0"/>
            <w:color w:val="000000" w:themeColor="text1"/>
            <w:sz w:val="22"/>
            <w:szCs w:val="22"/>
            <w:rPrChange w:id="7010" w:author="Jacyeude Araújo" w:date="2019-10-02T13:03:00Z">
              <w:rPr>
                <w:rFonts w:ascii="Times New Roman" w:hAnsi="Times New Roman" w:cs="Times New Roman"/>
                <w:color w:val="000000" w:themeColor="text1"/>
              </w:rPr>
            </w:rPrChange>
          </w:rPr>
          <w:delText xml:space="preserve"> </w:delText>
        </w:r>
        <w:r w:rsidR="00C0649D" w:rsidRPr="00F00993" w:rsidDel="007147B1">
          <w:rPr>
            <w:rFonts w:ascii="Times New Roman" w:hAnsi="Times New Roman" w:cs="Times New Roman"/>
            <w:i w:val="0"/>
            <w:iCs w:val="0"/>
            <w:color w:val="000000" w:themeColor="text1"/>
            <w:sz w:val="22"/>
            <w:szCs w:val="22"/>
            <w:rPrChange w:id="7011" w:author="Jacyeude Araújo" w:date="2019-10-02T13:03:00Z">
              <w:rPr>
                <w:rFonts w:ascii="Times New Roman" w:hAnsi="Times New Roman" w:cs="Times New Roman"/>
                <w:color w:val="000000" w:themeColor="text1"/>
              </w:rPr>
            </w:rPrChange>
          </w:rPr>
          <w:delText xml:space="preserve">Fluxograma do sistema implementado para utilizar o SPSS Modeler. </w:delText>
        </w:r>
      </w:del>
      <w:r w:rsidR="00C0649D" w:rsidRPr="00F00993">
        <w:rPr>
          <w:rFonts w:ascii="Times New Roman" w:hAnsi="Times New Roman" w:cs="Times New Roman"/>
          <w:i w:val="0"/>
          <w:iCs w:val="0"/>
          <w:color w:val="000000" w:themeColor="text1"/>
          <w:sz w:val="22"/>
          <w:szCs w:val="22"/>
          <w:rPrChange w:id="7012" w:author="Jacyeude Araújo" w:date="2019-10-02T13:03:00Z">
            <w:rPr>
              <w:rFonts w:ascii="Times New Roman" w:hAnsi="Times New Roman" w:cs="Times New Roman"/>
              <w:color w:val="000000" w:themeColor="text1"/>
            </w:rPr>
          </w:rPrChange>
        </w:rPr>
        <w:t>Fonte: O próprio autor</w:t>
      </w:r>
      <w:bookmarkEnd w:id="6998"/>
    </w:p>
    <w:p w14:paraId="396C3874" w14:textId="3916FEBC"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w:t>
      </w:r>
      <w:ins w:id="7013" w:author="Jacyeude Araújo" w:date="2019-10-02T12:15:00Z">
        <w:r w:rsidR="00322E52" w:rsidRPr="00F00993">
          <w:rPr>
            <w:rFonts w:ascii="Times New Roman" w:hAnsi="Times New Roman" w:cs="Times New Roman"/>
            <w:color w:val="000000" w:themeColor="text1"/>
            <w:sz w:val="24"/>
            <w:szCs w:val="24"/>
          </w:rPr>
          <w:t>F</w:t>
        </w:r>
      </w:ins>
      <w:del w:id="7014" w:author="Jacyeude Araújo" w:date="2019-10-02T12:15: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7015" w:author="Jacyeude Araújo" w:date="2019-10-02T12:15:00Z">
        <w:r w:rsidR="00C0649D" w:rsidRPr="00F00993" w:rsidDel="00322E52">
          <w:rPr>
            <w:rFonts w:ascii="Times New Roman" w:hAnsi="Times New Roman" w:cs="Times New Roman"/>
            <w:color w:val="000000" w:themeColor="text1"/>
            <w:sz w:val="24"/>
            <w:szCs w:val="24"/>
          </w:rPr>
          <w:delText>5</w:delText>
        </w:r>
        <w:r w:rsidR="00DF6C48" w:rsidRPr="00F00993" w:rsidDel="00322E52">
          <w:rPr>
            <w:rFonts w:ascii="Times New Roman" w:hAnsi="Times New Roman" w:cs="Times New Roman"/>
            <w:color w:val="000000" w:themeColor="text1"/>
            <w:sz w:val="24"/>
            <w:szCs w:val="24"/>
          </w:rPr>
          <w:delText>1</w:delText>
        </w:r>
      </w:del>
      <w:ins w:id="7016" w:author="Jacyeude Araújo" w:date="2019-10-02T12:15:00Z">
        <w:r w:rsidR="00322E52" w:rsidRPr="00F00993">
          <w:rPr>
            <w:rFonts w:ascii="Times New Roman" w:hAnsi="Times New Roman" w:cs="Times New Roman"/>
            <w:color w:val="000000" w:themeColor="text1"/>
            <w:sz w:val="24"/>
            <w:szCs w:val="24"/>
          </w:rPr>
          <w:t>46</w:t>
        </w:r>
      </w:ins>
      <w:r w:rsidRPr="00F00993">
        <w:rPr>
          <w:rFonts w:ascii="Times New Roman" w:hAnsi="Times New Roman" w:cs="Times New Roman"/>
          <w:color w:val="000000" w:themeColor="text1"/>
          <w:sz w:val="24"/>
          <w:szCs w:val="24"/>
        </w:rPr>
        <w:t xml:space="preserve"> mostra a interface de Watson Studio, que disponibiliza uma aba de criação de um novo projeto e gaps de adição de novos </w:t>
      </w:r>
      <w:proofErr w:type="spellStart"/>
      <w:r w:rsidRPr="00F00993">
        <w:rPr>
          <w:rFonts w:ascii="Times New Roman" w:hAnsi="Times New Roman" w:cs="Times New Roman"/>
          <w:i/>
          <w:iCs/>
          <w:color w:val="000000" w:themeColor="text1"/>
          <w:sz w:val="24"/>
          <w:szCs w:val="24"/>
        </w:rPr>
        <w:t>assets</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types</w:t>
      </w:r>
      <w:proofErr w:type="spellEnd"/>
      <w:r w:rsidRPr="00F00993">
        <w:rPr>
          <w:rFonts w:ascii="Times New Roman" w:hAnsi="Times New Roman" w:cs="Times New Roman"/>
          <w:color w:val="000000" w:themeColor="text1"/>
          <w:sz w:val="24"/>
          <w:szCs w:val="24"/>
        </w:rPr>
        <w:t xml:space="preserve"> onde se encontra o </w:t>
      </w:r>
      <w:proofErr w:type="spellStart"/>
      <w:r w:rsidRPr="00F00993">
        <w:rPr>
          <w:rFonts w:ascii="Times New Roman" w:hAnsi="Times New Roman" w:cs="Times New Roman"/>
          <w:i/>
          <w:iCs/>
          <w:color w:val="000000" w:themeColor="text1"/>
          <w:sz w:val="24"/>
          <w:szCs w:val="24"/>
        </w:rPr>
        <w:t>modeler</w:t>
      </w:r>
      <w:proofErr w:type="spellEnd"/>
      <w:r w:rsidRPr="00F00993">
        <w:rPr>
          <w:rFonts w:ascii="Times New Roman" w:hAnsi="Times New Roman" w:cs="Times New Roman"/>
          <w:i/>
          <w:iCs/>
          <w:color w:val="000000" w:themeColor="text1"/>
          <w:sz w:val="24"/>
          <w:szCs w:val="24"/>
        </w:rPr>
        <w:t xml:space="preserve"> </w:t>
      </w:r>
      <w:proofErr w:type="spellStart"/>
      <w:r w:rsidRPr="00F00993">
        <w:rPr>
          <w:rFonts w:ascii="Times New Roman" w:hAnsi="Times New Roman" w:cs="Times New Roman"/>
          <w:i/>
          <w:iCs/>
          <w:color w:val="000000" w:themeColor="text1"/>
          <w:sz w:val="24"/>
          <w:szCs w:val="24"/>
        </w:rPr>
        <w:t>flow</w:t>
      </w:r>
      <w:proofErr w:type="spellEnd"/>
      <w:r w:rsidRPr="00F00993">
        <w:rPr>
          <w:rFonts w:ascii="Times New Roman" w:hAnsi="Times New Roman" w:cs="Times New Roman"/>
          <w:color w:val="000000" w:themeColor="text1"/>
          <w:sz w:val="24"/>
          <w:szCs w:val="24"/>
        </w:rPr>
        <w:t>, que dá acesso à SPSS Modeler, a ferramenta de mineração de dados selecionada para implementar algoritmos preditivos que auxiliam na identificação de características entre os dados dos testes realizados no motor</w:t>
      </w:r>
      <w:ins w:id="7017" w:author="Jacyeude Araújo" w:date="2019-10-02T12:24:00Z">
        <w:r w:rsidR="001F1EFD" w:rsidRPr="00F00993">
          <w:rPr>
            <w:rFonts w:ascii="Times New Roman" w:hAnsi="Times New Roman" w:cs="Times New Roman"/>
            <w:color w:val="000000" w:themeColor="text1"/>
            <w:sz w:val="24"/>
            <w:szCs w:val="24"/>
          </w:rPr>
          <w:t>.</w:t>
        </w:r>
      </w:ins>
      <w:del w:id="7018" w:author="Jacyeude Araújo" w:date="2019-10-02T12:24:00Z">
        <w:r w:rsidRPr="00F00993" w:rsidDel="001F1EFD">
          <w:rPr>
            <w:rFonts w:ascii="Times New Roman" w:hAnsi="Times New Roman" w:cs="Times New Roman"/>
            <w:color w:val="000000" w:themeColor="text1"/>
            <w:sz w:val="24"/>
            <w:szCs w:val="24"/>
          </w:rPr>
          <w:delText xml:space="preserve"> de indução</w:delText>
        </w:r>
      </w:del>
    </w:p>
    <w:p w14:paraId="1CF591F8" w14:textId="50923109" w:rsidR="00322E52" w:rsidRPr="00F00993" w:rsidRDefault="00322E52">
      <w:pPr>
        <w:pStyle w:val="Legenda"/>
        <w:keepNext/>
        <w:jc w:val="center"/>
        <w:rPr>
          <w:ins w:id="7019" w:author="Jacyeude Araújo" w:date="2019-10-02T12:15:00Z"/>
          <w:rFonts w:ascii="Times New Roman" w:hAnsi="Times New Roman" w:cs="Times New Roman"/>
          <w:i w:val="0"/>
          <w:iCs w:val="0"/>
          <w:color w:val="000000" w:themeColor="text1"/>
          <w:sz w:val="22"/>
          <w:szCs w:val="22"/>
          <w:rPrChange w:id="7020" w:author="Jacyeude Araújo" w:date="2019-10-02T13:03:00Z">
            <w:rPr>
              <w:ins w:id="7021" w:author="Jacyeude Araújo" w:date="2019-10-02T12:15:00Z"/>
            </w:rPr>
          </w:rPrChange>
        </w:rPr>
        <w:pPrChange w:id="7022" w:author="Jacyeude Araújo" w:date="2019-10-02T12:15:00Z">
          <w:pPr>
            <w:pStyle w:val="Legenda"/>
          </w:pPr>
        </w:pPrChange>
      </w:pPr>
      <w:ins w:id="7023" w:author="Jacyeude Araújo" w:date="2019-10-02T12:15:00Z">
        <w:r w:rsidRPr="00F00993">
          <w:rPr>
            <w:rFonts w:ascii="Times New Roman" w:hAnsi="Times New Roman" w:cs="Times New Roman"/>
            <w:i w:val="0"/>
            <w:iCs w:val="0"/>
            <w:color w:val="000000" w:themeColor="text1"/>
            <w:sz w:val="22"/>
            <w:szCs w:val="22"/>
            <w:rPrChange w:id="7024"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702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02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02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46</w:t>
      </w:r>
      <w:ins w:id="7028" w:author="Jacyeude Araújo" w:date="2019-10-02T12:15:00Z">
        <w:r w:rsidRPr="00F00993">
          <w:rPr>
            <w:rFonts w:ascii="Times New Roman" w:hAnsi="Times New Roman" w:cs="Times New Roman"/>
            <w:i w:val="0"/>
            <w:iCs w:val="0"/>
            <w:color w:val="000000" w:themeColor="text1"/>
            <w:sz w:val="22"/>
            <w:szCs w:val="22"/>
            <w:rPrChange w:id="702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030" w:author="Jacyeude Araújo" w:date="2019-10-02T13:03:00Z">
              <w:rPr/>
            </w:rPrChange>
          </w:rPr>
          <w:t xml:space="preserve"> - Interface inicial de Watson Studio</w:t>
        </w:r>
      </w:ins>
    </w:p>
    <w:p w14:paraId="0DE3CF71" w14:textId="77777777" w:rsidR="00075D6D" w:rsidRPr="00F00993" w:rsidRDefault="001C0F2D" w:rsidP="00075D6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031"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3565B8ED" wp14:editId="1A743903">
            <wp:extent cx="5337557" cy="274864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59507" cy="2759945"/>
                    </a:xfrm>
                    <a:prstGeom prst="rect">
                      <a:avLst/>
                    </a:prstGeom>
                    <a:noFill/>
                    <a:ln>
                      <a:noFill/>
                    </a:ln>
                  </pic:spPr>
                </pic:pic>
              </a:graphicData>
            </a:graphic>
          </wp:inline>
        </w:drawing>
      </w:r>
    </w:p>
    <w:p w14:paraId="07BE7CE8" w14:textId="71070443" w:rsidR="001C0F2D" w:rsidRPr="00F00993" w:rsidRDefault="00075D6D" w:rsidP="00075D6D">
      <w:pPr>
        <w:pStyle w:val="Legenda"/>
        <w:jc w:val="center"/>
        <w:rPr>
          <w:rFonts w:ascii="Times New Roman" w:hAnsi="Times New Roman" w:cs="Times New Roman"/>
          <w:i w:val="0"/>
          <w:iCs w:val="0"/>
          <w:color w:val="000000" w:themeColor="text1"/>
          <w:sz w:val="22"/>
          <w:szCs w:val="22"/>
          <w:rPrChange w:id="7032" w:author="Jacyeude Araújo" w:date="2019-10-02T13:03:00Z">
            <w:rPr>
              <w:rFonts w:ascii="Times New Roman" w:hAnsi="Times New Roman" w:cs="Times New Roman"/>
              <w:color w:val="000000" w:themeColor="text1"/>
              <w:sz w:val="24"/>
              <w:szCs w:val="24"/>
            </w:rPr>
          </w:rPrChange>
        </w:rPr>
      </w:pPr>
      <w:bookmarkStart w:id="7033" w:name="_Toc20849538"/>
      <w:del w:id="7034" w:author="Jacyeude Araújo" w:date="2019-10-02T12:15:00Z">
        <w:r w:rsidRPr="00F00993" w:rsidDel="00322E52">
          <w:rPr>
            <w:rFonts w:ascii="Times New Roman" w:hAnsi="Times New Roman" w:cs="Times New Roman"/>
            <w:i w:val="0"/>
            <w:iCs w:val="0"/>
            <w:color w:val="000000" w:themeColor="text1"/>
            <w:sz w:val="22"/>
            <w:szCs w:val="22"/>
            <w:rPrChange w:id="7035" w:author="Jacyeude Araújo" w:date="2019-10-02T13:03:00Z">
              <w:rPr>
                <w:rFonts w:ascii="Times New Roman" w:hAnsi="Times New Roman" w:cs="Times New Roman"/>
                <w:color w:val="000000" w:themeColor="text1"/>
              </w:rPr>
            </w:rPrChange>
          </w:rPr>
          <w:delText xml:space="preserve">Figura </w:delText>
        </w:r>
      </w:del>
      <w:del w:id="7036" w:author="Jacyeude Araújo" w:date="2019-10-02T10:09:00Z">
        <w:r w:rsidR="00CC0B09" w:rsidRPr="00F00993" w:rsidDel="00DA6A84">
          <w:rPr>
            <w:rFonts w:ascii="Times New Roman" w:hAnsi="Times New Roman" w:cs="Times New Roman"/>
            <w:i w:val="0"/>
            <w:iCs w:val="0"/>
            <w:color w:val="000000" w:themeColor="text1"/>
            <w:sz w:val="22"/>
            <w:szCs w:val="22"/>
            <w:rPrChange w:id="7037"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038"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039"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040" w:author="Jacyeude Araújo" w:date="2019-10-02T13:03:00Z">
              <w:rPr>
                <w:rFonts w:ascii="Times New Roman" w:hAnsi="Times New Roman" w:cs="Times New Roman"/>
                <w:noProof/>
                <w:color w:val="000000" w:themeColor="text1"/>
              </w:rPr>
            </w:rPrChange>
          </w:rPr>
          <w:delText>51</w:delText>
        </w:r>
        <w:r w:rsidR="00CC0B09" w:rsidRPr="00F00993" w:rsidDel="00DA6A84">
          <w:rPr>
            <w:rFonts w:ascii="Times New Roman" w:hAnsi="Times New Roman" w:cs="Times New Roman"/>
            <w:i w:val="0"/>
            <w:iCs w:val="0"/>
            <w:color w:val="000000" w:themeColor="text1"/>
            <w:sz w:val="22"/>
            <w:szCs w:val="22"/>
            <w:rPrChange w:id="7041" w:author="Jacyeude Araújo" w:date="2019-10-02T13:03:00Z">
              <w:rPr>
                <w:rFonts w:ascii="Times New Roman" w:hAnsi="Times New Roman" w:cs="Times New Roman"/>
                <w:color w:val="000000" w:themeColor="text1"/>
              </w:rPr>
            </w:rPrChange>
          </w:rPr>
          <w:fldChar w:fldCharType="end"/>
        </w:r>
      </w:del>
      <w:del w:id="7042" w:author="Jacyeude Araújo" w:date="2019-10-02T12:15:00Z">
        <w:r w:rsidRPr="00F00993" w:rsidDel="00322E52">
          <w:rPr>
            <w:rFonts w:ascii="Times New Roman" w:hAnsi="Times New Roman" w:cs="Times New Roman"/>
            <w:i w:val="0"/>
            <w:iCs w:val="0"/>
            <w:color w:val="000000" w:themeColor="text1"/>
            <w:sz w:val="22"/>
            <w:szCs w:val="22"/>
            <w:rPrChange w:id="7043" w:author="Jacyeude Araújo" w:date="2019-10-02T13:03:00Z">
              <w:rPr>
                <w:rFonts w:ascii="Times New Roman" w:hAnsi="Times New Roman" w:cs="Times New Roman"/>
                <w:color w:val="000000" w:themeColor="text1"/>
              </w:rPr>
            </w:rPrChange>
          </w:rPr>
          <w:delText xml:space="preserve"> </w:delText>
        </w:r>
        <w:r w:rsidR="00C0649D" w:rsidRPr="00F00993" w:rsidDel="00322E52">
          <w:rPr>
            <w:rFonts w:ascii="Times New Roman" w:hAnsi="Times New Roman" w:cs="Times New Roman"/>
            <w:i w:val="0"/>
            <w:iCs w:val="0"/>
            <w:color w:val="000000" w:themeColor="text1"/>
            <w:sz w:val="22"/>
            <w:szCs w:val="22"/>
            <w:rPrChange w:id="7044" w:author="Jacyeude Araújo" w:date="2019-10-02T13:03:00Z">
              <w:rPr>
                <w:rFonts w:ascii="Times New Roman" w:hAnsi="Times New Roman" w:cs="Times New Roman"/>
                <w:color w:val="000000" w:themeColor="text1"/>
              </w:rPr>
            </w:rPrChange>
          </w:rPr>
          <w:delText>–</w:delText>
        </w:r>
        <w:r w:rsidRPr="00F00993" w:rsidDel="00322E52">
          <w:rPr>
            <w:rFonts w:ascii="Times New Roman" w:hAnsi="Times New Roman" w:cs="Times New Roman"/>
            <w:i w:val="0"/>
            <w:iCs w:val="0"/>
            <w:color w:val="000000" w:themeColor="text1"/>
            <w:sz w:val="22"/>
            <w:szCs w:val="22"/>
            <w:rPrChange w:id="7045" w:author="Jacyeude Araújo" w:date="2019-10-02T13:03:00Z">
              <w:rPr>
                <w:rFonts w:ascii="Times New Roman" w:hAnsi="Times New Roman" w:cs="Times New Roman"/>
                <w:color w:val="000000" w:themeColor="text1"/>
              </w:rPr>
            </w:rPrChange>
          </w:rPr>
          <w:delText xml:space="preserve"> </w:delText>
        </w:r>
        <w:r w:rsidR="00C0649D" w:rsidRPr="00F00993" w:rsidDel="00322E52">
          <w:rPr>
            <w:rFonts w:ascii="Times New Roman" w:hAnsi="Times New Roman" w:cs="Times New Roman"/>
            <w:i w:val="0"/>
            <w:iCs w:val="0"/>
            <w:color w:val="000000" w:themeColor="text1"/>
            <w:sz w:val="22"/>
            <w:szCs w:val="22"/>
            <w:rPrChange w:id="7046" w:author="Jacyeude Araújo" w:date="2019-10-02T13:03:00Z">
              <w:rPr>
                <w:rFonts w:ascii="Times New Roman" w:hAnsi="Times New Roman" w:cs="Times New Roman"/>
                <w:color w:val="000000" w:themeColor="text1"/>
              </w:rPr>
            </w:rPrChange>
          </w:rPr>
          <w:delText xml:space="preserve">Interface inicial de Watson Studio. </w:delText>
        </w:r>
      </w:del>
      <w:r w:rsidR="00C0649D" w:rsidRPr="00F00993">
        <w:rPr>
          <w:rFonts w:ascii="Times New Roman" w:hAnsi="Times New Roman" w:cs="Times New Roman"/>
          <w:i w:val="0"/>
          <w:iCs w:val="0"/>
          <w:color w:val="000000" w:themeColor="text1"/>
          <w:sz w:val="22"/>
          <w:szCs w:val="22"/>
          <w:rPrChange w:id="7047" w:author="Jacyeude Araújo" w:date="2019-10-02T13:03:00Z">
            <w:rPr>
              <w:rFonts w:ascii="Times New Roman" w:hAnsi="Times New Roman" w:cs="Times New Roman"/>
              <w:color w:val="000000" w:themeColor="text1"/>
            </w:rPr>
          </w:rPrChange>
        </w:rPr>
        <w:t>Fonte: O próprio autor.</w:t>
      </w:r>
      <w:bookmarkEnd w:id="7033"/>
    </w:p>
    <w:p w14:paraId="31CA7DB0" w14:textId="77777777" w:rsidR="001C0F2D" w:rsidRPr="00F00993" w:rsidRDefault="001C0F2D" w:rsidP="001C0F2D">
      <w:pPr>
        <w:spacing w:after="0" w:line="360" w:lineRule="auto"/>
        <w:jc w:val="both"/>
        <w:rPr>
          <w:rFonts w:ascii="Times New Roman" w:hAnsi="Times New Roman" w:cs="Times New Roman"/>
          <w:color w:val="000000" w:themeColor="text1"/>
          <w:sz w:val="24"/>
          <w:szCs w:val="24"/>
        </w:rPr>
      </w:pPr>
    </w:p>
    <w:p w14:paraId="4044A5A0" w14:textId="2FE15C4F" w:rsidR="001C0F2D" w:rsidRPr="00F00993" w:rsidRDefault="001F1EFD" w:rsidP="001C0F2D">
      <w:pPr>
        <w:spacing w:after="0" w:line="360" w:lineRule="auto"/>
        <w:ind w:firstLine="1440"/>
        <w:jc w:val="both"/>
        <w:rPr>
          <w:rFonts w:ascii="Times New Roman" w:hAnsi="Times New Roman" w:cs="Times New Roman"/>
          <w:color w:val="000000" w:themeColor="text1"/>
          <w:sz w:val="24"/>
          <w:szCs w:val="24"/>
        </w:rPr>
      </w:pPr>
      <w:ins w:id="7048" w:author="Jacyeude Araújo" w:date="2019-10-02T12:24:00Z">
        <w:r w:rsidRPr="00F00993">
          <w:rPr>
            <w:rFonts w:ascii="Times New Roman" w:hAnsi="Times New Roman" w:cs="Times New Roman"/>
            <w:color w:val="000000" w:themeColor="text1"/>
            <w:sz w:val="24"/>
            <w:szCs w:val="24"/>
          </w:rPr>
          <w:t>A Figura 46, mostra a interface de Watson Studio</w:t>
        </w:r>
      </w:ins>
      <w:ins w:id="7049" w:author="Jacyeude Araújo" w:date="2019-10-02T12:25:00Z">
        <w:r w:rsidRPr="00F00993">
          <w:rPr>
            <w:rFonts w:ascii="Times New Roman" w:hAnsi="Times New Roman" w:cs="Times New Roman"/>
            <w:color w:val="000000" w:themeColor="text1"/>
            <w:sz w:val="24"/>
            <w:szCs w:val="24"/>
          </w:rPr>
          <w:t xml:space="preserve">, de onde  dar-se </w:t>
        </w:r>
      </w:ins>
      <w:del w:id="7050" w:author="Jacyeude Araújo" w:date="2019-10-02T12:25:00Z">
        <w:r w:rsidR="001C0F2D" w:rsidRPr="00F00993" w:rsidDel="001F1EFD">
          <w:rPr>
            <w:rFonts w:ascii="Times New Roman" w:hAnsi="Times New Roman" w:cs="Times New Roman"/>
            <w:color w:val="000000" w:themeColor="text1"/>
            <w:sz w:val="24"/>
            <w:szCs w:val="24"/>
          </w:rPr>
          <w:delText xml:space="preserve">Dando </w:delText>
        </w:r>
      </w:del>
      <w:r w:rsidR="001C0F2D" w:rsidRPr="00F00993">
        <w:rPr>
          <w:rFonts w:ascii="Times New Roman" w:hAnsi="Times New Roman" w:cs="Times New Roman"/>
          <w:color w:val="000000" w:themeColor="text1"/>
          <w:sz w:val="24"/>
          <w:szCs w:val="24"/>
        </w:rPr>
        <w:t xml:space="preserve">seguimento às etapas, </w:t>
      </w:r>
      <w:ins w:id="7051" w:author="Jacyeude Araújo" w:date="2019-10-02T12:25:00Z">
        <w:r w:rsidRPr="00F00993">
          <w:rPr>
            <w:rFonts w:ascii="Times New Roman" w:hAnsi="Times New Roman" w:cs="Times New Roman"/>
            <w:color w:val="000000" w:themeColor="text1"/>
            <w:sz w:val="24"/>
            <w:szCs w:val="24"/>
          </w:rPr>
          <w:t>sendo</w:t>
        </w:r>
      </w:ins>
      <w:del w:id="7052" w:author="Jacyeude Araújo" w:date="2019-10-02T12:25:00Z">
        <w:r w:rsidR="001C0F2D" w:rsidRPr="00F00993" w:rsidDel="001F1EFD">
          <w:rPr>
            <w:rFonts w:ascii="Times New Roman" w:hAnsi="Times New Roman" w:cs="Times New Roman"/>
            <w:color w:val="000000" w:themeColor="text1"/>
            <w:sz w:val="24"/>
            <w:szCs w:val="24"/>
          </w:rPr>
          <w:delText>é</w:delText>
        </w:r>
      </w:del>
      <w:r w:rsidR="001C0F2D" w:rsidRPr="00F00993">
        <w:rPr>
          <w:rFonts w:ascii="Times New Roman" w:hAnsi="Times New Roman" w:cs="Times New Roman"/>
          <w:color w:val="000000" w:themeColor="text1"/>
          <w:sz w:val="24"/>
          <w:szCs w:val="24"/>
        </w:rPr>
        <w:t xml:space="preserve"> necessário que se tenha conhecimento de quais diretrizes devem ser tomadas de acordo com as proposições de estudo, pois cada estudo de caso requer ajustes diferentes em etapas anteriores ao processamento dos dados. Para este trabalho, a parte subsequente ao upload de dados é verificar, através de etapas de preparação de dados, para deixá-los em condição ideal de aplicação do algoritmo de MVS, esta etapa é compreendida como pré-processamento.</w:t>
      </w:r>
    </w:p>
    <w:p w14:paraId="2492B90D"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2BD1FDF7" w14:textId="77777777" w:rsidR="001C0F2D" w:rsidRPr="00F00993" w:rsidRDefault="001C0F2D" w:rsidP="001C0F2D">
      <w:pPr>
        <w:pStyle w:val="Ttulo3"/>
        <w:spacing w:before="0" w:line="360" w:lineRule="auto"/>
        <w:jc w:val="both"/>
        <w:rPr>
          <w:rFonts w:ascii="Times New Roman" w:hAnsi="Times New Roman" w:cs="Times New Roman"/>
          <w:color w:val="000000" w:themeColor="text1"/>
        </w:rPr>
      </w:pPr>
      <w:bookmarkStart w:id="7053" w:name="_Toc20921325"/>
      <w:r w:rsidRPr="00F00993">
        <w:rPr>
          <w:rFonts w:ascii="Times New Roman" w:hAnsi="Times New Roman" w:cs="Times New Roman"/>
          <w:color w:val="000000" w:themeColor="text1"/>
        </w:rPr>
        <w:t>5.2.1 Pré-processamento</w:t>
      </w:r>
      <w:bookmarkEnd w:id="7053"/>
    </w:p>
    <w:p w14:paraId="3208C931"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161B3C30" w14:textId="7BA58B30"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É importante ressaltar que o conjunto de dados do estudo de caso precisou passar por etapas de pré-processamento utilizando a refinaria de dados (retirada de espaços vazios, identificação e seleção da quantidade de dados do arquivo farão parte das análises), bem como foi utilizado o nó </w:t>
      </w:r>
      <w:proofErr w:type="spellStart"/>
      <w:r w:rsidRPr="00F00993">
        <w:rPr>
          <w:rFonts w:ascii="Times New Roman" w:hAnsi="Times New Roman" w:cs="Times New Roman"/>
          <w:i/>
          <w:iCs/>
          <w:color w:val="000000" w:themeColor="text1"/>
          <w:sz w:val="24"/>
          <w:szCs w:val="24"/>
        </w:rPr>
        <w:t>type</w:t>
      </w:r>
      <w:proofErr w:type="spellEnd"/>
      <w:r w:rsidRPr="00F00993">
        <w:rPr>
          <w:rFonts w:ascii="Times New Roman" w:hAnsi="Times New Roman" w:cs="Times New Roman"/>
          <w:color w:val="000000" w:themeColor="text1"/>
          <w:sz w:val="24"/>
          <w:szCs w:val="24"/>
        </w:rPr>
        <w:t xml:space="preserve"> do SPSS Modeler para transformar o conjunto de dados, organizando a leitura das colunas e descrevendo as colunas em valores contínuos, </w:t>
      </w:r>
      <w:ins w:id="7054" w:author="Jacyeude Araújo" w:date="2019-10-02T12:18:00Z">
        <w:r w:rsidR="00322E52" w:rsidRPr="00F00993">
          <w:rPr>
            <w:rFonts w:ascii="Times New Roman" w:hAnsi="Times New Roman" w:cs="Times New Roman"/>
            <w:color w:val="000000" w:themeColor="text1"/>
            <w:sz w:val="24"/>
            <w:szCs w:val="24"/>
          </w:rPr>
          <w:t>F</w:t>
        </w:r>
      </w:ins>
      <w:del w:id="7055" w:author="Jacyeude Araújo" w:date="2019-10-02T12:18: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7056" w:author="Jacyeude Araújo" w:date="2019-10-02T12:16:00Z">
        <w:r w:rsidR="00C0649D" w:rsidRPr="00F00993" w:rsidDel="00322E52">
          <w:rPr>
            <w:rFonts w:ascii="Times New Roman" w:hAnsi="Times New Roman" w:cs="Times New Roman"/>
            <w:color w:val="000000" w:themeColor="text1"/>
            <w:sz w:val="24"/>
            <w:szCs w:val="24"/>
          </w:rPr>
          <w:delText>5</w:delText>
        </w:r>
        <w:r w:rsidR="00DF6C48" w:rsidRPr="00F00993" w:rsidDel="00322E52">
          <w:rPr>
            <w:rFonts w:ascii="Times New Roman" w:hAnsi="Times New Roman" w:cs="Times New Roman"/>
            <w:color w:val="000000" w:themeColor="text1"/>
            <w:sz w:val="24"/>
            <w:szCs w:val="24"/>
          </w:rPr>
          <w:delText>2</w:delText>
        </w:r>
      </w:del>
      <w:ins w:id="7057" w:author="Jacyeude Araújo" w:date="2019-10-02T12:16:00Z">
        <w:r w:rsidR="00322E52" w:rsidRPr="00F00993">
          <w:rPr>
            <w:rFonts w:ascii="Times New Roman" w:hAnsi="Times New Roman" w:cs="Times New Roman"/>
            <w:color w:val="000000" w:themeColor="text1"/>
            <w:sz w:val="24"/>
            <w:szCs w:val="24"/>
          </w:rPr>
          <w:t>47</w:t>
        </w:r>
      </w:ins>
      <w:r w:rsidRPr="00F00993">
        <w:rPr>
          <w:rFonts w:ascii="Times New Roman" w:hAnsi="Times New Roman" w:cs="Times New Roman"/>
          <w:color w:val="000000" w:themeColor="text1"/>
          <w:sz w:val="24"/>
          <w:szCs w:val="24"/>
        </w:rPr>
        <w:t xml:space="preserve">. A etapa de preparação é muito relevante pois interpretação dos valores das leituras dos dados organizados em colunas deve ser compreendida como valores numéricos, para este caso em especifico, para esta aplicação em </w:t>
      </w:r>
      <w:r w:rsidR="00C0649D"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faz-se a seleção </w:t>
      </w:r>
      <w:r w:rsidRPr="00F00993">
        <w:rPr>
          <w:rFonts w:ascii="Times New Roman" w:hAnsi="Times New Roman" w:cs="Times New Roman"/>
          <w:color w:val="000000" w:themeColor="text1"/>
          <w:sz w:val="24"/>
          <w:szCs w:val="24"/>
        </w:rPr>
        <w:lastRenderedPageBreak/>
        <w:t xml:space="preserve">em </w:t>
      </w:r>
      <w:r w:rsidRPr="00F00993">
        <w:rPr>
          <w:rFonts w:ascii="Times New Roman" w:hAnsi="Times New Roman" w:cs="Times New Roman"/>
          <w:i/>
          <w:iCs/>
          <w:color w:val="000000" w:themeColor="text1"/>
          <w:sz w:val="24"/>
          <w:szCs w:val="24"/>
        </w:rPr>
        <w:t>Measure</w:t>
      </w:r>
      <w:r w:rsidRPr="00F00993">
        <w:rPr>
          <w:rFonts w:ascii="Times New Roman" w:hAnsi="Times New Roman" w:cs="Times New Roman"/>
          <w:color w:val="000000" w:themeColor="text1"/>
          <w:sz w:val="24"/>
          <w:szCs w:val="24"/>
        </w:rPr>
        <w:t xml:space="preserve"> do set </w:t>
      </w:r>
      <w:proofErr w:type="spellStart"/>
      <w:r w:rsidRPr="00F00993">
        <w:rPr>
          <w:rFonts w:ascii="Times New Roman" w:hAnsi="Times New Roman" w:cs="Times New Roman"/>
          <w:i/>
          <w:iCs/>
          <w:color w:val="000000" w:themeColor="text1"/>
          <w:sz w:val="24"/>
          <w:szCs w:val="24"/>
        </w:rPr>
        <w:t>Continuous</w:t>
      </w:r>
      <w:proofErr w:type="spellEnd"/>
      <w:r w:rsidRPr="00F00993">
        <w:rPr>
          <w:rFonts w:ascii="Times New Roman" w:hAnsi="Times New Roman" w:cs="Times New Roman"/>
          <w:color w:val="000000" w:themeColor="text1"/>
          <w:sz w:val="24"/>
          <w:szCs w:val="24"/>
        </w:rPr>
        <w:t>, para a interpretação dos valores das colunas. Desenvolvendo uma organização prévia à aplicação que será realizada.</w:t>
      </w:r>
    </w:p>
    <w:p w14:paraId="0A0B66D9" w14:textId="77777777" w:rsidR="00075D6D" w:rsidRPr="00F00993" w:rsidRDefault="00075D6D" w:rsidP="001C0F2D">
      <w:pPr>
        <w:spacing w:after="0" w:line="360" w:lineRule="auto"/>
        <w:ind w:firstLine="1440"/>
        <w:jc w:val="both"/>
        <w:rPr>
          <w:rFonts w:ascii="Times New Roman" w:hAnsi="Times New Roman" w:cs="Times New Roman"/>
          <w:color w:val="000000" w:themeColor="text1"/>
          <w:rPrChange w:id="7058" w:author="Jacyeude Araújo" w:date="2019-10-02T13:03:00Z">
            <w:rPr>
              <w:rFonts w:ascii="Times New Roman" w:hAnsi="Times New Roman" w:cs="Times New Roman"/>
              <w:color w:val="000000" w:themeColor="text1"/>
              <w:sz w:val="24"/>
              <w:szCs w:val="24"/>
            </w:rPr>
          </w:rPrChange>
        </w:rPr>
      </w:pPr>
    </w:p>
    <w:p w14:paraId="1EBBD6AA" w14:textId="44AF361A" w:rsidR="00322E52" w:rsidRPr="00F00993" w:rsidRDefault="00322E52">
      <w:pPr>
        <w:pStyle w:val="Legenda"/>
        <w:keepNext/>
        <w:jc w:val="center"/>
        <w:rPr>
          <w:ins w:id="7059" w:author="Jacyeude Araújo" w:date="2019-10-02T12:16:00Z"/>
          <w:rFonts w:ascii="Times New Roman" w:hAnsi="Times New Roman" w:cs="Times New Roman"/>
          <w:i w:val="0"/>
          <w:iCs w:val="0"/>
          <w:color w:val="000000" w:themeColor="text1"/>
          <w:sz w:val="22"/>
          <w:szCs w:val="22"/>
          <w:rPrChange w:id="7060" w:author="Jacyeude Araújo" w:date="2019-10-02T13:03:00Z">
            <w:rPr>
              <w:ins w:id="7061" w:author="Jacyeude Araújo" w:date="2019-10-02T12:16:00Z"/>
            </w:rPr>
          </w:rPrChange>
        </w:rPr>
        <w:pPrChange w:id="7062" w:author="Jacyeude Araújo" w:date="2019-10-02T12:16:00Z">
          <w:pPr>
            <w:pStyle w:val="Legenda"/>
          </w:pPr>
        </w:pPrChange>
      </w:pPr>
      <w:ins w:id="7063" w:author="Jacyeude Araújo" w:date="2019-10-02T12:16:00Z">
        <w:r w:rsidRPr="00F00993">
          <w:rPr>
            <w:rFonts w:ascii="Times New Roman" w:hAnsi="Times New Roman" w:cs="Times New Roman"/>
            <w:i w:val="0"/>
            <w:iCs w:val="0"/>
            <w:color w:val="000000" w:themeColor="text1"/>
            <w:sz w:val="22"/>
            <w:szCs w:val="22"/>
            <w:rPrChange w:id="7064"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7065"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066"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067"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47</w:t>
      </w:r>
      <w:ins w:id="7068" w:author="Jacyeude Araújo" w:date="2019-10-02T12:16:00Z">
        <w:r w:rsidRPr="00F00993">
          <w:rPr>
            <w:rFonts w:ascii="Times New Roman" w:hAnsi="Times New Roman" w:cs="Times New Roman"/>
            <w:i w:val="0"/>
            <w:iCs w:val="0"/>
            <w:color w:val="000000" w:themeColor="text1"/>
            <w:sz w:val="22"/>
            <w:szCs w:val="22"/>
            <w:rPrChange w:id="7069"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070" w:author="Jacyeude Araújo" w:date="2019-10-02T13:03:00Z">
              <w:rPr/>
            </w:rPrChange>
          </w:rPr>
          <w:t xml:space="preserve"> - Configuração em </w:t>
        </w:r>
        <w:proofErr w:type="spellStart"/>
        <w:r w:rsidRPr="00F00993">
          <w:rPr>
            <w:rFonts w:ascii="Times New Roman" w:hAnsi="Times New Roman" w:cs="Times New Roman"/>
            <w:i w:val="0"/>
            <w:iCs w:val="0"/>
            <w:color w:val="000000" w:themeColor="text1"/>
            <w:sz w:val="22"/>
            <w:szCs w:val="22"/>
            <w:rPrChange w:id="7071" w:author="Jacyeude Araújo" w:date="2019-10-02T13:03:00Z">
              <w:rPr/>
            </w:rPrChange>
          </w:rPr>
          <w:t>type</w:t>
        </w:r>
        <w:proofErr w:type="spellEnd"/>
        <w:r w:rsidRPr="00F00993">
          <w:rPr>
            <w:rFonts w:ascii="Times New Roman" w:hAnsi="Times New Roman" w:cs="Times New Roman"/>
            <w:i w:val="0"/>
            <w:iCs w:val="0"/>
            <w:color w:val="000000" w:themeColor="text1"/>
            <w:sz w:val="22"/>
            <w:szCs w:val="22"/>
            <w:rPrChange w:id="7072" w:author="Jacyeude Araújo" w:date="2019-10-02T13:03:00Z">
              <w:rPr/>
            </w:rPrChange>
          </w:rPr>
          <w:t>.</w:t>
        </w:r>
      </w:ins>
    </w:p>
    <w:p w14:paraId="3552F7F0" w14:textId="77777777" w:rsidR="00075D6D" w:rsidRPr="00F00993" w:rsidRDefault="00075D6D" w:rsidP="00075D6D">
      <w:pPr>
        <w:keepNext/>
        <w:spacing w:after="0" w:line="360" w:lineRule="auto"/>
        <w:jc w:val="both"/>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073" w:author="Jacyeude Araújo" w:date="2019-10-02T13:03:00Z">
            <w:rPr>
              <w:rFonts w:ascii="Times New Roman" w:hAnsi="Times New Roman" w:cs="Times New Roman"/>
              <w:noProof/>
              <w:color w:val="000000" w:themeColor="text1"/>
              <w:sz w:val="24"/>
              <w:szCs w:val="24"/>
              <w:lang w:eastAsia="pt-BR"/>
            </w:rPr>
          </w:rPrChange>
        </w:rPr>
        <mc:AlternateContent>
          <mc:Choice Requires="wpg">
            <w:drawing>
              <wp:inline distT="0" distB="0" distL="0" distR="0" wp14:anchorId="0108959F" wp14:editId="6CDA9772">
                <wp:extent cx="5113655" cy="2624455"/>
                <wp:effectExtent l="0" t="0" r="0" b="4445"/>
                <wp:docPr id="149" name="Agrupar 149"/>
                <wp:cNvGraphicFramePr/>
                <a:graphic xmlns:a="http://schemas.openxmlformats.org/drawingml/2006/main">
                  <a:graphicData uri="http://schemas.microsoft.com/office/word/2010/wordprocessingGroup">
                    <wpg:wgp>
                      <wpg:cNvGrpSpPr/>
                      <wpg:grpSpPr>
                        <a:xfrm>
                          <a:off x="0" y="0"/>
                          <a:ext cx="5113655" cy="2624455"/>
                          <a:chOff x="0" y="0"/>
                          <a:chExt cx="5113655" cy="2624455"/>
                        </a:xfrm>
                      </wpg:grpSpPr>
                      <pic:pic xmlns:pic="http://schemas.openxmlformats.org/drawingml/2006/picture">
                        <pic:nvPicPr>
                          <pic:cNvPr id="52" name="Imagem 45"/>
                          <pic:cNvPicPr/>
                        </pic:nvPicPr>
                        <pic:blipFill rotWithShape="1">
                          <a:blip r:embed="rId128" cstate="print">
                            <a:extLst>
                              <a:ext uri="{28A0092B-C50C-407E-A947-70E740481C1C}">
                                <a14:useLocalDpi xmlns:a14="http://schemas.microsoft.com/office/drawing/2010/main" val="0"/>
                              </a:ext>
                            </a:extLst>
                          </a:blip>
                          <a:srcRect l="16343" t="16891"/>
                          <a:stretch/>
                        </pic:blipFill>
                        <pic:spPr bwMode="auto">
                          <a:xfrm>
                            <a:off x="0" y="0"/>
                            <a:ext cx="5113655" cy="2624455"/>
                          </a:xfrm>
                          <a:prstGeom prst="rect">
                            <a:avLst/>
                          </a:prstGeom>
                          <a:noFill/>
                          <a:ln>
                            <a:noFill/>
                          </a:ln>
                        </pic:spPr>
                      </pic:pic>
                      <wps:wsp>
                        <wps:cNvPr id="48" name="Retângulo 48"/>
                        <wps:cNvSpPr/>
                        <wps:spPr>
                          <a:xfrm>
                            <a:off x="2182091" y="1115291"/>
                            <a:ext cx="520700" cy="135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14D457" id="Agrupar 149" o:spid="_x0000_s1026" style="width:402.65pt;height:206.65pt;mso-position-horizontal-relative:char;mso-position-vertical-relative:line" coordsize="51136,2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5" o:spid="_x0000_s1027" type="#_x0000_t75" style="position:absolute;width:51136;height:2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ooaLFAAAA2wAAAA8AAABkcnMvZG93bnJldi54bWxEj0FrwkAUhO+F/oflFbwU3SgqmrpKEUVL&#10;e2n04u2ZfU1Cs2/D7mriv3cLQo/DzHzDLFadqcWVnK8sKxgOEhDEudUVFwqOh21/BsIHZI21ZVJw&#10;Iw+r5fPTAlNtW/6maxYKESHsU1RQhtCkUvq8JIN+YBvi6P1YZzBE6QqpHbYRbmo5SpKpNFhxXCix&#10;oXVJ+W92MZHyNT2/Vptxe/jINq37nHt32uVK9V669zcQgbrwH36091rBZAR/X+IP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qKGixQAAANsAAAAPAAAAAAAAAAAAAAAA&#10;AJ8CAABkcnMvZG93bnJldi54bWxQSwUGAAAAAAQABAD3AAAAkQMAAAAA&#10;">
                  <v:imagedata r:id="rId134" o:title="" croptop="11070f" cropleft="10711f"/>
                </v:shape>
                <v:rect id="Retângulo 48" o:spid="_x0000_s1028" style="position:absolute;left:21820;top:11152;width:5207;height:1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yu8AA&#10;AADbAAAADwAAAGRycy9kb3ducmV2LnhtbERPy4rCMBTdD/gP4QruxtQiKtUoKogPZjHjY39prm2x&#10;uSlNbOvfm4Uwy8N5L1adKUVDtSssKxgNIxDEqdUFZwqul933DITzyBpLy6TgRQ5Wy97XAhNtW/6j&#10;5uwzEULYJagg975KpHRpTgbd0FbEgbvb2qAPsM6krrEN4aaUcRRNpMGCQ0OOFW1zSh/np1Hwax93&#10;Wd7i+DTd7OPp0czarPlRatDv1nMQnjr/L/64D1rBOIwN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Nyu8AAAADbAAAADwAAAAAAAAAAAAAAAACYAgAAZHJzL2Rvd25y&#10;ZXYueG1sUEsFBgAAAAAEAAQA9QAAAIUDAAAAAA==&#10;" filled="f" strokecolor="red" strokeweight="1.5pt"/>
                <w10:anchorlock/>
              </v:group>
            </w:pict>
          </mc:Fallback>
        </mc:AlternateContent>
      </w:r>
    </w:p>
    <w:p w14:paraId="2DE0B9AE" w14:textId="16394FE6" w:rsidR="001C0F2D" w:rsidRPr="00F00993" w:rsidRDefault="00075D6D" w:rsidP="00075D6D">
      <w:pPr>
        <w:pStyle w:val="Legenda"/>
        <w:jc w:val="center"/>
        <w:rPr>
          <w:rFonts w:ascii="Times New Roman" w:hAnsi="Times New Roman" w:cs="Times New Roman"/>
          <w:i w:val="0"/>
          <w:iCs w:val="0"/>
          <w:color w:val="000000" w:themeColor="text1"/>
          <w:sz w:val="22"/>
          <w:szCs w:val="22"/>
          <w:rPrChange w:id="7074" w:author="Jacyeude Araújo" w:date="2019-10-02T13:03:00Z">
            <w:rPr>
              <w:rFonts w:ascii="Times New Roman" w:hAnsi="Times New Roman" w:cs="Times New Roman"/>
              <w:color w:val="000000" w:themeColor="text1"/>
              <w:sz w:val="24"/>
              <w:szCs w:val="24"/>
            </w:rPr>
          </w:rPrChange>
        </w:rPr>
      </w:pPr>
      <w:bookmarkStart w:id="7075" w:name="_Toc20849539"/>
      <w:del w:id="7076" w:author="Jacyeude Araújo" w:date="2019-10-02T12:16:00Z">
        <w:r w:rsidRPr="00F00993" w:rsidDel="00322E52">
          <w:rPr>
            <w:rFonts w:ascii="Times New Roman" w:hAnsi="Times New Roman" w:cs="Times New Roman"/>
            <w:i w:val="0"/>
            <w:iCs w:val="0"/>
            <w:color w:val="000000" w:themeColor="text1"/>
            <w:sz w:val="22"/>
            <w:szCs w:val="22"/>
            <w:rPrChange w:id="7077" w:author="Jacyeude Araújo" w:date="2019-10-02T13:03:00Z">
              <w:rPr>
                <w:rFonts w:ascii="Times New Roman" w:hAnsi="Times New Roman" w:cs="Times New Roman"/>
                <w:color w:val="000000" w:themeColor="text1"/>
              </w:rPr>
            </w:rPrChange>
          </w:rPr>
          <w:delText xml:space="preserve">Figura </w:delText>
        </w:r>
      </w:del>
      <w:del w:id="7078" w:author="Jacyeude Araújo" w:date="2019-10-02T10:09:00Z">
        <w:r w:rsidR="00CC0B09" w:rsidRPr="00F00993" w:rsidDel="00DA6A84">
          <w:rPr>
            <w:rFonts w:ascii="Times New Roman" w:hAnsi="Times New Roman" w:cs="Times New Roman"/>
            <w:i w:val="0"/>
            <w:iCs w:val="0"/>
            <w:color w:val="000000" w:themeColor="text1"/>
            <w:sz w:val="22"/>
            <w:szCs w:val="22"/>
            <w:rPrChange w:id="7079"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080"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08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082" w:author="Jacyeude Araújo" w:date="2019-10-02T13:03:00Z">
              <w:rPr>
                <w:rFonts w:ascii="Times New Roman" w:hAnsi="Times New Roman" w:cs="Times New Roman"/>
                <w:noProof/>
                <w:color w:val="000000" w:themeColor="text1"/>
              </w:rPr>
            </w:rPrChange>
          </w:rPr>
          <w:delText>52</w:delText>
        </w:r>
        <w:r w:rsidR="00CC0B09" w:rsidRPr="00F00993" w:rsidDel="00DA6A84">
          <w:rPr>
            <w:rFonts w:ascii="Times New Roman" w:hAnsi="Times New Roman" w:cs="Times New Roman"/>
            <w:i w:val="0"/>
            <w:iCs w:val="0"/>
            <w:color w:val="000000" w:themeColor="text1"/>
            <w:sz w:val="22"/>
            <w:szCs w:val="22"/>
            <w:rPrChange w:id="7083" w:author="Jacyeude Araújo" w:date="2019-10-02T13:03:00Z">
              <w:rPr>
                <w:rFonts w:ascii="Times New Roman" w:hAnsi="Times New Roman" w:cs="Times New Roman"/>
                <w:color w:val="000000" w:themeColor="text1"/>
              </w:rPr>
            </w:rPrChange>
          </w:rPr>
          <w:fldChar w:fldCharType="end"/>
        </w:r>
      </w:del>
      <w:del w:id="7084" w:author="Jacyeude Araújo" w:date="2019-10-02T12:16:00Z">
        <w:r w:rsidRPr="00F00993" w:rsidDel="00322E52">
          <w:rPr>
            <w:rFonts w:ascii="Times New Roman" w:hAnsi="Times New Roman" w:cs="Times New Roman"/>
            <w:i w:val="0"/>
            <w:iCs w:val="0"/>
            <w:color w:val="000000" w:themeColor="text1"/>
            <w:sz w:val="22"/>
            <w:szCs w:val="22"/>
            <w:rPrChange w:id="7085" w:author="Jacyeude Araújo" w:date="2019-10-02T13:03:00Z">
              <w:rPr>
                <w:rFonts w:ascii="Times New Roman" w:hAnsi="Times New Roman" w:cs="Times New Roman"/>
                <w:color w:val="000000" w:themeColor="text1"/>
              </w:rPr>
            </w:rPrChange>
          </w:rPr>
          <w:delText xml:space="preserve"> - Configuração em type</w:delText>
        </w:r>
        <w:r w:rsidR="00C0649D" w:rsidRPr="00F00993" w:rsidDel="00322E52">
          <w:rPr>
            <w:rFonts w:ascii="Times New Roman" w:hAnsi="Times New Roman" w:cs="Times New Roman"/>
            <w:i w:val="0"/>
            <w:iCs w:val="0"/>
            <w:color w:val="000000" w:themeColor="text1"/>
            <w:sz w:val="22"/>
            <w:szCs w:val="22"/>
            <w:rPrChange w:id="7086" w:author="Jacyeude Araújo" w:date="2019-10-02T13:03:00Z">
              <w:rPr>
                <w:rFonts w:ascii="Times New Roman" w:hAnsi="Times New Roman" w:cs="Times New Roman"/>
                <w:color w:val="000000" w:themeColor="text1"/>
              </w:rPr>
            </w:rPrChange>
          </w:rPr>
          <w:delText xml:space="preserve">. </w:delText>
        </w:r>
      </w:del>
      <w:r w:rsidR="00C0649D" w:rsidRPr="00F00993">
        <w:rPr>
          <w:rFonts w:ascii="Times New Roman" w:hAnsi="Times New Roman" w:cs="Times New Roman"/>
          <w:i w:val="0"/>
          <w:iCs w:val="0"/>
          <w:color w:val="000000" w:themeColor="text1"/>
          <w:sz w:val="22"/>
          <w:szCs w:val="22"/>
          <w:rPrChange w:id="7087" w:author="Jacyeude Araújo" w:date="2019-10-02T13:03:00Z">
            <w:rPr>
              <w:rFonts w:ascii="Times New Roman" w:hAnsi="Times New Roman" w:cs="Times New Roman"/>
              <w:color w:val="000000" w:themeColor="text1"/>
            </w:rPr>
          </w:rPrChange>
        </w:rPr>
        <w:t>Fonte: O próprio autor.</w:t>
      </w:r>
      <w:bookmarkEnd w:id="7075"/>
    </w:p>
    <w:p w14:paraId="4BD3865A" w14:textId="77777777" w:rsidR="00075D6D" w:rsidRPr="00F00993" w:rsidRDefault="00075D6D" w:rsidP="00075D6D">
      <w:pPr>
        <w:spacing w:after="0" w:line="360" w:lineRule="auto"/>
        <w:jc w:val="center"/>
        <w:rPr>
          <w:rFonts w:ascii="Times New Roman" w:hAnsi="Times New Roman" w:cs="Times New Roman"/>
          <w:color w:val="000000" w:themeColor="text1"/>
          <w:sz w:val="24"/>
          <w:szCs w:val="24"/>
        </w:rPr>
      </w:pPr>
    </w:p>
    <w:p w14:paraId="2140238D" w14:textId="417C9845"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Ainda dentro das configurações de </w:t>
      </w:r>
      <w:proofErr w:type="spellStart"/>
      <w:r w:rsidRPr="00F00993">
        <w:rPr>
          <w:rFonts w:ascii="Times New Roman" w:hAnsi="Times New Roman" w:cs="Times New Roman"/>
          <w:i/>
          <w:iCs/>
          <w:color w:val="000000" w:themeColor="text1"/>
          <w:sz w:val="24"/>
          <w:szCs w:val="24"/>
        </w:rPr>
        <w:t>type</w:t>
      </w:r>
      <w:proofErr w:type="spellEnd"/>
      <w:r w:rsidRPr="00F00993">
        <w:rPr>
          <w:rFonts w:ascii="Times New Roman" w:hAnsi="Times New Roman" w:cs="Times New Roman"/>
          <w:color w:val="000000" w:themeColor="text1"/>
          <w:sz w:val="24"/>
          <w:szCs w:val="24"/>
        </w:rPr>
        <w:t xml:space="preserve">, é necessário na opção </w:t>
      </w:r>
      <w:r w:rsidRPr="00F00993">
        <w:rPr>
          <w:rFonts w:ascii="Times New Roman" w:hAnsi="Times New Roman" w:cs="Times New Roman"/>
          <w:i/>
          <w:iCs/>
          <w:color w:val="000000" w:themeColor="text1"/>
          <w:sz w:val="24"/>
          <w:szCs w:val="24"/>
        </w:rPr>
        <w:t>role</w:t>
      </w:r>
      <w:r w:rsidRPr="00F00993">
        <w:rPr>
          <w:rFonts w:ascii="Times New Roman" w:hAnsi="Times New Roman" w:cs="Times New Roman"/>
          <w:color w:val="000000" w:themeColor="text1"/>
          <w:sz w:val="24"/>
          <w:szCs w:val="24"/>
        </w:rPr>
        <w:t xml:space="preserve"> selecionar o alvo da predição (</w:t>
      </w:r>
      <w:proofErr w:type="spellStart"/>
      <w:r w:rsidRPr="00F00993">
        <w:rPr>
          <w:rFonts w:ascii="Times New Roman" w:hAnsi="Times New Roman" w:cs="Times New Roman"/>
          <w:i/>
          <w:iCs/>
          <w:color w:val="000000" w:themeColor="text1"/>
          <w:sz w:val="24"/>
          <w:szCs w:val="24"/>
        </w:rPr>
        <w:t>field</w:t>
      </w:r>
      <w:proofErr w:type="spellEnd"/>
      <w:r w:rsidRPr="00F00993">
        <w:rPr>
          <w:rFonts w:ascii="Times New Roman" w:hAnsi="Times New Roman" w:cs="Times New Roman"/>
          <w:i/>
          <w:iCs/>
          <w:color w:val="000000" w:themeColor="text1"/>
          <w:sz w:val="24"/>
          <w:szCs w:val="24"/>
        </w:rPr>
        <w:t xml:space="preserve"> target</w:t>
      </w:r>
      <w:r w:rsidRPr="00F00993">
        <w:rPr>
          <w:rFonts w:ascii="Times New Roman" w:hAnsi="Times New Roman" w:cs="Times New Roman"/>
          <w:color w:val="000000" w:themeColor="text1"/>
          <w:sz w:val="24"/>
          <w:szCs w:val="24"/>
        </w:rPr>
        <w:t>), selecionando a coluna que será confrontada com campos específicos selecionados como entradas (</w:t>
      </w:r>
      <w:proofErr w:type="spellStart"/>
      <w:r w:rsidRPr="00F00993">
        <w:rPr>
          <w:rFonts w:ascii="Times New Roman" w:hAnsi="Times New Roman" w:cs="Times New Roman"/>
          <w:i/>
          <w:iCs/>
          <w:color w:val="000000" w:themeColor="text1"/>
          <w:sz w:val="24"/>
          <w:szCs w:val="24"/>
        </w:rPr>
        <w:t>field</w:t>
      </w:r>
      <w:proofErr w:type="spellEnd"/>
      <w:r w:rsidRPr="00F00993">
        <w:rPr>
          <w:rFonts w:ascii="Times New Roman" w:hAnsi="Times New Roman" w:cs="Times New Roman"/>
          <w:i/>
          <w:iCs/>
          <w:color w:val="000000" w:themeColor="text1"/>
          <w:sz w:val="24"/>
          <w:szCs w:val="24"/>
        </w:rPr>
        <w:t xml:space="preserve"> inputs</w:t>
      </w:r>
      <w:r w:rsidRPr="00F00993">
        <w:rPr>
          <w:rFonts w:ascii="Times New Roman" w:hAnsi="Times New Roman" w:cs="Times New Roman"/>
          <w:color w:val="000000" w:themeColor="text1"/>
          <w:sz w:val="24"/>
          <w:szCs w:val="24"/>
        </w:rPr>
        <w:t>), que serão utilizados na simulação.</w:t>
      </w:r>
    </w:p>
    <w:p w14:paraId="34A09BCF" w14:textId="6D734EDE"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 nó </w:t>
      </w:r>
      <w:proofErr w:type="spellStart"/>
      <w:r w:rsidRPr="00F00993">
        <w:rPr>
          <w:rFonts w:ascii="Times New Roman" w:hAnsi="Times New Roman" w:cs="Times New Roman"/>
          <w:i/>
          <w:iCs/>
          <w:color w:val="000000" w:themeColor="text1"/>
          <w:sz w:val="24"/>
          <w:szCs w:val="24"/>
        </w:rPr>
        <w:t>partition</w:t>
      </w:r>
      <w:proofErr w:type="spellEnd"/>
      <w:r w:rsidRPr="00F00993">
        <w:rPr>
          <w:rFonts w:ascii="Times New Roman" w:hAnsi="Times New Roman" w:cs="Times New Roman"/>
          <w:i/>
          <w:iCs/>
          <w:color w:val="000000" w:themeColor="text1"/>
          <w:sz w:val="24"/>
          <w:szCs w:val="24"/>
        </w:rPr>
        <w:t xml:space="preserve"> </w:t>
      </w:r>
      <w:r w:rsidRPr="00F00993">
        <w:rPr>
          <w:rFonts w:ascii="Times New Roman" w:hAnsi="Times New Roman" w:cs="Times New Roman"/>
          <w:color w:val="000000" w:themeColor="text1"/>
          <w:sz w:val="24"/>
          <w:szCs w:val="24"/>
        </w:rPr>
        <w:t xml:space="preserve">divide o banco de dados em duas partes, configurando a simulação em etapas de treino e teste. Utilizando 80 % do banco de dados para treino e 20% para testar o modelo, viabilizando uma verificação da capacidade de generalização do classificador MVS através do teste dos dados com o modelo gerado a partir do treinamento. A </w:t>
      </w:r>
      <w:ins w:id="7088" w:author="Jacyeude Araújo" w:date="2019-10-02T12:18:00Z">
        <w:r w:rsidR="00322E52" w:rsidRPr="00F00993">
          <w:rPr>
            <w:rFonts w:ascii="Times New Roman" w:hAnsi="Times New Roman" w:cs="Times New Roman"/>
            <w:color w:val="000000" w:themeColor="text1"/>
            <w:sz w:val="24"/>
            <w:szCs w:val="24"/>
          </w:rPr>
          <w:t>F</w:t>
        </w:r>
      </w:ins>
      <w:del w:id="7089" w:author="Jacyeude Araújo" w:date="2019-10-02T12:18: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7090" w:author="Jacyeude Araújo" w:date="2019-10-02T12:16:00Z">
        <w:r w:rsidR="00DF6C48" w:rsidRPr="00F00993" w:rsidDel="00322E52">
          <w:rPr>
            <w:rFonts w:ascii="Times New Roman" w:hAnsi="Times New Roman" w:cs="Times New Roman"/>
            <w:color w:val="000000" w:themeColor="text1"/>
            <w:sz w:val="24"/>
            <w:szCs w:val="24"/>
          </w:rPr>
          <w:delText>53</w:delText>
        </w:r>
      </w:del>
      <w:ins w:id="7091" w:author="Jacyeude Araújo" w:date="2019-10-02T12:16:00Z">
        <w:r w:rsidR="00322E52" w:rsidRPr="00F00993">
          <w:rPr>
            <w:rFonts w:ascii="Times New Roman" w:hAnsi="Times New Roman" w:cs="Times New Roman"/>
            <w:color w:val="000000" w:themeColor="text1"/>
            <w:sz w:val="24"/>
            <w:szCs w:val="24"/>
          </w:rPr>
          <w:t>48</w:t>
        </w:r>
      </w:ins>
      <w:r w:rsidRPr="00F00993">
        <w:rPr>
          <w:rFonts w:ascii="Times New Roman" w:hAnsi="Times New Roman" w:cs="Times New Roman"/>
          <w:color w:val="000000" w:themeColor="text1"/>
          <w:sz w:val="24"/>
          <w:szCs w:val="24"/>
        </w:rPr>
        <w:t xml:space="preserve"> mostra a divisão do banco de dados em </w:t>
      </w:r>
      <w:proofErr w:type="spellStart"/>
      <w:r w:rsidRPr="00F00993">
        <w:rPr>
          <w:rFonts w:ascii="Times New Roman" w:hAnsi="Times New Roman" w:cs="Times New Roman"/>
          <w:i/>
          <w:iCs/>
          <w:color w:val="000000" w:themeColor="text1"/>
          <w:sz w:val="24"/>
          <w:szCs w:val="24"/>
        </w:rPr>
        <w:t>partition</w:t>
      </w:r>
      <w:proofErr w:type="spellEnd"/>
      <w:r w:rsidRPr="00F00993">
        <w:rPr>
          <w:rFonts w:ascii="Times New Roman" w:hAnsi="Times New Roman" w:cs="Times New Roman"/>
          <w:color w:val="000000" w:themeColor="text1"/>
          <w:sz w:val="24"/>
          <w:szCs w:val="24"/>
        </w:rPr>
        <w:t>.</w:t>
      </w:r>
    </w:p>
    <w:p w14:paraId="58C3A02D" w14:textId="13FF49F0" w:rsidR="00322E52" w:rsidRPr="00F00993" w:rsidRDefault="00322E52">
      <w:pPr>
        <w:pStyle w:val="Legenda"/>
        <w:keepNext/>
        <w:jc w:val="center"/>
        <w:rPr>
          <w:ins w:id="7092" w:author="Jacyeude Araújo" w:date="2019-10-02T12:16:00Z"/>
          <w:rFonts w:ascii="Times New Roman" w:hAnsi="Times New Roman" w:cs="Times New Roman"/>
          <w:i w:val="0"/>
          <w:iCs w:val="0"/>
          <w:color w:val="000000" w:themeColor="text1"/>
          <w:sz w:val="22"/>
          <w:szCs w:val="22"/>
          <w:rPrChange w:id="7093" w:author="Jacyeude Araújo" w:date="2019-10-02T13:03:00Z">
            <w:rPr>
              <w:ins w:id="7094" w:author="Jacyeude Araújo" w:date="2019-10-02T12:16:00Z"/>
            </w:rPr>
          </w:rPrChange>
        </w:rPr>
        <w:pPrChange w:id="7095" w:author="Jacyeude Araújo" w:date="2019-10-02T12:16:00Z">
          <w:pPr>
            <w:pStyle w:val="Legenda"/>
          </w:pPr>
        </w:pPrChange>
      </w:pPr>
      <w:ins w:id="7096" w:author="Jacyeude Araújo" w:date="2019-10-02T12:16:00Z">
        <w:r w:rsidRPr="00F00993">
          <w:rPr>
            <w:rFonts w:ascii="Times New Roman" w:hAnsi="Times New Roman" w:cs="Times New Roman"/>
            <w:i w:val="0"/>
            <w:iCs w:val="0"/>
            <w:color w:val="000000" w:themeColor="text1"/>
            <w:sz w:val="22"/>
            <w:szCs w:val="22"/>
            <w:rPrChange w:id="7097"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709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09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10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48</w:t>
      </w:r>
      <w:ins w:id="7101" w:author="Jacyeude Araújo" w:date="2019-10-02T12:16:00Z">
        <w:r w:rsidRPr="00F00993">
          <w:rPr>
            <w:rFonts w:ascii="Times New Roman" w:hAnsi="Times New Roman" w:cs="Times New Roman"/>
            <w:i w:val="0"/>
            <w:iCs w:val="0"/>
            <w:color w:val="000000" w:themeColor="text1"/>
            <w:sz w:val="22"/>
            <w:szCs w:val="22"/>
            <w:rPrChange w:id="710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103" w:author="Jacyeude Araújo" w:date="2019-10-02T13:03:00Z">
              <w:rPr/>
            </w:rPrChange>
          </w:rPr>
          <w:t xml:space="preserve"> - Configuração de particionamento dos dados</w:t>
        </w:r>
      </w:ins>
    </w:p>
    <w:p w14:paraId="108627E6" w14:textId="77777777" w:rsidR="001C0F2D" w:rsidRPr="00F00993" w:rsidRDefault="001C0F2D" w:rsidP="001C0F2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10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02E5AE1" wp14:editId="509670EF">
            <wp:extent cx="1702435" cy="2319867"/>
            <wp:effectExtent l="0" t="0" r="0" b="444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5">
                      <a:extLst>
                        <a:ext uri="{28A0092B-C50C-407E-A947-70E740481C1C}">
                          <a14:useLocalDpi xmlns:a14="http://schemas.microsoft.com/office/drawing/2010/main" val="0"/>
                        </a:ext>
                      </a:extLst>
                    </a:blip>
                    <a:srcRect b="21213"/>
                    <a:stretch/>
                  </pic:blipFill>
                  <pic:spPr bwMode="auto">
                    <a:xfrm>
                      <a:off x="0" y="0"/>
                      <a:ext cx="1713100" cy="2334400"/>
                    </a:xfrm>
                    <a:prstGeom prst="rect">
                      <a:avLst/>
                    </a:prstGeom>
                    <a:noFill/>
                    <a:ln>
                      <a:noFill/>
                    </a:ln>
                    <a:extLst>
                      <a:ext uri="{53640926-AAD7-44D8-BBD7-CCE9431645EC}">
                        <a14:shadowObscured xmlns:a14="http://schemas.microsoft.com/office/drawing/2010/main"/>
                      </a:ext>
                    </a:extLst>
                  </pic:spPr>
                </pic:pic>
              </a:graphicData>
            </a:graphic>
          </wp:inline>
        </w:drawing>
      </w:r>
    </w:p>
    <w:p w14:paraId="05B551EA" w14:textId="7B8368A7" w:rsidR="001C0F2D" w:rsidRPr="00F00993" w:rsidRDefault="001C0F2D" w:rsidP="001C0F2D">
      <w:pPr>
        <w:pStyle w:val="Legenda"/>
        <w:jc w:val="center"/>
        <w:rPr>
          <w:rFonts w:ascii="Times New Roman" w:hAnsi="Times New Roman" w:cs="Times New Roman"/>
          <w:i w:val="0"/>
          <w:iCs w:val="0"/>
          <w:color w:val="000000" w:themeColor="text1"/>
          <w:sz w:val="22"/>
          <w:szCs w:val="22"/>
          <w:rPrChange w:id="7105" w:author="Jacyeude Araújo" w:date="2019-10-02T13:03:00Z">
            <w:rPr>
              <w:rFonts w:ascii="Times New Roman" w:hAnsi="Times New Roman" w:cs="Times New Roman"/>
              <w:color w:val="000000" w:themeColor="text1"/>
            </w:rPr>
          </w:rPrChange>
        </w:rPr>
      </w:pPr>
      <w:bookmarkStart w:id="7106" w:name="_Toc20849540"/>
      <w:del w:id="7107" w:author="Jacyeude Araújo" w:date="2019-10-02T12:16:00Z">
        <w:r w:rsidRPr="00F00993" w:rsidDel="00322E52">
          <w:rPr>
            <w:rFonts w:ascii="Times New Roman" w:hAnsi="Times New Roman" w:cs="Times New Roman"/>
            <w:i w:val="0"/>
            <w:iCs w:val="0"/>
            <w:color w:val="000000" w:themeColor="text1"/>
            <w:sz w:val="22"/>
            <w:szCs w:val="22"/>
            <w:rPrChange w:id="7108" w:author="Jacyeude Araújo" w:date="2019-10-02T13:03:00Z">
              <w:rPr>
                <w:rFonts w:ascii="Times New Roman" w:hAnsi="Times New Roman" w:cs="Times New Roman"/>
                <w:color w:val="000000" w:themeColor="text1"/>
              </w:rPr>
            </w:rPrChange>
          </w:rPr>
          <w:delText xml:space="preserve">Figura </w:delText>
        </w:r>
      </w:del>
      <w:del w:id="7109" w:author="Jacyeude Araújo" w:date="2019-10-02T10:09:00Z">
        <w:r w:rsidR="00CC0B09" w:rsidRPr="00F00993" w:rsidDel="00DA6A84">
          <w:rPr>
            <w:rFonts w:ascii="Times New Roman" w:hAnsi="Times New Roman" w:cs="Times New Roman"/>
            <w:i w:val="0"/>
            <w:iCs w:val="0"/>
            <w:color w:val="000000" w:themeColor="text1"/>
            <w:sz w:val="22"/>
            <w:szCs w:val="22"/>
            <w:rPrChange w:id="711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111"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11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113" w:author="Jacyeude Araújo" w:date="2019-10-02T13:03:00Z">
              <w:rPr>
                <w:rFonts w:ascii="Times New Roman" w:hAnsi="Times New Roman" w:cs="Times New Roman"/>
                <w:noProof/>
                <w:color w:val="000000" w:themeColor="text1"/>
              </w:rPr>
            </w:rPrChange>
          </w:rPr>
          <w:delText>53</w:delText>
        </w:r>
        <w:r w:rsidR="00CC0B09" w:rsidRPr="00F00993" w:rsidDel="00DA6A84">
          <w:rPr>
            <w:rFonts w:ascii="Times New Roman" w:hAnsi="Times New Roman" w:cs="Times New Roman"/>
            <w:i w:val="0"/>
            <w:iCs w:val="0"/>
            <w:color w:val="000000" w:themeColor="text1"/>
            <w:sz w:val="22"/>
            <w:szCs w:val="22"/>
            <w:rPrChange w:id="7114" w:author="Jacyeude Araújo" w:date="2019-10-02T13:03:00Z">
              <w:rPr>
                <w:rFonts w:ascii="Times New Roman" w:hAnsi="Times New Roman" w:cs="Times New Roman"/>
                <w:color w:val="000000" w:themeColor="text1"/>
              </w:rPr>
            </w:rPrChange>
          </w:rPr>
          <w:fldChar w:fldCharType="end"/>
        </w:r>
      </w:del>
      <w:del w:id="7115" w:author="Jacyeude Araújo" w:date="2019-10-02T12:16:00Z">
        <w:r w:rsidRPr="00F00993" w:rsidDel="00322E52">
          <w:rPr>
            <w:rFonts w:ascii="Times New Roman" w:hAnsi="Times New Roman" w:cs="Times New Roman"/>
            <w:i w:val="0"/>
            <w:iCs w:val="0"/>
            <w:color w:val="000000" w:themeColor="text1"/>
            <w:sz w:val="22"/>
            <w:szCs w:val="22"/>
            <w:rPrChange w:id="7116" w:author="Jacyeude Araújo" w:date="2019-10-02T13:03:00Z">
              <w:rPr>
                <w:rFonts w:ascii="Times New Roman" w:hAnsi="Times New Roman" w:cs="Times New Roman"/>
                <w:color w:val="000000" w:themeColor="text1"/>
              </w:rPr>
            </w:rPrChange>
          </w:rPr>
          <w:delText xml:space="preserve">- </w:delText>
        </w:r>
        <w:r w:rsidR="00C0649D" w:rsidRPr="00F00993" w:rsidDel="00322E52">
          <w:rPr>
            <w:rFonts w:ascii="Times New Roman" w:hAnsi="Times New Roman" w:cs="Times New Roman"/>
            <w:i w:val="0"/>
            <w:iCs w:val="0"/>
            <w:color w:val="000000" w:themeColor="text1"/>
            <w:sz w:val="22"/>
            <w:szCs w:val="22"/>
            <w:rPrChange w:id="7117" w:author="Jacyeude Araújo" w:date="2019-10-02T13:03:00Z">
              <w:rPr>
                <w:rFonts w:ascii="Times New Roman" w:hAnsi="Times New Roman" w:cs="Times New Roman"/>
                <w:color w:val="000000" w:themeColor="text1"/>
              </w:rPr>
            </w:rPrChange>
          </w:rPr>
          <w:delText xml:space="preserve">Configuração de particionamento dos dados. </w:delText>
        </w:r>
      </w:del>
      <w:r w:rsidR="00C0649D" w:rsidRPr="00F00993">
        <w:rPr>
          <w:rFonts w:ascii="Times New Roman" w:hAnsi="Times New Roman" w:cs="Times New Roman"/>
          <w:i w:val="0"/>
          <w:iCs w:val="0"/>
          <w:color w:val="000000" w:themeColor="text1"/>
          <w:sz w:val="22"/>
          <w:szCs w:val="22"/>
          <w:rPrChange w:id="7118" w:author="Jacyeude Araújo" w:date="2019-10-02T13:03:00Z">
            <w:rPr>
              <w:rFonts w:ascii="Times New Roman" w:hAnsi="Times New Roman" w:cs="Times New Roman"/>
              <w:color w:val="000000" w:themeColor="text1"/>
            </w:rPr>
          </w:rPrChange>
        </w:rPr>
        <w:t>Fonte: O pró</w:t>
      </w:r>
      <w:r w:rsidR="001F7B65" w:rsidRPr="00F00993">
        <w:rPr>
          <w:rFonts w:ascii="Times New Roman" w:hAnsi="Times New Roman" w:cs="Times New Roman"/>
          <w:i w:val="0"/>
          <w:iCs w:val="0"/>
          <w:color w:val="000000" w:themeColor="text1"/>
          <w:sz w:val="22"/>
          <w:szCs w:val="22"/>
          <w:rPrChange w:id="7119" w:author="Jacyeude Araújo" w:date="2019-10-02T13:03:00Z">
            <w:rPr>
              <w:rFonts w:ascii="Times New Roman" w:hAnsi="Times New Roman" w:cs="Times New Roman"/>
              <w:color w:val="000000" w:themeColor="text1"/>
            </w:rPr>
          </w:rPrChange>
        </w:rPr>
        <w:t>prio autor.</w:t>
      </w:r>
      <w:bookmarkEnd w:id="7106"/>
    </w:p>
    <w:p w14:paraId="61DAE305" w14:textId="77777777" w:rsidR="001F7B65" w:rsidRPr="00F00993" w:rsidRDefault="001F7B65" w:rsidP="001F7B65">
      <w:pPr>
        <w:rPr>
          <w:rFonts w:ascii="Times New Roman" w:hAnsi="Times New Roman" w:cs="Times New Roman"/>
          <w:color w:val="000000" w:themeColor="text1"/>
        </w:rPr>
      </w:pPr>
    </w:p>
    <w:p w14:paraId="181429B2" w14:textId="77777777" w:rsidR="001C0F2D" w:rsidRPr="00F00993" w:rsidRDefault="001C0F2D" w:rsidP="001C0F2D">
      <w:pPr>
        <w:pStyle w:val="Ttulo3"/>
        <w:spacing w:before="0" w:line="360" w:lineRule="auto"/>
        <w:jc w:val="both"/>
        <w:rPr>
          <w:rFonts w:ascii="Times New Roman" w:hAnsi="Times New Roman" w:cs="Times New Roman"/>
          <w:color w:val="000000" w:themeColor="text1"/>
        </w:rPr>
      </w:pPr>
      <w:bookmarkStart w:id="7120" w:name="_Toc20921326"/>
      <w:r w:rsidRPr="00F00993">
        <w:rPr>
          <w:rFonts w:ascii="Times New Roman" w:hAnsi="Times New Roman" w:cs="Times New Roman"/>
          <w:color w:val="000000" w:themeColor="text1"/>
        </w:rPr>
        <w:t>5.2.2 Execução do método</w:t>
      </w:r>
      <w:bookmarkEnd w:id="7120"/>
    </w:p>
    <w:p w14:paraId="5890412B" w14:textId="77777777" w:rsidR="001C0F2D" w:rsidRPr="00F00993" w:rsidRDefault="001C0F2D" w:rsidP="001C0F2D">
      <w:pPr>
        <w:jc w:val="both"/>
        <w:rPr>
          <w:rFonts w:ascii="Times New Roman" w:hAnsi="Times New Roman" w:cs="Times New Roman"/>
          <w:color w:val="000000" w:themeColor="text1"/>
          <w:sz w:val="24"/>
          <w:szCs w:val="24"/>
        </w:rPr>
      </w:pPr>
    </w:p>
    <w:p w14:paraId="3120EE9B" w14:textId="7A4DFD95" w:rsidR="001C0F2D" w:rsidRPr="00F00993"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Nesta seção</w:t>
      </w:r>
      <w:ins w:id="7121" w:author="Mauro Sérgio Silva Pinto" w:date="2019-09-28T21:14:00Z">
        <w:r w:rsidR="003436F0" w:rsidRPr="00F00993">
          <w:rPr>
            <w:rFonts w:ascii="Times New Roman" w:hAnsi="Times New Roman" w:cs="Times New Roman"/>
            <w:color w:val="000000" w:themeColor="text1"/>
            <w:sz w:val="24"/>
            <w:szCs w:val="24"/>
          </w:rPr>
          <w:t>,</w:t>
        </w:r>
      </w:ins>
      <w:r w:rsidRPr="00F00993">
        <w:rPr>
          <w:rFonts w:ascii="Times New Roman" w:hAnsi="Times New Roman" w:cs="Times New Roman"/>
          <w:color w:val="000000" w:themeColor="text1"/>
          <w:sz w:val="24"/>
          <w:szCs w:val="24"/>
        </w:rPr>
        <w:t xml:space="preserve"> serão descritos os resultados dos experimentos que tem por finalidade validar a metodologia descrita na seção anterior. Para esta finalidade gravação de sinais dos sensores em arquivo CSV e upload na infraestrutura da IBM Cloud em Watson Studio, torna-se necessário desenvolver um fluxo de processamento dentro de SPSS Modeler.</w:t>
      </w:r>
    </w:p>
    <w:p w14:paraId="576E7DEF" w14:textId="7916049D"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Nesta </w:t>
      </w:r>
      <w:del w:id="7122" w:author="Jacyeude Araújo" w:date="2019-10-02T12:18:00Z">
        <w:r w:rsidRPr="00F00993" w:rsidDel="00322E52">
          <w:rPr>
            <w:rFonts w:ascii="Times New Roman" w:hAnsi="Times New Roman" w:cs="Times New Roman"/>
            <w:color w:val="000000" w:themeColor="text1"/>
            <w:sz w:val="24"/>
            <w:szCs w:val="24"/>
          </w:rPr>
          <w:delText>etapa</w:delText>
        </w:r>
      </w:del>
      <w:ins w:id="7123" w:author="Mauro Sérgio Silva Pinto" w:date="2019-09-28T21:15:00Z">
        <w:del w:id="7124" w:author="Jacyeude Araújo" w:date="2019-10-02T12:18:00Z">
          <w:r w:rsidR="003436F0" w:rsidRPr="00F00993" w:rsidDel="00322E52">
            <w:rPr>
              <w:rFonts w:ascii="Times New Roman" w:hAnsi="Times New Roman" w:cs="Times New Roman"/>
              <w:color w:val="000000" w:themeColor="text1"/>
              <w:sz w:val="24"/>
              <w:szCs w:val="24"/>
            </w:rPr>
            <w:delText>,</w:delText>
          </w:r>
        </w:del>
      </w:ins>
      <w:del w:id="7125" w:author="Jacyeude Araújo" w:date="2019-10-02T12:18:00Z">
        <w:r w:rsidRPr="00F00993" w:rsidDel="00322E52">
          <w:rPr>
            <w:rFonts w:ascii="Times New Roman" w:hAnsi="Times New Roman" w:cs="Times New Roman"/>
            <w:color w:val="000000" w:themeColor="text1"/>
            <w:sz w:val="24"/>
            <w:szCs w:val="24"/>
          </w:rPr>
          <w:delText xml:space="preserve"> é onde ocorre</w:delText>
        </w:r>
      </w:del>
      <w:ins w:id="7126" w:author="Jacyeude Araújo" w:date="2019-10-02T12:18:00Z">
        <w:r w:rsidR="00322E52" w:rsidRPr="00F00993">
          <w:rPr>
            <w:rFonts w:ascii="Times New Roman" w:hAnsi="Times New Roman" w:cs="Times New Roman"/>
            <w:color w:val="000000" w:themeColor="text1"/>
            <w:sz w:val="24"/>
            <w:szCs w:val="24"/>
          </w:rPr>
          <w:t>etapa, ocorre</w:t>
        </w:r>
      </w:ins>
      <w:r w:rsidRPr="00F00993">
        <w:rPr>
          <w:rFonts w:ascii="Times New Roman" w:hAnsi="Times New Roman" w:cs="Times New Roman"/>
          <w:color w:val="000000" w:themeColor="text1"/>
          <w:sz w:val="24"/>
          <w:szCs w:val="24"/>
        </w:rPr>
        <w:t xml:space="preserve"> a mineração de dados propriamente dita, momento em que se aplica um algoritmo para extração de conhecimento. No caso deste trabalho foram </w:t>
      </w:r>
      <w:r w:rsidR="00C22242" w:rsidRPr="00F00993">
        <w:rPr>
          <w:rFonts w:ascii="Times New Roman" w:hAnsi="Times New Roman" w:cs="Times New Roman"/>
          <w:color w:val="000000" w:themeColor="text1"/>
          <w:sz w:val="24"/>
          <w:szCs w:val="24"/>
        </w:rPr>
        <w:t>utilizados</w:t>
      </w:r>
      <w:r w:rsidRPr="00F00993">
        <w:rPr>
          <w:rFonts w:ascii="Times New Roman" w:hAnsi="Times New Roman" w:cs="Times New Roman"/>
          <w:color w:val="000000" w:themeColor="text1"/>
          <w:sz w:val="24"/>
          <w:szCs w:val="24"/>
        </w:rPr>
        <w:t xml:space="preserve"> algoritmos de classificação, dentro de atividades preditivas, selecionando na aba de modelagem, o MVS. A implementação do algoritmo necessita de ajustes nos dados de entrada, como seleção de inputs, target além da seleção do kernel após selecionar o nó MVS na aba de </w:t>
      </w:r>
      <w:proofErr w:type="spellStart"/>
      <w:r w:rsidRPr="00F00993">
        <w:rPr>
          <w:rFonts w:ascii="Times New Roman" w:hAnsi="Times New Roman" w:cs="Times New Roman"/>
          <w:i/>
          <w:iCs/>
          <w:color w:val="000000" w:themeColor="text1"/>
          <w:sz w:val="24"/>
          <w:szCs w:val="24"/>
        </w:rPr>
        <w:t>Modeling</w:t>
      </w:r>
      <w:proofErr w:type="spellEnd"/>
      <w:r w:rsidRPr="00F00993">
        <w:rPr>
          <w:rFonts w:ascii="Times New Roman" w:hAnsi="Times New Roman" w:cs="Times New Roman"/>
          <w:color w:val="000000" w:themeColor="text1"/>
          <w:sz w:val="24"/>
          <w:szCs w:val="24"/>
        </w:rPr>
        <w:t xml:space="preserve"> (</w:t>
      </w:r>
      <w:ins w:id="7127" w:author="Jacyeude Araújo" w:date="2019-10-02T12:18:00Z">
        <w:r w:rsidR="00322E52" w:rsidRPr="00F00993">
          <w:rPr>
            <w:rFonts w:ascii="Times New Roman" w:hAnsi="Times New Roman" w:cs="Times New Roman"/>
            <w:color w:val="000000" w:themeColor="text1"/>
            <w:sz w:val="24"/>
            <w:szCs w:val="24"/>
          </w:rPr>
          <w:t>F</w:t>
        </w:r>
      </w:ins>
      <w:del w:id="7128" w:author="Jacyeude Araújo" w:date="2019-10-02T12:18: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del w:id="7129" w:author="Jacyeude Araújo" w:date="2019-10-02T12:17:00Z">
        <w:r w:rsidRPr="00F00993" w:rsidDel="00322E52">
          <w:rPr>
            <w:rFonts w:ascii="Times New Roman" w:hAnsi="Times New Roman" w:cs="Times New Roman"/>
            <w:color w:val="000000" w:themeColor="text1"/>
            <w:sz w:val="24"/>
            <w:szCs w:val="24"/>
          </w:rPr>
          <w:delText>x</w:delText>
        </w:r>
      </w:del>
      <w:ins w:id="7130" w:author="Jacyeude Araújo" w:date="2019-10-02T12:26:00Z">
        <w:r w:rsidR="001F1EFD" w:rsidRPr="00F00993">
          <w:rPr>
            <w:rFonts w:ascii="Times New Roman" w:hAnsi="Times New Roman" w:cs="Times New Roman"/>
            <w:color w:val="000000" w:themeColor="text1"/>
            <w:sz w:val="24"/>
            <w:szCs w:val="24"/>
          </w:rPr>
          <w:t>50</w:t>
        </w:r>
      </w:ins>
      <w:r w:rsidRPr="00F00993">
        <w:rPr>
          <w:rFonts w:ascii="Times New Roman" w:hAnsi="Times New Roman" w:cs="Times New Roman"/>
          <w:color w:val="000000" w:themeColor="text1"/>
          <w:sz w:val="24"/>
          <w:szCs w:val="24"/>
        </w:rPr>
        <w:t>).</w:t>
      </w:r>
    </w:p>
    <w:p w14:paraId="44E21A8F" w14:textId="617FFC2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confiabilidade da análise dados é garantida por uma precisão de acurácia dos testes</w:t>
      </w:r>
      <w:r w:rsidR="001F7B65" w:rsidRPr="00F00993">
        <w:rPr>
          <w:rFonts w:ascii="Times New Roman" w:hAnsi="Times New Roman" w:cs="Times New Roman"/>
          <w:color w:val="000000" w:themeColor="text1"/>
          <w:sz w:val="24"/>
          <w:szCs w:val="24"/>
        </w:rPr>
        <w:t xml:space="preserve"> realizados após o treinamento do modelo preditivo</w:t>
      </w:r>
      <w:r w:rsidRPr="00F00993">
        <w:rPr>
          <w:rFonts w:ascii="Times New Roman" w:hAnsi="Times New Roman" w:cs="Times New Roman"/>
          <w:color w:val="000000" w:themeColor="text1"/>
          <w:sz w:val="24"/>
          <w:szCs w:val="24"/>
        </w:rPr>
        <w:t>. A utilização das funções kernel deve ser avaliada, tornando-se indispensável para visualização das tendências de classificação das condições</w:t>
      </w:r>
      <w:r w:rsidR="001F7B65" w:rsidRPr="00F00993">
        <w:rPr>
          <w:rFonts w:ascii="Times New Roman" w:hAnsi="Times New Roman" w:cs="Times New Roman"/>
          <w:color w:val="000000" w:themeColor="text1"/>
          <w:sz w:val="24"/>
          <w:szCs w:val="24"/>
        </w:rPr>
        <w:t xml:space="preserve"> a partir da utilização das funções kernel disponibilizadas</w:t>
      </w:r>
      <w:r w:rsidRPr="00F00993">
        <w:rPr>
          <w:rFonts w:ascii="Times New Roman" w:hAnsi="Times New Roman" w:cs="Times New Roman"/>
          <w:color w:val="000000" w:themeColor="text1"/>
          <w:sz w:val="24"/>
          <w:szCs w:val="24"/>
        </w:rPr>
        <w:t xml:space="preserve">. Os resultados obtidos através do nó </w:t>
      </w:r>
      <w:proofErr w:type="spellStart"/>
      <w:r w:rsidRPr="00F00993">
        <w:rPr>
          <w:rFonts w:ascii="Times New Roman" w:hAnsi="Times New Roman" w:cs="Times New Roman"/>
          <w:i/>
          <w:iCs/>
          <w:color w:val="000000" w:themeColor="text1"/>
          <w:sz w:val="24"/>
          <w:szCs w:val="24"/>
        </w:rPr>
        <w:t>Alanylsis</w:t>
      </w:r>
      <w:proofErr w:type="spellEnd"/>
      <w:r w:rsidRPr="00F00993">
        <w:rPr>
          <w:rFonts w:ascii="Times New Roman" w:hAnsi="Times New Roman" w:cs="Times New Roman"/>
          <w:color w:val="000000" w:themeColor="text1"/>
          <w:sz w:val="24"/>
          <w:szCs w:val="24"/>
        </w:rPr>
        <w:t xml:space="preserve"> indicam as características do modelo gerado, que podem ser verificadas, </w:t>
      </w:r>
      <w:r w:rsidR="001F7B65" w:rsidRPr="00F00993">
        <w:rPr>
          <w:rFonts w:ascii="Times New Roman" w:hAnsi="Times New Roman" w:cs="Times New Roman"/>
          <w:color w:val="000000" w:themeColor="text1"/>
          <w:sz w:val="24"/>
          <w:szCs w:val="24"/>
        </w:rPr>
        <w:t>principalmente através da análise do índice de</w:t>
      </w:r>
      <w:r w:rsidRPr="00F00993">
        <w:rPr>
          <w:rFonts w:ascii="Times New Roman" w:hAnsi="Times New Roman" w:cs="Times New Roman"/>
          <w:color w:val="000000" w:themeColor="text1"/>
          <w:sz w:val="24"/>
          <w:szCs w:val="24"/>
        </w:rPr>
        <w:t xml:space="preserve"> correlação</w:t>
      </w:r>
      <w:r w:rsidR="001F7B65" w:rsidRPr="00F00993">
        <w:rPr>
          <w:rFonts w:ascii="Times New Roman" w:hAnsi="Times New Roman" w:cs="Times New Roman"/>
          <w:color w:val="000000" w:themeColor="text1"/>
          <w:sz w:val="24"/>
          <w:szCs w:val="24"/>
        </w:rPr>
        <w:t xml:space="preserve"> linear</w:t>
      </w:r>
      <w:r w:rsidRPr="00F00993">
        <w:rPr>
          <w:rFonts w:ascii="Times New Roman" w:hAnsi="Times New Roman" w:cs="Times New Roman"/>
          <w:color w:val="000000" w:themeColor="text1"/>
          <w:sz w:val="24"/>
          <w:szCs w:val="24"/>
        </w:rPr>
        <w:t xml:space="preserve"> </w:t>
      </w:r>
      <w:r w:rsidR="001F7B65" w:rsidRPr="00F00993">
        <w:rPr>
          <w:rFonts w:ascii="Times New Roman" w:hAnsi="Times New Roman" w:cs="Times New Roman"/>
          <w:color w:val="000000" w:themeColor="text1"/>
          <w:sz w:val="24"/>
          <w:szCs w:val="24"/>
        </w:rPr>
        <w:t>qu</w:t>
      </w:r>
      <w:r w:rsidRPr="00F00993">
        <w:rPr>
          <w:rFonts w:ascii="Times New Roman" w:hAnsi="Times New Roman" w:cs="Times New Roman"/>
          <w:color w:val="000000" w:themeColor="text1"/>
          <w:sz w:val="24"/>
          <w:szCs w:val="24"/>
        </w:rPr>
        <w:t xml:space="preserve">e indica </w:t>
      </w:r>
      <w:r w:rsidR="001F7B65" w:rsidRPr="00F00993">
        <w:rPr>
          <w:rFonts w:ascii="Times New Roman" w:hAnsi="Times New Roman" w:cs="Times New Roman"/>
          <w:color w:val="000000" w:themeColor="text1"/>
          <w:sz w:val="24"/>
          <w:szCs w:val="24"/>
        </w:rPr>
        <w:t>proximidade ou distanciamento do modelo em relação aos dados selecionados como alvo</w:t>
      </w:r>
      <w:r w:rsidRPr="00F00993">
        <w:rPr>
          <w:rFonts w:ascii="Times New Roman" w:hAnsi="Times New Roman" w:cs="Times New Roman"/>
          <w:color w:val="000000" w:themeColor="text1"/>
          <w:sz w:val="24"/>
          <w:szCs w:val="24"/>
        </w:rPr>
        <w:t>.</w:t>
      </w:r>
    </w:p>
    <w:p w14:paraId="3121A688" w14:textId="4B9103EE"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Os data sets, em formato CSV utilizados, foram estruturados de forma a organizar as etapas de verificação sobre cada uma das condições ensaiadas no motor de indução. Foram utilizados arquivos contendo informações de dois ensaios distintos, gerando um arquivo para analisar cada condição. Os arquivos foram organizados dessa forma para que possam ser utilizados dados que representem momentos de condições diferentes, usados como amostras de treinamento e teste para MVS, objetivando verificar a capacidade de identificação das classes através da aplicação da metodologia proposta. </w:t>
      </w:r>
    </w:p>
    <w:p w14:paraId="72FE8D4A"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Os arquivos usados contendo a base de dados das simulações estão descritos abaixo:</w:t>
      </w:r>
    </w:p>
    <w:p w14:paraId="2A7F4094" w14:textId="77777777" w:rsidR="001C0F2D" w:rsidRPr="00F00993" w:rsidRDefault="001C0F2D" w:rsidP="001C0F2D">
      <w:pPr>
        <w:spacing w:after="0" w:line="24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Data set 1 :Condições Normais</w:t>
      </w:r>
    </w:p>
    <w:p w14:paraId="6EDD286F" w14:textId="77777777" w:rsidR="001C0F2D" w:rsidRPr="00F00993" w:rsidRDefault="001C0F2D" w:rsidP="001C0F2D">
      <w:pPr>
        <w:spacing w:after="0" w:line="24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Data set 2: Condições de Desbalanceamentos</w:t>
      </w:r>
    </w:p>
    <w:p w14:paraId="35650CC8" w14:textId="77777777" w:rsidR="001C0F2D" w:rsidRPr="00F00993" w:rsidRDefault="001C0F2D" w:rsidP="001C0F2D">
      <w:pPr>
        <w:spacing w:after="0" w:line="24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Data set 3: Condições de ligação de duas fases</w:t>
      </w:r>
    </w:p>
    <w:p w14:paraId="00A82236" w14:textId="1756A937" w:rsidR="001C0F2D" w:rsidRPr="00F00993" w:rsidRDefault="001C0F2D" w:rsidP="001C0F2D">
      <w:pPr>
        <w:spacing w:after="0" w:line="24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Data set 4 :Condições de Desnível na base</w:t>
      </w:r>
    </w:p>
    <w:p w14:paraId="72A66909" w14:textId="3AF50039" w:rsidR="00781E04" w:rsidRPr="00F00993" w:rsidRDefault="00781E04" w:rsidP="001C0F2D">
      <w:pPr>
        <w:spacing w:after="0" w:line="240" w:lineRule="auto"/>
        <w:ind w:firstLine="1440"/>
        <w:jc w:val="both"/>
        <w:rPr>
          <w:rFonts w:ascii="Times New Roman" w:hAnsi="Times New Roman" w:cs="Times New Roman"/>
          <w:color w:val="000000" w:themeColor="text1"/>
          <w:sz w:val="24"/>
          <w:szCs w:val="24"/>
        </w:rPr>
      </w:pPr>
    </w:p>
    <w:p w14:paraId="4D352504" w14:textId="77777777" w:rsidR="001C0F2D" w:rsidRPr="00F00993" w:rsidRDefault="001C0F2D" w:rsidP="001C0F2D">
      <w:pPr>
        <w:pStyle w:val="Ttulo2"/>
        <w:rPr>
          <w:rFonts w:ascii="Times New Roman" w:hAnsi="Times New Roman" w:cs="Times New Roman"/>
          <w:b/>
          <w:bCs/>
          <w:color w:val="000000" w:themeColor="text1"/>
        </w:rPr>
      </w:pPr>
      <w:bookmarkStart w:id="7131" w:name="_Toc20921327"/>
      <w:r w:rsidRPr="00F00993">
        <w:rPr>
          <w:rFonts w:ascii="Times New Roman" w:hAnsi="Times New Roman" w:cs="Times New Roman"/>
          <w:b/>
          <w:bCs/>
          <w:color w:val="000000" w:themeColor="text1"/>
        </w:rPr>
        <w:t>5.3 Modelos Preditivos Gerados</w:t>
      </w:r>
      <w:bookmarkEnd w:id="7131"/>
    </w:p>
    <w:p w14:paraId="0AD9FB86" w14:textId="77777777" w:rsidR="001C0F2D" w:rsidRPr="00F00993" w:rsidRDefault="001C0F2D" w:rsidP="001C0F2D">
      <w:pPr>
        <w:rPr>
          <w:rFonts w:ascii="Times New Roman" w:hAnsi="Times New Roman" w:cs="Times New Roman"/>
          <w:color w:val="000000" w:themeColor="text1"/>
        </w:rPr>
      </w:pPr>
    </w:p>
    <w:p w14:paraId="2335B6CC" w14:textId="52D8FB94" w:rsidR="00322E52" w:rsidRPr="00F00993" w:rsidRDefault="00322E52">
      <w:pPr>
        <w:pStyle w:val="Legenda"/>
        <w:keepNext/>
        <w:jc w:val="center"/>
        <w:rPr>
          <w:ins w:id="7132" w:author="Jacyeude Araújo" w:date="2019-10-02T12:17:00Z"/>
          <w:rFonts w:ascii="Times New Roman" w:hAnsi="Times New Roman" w:cs="Times New Roman"/>
          <w:i w:val="0"/>
          <w:iCs w:val="0"/>
          <w:color w:val="000000" w:themeColor="text1"/>
          <w:sz w:val="22"/>
          <w:szCs w:val="22"/>
          <w:rPrChange w:id="7133" w:author="Jacyeude Araújo" w:date="2019-10-02T13:03:00Z">
            <w:rPr>
              <w:ins w:id="7134" w:author="Jacyeude Araújo" w:date="2019-10-02T12:17:00Z"/>
            </w:rPr>
          </w:rPrChange>
        </w:rPr>
        <w:pPrChange w:id="7135" w:author="Jacyeude Araújo" w:date="2019-10-02T12:17:00Z">
          <w:pPr>
            <w:pStyle w:val="Legenda"/>
          </w:pPr>
        </w:pPrChange>
      </w:pPr>
      <w:ins w:id="7136" w:author="Jacyeude Araújo" w:date="2019-10-02T12:17:00Z">
        <w:r w:rsidRPr="00F00993">
          <w:rPr>
            <w:rFonts w:ascii="Times New Roman" w:hAnsi="Times New Roman" w:cs="Times New Roman"/>
            <w:i w:val="0"/>
            <w:iCs w:val="0"/>
            <w:color w:val="000000" w:themeColor="text1"/>
            <w:sz w:val="22"/>
            <w:szCs w:val="22"/>
            <w:rPrChange w:id="7137"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713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13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14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49</w:t>
      </w:r>
      <w:ins w:id="7141" w:author="Jacyeude Araújo" w:date="2019-10-02T12:17:00Z">
        <w:r w:rsidRPr="00F00993">
          <w:rPr>
            <w:rFonts w:ascii="Times New Roman" w:hAnsi="Times New Roman" w:cs="Times New Roman"/>
            <w:i w:val="0"/>
            <w:iCs w:val="0"/>
            <w:color w:val="000000" w:themeColor="text1"/>
            <w:sz w:val="22"/>
            <w:szCs w:val="22"/>
            <w:rPrChange w:id="714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143" w:author="Jacyeude Araújo" w:date="2019-10-02T13:03:00Z">
              <w:rPr/>
            </w:rPrChange>
          </w:rPr>
          <w:t xml:space="preserve"> - Fluxo desenvolvido para aplicação e avaliação de resultados de MVS.</w:t>
        </w:r>
      </w:ins>
    </w:p>
    <w:p w14:paraId="706A4E61" w14:textId="77777777" w:rsidR="00781E04" w:rsidRPr="00F00993" w:rsidRDefault="001C0F2D" w:rsidP="00781E04">
      <w:pPr>
        <w:keepNext/>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144"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4AF6AD92" wp14:editId="3B6D645C">
            <wp:extent cx="4225051" cy="1930400"/>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b="18739"/>
                    <a:stretch/>
                  </pic:blipFill>
                  <pic:spPr bwMode="auto">
                    <a:xfrm>
                      <a:off x="0" y="0"/>
                      <a:ext cx="4236375" cy="1935574"/>
                    </a:xfrm>
                    <a:prstGeom prst="rect">
                      <a:avLst/>
                    </a:prstGeom>
                    <a:noFill/>
                    <a:ln>
                      <a:noFill/>
                    </a:ln>
                    <a:extLst>
                      <a:ext uri="{53640926-AAD7-44D8-BBD7-CCE9431645EC}">
                        <a14:shadowObscured xmlns:a14="http://schemas.microsoft.com/office/drawing/2010/main"/>
                      </a:ext>
                    </a:extLst>
                  </pic:spPr>
                </pic:pic>
              </a:graphicData>
            </a:graphic>
          </wp:inline>
        </w:drawing>
      </w:r>
    </w:p>
    <w:p w14:paraId="6793064A" w14:textId="72EF9010" w:rsidR="001C0F2D" w:rsidRPr="00F00993" w:rsidRDefault="00781E04" w:rsidP="00781E04">
      <w:pPr>
        <w:pStyle w:val="Legenda"/>
        <w:jc w:val="center"/>
        <w:rPr>
          <w:rFonts w:ascii="Times New Roman" w:hAnsi="Times New Roman" w:cs="Times New Roman"/>
          <w:i w:val="0"/>
          <w:iCs w:val="0"/>
          <w:color w:val="000000" w:themeColor="text1"/>
          <w:sz w:val="22"/>
          <w:szCs w:val="22"/>
          <w:rPrChange w:id="7145" w:author="Jacyeude Araújo" w:date="2019-10-02T13:03:00Z">
            <w:rPr>
              <w:rFonts w:ascii="Times New Roman" w:hAnsi="Times New Roman" w:cs="Times New Roman"/>
              <w:color w:val="000000" w:themeColor="text1"/>
              <w:sz w:val="24"/>
              <w:szCs w:val="24"/>
            </w:rPr>
          </w:rPrChange>
        </w:rPr>
      </w:pPr>
      <w:bookmarkStart w:id="7146" w:name="_Toc20849541"/>
      <w:del w:id="7147" w:author="Jacyeude Araújo" w:date="2019-10-02T12:17:00Z">
        <w:r w:rsidRPr="00F00993" w:rsidDel="00322E52">
          <w:rPr>
            <w:rFonts w:ascii="Times New Roman" w:hAnsi="Times New Roman" w:cs="Times New Roman"/>
            <w:i w:val="0"/>
            <w:iCs w:val="0"/>
            <w:color w:val="000000" w:themeColor="text1"/>
            <w:sz w:val="22"/>
            <w:szCs w:val="22"/>
            <w:rPrChange w:id="7148" w:author="Jacyeude Araújo" w:date="2019-10-02T13:03:00Z">
              <w:rPr>
                <w:rFonts w:ascii="Times New Roman" w:hAnsi="Times New Roman" w:cs="Times New Roman"/>
                <w:color w:val="000000" w:themeColor="text1"/>
              </w:rPr>
            </w:rPrChange>
          </w:rPr>
          <w:delText xml:space="preserve">Figura </w:delText>
        </w:r>
      </w:del>
      <w:del w:id="7149" w:author="Jacyeude Araújo" w:date="2019-10-02T10:09:00Z">
        <w:r w:rsidR="00CC0B09" w:rsidRPr="00F00993" w:rsidDel="00DA6A84">
          <w:rPr>
            <w:rFonts w:ascii="Times New Roman" w:hAnsi="Times New Roman" w:cs="Times New Roman"/>
            <w:i w:val="0"/>
            <w:iCs w:val="0"/>
            <w:color w:val="000000" w:themeColor="text1"/>
            <w:sz w:val="22"/>
            <w:szCs w:val="22"/>
            <w:rPrChange w:id="715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151"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15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153" w:author="Jacyeude Araújo" w:date="2019-10-02T13:03:00Z">
              <w:rPr>
                <w:rFonts w:ascii="Times New Roman" w:hAnsi="Times New Roman" w:cs="Times New Roman"/>
                <w:noProof/>
                <w:color w:val="000000" w:themeColor="text1"/>
              </w:rPr>
            </w:rPrChange>
          </w:rPr>
          <w:delText>54</w:delText>
        </w:r>
        <w:r w:rsidR="00CC0B09" w:rsidRPr="00F00993" w:rsidDel="00DA6A84">
          <w:rPr>
            <w:rFonts w:ascii="Times New Roman" w:hAnsi="Times New Roman" w:cs="Times New Roman"/>
            <w:i w:val="0"/>
            <w:iCs w:val="0"/>
            <w:color w:val="000000" w:themeColor="text1"/>
            <w:sz w:val="22"/>
            <w:szCs w:val="22"/>
            <w:rPrChange w:id="7154" w:author="Jacyeude Araújo" w:date="2019-10-02T13:03:00Z">
              <w:rPr>
                <w:rFonts w:ascii="Times New Roman" w:hAnsi="Times New Roman" w:cs="Times New Roman"/>
                <w:color w:val="000000" w:themeColor="text1"/>
              </w:rPr>
            </w:rPrChange>
          </w:rPr>
          <w:fldChar w:fldCharType="end"/>
        </w:r>
      </w:del>
      <w:del w:id="7155" w:author="Jacyeude Araújo" w:date="2019-10-02T12:17:00Z">
        <w:r w:rsidRPr="00F00993" w:rsidDel="00322E52">
          <w:rPr>
            <w:rFonts w:ascii="Times New Roman" w:hAnsi="Times New Roman" w:cs="Times New Roman"/>
            <w:i w:val="0"/>
            <w:iCs w:val="0"/>
            <w:color w:val="000000" w:themeColor="text1"/>
            <w:sz w:val="22"/>
            <w:szCs w:val="22"/>
            <w:rPrChange w:id="7156" w:author="Jacyeude Araújo" w:date="2019-10-02T13:03:00Z">
              <w:rPr>
                <w:rFonts w:ascii="Times New Roman" w:hAnsi="Times New Roman" w:cs="Times New Roman"/>
                <w:color w:val="000000" w:themeColor="text1"/>
              </w:rPr>
            </w:rPrChange>
          </w:rPr>
          <w:delText xml:space="preserve">- </w:delText>
        </w:r>
        <w:r w:rsidR="001F7B65" w:rsidRPr="00F00993" w:rsidDel="00322E52">
          <w:rPr>
            <w:rFonts w:ascii="Times New Roman" w:hAnsi="Times New Roman" w:cs="Times New Roman"/>
            <w:i w:val="0"/>
            <w:iCs w:val="0"/>
            <w:color w:val="000000" w:themeColor="text1"/>
            <w:sz w:val="22"/>
            <w:szCs w:val="22"/>
            <w:rPrChange w:id="7157" w:author="Jacyeude Araújo" w:date="2019-10-02T13:03:00Z">
              <w:rPr>
                <w:rFonts w:ascii="Times New Roman" w:hAnsi="Times New Roman" w:cs="Times New Roman"/>
                <w:color w:val="000000" w:themeColor="text1"/>
              </w:rPr>
            </w:rPrChange>
          </w:rPr>
          <w:delText xml:space="preserve">Fluxo desenvolvido para aplicação e avaliação de resultados de MVS. </w:delText>
        </w:r>
      </w:del>
      <w:r w:rsidR="001F7B65" w:rsidRPr="00F00993">
        <w:rPr>
          <w:rFonts w:ascii="Times New Roman" w:hAnsi="Times New Roman" w:cs="Times New Roman"/>
          <w:i w:val="0"/>
          <w:iCs w:val="0"/>
          <w:color w:val="000000" w:themeColor="text1"/>
          <w:sz w:val="22"/>
          <w:szCs w:val="22"/>
          <w:rPrChange w:id="7158" w:author="Jacyeude Araújo" w:date="2019-10-02T13:03:00Z">
            <w:rPr>
              <w:rFonts w:ascii="Times New Roman" w:hAnsi="Times New Roman" w:cs="Times New Roman"/>
              <w:color w:val="000000" w:themeColor="text1"/>
            </w:rPr>
          </w:rPrChange>
        </w:rPr>
        <w:t>Fonte: O próprio autor.</w:t>
      </w:r>
      <w:bookmarkEnd w:id="7146"/>
    </w:p>
    <w:p w14:paraId="5B18B131" w14:textId="6392FB41"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 </w:t>
      </w:r>
      <w:del w:id="7159" w:author="Jacyeude Araújo" w:date="2019-10-02T12:17:00Z">
        <w:r w:rsidRPr="00F00993" w:rsidDel="00322E52">
          <w:rPr>
            <w:rFonts w:ascii="Times New Roman" w:hAnsi="Times New Roman" w:cs="Times New Roman"/>
            <w:color w:val="000000" w:themeColor="text1"/>
            <w:sz w:val="24"/>
            <w:szCs w:val="24"/>
          </w:rPr>
          <w:delText>f</w:delText>
        </w:r>
      </w:del>
      <w:ins w:id="7160" w:author="Jacyeude Araújo" w:date="2019-10-02T12:17:00Z">
        <w:r w:rsidR="00322E52"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 xml:space="preserve">igura </w:t>
      </w:r>
      <w:ins w:id="7161" w:author="Jacyeude Araújo" w:date="2019-10-02T12:17:00Z">
        <w:r w:rsidR="00322E52" w:rsidRPr="00F00993">
          <w:rPr>
            <w:rFonts w:ascii="Times New Roman" w:hAnsi="Times New Roman" w:cs="Times New Roman"/>
            <w:color w:val="000000" w:themeColor="text1"/>
            <w:sz w:val="24"/>
            <w:szCs w:val="24"/>
          </w:rPr>
          <w:t>49</w:t>
        </w:r>
      </w:ins>
      <w:del w:id="7162" w:author="Jacyeude Araújo" w:date="2019-10-02T12:17:00Z">
        <w:r w:rsidR="001F7B65" w:rsidRPr="00F00993" w:rsidDel="00322E52">
          <w:rPr>
            <w:rFonts w:ascii="Times New Roman" w:hAnsi="Times New Roman" w:cs="Times New Roman"/>
            <w:color w:val="000000" w:themeColor="text1"/>
            <w:sz w:val="24"/>
            <w:szCs w:val="24"/>
          </w:rPr>
          <w:delText>5</w:delText>
        </w:r>
        <w:r w:rsidR="00DF6C48" w:rsidRPr="00F00993" w:rsidDel="00322E52">
          <w:rPr>
            <w:rFonts w:ascii="Times New Roman" w:hAnsi="Times New Roman" w:cs="Times New Roman"/>
            <w:color w:val="000000" w:themeColor="text1"/>
            <w:sz w:val="24"/>
            <w:szCs w:val="24"/>
          </w:rPr>
          <w:delText>4</w:delText>
        </w:r>
      </w:del>
      <w:r w:rsidRPr="00F00993">
        <w:rPr>
          <w:rFonts w:ascii="Times New Roman" w:hAnsi="Times New Roman" w:cs="Times New Roman"/>
          <w:color w:val="000000" w:themeColor="text1"/>
          <w:sz w:val="24"/>
          <w:szCs w:val="24"/>
        </w:rPr>
        <w:t xml:space="preserve"> contém um fluxo da estruturação no SPSS Modeler para a aplicação de MVS realizadas para o base de treinamento e teste dos dados, gerando um novo nó(em amarelo na figura </w:t>
      </w:r>
      <w:ins w:id="7163" w:author="Jacyeude Araújo" w:date="2019-10-02T12:26:00Z">
        <w:r w:rsidR="001F1EFD" w:rsidRPr="00F00993">
          <w:rPr>
            <w:rFonts w:ascii="Times New Roman" w:hAnsi="Times New Roman" w:cs="Times New Roman"/>
            <w:color w:val="000000" w:themeColor="text1"/>
            <w:sz w:val="24"/>
            <w:szCs w:val="24"/>
          </w:rPr>
          <w:t>49</w:t>
        </w:r>
      </w:ins>
      <w:del w:id="7164" w:author="Jacyeude Araújo" w:date="2019-10-02T12:26:00Z">
        <w:r w:rsidR="001F7B65" w:rsidRPr="00F00993" w:rsidDel="001F1EFD">
          <w:rPr>
            <w:rFonts w:ascii="Times New Roman" w:hAnsi="Times New Roman" w:cs="Times New Roman"/>
            <w:color w:val="000000" w:themeColor="text1"/>
            <w:sz w:val="24"/>
            <w:szCs w:val="24"/>
          </w:rPr>
          <w:delText>56</w:delText>
        </w:r>
      </w:del>
      <w:r w:rsidRPr="00F00993">
        <w:rPr>
          <w:rFonts w:ascii="Times New Roman" w:hAnsi="Times New Roman" w:cs="Times New Roman"/>
          <w:color w:val="000000" w:themeColor="text1"/>
          <w:sz w:val="24"/>
          <w:szCs w:val="24"/>
        </w:rPr>
        <w:t>), que é o modelo da predição gerado através das funções de decisão de MVS, a verificação desse resultado gera uma coluna $</w:t>
      </w:r>
      <w:proofErr w:type="spellStart"/>
      <w:r w:rsidRPr="00F00993">
        <w:rPr>
          <w:rFonts w:ascii="Times New Roman" w:hAnsi="Times New Roman" w:cs="Times New Roman"/>
          <w:color w:val="000000" w:themeColor="text1"/>
          <w:sz w:val="24"/>
          <w:szCs w:val="24"/>
        </w:rPr>
        <w:t>filename</w:t>
      </w:r>
      <w:proofErr w:type="spellEnd"/>
      <w:r w:rsidRPr="00F00993">
        <w:rPr>
          <w:rFonts w:ascii="Times New Roman" w:hAnsi="Times New Roman" w:cs="Times New Roman"/>
          <w:color w:val="000000" w:themeColor="text1"/>
          <w:sz w:val="24"/>
          <w:szCs w:val="24"/>
        </w:rPr>
        <w:t xml:space="preserve">,(figura </w:t>
      </w:r>
      <w:del w:id="7165" w:author="Jacyeude Araújo" w:date="2019-10-02T12:27:00Z">
        <w:r w:rsidR="001F7B65" w:rsidRPr="00F00993" w:rsidDel="001F1EFD">
          <w:rPr>
            <w:rFonts w:ascii="Times New Roman" w:hAnsi="Times New Roman" w:cs="Times New Roman"/>
            <w:color w:val="000000" w:themeColor="text1"/>
            <w:sz w:val="24"/>
            <w:szCs w:val="24"/>
          </w:rPr>
          <w:delText>68</w:delText>
        </w:r>
      </w:del>
      <w:ins w:id="7166" w:author="Jacyeude Araújo" w:date="2019-10-02T12:27:00Z">
        <w:r w:rsidR="001F1EFD" w:rsidRPr="00F00993">
          <w:rPr>
            <w:rFonts w:ascii="Times New Roman" w:hAnsi="Times New Roman" w:cs="Times New Roman"/>
            <w:color w:val="000000" w:themeColor="text1"/>
            <w:sz w:val="24"/>
            <w:szCs w:val="24"/>
          </w:rPr>
          <w:t>XX</w:t>
        </w:r>
      </w:ins>
      <w:r w:rsidRPr="00F00993">
        <w:rPr>
          <w:rFonts w:ascii="Times New Roman" w:hAnsi="Times New Roman" w:cs="Times New Roman"/>
          <w:color w:val="000000" w:themeColor="text1"/>
          <w:sz w:val="24"/>
          <w:szCs w:val="24"/>
        </w:rPr>
        <w:t>), que deve ser investigada com a finalidade de extrair conhecimento das informações dispostas.</w:t>
      </w:r>
    </w:p>
    <w:p w14:paraId="5D529857"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bancos de dados abaixo descritos contêm os valores de x y z do acelerômetro e os dados de corrente das condições ensaiadas no sistema físico, de modo que cada arquivo contém dados </w:t>
      </w:r>
      <w:r w:rsidRPr="00F00993">
        <w:rPr>
          <w:rFonts w:ascii="Times New Roman" w:hAnsi="Times New Roman" w:cs="Times New Roman"/>
          <w:color w:val="000000" w:themeColor="text1"/>
          <w:sz w:val="24"/>
          <w:szCs w:val="24"/>
        </w:rPr>
        <w:lastRenderedPageBreak/>
        <w:t xml:space="preserve">de dois ensaios de condições distintas para serem estudados individualmente, cada arquivo de </w:t>
      </w:r>
      <w:proofErr w:type="spellStart"/>
      <w:r w:rsidRPr="00F00993">
        <w:rPr>
          <w:rFonts w:ascii="Times New Roman" w:hAnsi="Times New Roman" w:cs="Times New Roman"/>
          <w:i/>
          <w:iCs/>
          <w:color w:val="000000" w:themeColor="text1"/>
          <w:sz w:val="24"/>
          <w:szCs w:val="24"/>
        </w:rPr>
        <w:t>dataset</w:t>
      </w:r>
      <w:proofErr w:type="spellEnd"/>
      <w:r w:rsidRPr="00F00993">
        <w:rPr>
          <w:rFonts w:ascii="Times New Roman" w:hAnsi="Times New Roman" w:cs="Times New Roman"/>
          <w:color w:val="000000" w:themeColor="text1"/>
          <w:sz w:val="24"/>
          <w:szCs w:val="24"/>
        </w:rPr>
        <w:t xml:space="preserve"> possui 10000 linhas de dados.</w:t>
      </w:r>
    </w:p>
    <w:p w14:paraId="44AB1EE4"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Usando as amostras de cada </w:t>
      </w:r>
      <w:proofErr w:type="spellStart"/>
      <w:r w:rsidRPr="00F00993">
        <w:rPr>
          <w:rFonts w:ascii="Times New Roman" w:hAnsi="Times New Roman" w:cs="Times New Roman"/>
          <w:i/>
          <w:iCs/>
          <w:color w:val="000000" w:themeColor="text1"/>
          <w:sz w:val="24"/>
          <w:szCs w:val="24"/>
        </w:rPr>
        <w:t>dataset</w:t>
      </w:r>
      <w:proofErr w:type="spellEnd"/>
      <w:r w:rsidRPr="00F00993">
        <w:rPr>
          <w:rFonts w:ascii="Times New Roman" w:hAnsi="Times New Roman" w:cs="Times New Roman"/>
          <w:color w:val="000000" w:themeColor="text1"/>
          <w:sz w:val="24"/>
          <w:szCs w:val="24"/>
        </w:rPr>
        <w:t xml:space="preserve"> para gerar o modelo e uma amostra separada para testá-lo, sendo possível obter uma boa indicação de quão bem o modelo será generalizado para conjuntos de dados que são semelhantes aos dados usados para as simulações.</w:t>
      </w:r>
    </w:p>
    <w:p w14:paraId="73CCF022" w14:textId="4A41637E"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7E88C4B9" w14:textId="77777777" w:rsidR="001C0F2D" w:rsidRPr="00F00993" w:rsidRDefault="001C0F2D" w:rsidP="001C0F2D">
      <w:pPr>
        <w:pStyle w:val="Ttulo3"/>
        <w:rPr>
          <w:rFonts w:ascii="Times New Roman" w:hAnsi="Times New Roman" w:cs="Times New Roman"/>
          <w:color w:val="000000" w:themeColor="text1"/>
        </w:rPr>
      </w:pPr>
      <w:bookmarkStart w:id="7167" w:name="_Toc20921328"/>
      <w:r w:rsidRPr="00F00993">
        <w:rPr>
          <w:rFonts w:ascii="Times New Roman" w:hAnsi="Times New Roman" w:cs="Times New Roman"/>
          <w:color w:val="000000" w:themeColor="text1"/>
        </w:rPr>
        <w:t xml:space="preserve">5.3.1 </w:t>
      </w:r>
      <w:proofErr w:type="spellStart"/>
      <w:r w:rsidRPr="00F00993">
        <w:rPr>
          <w:rFonts w:ascii="Times New Roman" w:hAnsi="Times New Roman" w:cs="Times New Roman"/>
          <w:i/>
          <w:iCs/>
          <w:color w:val="000000" w:themeColor="text1"/>
        </w:rPr>
        <w:t>Dataset</w:t>
      </w:r>
      <w:proofErr w:type="spellEnd"/>
      <w:r w:rsidRPr="00F00993">
        <w:rPr>
          <w:rFonts w:ascii="Times New Roman" w:hAnsi="Times New Roman" w:cs="Times New Roman"/>
          <w:color w:val="000000" w:themeColor="text1"/>
        </w:rPr>
        <w:t xml:space="preserve"> 1 – Condição Normal</w:t>
      </w:r>
      <w:bookmarkEnd w:id="7167"/>
    </w:p>
    <w:p w14:paraId="5FEFE95D" w14:textId="77777777" w:rsidR="001C0F2D" w:rsidRPr="00F00993"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11D86DE1" w14:textId="18BDDF2E" w:rsidR="001C0F2D" w:rsidRPr="00F00993" w:rsidRDefault="001C0F2D" w:rsidP="001C0F2D">
      <w:pPr>
        <w:spacing w:after="0" w:line="360" w:lineRule="auto"/>
        <w:ind w:firstLine="1440"/>
        <w:jc w:val="both"/>
        <w:rPr>
          <w:ins w:id="7168" w:author="Jacyeude Araújo" w:date="2019-10-02T12:27: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Para avaliar se MVS é capaz de reconhecer uma característica da condição de funcionamento normal do motor de indução foram selecionadas como alvo(</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a coluna “</w:t>
      </w:r>
      <w:r w:rsidR="00B109FD" w:rsidRPr="00F00993">
        <w:rPr>
          <w:rFonts w:ascii="Times New Roman" w:hAnsi="Times New Roman" w:cs="Times New Roman"/>
          <w:color w:val="000000" w:themeColor="text1"/>
          <w:sz w:val="24"/>
          <w:szCs w:val="24"/>
        </w:rPr>
        <w:t>z</w:t>
      </w:r>
      <w:r w:rsidRPr="00F00993">
        <w:rPr>
          <w:rFonts w:ascii="Times New Roman" w:hAnsi="Times New Roman" w:cs="Times New Roman"/>
          <w:color w:val="000000" w:themeColor="text1"/>
          <w:sz w:val="24"/>
          <w:szCs w:val="24"/>
        </w:rPr>
        <w:t xml:space="preserve"> Normal 1” e outras sete colunas de representação da condição do funcionamento normal foram selecionadas como entradas(</w:t>
      </w:r>
      <w:r w:rsidRPr="00F00993">
        <w:rPr>
          <w:rFonts w:ascii="Times New Roman" w:hAnsi="Times New Roman" w:cs="Times New Roman"/>
          <w:i/>
          <w:iCs/>
          <w:color w:val="000000" w:themeColor="text1"/>
          <w:sz w:val="24"/>
          <w:szCs w:val="24"/>
        </w:rPr>
        <w:t>inputs)</w:t>
      </w:r>
      <w:r w:rsidRPr="00F00993">
        <w:rPr>
          <w:rFonts w:ascii="Times New Roman" w:hAnsi="Times New Roman" w:cs="Times New Roman"/>
          <w:color w:val="000000" w:themeColor="text1"/>
          <w:sz w:val="24"/>
          <w:szCs w:val="24"/>
        </w:rPr>
        <w:t>, para a execução de MVS(</w:t>
      </w:r>
      <w:ins w:id="7169" w:author="Jacyeude Araújo" w:date="2019-10-02T12:22:00Z">
        <w:r w:rsidR="00322E52" w:rsidRPr="00F00993">
          <w:rPr>
            <w:rFonts w:ascii="Times New Roman" w:hAnsi="Times New Roman" w:cs="Times New Roman"/>
            <w:color w:val="000000" w:themeColor="text1"/>
            <w:sz w:val="24"/>
            <w:szCs w:val="24"/>
          </w:rPr>
          <w:t>F</w:t>
        </w:r>
      </w:ins>
      <w:del w:id="7170" w:author="Jacyeude Araújo" w:date="2019-10-02T12:22:00Z">
        <w:r w:rsidRPr="00F00993" w:rsidDel="00322E52">
          <w:rPr>
            <w:rFonts w:ascii="Times New Roman" w:hAnsi="Times New Roman" w:cs="Times New Roman"/>
            <w:color w:val="000000" w:themeColor="text1"/>
            <w:sz w:val="24"/>
            <w:szCs w:val="24"/>
          </w:rPr>
          <w:delText>f</w:delText>
        </w:r>
      </w:del>
      <w:r w:rsidRPr="00F00993">
        <w:rPr>
          <w:rFonts w:ascii="Times New Roman" w:hAnsi="Times New Roman" w:cs="Times New Roman"/>
          <w:color w:val="000000" w:themeColor="text1"/>
          <w:sz w:val="24"/>
          <w:szCs w:val="24"/>
        </w:rPr>
        <w:t xml:space="preserve">igura </w:t>
      </w:r>
      <w:r w:rsidR="001F7B65" w:rsidRPr="00F00993">
        <w:rPr>
          <w:rFonts w:ascii="Times New Roman" w:hAnsi="Times New Roman" w:cs="Times New Roman"/>
          <w:color w:val="000000" w:themeColor="text1"/>
          <w:sz w:val="24"/>
          <w:szCs w:val="24"/>
        </w:rPr>
        <w:t>5</w:t>
      </w:r>
      <w:ins w:id="7171" w:author="Jacyeude Araújo" w:date="2019-10-02T12:22:00Z">
        <w:r w:rsidR="00322E52" w:rsidRPr="00F00993">
          <w:rPr>
            <w:rFonts w:ascii="Times New Roman" w:hAnsi="Times New Roman" w:cs="Times New Roman"/>
            <w:color w:val="000000" w:themeColor="text1"/>
            <w:sz w:val="24"/>
            <w:szCs w:val="24"/>
          </w:rPr>
          <w:t>0</w:t>
        </w:r>
      </w:ins>
      <w:del w:id="7172" w:author="Jacyeude Araújo" w:date="2019-10-02T12:22:00Z">
        <w:r w:rsidR="00DF6C48" w:rsidRPr="00F00993" w:rsidDel="00322E52">
          <w:rPr>
            <w:rFonts w:ascii="Times New Roman" w:hAnsi="Times New Roman" w:cs="Times New Roman"/>
            <w:color w:val="000000" w:themeColor="text1"/>
            <w:sz w:val="24"/>
            <w:szCs w:val="24"/>
          </w:rPr>
          <w:delText>5</w:delText>
        </w:r>
      </w:del>
      <w:r w:rsidRPr="00F00993">
        <w:rPr>
          <w:rFonts w:ascii="Times New Roman" w:hAnsi="Times New Roman" w:cs="Times New Roman"/>
          <w:color w:val="000000" w:themeColor="text1"/>
          <w:sz w:val="24"/>
          <w:szCs w:val="24"/>
        </w:rPr>
        <w:t>).</w:t>
      </w:r>
    </w:p>
    <w:p w14:paraId="4727B723" w14:textId="77777777" w:rsidR="001F1EFD" w:rsidRPr="00F00993" w:rsidRDefault="001F1EFD" w:rsidP="001C0F2D">
      <w:pPr>
        <w:spacing w:after="0" w:line="360" w:lineRule="auto"/>
        <w:ind w:firstLine="1440"/>
        <w:jc w:val="both"/>
        <w:rPr>
          <w:rFonts w:ascii="Times New Roman" w:hAnsi="Times New Roman" w:cs="Times New Roman"/>
          <w:color w:val="000000" w:themeColor="text1"/>
          <w:sz w:val="24"/>
          <w:szCs w:val="24"/>
        </w:rPr>
      </w:pPr>
    </w:p>
    <w:p w14:paraId="411A74CC" w14:textId="2EE7AD96" w:rsidR="00322E52" w:rsidRPr="00F00993" w:rsidRDefault="00322E52">
      <w:pPr>
        <w:pStyle w:val="Legenda"/>
        <w:keepNext/>
        <w:jc w:val="center"/>
        <w:rPr>
          <w:ins w:id="7173" w:author="Jacyeude Araújo" w:date="2019-10-02T12:22:00Z"/>
          <w:color w:val="000000" w:themeColor="text1"/>
          <w:rPrChange w:id="7174" w:author="Jacyeude Araújo" w:date="2019-10-02T13:03:00Z">
            <w:rPr>
              <w:ins w:id="7175" w:author="Jacyeude Araújo" w:date="2019-10-02T12:22:00Z"/>
            </w:rPr>
          </w:rPrChange>
        </w:rPr>
        <w:pPrChange w:id="7176" w:author="Jacyeude Araújo" w:date="2019-10-02T12:22:00Z">
          <w:pPr>
            <w:pStyle w:val="Legenda"/>
          </w:pPr>
        </w:pPrChange>
      </w:pPr>
      <w:ins w:id="7177" w:author="Jacyeude Araújo" w:date="2019-10-02T12:22:00Z">
        <w:r w:rsidRPr="00F00993">
          <w:rPr>
            <w:color w:val="000000" w:themeColor="text1"/>
            <w:rPrChange w:id="7178" w:author="Jacyeude Araújo" w:date="2019-10-02T13:03:00Z">
              <w:rPr/>
            </w:rPrChange>
          </w:rPr>
          <w:t xml:space="preserve">Figura </w:t>
        </w:r>
        <w:r w:rsidRPr="00F00993">
          <w:rPr>
            <w:color w:val="000000" w:themeColor="text1"/>
            <w:rPrChange w:id="7179" w:author="Jacyeude Araújo" w:date="2019-10-02T13:03:00Z">
              <w:rPr/>
            </w:rPrChange>
          </w:rPr>
          <w:fldChar w:fldCharType="begin"/>
        </w:r>
        <w:r w:rsidRPr="00F00993">
          <w:rPr>
            <w:color w:val="000000" w:themeColor="text1"/>
            <w:rPrChange w:id="7180" w:author="Jacyeude Araújo" w:date="2019-10-02T13:03:00Z">
              <w:rPr/>
            </w:rPrChange>
          </w:rPr>
          <w:instrText xml:space="preserve"> SEQ Figura \* ARABIC </w:instrText>
        </w:r>
      </w:ins>
      <w:r w:rsidRPr="00F00993">
        <w:rPr>
          <w:color w:val="000000" w:themeColor="text1"/>
          <w:rPrChange w:id="7181" w:author="Jacyeude Araújo" w:date="2019-10-02T13:03:00Z">
            <w:rPr/>
          </w:rPrChange>
        </w:rPr>
        <w:fldChar w:fldCharType="separate"/>
      </w:r>
      <w:r w:rsidR="0008128E">
        <w:rPr>
          <w:noProof/>
          <w:color w:val="000000" w:themeColor="text1"/>
        </w:rPr>
        <w:t>50</w:t>
      </w:r>
      <w:ins w:id="7182" w:author="Jacyeude Araújo" w:date="2019-10-02T12:22:00Z">
        <w:r w:rsidRPr="00F00993">
          <w:rPr>
            <w:color w:val="000000" w:themeColor="text1"/>
            <w:rPrChange w:id="7183" w:author="Jacyeude Araújo" w:date="2019-10-02T13:03:00Z">
              <w:rPr/>
            </w:rPrChange>
          </w:rPr>
          <w:fldChar w:fldCharType="end"/>
        </w:r>
        <w:r w:rsidRPr="00F00993">
          <w:rPr>
            <w:color w:val="000000" w:themeColor="text1"/>
            <w:rPrChange w:id="7184" w:author="Jacyeude Araújo" w:date="2019-10-02T13:03:00Z">
              <w:rPr/>
            </w:rPrChange>
          </w:rPr>
          <w:t xml:space="preserve"> - Selecionando o alvo da predição</w:t>
        </w:r>
      </w:ins>
    </w:p>
    <w:p w14:paraId="037F116C" w14:textId="6C75D375" w:rsidR="00075D6D" w:rsidRPr="00F00993" w:rsidRDefault="001C0F2D" w:rsidP="00075D6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7185"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2B13ED4F" wp14:editId="3683B310">
            <wp:extent cx="2988733" cy="2276968"/>
            <wp:effectExtent l="0" t="0" r="254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22626" cy="2302790"/>
                    </a:xfrm>
                    <a:prstGeom prst="rect">
                      <a:avLst/>
                    </a:prstGeom>
                    <a:noFill/>
                    <a:ln>
                      <a:noFill/>
                    </a:ln>
                  </pic:spPr>
                </pic:pic>
              </a:graphicData>
            </a:graphic>
          </wp:inline>
        </w:drawing>
      </w:r>
    </w:p>
    <w:p w14:paraId="36FC0317" w14:textId="59A981DF" w:rsidR="001C0F2D" w:rsidRPr="00F00993" w:rsidRDefault="00075D6D" w:rsidP="00075D6D">
      <w:pPr>
        <w:pStyle w:val="Legenda"/>
        <w:jc w:val="center"/>
        <w:rPr>
          <w:ins w:id="7186" w:author="Jacyeude Araújo" w:date="2019-10-02T12:27:00Z"/>
          <w:rFonts w:ascii="Times New Roman" w:hAnsi="Times New Roman" w:cs="Times New Roman"/>
          <w:color w:val="000000" w:themeColor="text1"/>
        </w:rPr>
      </w:pPr>
      <w:bookmarkStart w:id="7187" w:name="_Toc20849542"/>
      <w:del w:id="7188" w:author="Jacyeude Araújo" w:date="2019-10-02T12:22:00Z">
        <w:r w:rsidRPr="00F00993" w:rsidDel="00322E52">
          <w:rPr>
            <w:rFonts w:ascii="Times New Roman" w:hAnsi="Times New Roman" w:cs="Times New Roman"/>
            <w:color w:val="000000" w:themeColor="text1"/>
          </w:rPr>
          <w:delText xml:space="preserve">Figura </w:delText>
        </w:r>
      </w:del>
      <w:del w:id="7189" w:author="Jacyeude Araújo" w:date="2019-10-02T10:09:00Z">
        <w:r w:rsidR="00CC0B09" w:rsidRPr="00F00993" w:rsidDel="00DA6A84">
          <w:rPr>
            <w:rFonts w:ascii="Times New Roman" w:hAnsi="Times New Roman" w:cs="Times New Roman"/>
            <w:color w:val="000000" w:themeColor="text1"/>
            <w:rPrChange w:id="719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color w:val="000000" w:themeColor="text1"/>
          </w:rPr>
          <w:delInstrText xml:space="preserve"> SEQ Figura \* ARABIC </w:delInstrText>
        </w:r>
        <w:r w:rsidR="00CC0B09" w:rsidRPr="00F00993" w:rsidDel="00DA6A84">
          <w:rPr>
            <w:rFonts w:ascii="Times New Roman" w:hAnsi="Times New Roman" w:cs="Times New Roman"/>
            <w:color w:val="000000" w:themeColor="text1"/>
            <w:rPrChange w:id="7191"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noProof/>
            <w:color w:val="000000" w:themeColor="text1"/>
          </w:rPr>
          <w:delText>55</w:delText>
        </w:r>
        <w:r w:rsidR="00CC0B09" w:rsidRPr="00F00993" w:rsidDel="00DA6A84">
          <w:rPr>
            <w:rFonts w:ascii="Times New Roman" w:hAnsi="Times New Roman" w:cs="Times New Roman"/>
            <w:color w:val="000000" w:themeColor="text1"/>
            <w:rPrChange w:id="7192" w:author="Jacyeude Araújo" w:date="2019-10-02T13:03:00Z">
              <w:rPr>
                <w:rFonts w:ascii="Times New Roman" w:hAnsi="Times New Roman" w:cs="Times New Roman"/>
                <w:color w:val="000000" w:themeColor="text1"/>
              </w:rPr>
            </w:rPrChange>
          </w:rPr>
          <w:fldChar w:fldCharType="end"/>
        </w:r>
      </w:del>
      <w:del w:id="7193" w:author="Jacyeude Araújo" w:date="2019-10-02T12:22:00Z">
        <w:r w:rsidRPr="00F00993" w:rsidDel="00322E52">
          <w:rPr>
            <w:rFonts w:ascii="Times New Roman" w:hAnsi="Times New Roman" w:cs="Times New Roman"/>
            <w:color w:val="000000" w:themeColor="text1"/>
          </w:rPr>
          <w:delText xml:space="preserve"> </w:delText>
        </w:r>
        <w:r w:rsidR="001F7B65" w:rsidRPr="00F00993" w:rsidDel="00322E52">
          <w:rPr>
            <w:rFonts w:ascii="Times New Roman" w:hAnsi="Times New Roman" w:cs="Times New Roman"/>
            <w:color w:val="000000" w:themeColor="text1"/>
          </w:rPr>
          <w:delText>- Selecionando</w:delText>
        </w:r>
        <w:r w:rsidRPr="00F00993" w:rsidDel="00322E52">
          <w:rPr>
            <w:rFonts w:ascii="Times New Roman" w:hAnsi="Times New Roman" w:cs="Times New Roman"/>
            <w:color w:val="000000" w:themeColor="text1"/>
          </w:rPr>
          <w:delText xml:space="preserve"> o alvo da predição</w:delText>
        </w:r>
        <w:r w:rsidR="001F7B65" w:rsidRPr="00F00993" w:rsidDel="00322E52">
          <w:rPr>
            <w:rFonts w:ascii="Times New Roman" w:hAnsi="Times New Roman" w:cs="Times New Roman"/>
            <w:color w:val="000000" w:themeColor="text1"/>
          </w:rPr>
          <w:delText xml:space="preserve">. </w:delText>
        </w:r>
      </w:del>
      <w:proofErr w:type="spellStart"/>
      <w:r w:rsidR="001F7B65" w:rsidRPr="00F00993">
        <w:rPr>
          <w:rFonts w:ascii="Times New Roman" w:hAnsi="Times New Roman" w:cs="Times New Roman"/>
          <w:color w:val="000000" w:themeColor="text1"/>
        </w:rPr>
        <w:t>Fonte:O</w:t>
      </w:r>
      <w:proofErr w:type="spellEnd"/>
      <w:r w:rsidR="001F7B65" w:rsidRPr="00F00993">
        <w:rPr>
          <w:rFonts w:ascii="Times New Roman" w:hAnsi="Times New Roman" w:cs="Times New Roman"/>
          <w:color w:val="000000" w:themeColor="text1"/>
        </w:rPr>
        <w:t xml:space="preserve"> próprio autor.</w:t>
      </w:r>
      <w:bookmarkEnd w:id="7187"/>
    </w:p>
    <w:p w14:paraId="56E81EC7" w14:textId="77777777" w:rsidR="001F1EFD" w:rsidRPr="00F00993" w:rsidRDefault="001F1EFD">
      <w:pPr>
        <w:rPr>
          <w:color w:val="000000" w:themeColor="text1"/>
          <w:rPrChange w:id="7194" w:author="Jacyeude Araújo" w:date="2019-10-02T13:03:00Z">
            <w:rPr>
              <w:rFonts w:ascii="Times New Roman" w:hAnsi="Times New Roman" w:cs="Times New Roman"/>
              <w:color w:val="000000" w:themeColor="text1"/>
              <w:sz w:val="24"/>
              <w:szCs w:val="24"/>
            </w:rPr>
          </w:rPrChange>
        </w:rPr>
        <w:pPrChange w:id="7195" w:author="Jacyeude Araújo" w:date="2019-10-02T12:27:00Z">
          <w:pPr>
            <w:pStyle w:val="Legenda"/>
            <w:jc w:val="center"/>
          </w:pPr>
        </w:pPrChange>
      </w:pPr>
    </w:p>
    <w:p w14:paraId="7DAF6B14" w14:textId="1E6DF8F5" w:rsidR="001D0FBC" w:rsidRPr="00F00993" w:rsidRDefault="001C0F2D" w:rsidP="001D0FBC">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Após rodar a aplicação de MVS, é possível notar que foi criada uma nova coluna “$-z Normal4”, e através de </w:t>
      </w:r>
      <w:r w:rsidRPr="00F00993">
        <w:rPr>
          <w:rFonts w:ascii="Times New Roman" w:hAnsi="Times New Roman" w:cs="Times New Roman"/>
          <w:i/>
          <w:iCs/>
          <w:color w:val="000000" w:themeColor="text1"/>
          <w:sz w:val="24"/>
          <w:szCs w:val="24"/>
        </w:rPr>
        <w:t>Analysis</w:t>
      </w:r>
      <w:r w:rsidRPr="00F00993">
        <w:rPr>
          <w:rFonts w:ascii="Times New Roman" w:hAnsi="Times New Roman" w:cs="Times New Roman"/>
          <w:color w:val="000000" w:themeColor="text1"/>
          <w:sz w:val="24"/>
          <w:szCs w:val="24"/>
        </w:rPr>
        <w:t xml:space="preserve">, foram obtidos os resultados de treino com 80% dos dados, e com 20% utilizado para testar o modelo, </w:t>
      </w:r>
      <w:r w:rsidR="001D0FBC" w:rsidRPr="00F00993">
        <w:rPr>
          <w:rFonts w:ascii="Times New Roman" w:hAnsi="Times New Roman" w:cs="Times New Roman"/>
          <w:color w:val="000000" w:themeColor="text1"/>
          <w:sz w:val="24"/>
          <w:szCs w:val="24"/>
        </w:rPr>
        <w:t>v</w:t>
      </w:r>
      <w:r w:rsidR="001F7B65" w:rsidRPr="00F00993">
        <w:rPr>
          <w:rFonts w:ascii="Times New Roman" w:hAnsi="Times New Roman" w:cs="Times New Roman"/>
          <w:color w:val="000000" w:themeColor="text1"/>
          <w:sz w:val="24"/>
          <w:szCs w:val="24"/>
        </w:rPr>
        <w:t>isando avaliar</w:t>
      </w:r>
      <w:r w:rsidRPr="00F00993">
        <w:rPr>
          <w:rFonts w:ascii="Times New Roman" w:hAnsi="Times New Roman" w:cs="Times New Roman"/>
          <w:color w:val="000000" w:themeColor="text1"/>
          <w:sz w:val="24"/>
          <w:szCs w:val="24"/>
        </w:rPr>
        <w:t xml:space="preserve"> as características encontradas ainda na fase de treino</w:t>
      </w:r>
      <w:r w:rsidR="001F7B65" w:rsidRPr="00F00993">
        <w:rPr>
          <w:rFonts w:ascii="Times New Roman" w:hAnsi="Times New Roman" w:cs="Times New Roman"/>
          <w:color w:val="000000" w:themeColor="text1"/>
          <w:sz w:val="24"/>
          <w:szCs w:val="24"/>
        </w:rPr>
        <w:t xml:space="preserve"> e validar com o teste do modelo</w:t>
      </w:r>
      <w:r w:rsidRPr="00F00993">
        <w:rPr>
          <w:rFonts w:ascii="Times New Roman" w:hAnsi="Times New Roman" w:cs="Times New Roman"/>
          <w:color w:val="000000" w:themeColor="text1"/>
          <w:sz w:val="24"/>
          <w:szCs w:val="24"/>
        </w:rPr>
        <w:t>. Para avaliar a performance de MVS foram realizadas experimentações com os 4 tipos de funções kernel, os resultados seguem:</w:t>
      </w:r>
    </w:p>
    <w:p w14:paraId="1B482E17" w14:textId="33359276" w:rsidR="001D0FBC" w:rsidRPr="00F00993" w:rsidRDefault="001F1EFD" w:rsidP="002F52C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196" w:author="Jacyeude Araújo" w:date="2019-10-02T13:03:00Z">
            <w:rPr>
              <w:rFonts w:ascii="Times New Roman" w:hAnsi="Times New Roman" w:cs="Times New Roman"/>
              <w:noProof/>
              <w:color w:val="000000" w:themeColor="text1"/>
              <w:lang w:eastAsia="pt-BR"/>
            </w:rPr>
          </w:rPrChange>
        </w:rPr>
        <w:lastRenderedPageBreak/>
        <w:drawing>
          <wp:anchor distT="0" distB="0" distL="114300" distR="114300" simplePos="0" relativeHeight="251667456" behindDoc="0" locked="0" layoutInCell="1" allowOverlap="1" wp14:anchorId="481F0296" wp14:editId="0972EBFE">
            <wp:simplePos x="0" y="0"/>
            <wp:positionH relativeFrom="margin">
              <wp:posOffset>3242310</wp:posOffset>
            </wp:positionH>
            <wp:positionV relativeFrom="paragraph">
              <wp:posOffset>220980</wp:posOffset>
            </wp:positionV>
            <wp:extent cx="2870835" cy="2390140"/>
            <wp:effectExtent l="0" t="0" r="5715" b="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70835" cy="2390140"/>
                    </a:xfrm>
                    <a:prstGeom prst="rect">
                      <a:avLst/>
                    </a:prstGeom>
                    <a:noFill/>
                    <a:ln>
                      <a:noFill/>
                    </a:ln>
                  </pic:spPr>
                </pic:pic>
              </a:graphicData>
            </a:graphic>
            <wp14:sizeRelH relativeFrom="page">
              <wp14:pctWidth>0</wp14:pctWidth>
            </wp14:sizeRelH>
            <wp14:sizeRelV relativeFrom="page">
              <wp14:pctHeight>0</wp14:pctHeight>
            </wp14:sizeRelV>
          </wp:anchor>
        </w:drawing>
      </w:r>
      <w:ins w:id="7197" w:author="Jacyeude Araújo" w:date="2019-10-02T12:29:00Z">
        <w:r w:rsidRPr="00F00993">
          <w:rPr>
            <w:noProof/>
            <w:color w:val="000000" w:themeColor="text1"/>
            <w:rPrChange w:id="7198" w:author="Jacyeude Araújo" w:date="2019-10-02T13:03:00Z">
              <w:rPr>
                <w:noProof/>
              </w:rPr>
            </w:rPrChange>
          </w:rPr>
          <mc:AlternateContent>
            <mc:Choice Requires="wps">
              <w:drawing>
                <wp:anchor distT="0" distB="0" distL="114300" distR="114300" simplePos="0" relativeHeight="251721728" behindDoc="0" locked="0" layoutInCell="1" allowOverlap="1" wp14:anchorId="2FDD7A59" wp14:editId="2503C22E">
                  <wp:simplePos x="0" y="0"/>
                  <wp:positionH relativeFrom="margin">
                    <wp:align>right</wp:align>
                  </wp:positionH>
                  <wp:positionV relativeFrom="paragraph">
                    <wp:posOffset>-53340</wp:posOffset>
                  </wp:positionV>
                  <wp:extent cx="2870835" cy="236220"/>
                  <wp:effectExtent l="0" t="0" r="5715" b="0"/>
                  <wp:wrapNone/>
                  <wp:docPr id="134" name="Caixa de Texto 134"/>
                  <wp:cNvGraphicFramePr/>
                  <a:graphic xmlns:a="http://schemas.openxmlformats.org/drawingml/2006/main">
                    <a:graphicData uri="http://schemas.microsoft.com/office/word/2010/wordprocessingShape">
                      <wps:wsp>
                        <wps:cNvSpPr txBox="1"/>
                        <wps:spPr>
                          <a:xfrm>
                            <a:off x="0" y="0"/>
                            <a:ext cx="2870835" cy="236220"/>
                          </a:xfrm>
                          <a:prstGeom prst="rect">
                            <a:avLst/>
                          </a:prstGeom>
                          <a:solidFill>
                            <a:prstClr val="white"/>
                          </a:solidFill>
                          <a:ln>
                            <a:noFill/>
                          </a:ln>
                        </wps:spPr>
                        <wps:txbx>
                          <w:txbxContent>
                            <w:p w14:paraId="036949DD" w14:textId="6FC73ED0" w:rsidR="000E2D34" w:rsidRPr="00F55780" w:rsidRDefault="000E2D34">
                              <w:pPr>
                                <w:pStyle w:val="Legenda"/>
                                <w:rPr>
                                  <w:rFonts w:ascii="Times New Roman" w:hAnsi="Times New Roman" w:cs="Times New Roman"/>
                                  <w:noProof/>
                                  <w:color w:val="000000" w:themeColor="text1"/>
                                  <w:rPrChange w:id="7199" w:author="Jacyeude Araújo" w:date="2019-10-02T12:42:00Z">
                                    <w:rPr>
                                      <w:rFonts w:ascii="Times New Roman" w:hAnsi="Times New Roman" w:cs="Times New Roman"/>
                                      <w:noProof/>
                                      <w:color w:val="000000" w:themeColor="text1"/>
                                    </w:rPr>
                                  </w:rPrChange>
                                </w:rPr>
                                <w:pPrChange w:id="7200" w:author="Jacyeude Araújo" w:date="2019-10-02T12:29:00Z">
                                  <w:pPr>
                                    <w:keepNext/>
                                    <w:spacing w:after="0" w:line="360" w:lineRule="auto"/>
                                    <w:jc w:val="center"/>
                                  </w:pPr>
                                </w:pPrChange>
                              </w:pPr>
                              <w:ins w:id="7201" w:author="Jacyeude Araújo" w:date="2019-10-02T12:29:00Z">
                                <w:r w:rsidRPr="00F55780">
                                  <w:rPr>
                                    <w:rFonts w:ascii="Times New Roman" w:hAnsi="Times New Roman" w:cs="Times New Roman"/>
                                    <w:i w:val="0"/>
                                    <w:iCs w:val="0"/>
                                    <w:rPrChange w:id="7202" w:author="Jacyeude Araújo" w:date="2019-10-02T12:42:00Z">
                                      <w:rPr>
                                        <w:i/>
                                        <w:iCs/>
                                      </w:rPr>
                                    </w:rPrChange>
                                  </w:rPr>
                                  <w:t xml:space="preserve">Figura </w:t>
                                </w:r>
                                <w:r w:rsidRPr="00F55780">
                                  <w:rPr>
                                    <w:rFonts w:ascii="Times New Roman" w:hAnsi="Times New Roman" w:cs="Times New Roman"/>
                                    <w:i w:val="0"/>
                                    <w:iCs w:val="0"/>
                                    <w:rPrChange w:id="7203" w:author="Jacyeude Araújo" w:date="2019-10-02T12:42:00Z">
                                      <w:rPr>
                                        <w:i/>
                                        <w:iCs/>
                                      </w:rPr>
                                    </w:rPrChange>
                                  </w:rPr>
                                  <w:fldChar w:fldCharType="begin"/>
                                </w:r>
                                <w:r w:rsidRPr="00F55780">
                                  <w:rPr>
                                    <w:rFonts w:ascii="Times New Roman" w:hAnsi="Times New Roman" w:cs="Times New Roman"/>
                                    <w:i w:val="0"/>
                                    <w:iCs w:val="0"/>
                                    <w:rPrChange w:id="7204" w:author="Jacyeude Araújo" w:date="2019-10-02T12:42:00Z">
                                      <w:rPr>
                                        <w:i/>
                                        <w:iCs/>
                                      </w:rPr>
                                    </w:rPrChange>
                                  </w:rPr>
                                  <w:instrText xml:space="preserve"> SEQ Figura \* ARABIC </w:instrText>
                                </w:r>
                              </w:ins>
                              <w:r w:rsidRPr="00F55780">
                                <w:rPr>
                                  <w:rFonts w:ascii="Times New Roman" w:hAnsi="Times New Roman" w:cs="Times New Roman"/>
                                  <w:i w:val="0"/>
                                  <w:iCs w:val="0"/>
                                  <w:rPrChange w:id="7205" w:author="Jacyeude Araújo" w:date="2019-10-02T12:42:00Z">
                                    <w:rPr>
                                      <w:i/>
                                      <w:iCs/>
                                    </w:rPr>
                                  </w:rPrChange>
                                </w:rPr>
                                <w:fldChar w:fldCharType="separate"/>
                              </w:r>
                              <w:r w:rsidR="0008128E">
                                <w:rPr>
                                  <w:rFonts w:ascii="Times New Roman" w:hAnsi="Times New Roman" w:cs="Times New Roman"/>
                                  <w:i w:val="0"/>
                                  <w:iCs w:val="0"/>
                                  <w:noProof/>
                                </w:rPr>
                                <w:t>51</w:t>
                              </w:r>
                              <w:ins w:id="7206" w:author="Jacyeude Araújo" w:date="2019-10-02T12:29:00Z">
                                <w:r w:rsidRPr="00F55780">
                                  <w:rPr>
                                    <w:rFonts w:ascii="Times New Roman" w:hAnsi="Times New Roman" w:cs="Times New Roman"/>
                                    <w:i w:val="0"/>
                                    <w:iCs w:val="0"/>
                                    <w:rPrChange w:id="7207" w:author="Jacyeude Araújo" w:date="2019-10-02T12:42:00Z">
                                      <w:rPr>
                                        <w:i/>
                                        <w:iCs/>
                                      </w:rPr>
                                    </w:rPrChange>
                                  </w:rPr>
                                  <w:fldChar w:fldCharType="end"/>
                                </w:r>
                                <w:r w:rsidRPr="00F55780">
                                  <w:rPr>
                                    <w:rFonts w:ascii="Times New Roman" w:hAnsi="Times New Roman" w:cs="Times New Roman"/>
                                    <w:i w:val="0"/>
                                    <w:iCs w:val="0"/>
                                    <w:rPrChange w:id="7208" w:author="Jacyeude Araújo" w:date="2019-10-02T12:42:00Z">
                                      <w:rPr>
                                        <w:i/>
                                        <w:iCs/>
                                      </w:rPr>
                                    </w:rPrChange>
                                  </w:rPr>
                                  <w:t xml:space="preserve"> - Resultados kernel polynomial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DD7A59" id="_x0000_t202" coordsize="21600,21600" o:spt="202" path="m,l,21600r21600,l21600,xe">
                  <v:stroke joinstyle="miter"/>
                  <v:path gradientshapeok="t" o:connecttype="rect"/>
                </v:shapetype>
                <v:shape id="Caixa de Texto 134" o:spid="_x0000_s1026" type="#_x0000_t202" style="position:absolute;left:0;text-align:left;margin-left:174.85pt;margin-top:-4.2pt;width:226.05pt;height:18.6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" stroked="f">
                  <v:textbox inset="0,0,0,0">
                    <w:txbxContent>
                      <w:p w14:paraId="036949DD" w14:textId="6FC73ED0" w:rsidR="000E2D34" w:rsidRPr="00F55780" w:rsidRDefault="000E2D34">
                        <w:pPr>
                          <w:pStyle w:val="Legenda"/>
                          <w:rPr>
                            <w:rFonts w:ascii="Times New Roman" w:hAnsi="Times New Roman" w:cs="Times New Roman"/>
                            <w:noProof/>
                            <w:color w:val="000000" w:themeColor="text1"/>
                            <w:rPrChange w:id="7209" w:author="Jacyeude Araújo" w:date="2019-10-02T12:42:00Z">
                              <w:rPr>
                                <w:rFonts w:ascii="Times New Roman" w:hAnsi="Times New Roman" w:cs="Times New Roman"/>
                                <w:noProof/>
                                <w:color w:val="000000" w:themeColor="text1"/>
                              </w:rPr>
                            </w:rPrChange>
                          </w:rPr>
                          <w:pPrChange w:id="7210" w:author="Jacyeude Araújo" w:date="2019-10-02T12:29:00Z">
                            <w:pPr>
                              <w:keepNext/>
                              <w:spacing w:after="0" w:line="360" w:lineRule="auto"/>
                              <w:jc w:val="center"/>
                            </w:pPr>
                          </w:pPrChange>
                        </w:pPr>
                        <w:ins w:id="7211" w:author="Jacyeude Araújo" w:date="2019-10-02T12:29:00Z">
                          <w:r w:rsidRPr="00F55780">
                            <w:rPr>
                              <w:rFonts w:ascii="Times New Roman" w:hAnsi="Times New Roman" w:cs="Times New Roman"/>
                              <w:i w:val="0"/>
                              <w:iCs w:val="0"/>
                              <w:rPrChange w:id="7212" w:author="Jacyeude Araújo" w:date="2019-10-02T12:42:00Z">
                                <w:rPr>
                                  <w:i/>
                                  <w:iCs/>
                                </w:rPr>
                              </w:rPrChange>
                            </w:rPr>
                            <w:t xml:space="preserve">Figura </w:t>
                          </w:r>
                          <w:r w:rsidRPr="00F55780">
                            <w:rPr>
                              <w:rFonts w:ascii="Times New Roman" w:hAnsi="Times New Roman" w:cs="Times New Roman"/>
                              <w:i w:val="0"/>
                              <w:iCs w:val="0"/>
                              <w:rPrChange w:id="7213" w:author="Jacyeude Araújo" w:date="2019-10-02T12:42:00Z">
                                <w:rPr>
                                  <w:i/>
                                  <w:iCs/>
                                </w:rPr>
                              </w:rPrChange>
                            </w:rPr>
                            <w:fldChar w:fldCharType="begin"/>
                          </w:r>
                          <w:r w:rsidRPr="00F55780">
                            <w:rPr>
                              <w:rFonts w:ascii="Times New Roman" w:hAnsi="Times New Roman" w:cs="Times New Roman"/>
                              <w:i w:val="0"/>
                              <w:iCs w:val="0"/>
                              <w:rPrChange w:id="7214" w:author="Jacyeude Araújo" w:date="2019-10-02T12:42:00Z">
                                <w:rPr>
                                  <w:i/>
                                  <w:iCs/>
                                </w:rPr>
                              </w:rPrChange>
                            </w:rPr>
                            <w:instrText xml:space="preserve"> SEQ Figura \* ARABIC </w:instrText>
                          </w:r>
                        </w:ins>
                        <w:r w:rsidRPr="00F55780">
                          <w:rPr>
                            <w:rFonts w:ascii="Times New Roman" w:hAnsi="Times New Roman" w:cs="Times New Roman"/>
                            <w:i w:val="0"/>
                            <w:iCs w:val="0"/>
                            <w:rPrChange w:id="7215" w:author="Jacyeude Araújo" w:date="2019-10-02T12:42:00Z">
                              <w:rPr>
                                <w:i/>
                                <w:iCs/>
                              </w:rPr>
                            </w:rPrChange>
                          </w:rPr>
                          <w:fldChar w:fldCharType="separate"/>
                        </w:r>
                        <w:r w:rsidR="0008128E">
                          <w:rPr>
                            <w:rFonts w:ascii="Times New Roman" w:hAnsi="Times New Roman" w:cs="Times New Roman"/>
                            <w:i w:val="0"/>
                            <w:iCs w:val="0"/>
                            <w:noProof/>
                          </w:rPr>
                          <w:t>51</w:t>
                        </w:r>
                        <w:ins w:id="7216" w:author="Jacyeude Araújo" w:date="2019-10-02T12:29:00Z">
                          <w:r w:rsidRPr="00F55780">
                            <w:rPr>
                              <w:rFonts w:ascii="Times New Roman" w:hAnsi="Times New Roman" w:cs="Times New Roman"/>
                              <w:i w:val="0"/>
                              <w:iCs w:val="0"/>
                              <w:rPrChange w:id="7217" w:author="Jacyeude Araújo" w:date="2019-10-02T12:42:00Z">
                                <w:rPr>
                                  <w:i/>
                                  <w:iCs/>
                                </w:rPr>
                              </w:rPrChange>
                            </w:rPr>
                            <w:fldChar w:fldCharType="end"/>
                          </w:r>
                          <w:r w:rsidRPr="00F55780">
                            <w:rPr>
                              <w:rFonts w:ascii="Times New Roman" w:hAnsi="Times New Roman" w:cs="Times New Roman"/>
                              <w:i w:val="0"/>
                              <w:iCs w:val="0"/>
                              <w:rPrChange w:id="7218" w:author="Jacyeude Araújo" w:date="2019-10-02T12:42:00Z">
                                <w:rPr>
                                  <w:i/>
                                  <w:iCs/>
                                </w:rPr>
                              </w:rPrChange>
                            </w:rPr>
                            <w:t xml:space="preserve"> - Resultados kernel polynomial</w:t>
                          </w:r>
                        </w:ins>
                      </w:p>
                    </w:txbxContent>
                  </v:textbox>
                  <w10:wrap anchorx="margin"/>
                </v:shape>
              </w:pict>
            </mc:Fallback>
          </mc:AlternateContent>
        </w:r>
      </w:ins>
      <w:r w:rsidRPr="00F00993">
        <w:rPr>
          <w:rFonts w:ascii="Times New Roman" w:hAnsi="Times New Roman" w:cs="Times New Roman"/>
          <w:noProof/>
          <w:color w:val="000000" w:themeColor="text1"/>
          <w:lang w:eastAsia="pt-BR"/>
          <w:rPrChange w:id="7219" w:author="Jacyeude Araújo" w:date="2019-10-02T13:03:00Z">
            <w:rPr>
              <w:rFonts w:ascii="Times New Roman" w:hAnsi="Times New Roman" w:cs="Times New Roman"/>
              <w:noProof/>
              <w:color w:val="000000" w:themeColor="text1"/>
              <w:lang w:eastAsia="pt-BR"/>
            </w:rPr>
          </w:rPrChange>
        </w:rPr>
        <w:drawing>
          <wp:anchor distT="0" distB="0" distL="114300" distR="114300" simplePos="0" relativeHeight="251666432" behindDoc="0" locked="0" layoutInCell="1" allowOverlap="1" wp14:anchorId="1871B27F" wp14:editId="41E57BDA">
            <wp:simplePos x="0" y="0"/>
            <wp:positionH relativeFrom="margin">
              <wp:posOffset>-64135</wp:posOffset>
            </wp:positionH>
            <wp:positionV relativeFrom="paragraph">
              <wp:posOffset>231140</wp:posOffset>
            </wp:positionV>
            <wp:extent cx="2654300" cy="2382520"/>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4300" cy="2382520"/>
                    </a:xfrm>
                    <a:prstGeom prst="rect">
                      <a:avLst/>
                    </a:prstGeom>
                    <a:noFill/>
                    <a:ln>
                      <a:noFill/>
                    </a:ln>
                  </pic:spPr>
                </pic:pic>
              </a:graphicData>
            </a:graphic>
            <wp14:sizeRelH relativeFrom="page">
              <wp14:pctWidth>0</wp14:pctWidth>
            </wp14:sizeRelH>
            <wp14:sizeRelV relativeFrom="page">
              <wp14:pctHeight>0</wp14:pctHeight>
            </wp14:sizeRelV>
          </wp:anchor>
        </w:drawing>
      </w:r>
      <w:ins w:id="7220" w:author="Jacyeude Araújo" w:date="2019-10-02T12:28:00Z">
        <w:r w:rsidRPr="00F00993">
          <w:rPr>
            <w:noProof/>
            <w:color w:val="000000" w:themeColor="text1"/>
            <w:rPrChange w:id="7221" w:author="Jacyeude Araújo" w:date="2019-10-02T13:03:00Z">
              <w:rPr>
                <w:noProof/>
              </w:rPr>
            </w:rPrChange>
          </w:rPr>
          <mc:AlternateContent>
            <mc:Choice Requires="wps">
              <w:drawing>
                <wp:anchor distT="0" distB="0" distL="114300" distR="114300" simplePos="0" relativeHeight="251719680" behindDoc="0" locked="0" layoutInCell="1" allowOverlap="1" wp14:anchorId="7779C9F7" wp14:editId="35807CE7">
                  <wp:simplePos x="0" y="0"/>
                  <wp:positionH relativeFrom="column">
                    <wp:posOffset>-64770</wp:posOffset>
                  </wp:positionH>
                  <wp:positionV relativeFrom="paragraph">
                    <wp:posOffset>-15240</wp:posOffset>
                  </wp:positionV>
                  <wp:extent cx="2654300" cy="190500"/>
                  <wp:effectExtent l="0" t="0" r="0" b="0"/>
                  <wp:wrapNone/>
                  <wp:docPr id="64" name="Caixa de Texto 64"/>
                  <wp:cNvGraphicFramePr/>
                  <a:graphic xmlns:a="http://schemas.openxmlformats.org/drawingml/2006/main">
                    <a:graphicData uri="http://schemas.microsoft.com/office/word/2010/wordprocessingShape">
                      <wps:wsp>
                        <wps:cNvSpPr txBox="1"/>
                        <wps:spPr>
                          <a:xfrm>
                            <a:off x="0" y="0"/>
                            <a:ext cx="2654300" cy="190500"/>
                          </a:xfrm>
                          <a:prstGeom prst="rect">
                            <a:avLst/>
                          </a:prstGeom>
                          <a:solidFill>
                            <a:prstClr val="white"/>
                          </a:solidFill>
                          <a:ln>
                            <a:noFill/>
                          </a:ln>
                        </wps:spPr>
                        <wps:txbx>
                          <w:txbxContent>
                            <w:p w14:paraId="62B525D1" w14:textId="3B68CE81" w:rsidR="000E2D34" w:rsidRPr="00F55780" w:rsidRDefault="000E2D34">
                              <w:pPr>
                                <w:pStyle w:val="Legenda"/>
                                <w:rPr>
                                  <w:rFonts w:ascii="Times New Roman" w:hAnsi="Times New Roman" w:cs="Times New Roman"/>
                                  <w:noProof/>
                                  <w:color w:val="000000" w:themeColor="text1"/>
                                  <w:rPrChange w:id="7222" w:author="Jacyeude Araújo" w:date="2019-10-02T12:42:00Z">
                                    <w:rPr>
                                      <w:rFonts w:ascii="Times New Roman" w:hAnsi="Times New Roman" w:cs="Times New Roman"/>
                                      <w:noProof/>
                                      <w:color w:val="000000" w:themeColor="text1"/>
                                    </w:rPr>
                                  </w:rPrChange>
                                </w:rPr>
                                <w:pPrChange w:id="7223" w:author="Jacyeude Araújo" w:date="2019-10-02T12:28:00Z">
                                  <w:pPr>
                                    <w:keepNext/>
                                    <w:spacing w:after="0" w:line="360" w:lineRule="auto"/>
                                    <w:jc w:val="center"/>
                                  </w:pPr>
                                </w:pPrChange>
                              </w:pPr>
                              <w:ins w:id="7224" w:author="Jacyeude Araújo" w:date="2019-10-02T12:28:00Z">
                                <w:r w:rsidRPr="00F55780">
                                  <w:rPr>
                                    <w:rFonts w:ascii="Times New Roman" w:hAnsi="Times New Roman" w:cs="Times New Roman"/>
                                    <w:i w:val="0"/>
                                    <w:iCs w:val="0"/>
                                    <w:rPrChange w:id="7225" w:author="Jacyeude Araújo" w:date="2019-10-02T12:42:00Z">
                                      <w:rPr>
                                        <w:i/>
                                        <w:iCs/>
                                      </w:rPr>
                                    </w:rPrChange>
                                  </w:rPr>
                                  <w:t xml:space="preserve">Figura </w:t>
                                </w:r>
                                <w:r w:rsidRPr="00F55780">
                                  <w:rPr>
                                    <w:rFonts w:ascii="Times New Roman" w:hAnsi="Times New Roman" w:cs="Times New Roman"/>
                                    <w:i w:val="0"/>
                                    <w:iCs w:val="0"/>
                                    <w:rPrChange w:id="7226" w:author="Jacyeude Araújo" w:date="2019-10-02T12:42:00Z">
                                      <w:rPr>
                                        <w:i/>
                                        <w:iCs/>
                                      </w:rPr>
                                    </w:rPrChange>
                                  </w:rPr>
                                  <w:fldChar w:fldCharType="begin"/>
                                </w:r>
                                <w:r w:rsidRPr="00F55780">
                                  <w:rPr>
                                    <w:rFonts w:ascii="Times New Roman" w:hAnsi="Times New Roman" w:cs="Times New Roman"/>
                                    <w:i w:val="0"/>
                                    <w:iCs w:val="0"/>
                                    <w:rPrChange w:id="7227" w:author="Jacyeude Araújo" w:date="2019-10-02T12:42:00Z">
                                      <w:rPr>
                                        <w:i/>
                                        <w:iCs/>
                                      </w:rPr>
                                    </w:rPrChange>
                                  </w:rPr>
                                  <w:instrText xml:space="preserve"> SEQ Figura \* ARABIC </w:instrText>
                                </w:r>
                              </w:ins>
                              <w:r w:rsidRPr="00F55780">
                                <w:rPr>
                                  <w:rFonts w:ascii="Times New Roman" w:hAnsi="Times New Roman" w:cs="Times New Roman"/>
                                  <w:i w:val="0"/>
                                  <w:iCs w:val="0"/>
                                  <w:rPrChange w:id="7228" w:author="Jacyeude Araújo" w:date="2019-10-02T12:42:00Z">
                                    <w:rPr>
                                      <w:i/>
                                      <w:iCs/>
                                    </w:rPr>
                                  </w:rPrChange>
                                </w:rPr>
                                <w:fldChar w:fldCharType="separate"/>
                              </w:r>
                              <w:r w:rsidR="0008128E">
                                <w:rPr>
                                  <w:rFonts w:ascii="Times New Roman" w:hAnsi="Times New Roman" w:cs="Times New Roman"/>
                                  <w:i w:val="0"/>
                                  <w:iCs w:val="0"/>
                                  <w:noProof/>
                                </w:rPr>
                                <w:t>52</w:t>
                              </w:r>
                              <w:ins w:id="7229" w:author="Jacyeude Araújo" w:date="2019-10-02T12:28:00Z">
                                <w:r w:rsidRPr="00F55780">
                                  <w:rPr>
                                    <w:rFonts w:ascii="Times New Roman" w:hAnsi="Times New Roman" w:cs="Times New Roman"/>
                                    <w:i w:val="0"/>
                                    <w:iCs w:val="0"/>
                                    <w:rPrChange w:id="7230" w:author="Jacyeude Araújo" w:date="2019-10-02T12:42:00Z">
                                      <w:rPr>
                                        <w:i/>
                                        <w:iCs/>
                                      </w:rPr>
                                    </w:rPrChange>
                                  </w:rPr>
                                  <w:fldChar w:fldCharType="end"/>
                                </w:r>
                                <w:r w:rsidRPr="00F55780">
                                  <w:rPr>
                                    <w:rFonts w:ascii="Times New Roman" w:hAnsi="Times New Roman" w:cs="Times New Roman"/>
                                    <w:i w:val="0"/>
                                    <w:iCs w:val="0"/>
                                    <w:rPrChange w:id="7231" w:author="Jacyeude Araújo" w:date="2019-10-02T12:42:00Z">
                                      <w:rPr>
                                        <w:i/>
                                        <w:iCs/>
                                      </w:rPr>
                                    </w:rPrChange>
                                  </w:rPr>
                                  <w:t xml:space="preserve"> - Resultados kernel </w:t>
                                </w:r>
                                <w:proofErr w:type="spellStart"/>
                                <w:r w:rsidRPr="00F55780">
                                  <w:rPr>
                                    <w:rFonts w:ascii="Times New Roman" w:hAnsi="Times New Roman" w:cs="Times New Roman"/>
                                    <w:i w:val="0"/>
                                    <w:iCs w:val="0"/>
                                    <w:rPrChange w:id="7232" w:author="Jacyeude Araújo" w:date="2019-10-02T12:42:00Z">
                                      <w:rPr>
                                        <w:i/>
                                        <w:iCs/>
                                      </w:rPr>
                                    </w:rPrChange>
                                  </w:rPr>
                                  <w:t>rbf</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9C9F7" id="Caixa de Texto 64" o:spid="_x0000_s1027" type="#_x0000_t202" style="position:absolute;left:0;text-align:left;margin-left:-5.1pt;margin-top:-1.2pt;width:209pt;height: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HopNQIAAG8EAAAOAAAAZHJzL2Uyb0RvYy54bWysVFFv2yAQfp+0/4B4X+xkb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" stroked="f">
                  <v:textbox inset="0,0,0,0">
                    <w:txbxContent>
                      <w:p w14:paraId="62B525D1" w14:textId="3B68CE81" w:rsidR="000E2D34" w:rsidRPr="00F55780" w:rsidRDefault="000E2D34">
                        <w:pPr>
                          <w:pStyle w:val="Legenda"/>
                          <w:rPr>
                            <w:rFonts w:ascii="Times New Roman" w:hAnsi="Times New Roman" w:cs="Times New Roman"/>
                            <w:noProof/>
                            <w:color w:val="000000" w:themeColor="text1"/>
                            <w:rPrChange w:id="7233" w:author="Jacyeude Araújo" w:date="2019-10-02T12:42:00Z">
                              <w:rPr>
                                <w:rFonts w:ascii="Times New Roman" w:hAnsi="Times New Roman" w:cs="Times New Roman"/>
                                <w:noProof/>
                                <w:color w:val="000000" w:themeColor="text1"/>
                              </w:rPr>
                            </w:rPrChange>
                          </w:rPr>
                          <w:pPrChange w:id="7234" w:author="Jacyeude Araújo" w:date="2019-10-02T12:28:00Z">
                            <w:pPr>
                              <w:keepNext/>
                              <w:spacing w:after="0" w:line="360" w:lineRule="auto"/>
                              <w:jc w:val="center"/>
                            </w:pPr>
                          </w:pPrChange>
                        </w:pPr>
                        <w:ins w:id="7235" w:author="Jacyeude Araújo" w:date="2019-10-02T12:28:00Z">
                          <w:r w:rsidRPr="00F55780">
                            <w:rPr>
                              <w:rFonts w:ascii="Times New Roman" w:hAnsi="Times New Roman" w:cs="Times New Roman"/>
                              <w:i w:val="0"/>
                              <w:iCs w:val="0"/>
                              <w:rPrChange w:id="7236" w:author="Jacyeude Araújo" w:date="2019-10-02T12:42:00Z">
                                <w:rPr>
                                  <w:i/>
                                  <w:iCs/>
                                </w:rPr>
                              </w:rPrChange>
                            </w:rPr>
                            <w:t xml:space="preserve">Figura </w:t>
                          </w:r>
                          <w:r w:rsidRPr="00F55780">
                            <w:rPr>
                              <w:rFonts w:ascii="Times New Roman" w:hAnsi="Times New Roman" w:cs="Times New Roman"/>
                              <w:i w:val="0"/>
                              <w:iCs w:val="0"/>
                              <w:rPrChange w:id="7237" w:author="Jacyeude Araújo" w:date="2019-10-02T12:42:00Z">
                                <w:rPr>
                                  <w:i/>
                                  <w:iCs/>
                                </w:rPr>
                              </w:rPrChange>
                            </w:rPr>
                            <w:fldChar w:fldCharType="begin"/>
                          </w:r>
                          <w:r w:rsidRPr="00F55780">
                            <w:rPr>
                              <w:rFonts w:ascii="Times New Roman" w:hAnsi="Times New Roman" w:cs="Times New Roman"/>
                              <w:i w:val="0"/>
                              <w:iCs w:val="0"/>
                              <w:rPrChange w:id="7238" w:author="Jacyeude Araújo" w:date="2019-10-02T12:42:00Z">
                                <w:rPr>
                                  <w:i/>
                                  <w:iCs/>
                                </w:rPr>
                              </w:rPrChange>
                            </w:rPr>
                            <w:instrText xml:space="preserve"> SEQ Figura \* ARABIC </w:instrText>
                          </w:r>
                        </w:ins>
                        <w:r w:rsidRPr="00F55780">
                          <w:rPr>
                            <w:rFonts w:ascii="Times New Roman" w:hAnsi="Times New Roman" w:cs="Times New Roman"/>
                            <w:i w:val="0"/>
                            <w:iCs w:val="0"/>
                            <w:rPrChange w:id="7239" w:author="Jacyeude Araújo" w:date="2019-10-02T12:42:00Z">
                              <w:rPr>
                                <w:i/>
                                <w:iCs/>
                              </w:rPr>
                            </w:rPrChange>
                          </w:rPr>
                          <w:fldChar w:fldCharType="separate"/>
                        </w:r>
                        <w:r w:rsidR="0008128E">
                          <w:rPr>
                            <w:rFonts w:ascii="Times New Roman" w:hAnsi="Times New Roman" w:cs="Times New Roman"/>
                            <w:i w:val="0"/>
                            <w:iCs w:val="0"/>
                            <w:noProof/>
                          </w:rPr>
                          <w:t>52</w:t>
                        </w:r>
                        <w:ins w:id="7240" w:author="Jacyeude Araújo" w:date="2019-10-02T12:28:00Z">
                          <w:r w:rsidRPr="00F55780">
                            <w:rPr>
                              <w:rFonts w:ascii="Times New Roman" w:hAnsi="Times New Roman" w:cs="Times New Roman"/>
                              <w:i w:val="0"/>
                              <w:iCs w:val="0"/>
                              <w:rPrChange w:id="7241" w:author="Jacyeude Araújo" w:date="2019-10-02T12:42:00Z">
                                <w:rPr>
                                  <w:i/>
                                  <w:iCs/>
                                </w:rPr>
                              </w:rPrChange>
                            </w:rPr>
                            <w:fldChar w:fldCharType="end"/>
                          </w:r>
                          <w:r w:rsidRPr="00F55780">
                            <w:rPr>
                              <w:rFonts w:ascii="Times New Roman" w:hAnsi="Times New Roman" w:cs="Times New Roman"/>
                              <w:i w:val="0"/>
                              <w:iCs w:val="0"/>
                              <w:rPrChange w:id="7242" w:author="Jacyeude Araújo" w:date="2019-10-02T12:42:00Z">
                                <w:rPr>
                                  <w:i/>
                                  <w:iCs/>
                                </w:rPr>
                              </w:rPrChange>
                            </w:rPr>
                            <w:t xml:space="preserve"> - Resultados kernel </w:t>
                          </w:r>
                          <w:proofErr w:type="spellStart"/>
                          <w:r w:rsidRPr="00F55780">
                            <w:rPr>
                              <w:rFonts w:ascii="Times New Roman" w:hAnsi="Times New Roman" w:cs="Times New Roman"/>
                              <w:i w:val="0"/>
                              <w:iCs w:val="0"/>
                              <w:rPrChange w:id="7243" w:author="Jacyeude Araújo" w:date="2019-10-02T12:42:00Z">
                                <w:rPr>
                                  <w:i/>
                                  <w:iCs/>
                                </w:rPr>
                              </w:rPrChange>
                            </w:rPr>
                            <w:t>rbf</w:t>
                          </w:r>
                        </w:ins>
                        <w:proofErr w:type="spellEnd"/>
                      </w:p>
                    </w:txbxContent>
                  </v:textbox>
                </v:shape>
              </w:pict>
            </mc:Fallback>
          </mc:AlternateContent>
        </w:r>
      </w:ins>
    </w:p>
    <w:p w14:paraId="5DD9A429" w14:textId="2137B3D9" w:rsidR="001D0FBC" w:rsidRPr="00F00993" w:rsidRDefault="001D0FBC" w:rsidP="002F52CD">
      <w:pPr>
        <w:keepNext/>
        <w:spacing w:after="0" w:line="360" w:lineRule="auto"/>
        <w:jc w:val="center"/>
        <w:rPr>
          <w:rFonts w:ascii="Times New Roman" w:hAnsi="Times New Roman" w:cs="Times New Roman"/>
          <w:color w:val="000000" w:themeColor="text1"/>
        </w:rPr>
      </w:pPr>
    </w:p>
    <w:p w14:paraId="7F3A0B20" w14:textId="1922A0AC" w:rsidR="001D0FBC" w:rsidRPr="00F00993" w:rsidRDefault="001D0FBC" w:rsidP="002F52CD">
      <w:pPr>
        <w:keepNext/>
        <w:spacing w:after="0" w:line="360" w:lineRule="auto"/>
        <w:jc w:val="center"/>
        <w:rPr>
          <w:rFonts w:ascii="Times New Roman" w:hAnsi="Times New Roman" w:cs="Times New Roman"/>
          <w:color w:val="000000" w:themeColor="text1"/>
        </w:rPr>
      </w:pPr>
    </w:p>
    <w:p w14:paraId="08A7E208" w14:textId="5E433D20" w:rsidR="001D0FBC" w:rsidRPr="00F00993" w:rsidRDefault="001D0FBC" w:rsidP="002F52CD">
      <w:pPr>
        <w:keepNext/>
        <w:spacing w:after="0" w:line="360" w:lineRule="auto"/>
        <w:jc w:val="center"/>
        <w:rPr>
          <w:rFonts w:ascii="Times New Roman" w:hAnsi="Times New Roman" w:cs="Times New Roman"/>
          <w:color w:val="000000" w:themeColor="text1"/>
        </w:rPr>
      </w:pPr>
    </w:p>
    <w:p w14:paraId="5BBFB838" w14:textId="650B282A" w:rsidR="001D0FBC" w:rsidRPr="00F00993" w:rsidRDefault="001D0FBC" w:rsidP="002F52CD">
      <w:pPr>
        <w:keepNext/>
        <w:spacing w:after="0" w:line="360" w:lineRule="auto"/>
        <w:jc w:val="center"/>
        <w:rPr>
          <w:rFonts w:ascii="Times New Roman" w:hAnsi="Times New Roman" w:cs="Times New Roman"/>
          <w:color w:val="000000" w:themeColor="text1"/>
        </w:rPr>
      </w:pPr>
    </w:p>
    <w:p w14:paraId="7810BBB4" w14:textId="34FDF089" w:rsidR="001D0FBC" w:rsidRPr="00F00993" w:rsidRDefault="001D0FBC" w:rsidP="002F52CD">
      <w:pPr>
        <w:keepNext/>
        <w:spacing w:after="0" w:line="360" w:lineRule="auto"/>
        <w:jc w:val="center"/>
        <w:rPr>
          <w:rFonts w:ascii="Times New Roman" w:hAnsi="Times New Roman" w:cs="Times New Roman"/>
          <w:color w:val="000000" w:themeColor="text1"/>
        </w:rPr>
      </w:pPr>
    </w:p>
    <w:p w14:paraId="0D019343" w14:textId="77777777" w:rsidR="001D0FBC" w:rsidRPr="00F00993" w:rsidRDefault="001D0FBC" w:rsidP="002F52CD">
      <w:pPr>
        <w:keepNext/>
        <w:spacing w:after="0" w:line="360" w:lineRule="auto"/>
        <w:jc w:val="center"/>
        <w:rPr>
          <w:rFonts w:ascii="Times New Roman" w:hAnsi="Times New Roman" w:cs="Times New Roman"/>
          <w:color w:val="000000" w:themeColor="text1"/>
        </w:rPr>
      </w:pPr>
    </w:p>
    <w:p w14:paraId="565729C5" w14:textId="4C9BE19E" w:rsidR="001D0FBC" w:rsidRPr="00F00993" w:rsidRDefault="001D0FBC" w:rsidP="002F52CD">
      <w:pPr>
        <w:keepNext/>
        <w:spacing w:after="0" w:line="360" w:lineRule="auto"/>
        <w:jc w:val="center"/>
        <w:rPr>
          <w:rFonts w:ascii="Times New Roman" w:hAnsi="Times New Roman" w:cs="Times New Roman"/>
          <w:color w:val="000000" w:themeColor="text1"/>
        </w:rPr>
      </w:pPr>
    </w:p>
    <w:p w14:paraId="4B6E65AA" w14:textId="77777777" w:rsidR="001D0FBC" w:rsidRPr="00F00993" w:rsidRDefault="001D0FBC" w:rsidP="002F52CD">
      <w:pPr>
        <w:keepNext/>
        <w:spacing w:after="0" w:line="360" w:lineRule="auto"/>
        <w:jc w:val="center"/>
        <w:rPr>
          <w:rFonts w:ascii="Times New Roman" w:hAnsi="Times New Roman" w:cs="Times New Roman"/>
          <w:color w:val="000000" w:themeColor="text1"/>
        </w:rPr>
      </w:pPr>
    </w:p>
    <w:p w14:paraId="3E5B0AD9" w14:textId="77777777" w:rsidR="001D0FBC" w:rsidRPr="00F00993" w:rsidRDefault="001D0FBC" w:rsidP="002F52CD">
      <w:pPr>
        <w:keepNext/>
        <w:spacing w:after="0" w:line="360" w:lineRule="auto"/>
        <w:jc w:val="center"/>
        <w:rPr>
          <w:rFonts w:ascii="Times New Roman" w:hAnsi="Times New Roman" w:cs="Times New Roman"/>
          <w:color w:val="000000" w:themeColor="text1"/>
        </w:rPr>
      </w:pPr>
    </w:p>
    <w:p w14:paraId="587B37C4" w14:textId="3F6F33AD" w:rsidR="001D0FBC" w:rsidRPr="00F00993" w:rsidRDefault="00F55780" w:rsidP="002F52CD">
      <w:pPr>
        <w:keepNext/>
        <w:spacing w:after="0" w:line="360" w:lineRule="auto"/>
        <w:jc w:val="center"/>
        <w:rPr>
          <w:rFonts w:ascii="Times New Roman" w:hAnsi="Times New Roman" w:cs="Times New Roman"/>
          <w:color w:val="000000" w:themeColor="text1"/>
        </w:rPr>
      </w:pPr>
      <w:r w:rsidRPr="00F00993">
        <w:rPr>
          <w:noProof/>
          <w:color w:val="000000" w:themeColor="text1"/>
          <w:lang w:eastAsia="pt-BR"/>
          <w:rPrChange w:id="7244" w:author="Jacyeude Araújo" w:date="2019-10-02T13:03:00Z">
            <w:rPr>
              <w:noProof/>
              <w:color w:val="000000" w:themeColor="text1"/>
              <w:lang w:eastAsia="pt-BR"/>
            </w:rPr>
          </w:rPrChange>
        </w:rPr>
        <mc:AlternateContent>
          <mc:Choice Requires="wps">
            <w:drawing>
              <wp:anchor distT="0" distB="0" distL="114300" distR="114300" simplePos="0" relativeHeight="251671552" behindDoc="0" locked="0" layoutInCell="1" allowOverlap="1" wp14:anchorId="4E8AF6A3" wp14:editId="2BBA0014">
                <wp:simplePos x="0" y="0"/>
                <wp:positionH relativeFrom="column">
                  <wp:posOffset>-64770</wp:posOffset>
                </wp:positionH>
                <wp:positionV relativeFrom="paragraph">
                  <wp:posOffset>272415</wp:posOffset>
                </wp:positionV>
                <wp:extent cx="1325880" cy="635"/>
                <wp:effectExtent l="0" t="0" r="7620" b="8255"/>
                <wp:wrapNone/>
                <wp:docPr id="17" name="Caixa de Texto 17"/>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3B9C7B40" w14:textId="4B77733A" w:rsidR="000E2D34" w:rsidRPr="00F55780" w:rsidRDefault="000E2D34" w:rsidP="001D0FBC">
                            <w:pPr>
                              <w:pStyle w:val="Legenda"/>
                              <w:rPr>
                                <w:rFonts w:ascii="Times New Roman" w:hAnsi="Times New Roman" w:cs="Times New Roman"/>
                                <w:i w:val="0"/>
                                <w:iCs w:val="0"/>
                                <w:noProof/>
                                <w:color w:val="000000" w:themeColor="text1"/>
                                <w:rPrChange w:id="7245" w:author="Jacyeude Araújo" w:date="2019-10-02T12:42:00Z">
                                  <w:rPr>
                                    <w:rFonts w:ascii="Times New Roman" w:hAnsi="Times New Roman" w:cs="Times New Roman"/>
                                    <w:noProof/>
                                    <w:color w:val="000000" w:themeColor="text1"/>
                                  </w:rPr>
                                </w:rPrChange>
                              </w:rPr>
                            </w:pPr>
                            <w:bookmarkStart w:id="7246" w:name="_Toc20849544"/>
                            <w:del w:id="7247" w:author="Jacyeude Araújo" w:date="2019-10-02T12:28:00Z">
                              <w:r w:rsidRPr="00F55780" w:rsidDel="001F1EFD">
                                <w:rPr>
                                  <w:rFonts w:ascii="Times New Roman" w:hAnsi="Times New Roman" w:cs="Times New Roman"/>
                                  <w:i w:val="0"/>
                                  <w:iCs w:val="0"/>
                                  <w:rPrChange w:id="7248" w:author="Jacyeude Araújo" w:date="2019-10-02T12:42:00Z">
                                    <w:rPr/>
                                  </w:rPrChange>
                                </w:rPr>
                                <w:delText xml:space="preserve">Figura </w:delText>
                              </w:r>
                            </w:del>
                            <w:del w:id="7249" w:author="Jacyeude Araújo" w:date="2019-10-02T10:09:00Z">
                              <w:r w:rsidRPr="00F55780" w:rsidDel="00DA6A84">
                                <w:rPr>
                                  <w:rFonts w:ascii="Times New Roman" w:hAnsi="Times New Roman" w:cs="Times New Roman"/>
                                  <w:i w:val="0"/>
                                  <w:iCs w:val="0"/>
                                  <w:rPrChange w:id="7250" w:author="Jacyeude Araújo" w:date="2019-10-02T12:42:00Z">
                                    <w:rPr/>
                                  </w:rPrChange>
                                </w:rPr>
                                <w:fldChar w:fldCharType="begin"/>
                              </w:r>
                              <w:r w:rsidRPr="00F55780" w:rsidDel="00DA6A84">
                                <w:rPr>
                                  <w:rFonts w:ascii="Times New Roman" w:hAnsi="Times New Roman" w:cs="Times New Roman"/>
                                  <w:i w:val="0"/>
                                  <w:iCs w:val="0"/>
                                  <w:rPrChange w:id="7251" w:author="Jacyeude Araújo" w:date="2019-10-02T12:42:00Z">
                                    <w:rPr/>
                                  </w:rPrChange>
                                </w:rPr>
                                <w:delInstrText xml:space="preserve"> SEQ Figura \* ARABIC </w:delInstrText>
                              </w:r>
                              <w:r w:rsidRPr="00F55780" w:rsidDel="00DA6A84">
                                <w:rPr>
                                  <w:rFonts w:ascii="Times New Roman" w:hAnsi="Times New Roman" w:cs="Times New Roman"/>
                                  <w:i w:val="0"/>
                                  <w:iCs w:val="0"/>
                                  <w:rPrChange w:id="7252" w:author="Jacyeude Araújo" w:date="2019-10-02T12:42:00Z">
                                    <w:rPr/>
                                  </w:rPrChange>
                                </w:rPr>
                                <w:fldChar w:fldCharType="separate"/>
                              </w:r>
                              <w:r w:rsidRPr="00F55780" w:rsidDel="00DA6A84">
                                <w:rPr>
                                  <w:rFonts w:ascii="Times New Roman" w:hAnsi="Times New Roman" w:cs="Times New Roman"/>
                                  <w:i w:val="0"/>
                                  <w:iCs w:val="0"/>
                                  <w:noProof/>
                                  <w:rPrChange w:id="7253" w:author="Jacyeude Araújo" w:date="2019-10-02T12:42:00Z">
                                    <w:rPr>
                                      <w:noProof/>
                                    </w:rPr>
                                  </w:rPrChange>
                                </w:rPr>
                                <w:delText>57</w:delText>
                              </w:r>
                              <w:r w:rsidRPr="00F55780" w:rsidDel="00DA6A84">
                                <w:rPr>
                                  <w:rFonts w:ascii="Times New Roman" w:hAnsi="Times New Roman" w:cs="Times New Roman"/>
                                  <w:i w:val="0"/>
                                  <w:iCs w:val="0"/>
                                  <w:rPrChange w:id="7254" w:author="Jacyeude Araújo" w:date="2019-10-02T12:42:00Z">
                                    <w:rPr/>
                                  </w:rPrChange>
                                </w:rPr>
                                <w:fldChar w:fldCharType="end"/>
                              </w:r>
                            </w:del>
                            <w:del w:id="7255" w:author="Jacyeude Araújo" w:date="2019-10-02T12:28:00Z">
                              <w:r w:rsidRPr="00F55780" w:rsidDel="001F1EFD">
                                <w:rPr>
                                  <w:rFonts w:ascii="Times New Roman" w:hAnsi="Times New Roman" w:cs="Times New Roman"/>
                                  <w:i w:val="0"/>
                                  <w:iCs w:val="0"/>
                                  <w:rPrChange w:id="7256" w:author="Jacyeude Araújo" w:date="2019-10-02T12:42:00Z">
                                    <w:rPr/>
                                  </w:rPrChange>
                                </w:rPr>
                                <w:delText xml:space="preserve"> - Resultados kernel rbf. </w:delText>
                              </w:r>
                            </w:del>
                            <w:r w:rsidRPr="00F55780">
                              <w:rPr>
                                <w:rFonts w:ascii="Times New Roman" w:hAnsi="Times New Roman" w:cs="Times New Roman"/>
                                <w:i w:val="0"/>
                                <w:iCs w:val="0"/>
                                <w:rPrChange w:id="7257" w:author="Jacyeude Araújo" w:date="2019-10-02T12:42:00Z">
                                  <w:rPr/>
                                </w:rPrChange>
                              </w:rPr>
                              <w:t>Fonte: O próprio autor</w:t>
                            </w:r>
                            <w:bookmarkEnd w:id="7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8AF6A3" id="Caixa de Texto 17" o:spid="_x0000_s1028" type="#_x0000_t202" style="position:absolute;left:0;text-align:left;margin-left:-5.1pt;margin-top:21.45pt;width:104.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" stroked="f">
                <v:textbox style="mso-fit-shape-to-text:t" inset="0,0,0,0">
                  <w:txbxContent>
                    <w:p w14:paraId="3B9C7B40" w14:textId="4B77733A" w:rsidR="000E2D34" w:rsidRPr="00F55780" w:rsidRDefault="000E2D34" w:rsidP="001D0FBC">
                      <w:pPr>
                        <w:pStyle w:val="Legenda"/>
                        <w:rPr>
                          <w:rFonts w:ascii="Times New Roman" w:hAnsi="Times New Roman" w:cs="Times New Roman"/>
                          <w:i w:val="0"/>
                          <w:iCs w:val="0"/>
                          <w:noProof/>
                          <w:color w:val="000000" w:themeColor="text1"/>
                          <w:rPrChange w:id="7258" w:author="Jacyeude Araújo" w:date="2019-10-02T12:42:00Z">
                            <w:rPr>
                              <w:rFonts w:ascii="Times New Roman" w:hAnsi="Times New Roman" w:cs="Times New Roman"/>
                              <w:noProof/>
                              <w:color w:val="000000" w:themeColor="text1"/>
                            </w:rPr>
                          </w:rPrChange>
                        </w:rPr>
                      </w:pPr>
                      <w:bookmarkStart w:id="7259" w:name="_Toc20849544"/>
                      <w:del w:id="7260" w:author="Jacyeude Araújo" w:date="2019-10-02T12:28:00Z">
                        <w:r w:rsidRPr="00F55780" w:rsidDel="001F1EFD">
                          <w:rPr>
                            <w:rFonts w:ascii="Times New Roman" w:hAnsi="Times New Roman" w:cs="Times New Roman"/>
                            <w:i w:val="0"/>
                            <w:iCs w:val="0"/>
                            <w:rPrChange w:id="7261" w:author="Jacyeude Araújo" w:date="2019-10-02T12:42:00Z">
                              <w:rPr/>
                            </w:rPrChange>
                          </w:rPr>
                          <w:delText xml:space="preserve">Figura </w:delText>
                        </w:r>
                      </w:del>
                      <w:del w:id="7262" w:author="Jacyeude Araújo" w:date="2019-10-02T10:09:00Z">
                        <w:r w:rsidRPr="00F55780" w:rsidDel="00DA6A84">
                          <w:rPr>
                            <w:rFonts w:ascii="Times New Roman" w:hAnsi="Times New Roman" w:cs="Times New Roman"/>
                            <w:i w:val="0"/>
                            <w:iCs w:val="0"/>
                            <w:rPrChange w:id="7263" w:author="Jacyeude Araújo" w:date="2019-10-02T12:42:00Z">
                              <w:rPr/>
                            </w:rPrChange>
                          </w:rPr>
                          <w:fldChar w:fldCharType="begin"/>
                        </w:r>
                        <w:r w:rsidRPr="00F55780" w:rsidDel="00DA6A84">
                          <w:rPr>
                            <w:rFonts w:ascii="Times New Roman" w:hAnsi="Times New Roman" w:cs="Times New Roman"/>
                            <w:i w:val="0"/>
                            <w:iCs w:val="0"/>
                            <w:rPrChange w:id="7264" w:author="Jacyeude Araújo" w:date="2019-10-02T12:42:00Z">
                              <w:rPr/>
                            </w:rPrChange>
                          </w:rPr>
                          <w:delInstrText xml:space="preserve"> SEQ Figura \* ARABIC </w:delInstrText>
                        </w:r>
                        <w:r w:rsidRPr="00F55780" w:rsidDel="00DA6A84">
                          <w:rPr>
                            <w:rFonts w:ascii="Times New Roman" w:hAnsi="Times New Roman" w:cs="Times New Roman"/>
                            <w:i w:val="0"/>
                            <w:iCs w:val="0"/>
                            <w:rPrChange w:id="7265" w:author="Jacyeude Araújo" w:date="2019-10-02T12:42:00Z">
                              <w:rPr/>
                            </w:rPrChange>
                          </w:rPr>
                          <w:fldChar w:fldCharType="separate"/>
                        </w:r>
                        <w:r w:rsidRPr="00F55780" w:rsidDel="00DA6A84">
                          <w:rPr>
                            <w:rFonts w:ascii="Times New Roman" w:hAnsi="Times New Roman" w:cs="Times New Roman"/>
                            <w:i w:val="0"/>
                            <w:iCs w:val="0"/>
                            <w:noProof/>
                            <w:rPrChange w:id="7266" w:author="Jacyeude Araújo" w:date="2019-10-02T12:42:00Z">
                              <w:rPr>
                                <w:noProof/>
                              </w:rPr>
                            </w:rPrChange>
                          </w:rPr>
                          <w:delText>57</w:delText>
                        </w:r>
                        <w:r w:rsidRPr="00F55780" w:rsidDel="00DA6A84">
                          <w:rPr>
                            <w:rFonts w:ascii="Times New Roman" w:hAnsi="Times New Roman" w:cs="Times New Roman"/>
                            <w:i w:val="0"/>
                            <w:iCs w:val="0"/>
                            <w:rPrChange w:id="7267" w:author="Jacyeude Araújo" w:date="2019-10-02T12:42:00Z">
                              <w:rPr/>
                            </w:rPrChange>
                          </w:rPr>
                          <w:fldChar w:fldCharType="end"/>
                        </w:r>
                      </w:del>
                      <w:del w:id="7268" w:author="Jacyeude Araújo" w:date="2019-10-02T12:28:00Z">
                        <w:r w:rsidRPr="00F55780" w:rsidDel="001F1EFD">
                          <w:rPr>
                            <w:rFonts w:ascii="Times New Roman" w:hAnsi="Times New Roman" w:cs="Times New Roman"/>
                            <w:i w:val="0"/>
                            <w:iCs w:val="0"/>
                            <w:rPrChange w:id="7269" w:author="Jacyeude Araújo" w:date="2019-10-02T12:42:00Z">
                              <w:rPr/>
                            </w:rPrChange>
                          </w:rPr>
                          <w:delText xml:space="preserve"> - Resultados kernel rbf. </w:delText>
                        </w:r>
                      </w:del>
                      <w:r w:rsidRPr="00F55780">
                        <w:rPr>
                          <w:rFonts w:ascii="Times New Roman" w:hAnsi="Times New Roman" w:cs="Times New Roman"/>
                          <w:i w:val="0"/>
                          <w:iCs w:val="0"/>
                          <w:rPrChange w:id="7270" w:author="Jacyeude Araújo" w:date="2019-10-02T12:42:00Z">
                            <w:rPr/>
                          </w:rPrChange>
                        </w:rPr>
                        <w:t>Fonte: O próprio autor</w:t>
                      </w:r>
                      <w:bookmarkEnd w:id="7259"/>
                    </w:p>
                  </w:txbxContent>
                </v:textbox>
              </v:shape>
            </w:pict>
          </mc:Fallback>
        </mc:AlternateContent>
      </w:r>
    </w:p>
    <w:p w14:paraId="3AF06241" w14:textId="5807D47A" w:rsidR="001D0FBC" w:rsidRPr="00F00993" w:rsidRDefault="00F55780" w:rsidP="002F52CD">
      <w:pPr>
        <w:keepNext/>
        <w:spacing w:after="0" w:line="360" w:lineRule="auto"/>
        <w:jc w:val="center"/>
        <w:rPr>
          <w:rFonts w:ascii="Times New Roman" w:hAnsi="Times New Roman" w:cs="Times New Roman"/>
          <w:color w:val="000000" w:themeColor="text1"/>
        </w:rPr>
      </w:pPr>
      <w:r w:rsidRPr="00F00993">
        <w:rPr>
          <w:noProof/>
          <w:color w:val="000000" w:themeColor="text1"/>
          <w:lang w:eastAsia="pt-BR"/>
          <w:rPrChange w:id="7271" w:author="Jacyeude Araújo" w:date="2019-10-02T13:03:00Z">
            <w:rPr>
              <w:noProof/>
              <w:color w:val="000000" w:themeColor="text1"/>
              <w:lang w:eastAsia="pt-BR"/>
            </w:rPr>
          </w:rPrChange>
        </w:rPr>
        <mc:AlternateContent>
          <mc:Choice Requires="wps">
            <w:drawing>
              <wp:anchor distT="0" distB="0" distL="114300" distR="114300" simplePos="0" relativeHeight="251673600" behindDoc="0" locked="0" layoutInCell="1" allowOverlap="1" wp14:anchorId="78783990" wp14:editId="7BCF7824">
                <wp:simplePos x="0" y="0"/>
                <wp:positionH relativeFrom="column">
                  <wp:posOffset>3242310</wp:posOffset>
                </wp:positionH>
                <wp:positionV relativeFrom="paragraph">
                  <wp:posOffset>39370</wp:posOffset>
                </wp:positionV>
                <wp:extent cx="1447800" cy="236220"/>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1447800" cy="236220"/>
                        </a:xfrm>
                        <a:prstGeom prst="rect">
                          <a:avLst/>
                        </a:prstGeom>
                        <a:solidFill>
                          <a:prstClr val="white"/>
                        </a:solidFill>
                        <a:ln>
                          <a:noFill/>
                        </a:ln>
                      </wps:spPr>
                      <wps:txbx>
                        <w:txbxContent>
                          <w:p w14:paraId="70EDB2B6" w14:textId="42208BDC" w:rsidR="000E2D34" w:rsidRPr="00F55780" w:rsidRDefault="000E2D34" w:rsidP="007046D6">
                            <w:pPr>
                              <w:pStyle w:val="Legenda"/>
                              <w:rPr>
                                <w:rFonts w:ascii="Times New Roman" w:hAnsi="Times New Roman" w:cs="Times New Roman"/>
                                <w:i w:val="0"/>
                                <w:iCs w:val="0"/>
                                <w:noProof/>
                                <w:color w:val="000000" w:themeColor="text1"/>
                                <w:rPrChange w:id="7272" w:author="Jacyeude Araújo" w:date="2019-10-02T12:42:00Z">
                                  <w:rPr>
                                    <w:rFonts w:ascii="Times New Roman" w:hAnsi="Times New Roman" w:cs="Times New Roman"/>
                                    <w:noProof/>
                                    <w:color w:val="000000" w:themeColor="text1"/>
                                  </w:rPr>
                                </w:rPrChange>
                              </w:rPr>
                            </w:pPr>
                            <w:bookmarkStart w:id="7273" w:name="_Toc20849543"/>
                            <w:del w:id="7274" w:author="Jacyeude Araújo" w:date="2019-10-02T12:28:00Z">
                              <w:r w:rsidRPr="00F55780" w:rsidDel="001F1EFD">
                                <w:rPr>
                                  <w:rFonts w:ascii="Times New Roman" w:hAnsi="Times New Roman" w:cs="Times New Roman"/>
                                  <w:i w:val="0"/>
                                  <w:iCs w:val="0"/>
                                  <w:noProof/>
                                  <w:rPrChange w:id="7275" w:author="Jacyeude Araújo" w:date="2019-10-02T12:42:00Z">
                                    <w:rPr>
                                      <w:noProof/>
                                    </w:rPr>
                                  </w:rPrChange>
                                </w:rPr>
                                <w:delText xml:space="preserve">Figura </w:delText>
                              </w:r>
                            </w:del>
                            <w:del w:id="7276" w:author="Jacyeude Araújo" w:date="2019-10-02T10:09:00Z">
                              <w:r w:rsidRPr="00F55780" w:rsidDel="00DA6A84">
                                <w:rPr>
                                  <w:rFonts w:ascii="Times New Roman" w:hAnsi="Times New Roman" w:cs="Times New Roman"/>
                                  <w:i w:val="0"/>
                                  <w:iCs w:val="0"/>
                                  <w:noProof/>
                                  <w:rPrChange w:id="7277" w:author="Jacyeude Araújo" w:date="2019-10-02T12:42:00Z">
                                    <w:rPr>
                                      <w:noProof/>
                                    </w:rPr>
                                  </w:rPrChange>
                                </w:rPr>
                                <w:fldChar w:fldCharType="begin"/>
                              </w:r>
                              <w:r w:rsidRPr="00F55780" w:rsidDel="00DA6A84">
                                <w:rPr>
                                  <w:rFonts w:ascii="Times New Roman" w:hAnsi="Times New Roman" w:cs="Times New Roman"/>
                                  <w:i w:val="0"/>
                                  <w:iCs w:val="0"/>
                                  <w:noProof/>
                                  <w:rPrChange w:id="7278" w:author="Jacyeude Araújo" w:date="2019-10-02T12:42:00Z">
                                    <w:rPr>
                                      <w:noProof/>
                                    </w:rPr>
                                  </w:rPrChange>
                                </w:rPr>
                                <w:delInstrText xml:space="preserve"> SEQ Figura \* ARABIC </w:delInstrText>
                              </w:r>
                              <w:r w:rsidRPr="00F55780" w:rsidDel="00DA6A84">
                                <w:rPr>
                                  <w:rFonts w:ascii="Times New Roman" w:hAnsi="Times New Roman" w:cs="Times New Roman"/>
                                  <w:i w:val="0"/>
                                  <w:iCs w:val="0"/>
                                  <w:noProof/>
                                  <w:rPrChange w:id="7279" w:author="Jacyeude Araújo" w:date="2019-10-02T12:42:00Z">
                                    <w:rPr>
                                      <w:noProof/>
                                    </w:rPr>
                                  </w:rPrChange>
                                </w:rPr>
                                <w:fldChar w:fldCharType="separate"/>
                              </w:r>
                              <w:r w:rsidRPr="00F55780" w:rsidDel="00DA6A84">
                                <w:rPr>
                                  <w:rFonts w:ascii="Times New Roman" w:hAnsi="Times New Roman" w:cs="Times New Roman"/>
                                  <w:i w:val="0"/>
                                  <w:iCs w:val="0"/>
                                  <w:noProof/>
                                  <w:rPrChange w:id="7280" w:author="Jacyeude Araújo" w:date="2019-10-02T12:42:00Z">
                                    <w:rPr>
                                      <w:noProof/>
                                    </w:rPr>
                                  </w:rPrChange>
                                </w:rPr>
                                <w:delText>56</w:delText>
                              </w:r>
                              <w:r w:rsidRPr="00F55780" w:rsidDel="00DA6A84">
                                <w:rPr>
                                  <w:rFonts w:ascii="Times New Roman" w:hAnsi="Times New Roman" w:cs="Times New Roman"/>
                                  <w:i w:val="0"/>
                                  <w:iCs w:val="0"/>
                                  <w:noProof/>
                                  <w:rPrChange w:id="7281" w:author="Jacyeude Araújo" w:date="2019-10-02T12:42:00Z">
                                    <w:rPr>
                                      <w:noProof/>
                                    </w:rPr>
                                  </w:rPrChange>
                                </w:rPr>
                                <w:fldChar w:fldCharType="end"/>
                              </w:r>
                            </w:del>
                            <w:del w:id="7282" w:author="Jacyeude Araújo" w:date="2019-10-02T12:28:00Z">
                              <w:r w:rsidRPr="00F55780" w:rsidDel="001F1EFD">
                                <w:rPr>
                                  <w:rFonts w:ascii="Times New Roman" w:hAnsi="Times New Roman" w:cs="Times New Roman"/>
                                  <w:i w:val="0"/>
                                  <w:iCs w:val="0"/>
                                  <w:rPrChange w:id="7283" w:author="Jacyeude Araújo" w:date="2019-10-02T12:42:00Z">
                                    <w:rPr/>
                                  </w:rPrChange>
                                </w:rPr>
                                <w:delText xml:space="preserve"> - Resultados kernel polynomial. </w:delText>
                              </w:r>
                            </w:del>
                            <w:r w:rsidRPr="00F55780">
                              <w:rPr>
                                <w:rFonts w:ascii="Times New Roman" w:hAnsi="Times New Roman" w:cs="Times New Roman"/>
                                <w:i w:val="0"/>
                                <w:iCs w:val="0"/>
                                <w:rPrChange w:id="7284" w:author="Jacyeude Araújo" w:date="2019-10-02T12:42:00Z">
                                  <w:rPr/>
                                </w:rPrChange>
                              </w:rPr>
                              <w:t>Fonte: O próprio autor</w:t>
                            </w:r>
                            <w:bookmarkEnd w:id="7273"/>
                          </w:p>
                          <w:p w14:paraId="2DD557DB" w14:textId="126968FF" w:rsidR="000E2D34" w:rsidRPr="00F55780" w:rsidRDefault="000E2D34" w:rsidP="001D0FBC">
                            <w:pPr>
                              <w:pStyle w:val="Legenda"/>
                              <w:rPr>
                                <w:rFonts w:ascii="Times New Roman" w:hAnsi="Times New Roman" w:cs="Times New Roman"/>
                                <w:i w:val="0"/>
                                <w:iCs w:val="0"/>
                                <w:noProof/>
                                <w:color w:val="000000" w:themeColor="text1"/>
                                <w:rPrChange w:id="7285" w:author="Jacyeude Araújo" w:date="2019-10-02T12:42:00Z">
                                  <w:rPr>
                                    <w:rFonts w:ascii="Times New Roman" w:hAnsi="Times New Roman" w:cs="Times New Roman"/>
                                    <w:noProof/>
                                    <w:color w:val="000000" w:themeColor="text1"/>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3990" id="Caixa de Texto 21" o:spid="_x0000_s1029" type="#_x0000_t202" style="position:absolute;left:0;text-align:left;margin-left:255.3pt;margin-top:3.1pt;width:114pt;height:1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" stroked="f">
                <v:textbox inset="0,0,0,0">
                  <w:txbxContent>
                    <w:p w14:paraId="70EDB2B6" w14:textId="42208BDC" w:rsidR="000E2D34" w:rsidRPr="00F55780" w:rsidRDefault="000E2D34" w:rsidP="007046D6">
                      <w:pPr>
                        <w:pStyle w:val="Legenda"/>
                        <w:rPr>
                          <w:rFonts w:ascii="Times New Roman" w:hAnsi="Times New Roman" w:cs="Times New Roman"/>
                          <w:i w:val="0"/>
                          <w:iCs w:val="0"/>
                          <w:noProof/>
                          <w:color w:val="000000" w:themeColor="text1"/>
                          <w:rPrChange w:id="7286" w:author="Jacyeude Araújo" w:date="2019-10-02T12:42:00Z">
                            <w:rPr>
                              <w:rFonts w:ascii="Times New Roman" w:hAnsi="Times New Roman" w:cs="Times New Roman"/>
                              <w:noProof/>
                              <w:color w:val="000000" w:themeColor="text1"/>
                            </w:rPr>
                          </w:rPrChange>
                        </w:rPr>
                      </w:pPr>
                      <w:bookmarkStart w:id="7287" w:name="_Toc20849543"/>
                      <w:del w:id="7288" w:author="Jacyeude Araújo" w:date="2019-10-02T12:28:00Z">
                        <w:r w:rsidRPr="00F55780" w:rsidDel="001F1EFD">
                          <w:rPr>
                            <w:rFonts w:ascii="Times New Roman" w:hAnsi="Times New Roman" w:cs="Times New Roman"/>
                            <w:i w:val="0"/>
                            <w:iCs w:val="0"/>
                            <w:noProof/>
                            <w:rPrChange w:id="7289" w:author="Jacyeude Araújo" w:date="2019-10-02T12:42:00Z">
                              <w:rPr>
                                <w:noProof/>
                              </w:rPr>
                            </w:rPrChange>
                          </w:rPr>
                          <w:delText xml:space="preserve">Figura </w:delText>
                        </w:r>
                      </w:del>
                      <w:del w:id="7290" w:author="Jacyeude Araújo" w:date="2019-10-02T10:09:00Z">
                        <w:r w:rsidRPr="00F55780" w:rsidDel="00DA6A84">
                          <w:rPr>
                            <w:rFonts w:ascii="Times New Roman" w:hAnsi="Times New Roman" w:cs="Times New Roman"/>
                            <w:i w:val="0"/>
                            <w:iCs w:val="0"/>
                            <w:noProof/>
                            <w:rPrChange w:id="7291" w:author="Jacyeude Araújo" w:date="2019-10-02T12:42:00Z">
                              <w:rPr>
                                <w:noProof/>
                              </w:rPr>
                            </w:rPrChange>
                          </w:rPr>
                          <w:fldChar w:fldCharType="begin"/>
                        </w:r>
                        <w:r w:rsidRPr="00F55780" w:rsidDel="00DA6A84">
                          <w:rPr>
                            <w:rFonts w:ascii="Times New Roman" w:hAnsi="Times New Roman" w:cs="Times New Roman"/>
                            <w:i w:val="0"/>
                            <w:iCs w:val="0"/>
                            <w:noProof/>
                            <w:rPrChange w:id="7292" w:author="Jacyeude Araújo" w:date="2019-10-02T12:42:00Z">
                              <w:rPr>
                                <w:noProof/>
                              </w:rPr>
                            </w:rPrChange>
                          </w:rPr>
                          <w:delInstrText xml:space="preserve"> SEQ Figura \* ARABIC </w:delInstrText>
                        </w:r>
                        <w:r w:rsidRPr="00F55780" w:rsidDel="00DA6A84">
                          <w:rPr>
                            <w:rFonts w:ascii="Times New Roman" w:hAnsi="Times New Roman" w:cs="Times New Roman"/>
                            <w:i w:val="0"/>
                            <w:iCs w:val="0"/>
                            <w:noProof/>
                            <w:rPrChange w:id="7293" w:author="Jacyeude Araújo" w:date="2019-10-02T12:42:00Z">
                              <w:rPr>
                                <w:noProof/>
                              </w:rPr>
                            </w:rPrChange>
                          </w:rPr>
                          <w:fldChar w:fldCharType="separate"/>
                        </w:r>
                        <w:r w:rsidRPr="00F55780" w:rsidDel="00DA6A84">
                          <w:rPr>
                            <w:rFonts w:ascii="Times New Roman" w:hAnsi="Times New Roman" w:cs="Times New Roman"/>
                            <w:i w:val="0"/>
                            <w:iCs w:val="0"/>
                            <w:noProof/>
                            <w:rPrChange w:id="7294" w:author="Jacyeude Araújo" w:date="2019-10-02T12:42:00Z">
                              <w:rPr>
                                <w:noProof/>
                              </w:rPr>
                            </w:rPrChange>
                          </w:rPr>
                          <w:delText>56</w:delText>
                        </w:r>
                        <w:r w:rsidRPr="00F55780" w:rsidDel="00DA6A84">
                          <w:rPr>
                            <w:rFonts w:ascii="Times New Roman" w:hAnsi="Times New Roman" w:cs="Times New Roman"/>
                            <w:i w:val="0"/>
                            <w:iCs w:val="0"/>
                            <w:noProof/>
                            <w:rPrChange w:id="7295" w:author="Jacyeude Araújo" w:date="2019-10-02T12:42:00Z">
                              <w:rPr>
                                <w:noProof/>
                              </w:rPr>
                            </w:rPrChange>
                          </w:rPr>
                          <w:fldChar w:fldCharType="end"/>
                        </w:r>
                      </w:del>
                      <w:del w:id="7296" w:author="Jacyeude Araújo" w:date="2019-10-02T12:28:00Z">
                        <w:r w:rsidRPr="00F55780" w:rsidDel="001F1EFD">
                          <w:rPr>
                            <w:rFonts w:ascii="Times New Roman" w:hAnsi="Times New Roman" w:cs="Times New Roman"/>
                            <w:i w:val="0"/>
                            <w:iCs w:val="0"/>
                            <w:rPrChange w:id="7297" w:author="Jacyeude Araújo" w:date="2019-10-02T12:42:00Z">
                              <w:rPr/>
                            </w:rPrChange>
                          </w:rPr>
                          <w:delText xml:space="preserve"> - Resultados kernel polynomial. </w:delText>
                        </w:r>
                      </w:del>
                      <w:r w:rsidRPr="00F55780">
                        <w:rPr>
                          <w:rFonts w:ascii="Times New Roman" w:hAnsi="Times New Roman" w:cs="Times New Roman"/>
                          <w:i w:val="0"/>
                          <w:iCs w:val="0"/>
                          <w:rPrChange w:id="7298" w:author="Jacyeude Araújo" w:date="2019-10-02T12:42:00Z">
                            <w:rPr/>
                          </w:rPrChange>
                        </w:rPr>
                        <w:t>Fonte: O próprio autor</w:t>
                      </w:r>
                      <w:bookmarkEnd w:id="7287"/>
                    </w:p>
                    <w:p w14:paraId="2DD557DB" w14:textId="126968FF" w:rsidR="000E2D34" w:rsidRPr="00F55780" w:rsidRDefault="000E2D34" w:rsidP="001D0FBC">
                      <w:pPr>
                        <w:pStyle w:val="Legenda"/>
                        <w:rPr>
                          <w:rFonts w:ascii="Times New Roman" w:hAnsi="Times New Roman" w:cs="Times New Roman"/>
                          <w:i w:val="0"/>
                          <w:iCs w:val="0"/>
                          <w:noProof/>
                          <w:color w:val="000000" w:themeColor="text1"/>
                          <w:rPrChange w:id="7299" w:author="Jacyeude Araújo" w:date="2019-10-02T12:42:00Z">
                            <w:rPr>
                              <w:rFonts w:ascii="Times New Roman" w:hAnsi="Times New Roman" w:cs="Times New Roman"/>
                              <w:noProof/>
                              <w:color w:val="000000" w:themeColor="text1"/>
                            </w:rPr>
                          </w:rPrChange>
                        </w:rPr>
                      </w:pPr>
                    </w:p>
                  </w:txbxContent>
                </v:textbox>
              </v:shape>
            </w:pict>
          </mc:Fallback>
        </mc:AlternateContent>
      </w:r>
    </w:p>
    <w:p w14:paraId="3B088F92" w14:textId="6E6668D3" w:rsidR="001D0FBC" w:rsidRPr="00F00993" w:rsidRDefault="001D0FBC" w:rsidP="002F52CD">
      <w:pPr>
        <w:keepNext/>
        <w:spacing w:after="0" w:line="360" w:lineRule="auto"/>
        <w:jc w:val="center"/>
        <w:rPr>
          <w:rFonts w:ascii="Times New Roman" w:hAnsi="Times New Roman" w:cs="Times New Roman"/>
          <w:color w:val="000000" w:themeColor="text1"/>
        </w:rPr>
      </w:pPr>
    </w:p>
    <w:p w14:paraId="7701ACF5" w14:textId="69D06158" w:rsidR="001D0FBC" w:rsidRPr="00F00993" w:rsidRDefault="001F1EFD" w:rsidP="002F52CD">
      <w:pPr>
        <w:keepNext/>
        <w:spacing w:after="0" w:line="360" w:lineRule="auto"/>
        <w:jc w:val="center"/>
        <w:rPr>
          <w:rFonts w:ascii="Times New Roman" w:hAnsi="Times New Roman" w:cs="Times New Roman"/>
          <w:color w:val="000000" w:themeColor="text1"/>
        </w:rPr>
      </w:pPr>
      <w:ins w:id="7300" w:author="Jacyeude Araújo" w:date="2019-10-02T12:31:00Z">
        <w:r w:rsidRPr="00F00993">
          <w:rPr>
            <w:noProof/>
            <w:color w:val="000000" w:themeColor="text1"/>
            <w:rPrChange w:id="7301" w:author="Jacyeude Araújo" w:date="2019-10-02T13:03:00Z">
              <w:rPr>
                <w:noProof/>
              </w:rPr>
            </w:rPrChange>
          </w:rPr>
          <mc:AlternateContent>
            <mc:Choice Requires="wps">
              <w:drawing>
                <wp:anchor distT="0" distB="0" distL="114300" distR="114300" simplePos="0" relativeHeight="251725824" behindDoc="0" locked="0" layoutInCell="1" allowOverlap="1" wp14:anchorId="2E502983" wp14:editId="68F126B7">
                  <wp:simplePos x="0" y="0"/>
                  <wp:positionH relativeFrom="column">
                    <wp:posOffset>3227070</wp:posOffset>
                  </wp:positionH>
                  <wp:positionV relativeFrom="paragraph">
                    <wp:posOffset>128905</wp:posOffset>
                  </wp:positionV>
                  <wp:extent cx="2816225" cy="167640"/>
                  <wp:effectExtent l="0" t="0" r="3175" b="3810"/>
                  <wp:wrapNone/>
                  <wp:docPr id="141" name="Caixa de Texto 141"/>
                  <wp:cNvGraphicFramePr/>
                  <a:graphic xmlns:a="http://schemas.openxmlformats.org/drawingml/2006/main">
                    <a:graphicData uri="http://schemas.microsoft.com/office/word/2010/wordprocessingShape">
                      <wps:wsp>
                        <wps:cNvSpPr txBox="1"/>
                        <wps:spPr>
                          <a:xfrm>
                            <a:off x="0" y="0"/>
                            <a:ext cx="2816225" cy="167640"/>
                          </a:xfrm>
                          <a:prstGeom prst="rect">
                            <a:avLst/>
                          </a:prstGeom>
                          <a:solidFill>
                            <a:prstClr val="white"/>
                          </a:solidFill>
                          <a:ln>
                            <a:noFill/>
                          </a:ln>
                        </wps:spPr>
                        <wps:txbx>
                          <w:txbxContent>
                            <w:p w14:paraId="1C31AA01" w14:textId="0EFD4EA4" w:rsidR="000E2D34" w:rsidRPr="00F55780" w:rsidRDefault="000E2D34">
                              <w:pPr>
                                <w:pStyle w:val="Legenda"/>
                                <w:rPr>
                                  <w:rFonts w:ascii="Times New Roman" w:hAnsi="Times New Roman" w:cs="Times New Roman"/>
                                  <w:noProof/>
                                  <w:color w:val="000000" w:themeColor="text1"/>
                                  <w:sz w:val="24"/>
                                  <w:szCs w:val="24"/>
                                </w:rPr>
                                <w:pPrChange w:id="7302" w:author="Jacyeude Araújo" w:date="2019-10-02T12:31:00Z">
                                  <w:pPr>
                                    <w:keepNext/>
                                    <w:spacing w:after="0" w:line="360" w:lineRule="auto"/>
                                    <w:jc w:val="center"/>
                                  </w:pPr>
                                </w:pPrChange>
                              </w:pPr>
                              <w:ins w:id="7303" w:author="Jacyeude Araújo" w:date="2019-10-02T12:31:00Z">
                                <w:r w:rsidRPr="00F55780">
                                  <w:rPr>
                                    <w:rFonts w:ascii="Times New Roman" w:hAnsi="Times New Roman" w:cs="Times New Roman"/>
                                    <w:i w:val="0"/>
                                    <w:iCs w:val="0"/>
                                    <w:rPrChange w:id="7304" w:author="Jacyeude Araújo" w:date="2019-10-02T12:41:00Z">
                                      <w:rPr>
                                        <w:i/>
                                        <w:iCs/>
                                      </w:rPr>
                                    </w:rPrChange>
                                  </w:rPr>
                                  <w:t xml:space="preserve">Figura </w:t>
                                </w:r>
                                <w:r w:rsidRPr="00F55780">
                                  <w:rPr>
                                    <w:rFonts w:ascii="Times New Roman" w:hAnsi="Times New Roman" w:cs="Times New Roman"/>
                                    <w:i w:val="0"/>
                                    <w:iCs w:val="0"/>
                                    <w:rPrChange w:id="7305" w:author="Jacyeude Araújo" w:date="2019-10-02T12:41:00Z">
                                      <w:rPr>
                                        <w:i/>
                                        <w:iCs/>
                                      </w:rPr>
                                    </w:rPrChange>
                                  </w:rPr>
                                  <w:fldChar w:fldCharType="begin"/>
                                </w:r>
                                <w:r w:rsidRPr="00F55780">
                                  <w:rPr>
                                    <w:rFonts w:ascii="Times New Roman" w:hAnsi="Times New Roman" w:cs="Times New Roman"/>
                                    <w:i w:val="0"/>
                                    <w:iCs w:val="0"/>
                                    <w:rPrChange w:id="7306" w:author="Jacyeude Araújo" w:date="2019-10-02T12:41:00Z">
                                      <w:rPr>
                                        <w:i/>
                                        <w:iCs/>
                                      </w:rPr>
                                    </w:rPrChange>
                                  </w:rPr>
                                  <w:instrText xml:space="preserve"> SEQ Figura \* ARABIC </w:instrText>
                                </w:r>
                              </w:ins>
                              <w:r w:rsidRPr="00F55780">
                                <w:rPr>
                                  <w:rFonts w:ascii="Times New Roman" w:hAnsi="Times New Roman" w:cs="Times New Roman"/>
                                  <w:i w:val="0"/>
                                  <w:iCs w:val="0"/>
                                  <w:rPrChange w:id="7307" w:author="Jacyeude Araújo" w:date="2019-10-02T12:41:00Z">
                                    <w:rPr>
                                      <w:i/>
                                      <w:iCs/>
                                    </w:rPr>
                                  </w:rPrChange>
                                </w:rPr>
                                <w:fldChar w:fldCharType="separate"/>
                              </w:r>
                              <w:r w:rsidR="0008128E">
                                <w:rPr>
                                  <w:rFonts w:ascii="Times New Roman" w:hAnsi="Times New Roman" w:cs="Times New Roman"/>
                                  <w:i w:val="0"/>
                                  <w:iCs w:val="0"/>
                                  <w:noProof/>
                                </w:rPr>
                                <w:t>53</w:t>
                              </w:r>
                              <w:ins w:id="7308" w:author="Jacyeude Araújo" w:date="2019-10-02T12:31:00Z">
                                <w:r w:rsidRPr="00F55780">
                                  <w:rPr>
                                    <w:rFonts w:ascii="Times New Roman" w:hAnsi="Times New Roman" w:cs="Times New Roman"/>
                                    <w:i w:val="0"/>
                                    <w:iCs w:val="0"/>
                                    <w:rPrChange w:id="7309" w:author="Jacyeude Araújo" w:date="2019-10-02T12:41:00Z">
                                      <w:rPr>
                                        <w:i/>
                                        <w:iCs/>
                                      </w:rPr>
                                    </w:rPrChange>
                                  </w:rPr>
                                  <w:fldChar w:fldCharType="end"/>
                                </w:r>
                                <w:r w:rsidRPr="00F55780">
                                  <w:rPr>
                                    <w:rFonts w:ascii="Times New Roman" w:hAnsi="Times New Roman" w:cs="Times New Roman"/>
                                    <w:i w:val="0"/>
                                    <w:iCs w:val="0"/>
                                    <w:rPrChange w:id="7310" w:author="Jacyeude Araújo" w:date="2019-10-02T12:41:00Z">
                                      <w:rPr>
                                        <w:i/>
                                        <w:iCs/>
                                      </w:rPr>
                                    </w:rPrChange>
                                  </w:rPr>
                                  <w:t xml:space="preserve"> - Resultados kernel linear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02983" id="Caixa de Texto 141" o:spid="_x0000_s1030" type="#_x0000_t202" style="position:absolute;left:0;text-align:left;margin-left:254.1pt;margin-top:10.15pt;width:221.75pt;height:13.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" stroked="f">
                  <v:textbox inset="0,0,0,0">
                    <w:txbxContent>
                      <w:p w14:paraId="1C31AA01" w14:textId="0EFD4EA4" w:rsidR="000E2D34" w:rsidRPr="00F55780" w:rsidRDefault="000E2D34">
                        <w:pPr>
                          <w:pStyle w:val="Legenda"/>
                          <w:rPr>
                            <w:rFonts w:ascii="Times New Roman" w:hAnsi="Times New Roman" w:cs="Times New Roman"/>
                            <w:noProof/>
                            <w:color w:val="000000" w:themeColor="text1"/>
                            <w:sz w:val="24"/>
                            <w:szCs w:val="24"/>
                          </w:rPr>
                          <w:pPrChange w:id="7311" w:author="Jacyeude Araújo" w:date="2019-10-02T12:31:00Z">
                            <w:pPr>
                              <w:keepNext/>
                              <w:spacing w:after="0" w:line="360" w:lineRule="auto"/>
                              <w:jc w:val="center"/>
                            </w:pPr>
                          </w:pPrChange>
                        </w:pPr>
                        <w:ins w:id="7312" w:author="Jacyeude Araújo" w:date="2019-10-02T12:31:00Z">
                          <w:r w:rsidRPr="00F55780">
                            <w:rPr>
                              <w:rFonts w:ascii="Times New Roman" w:hAnsi="Times New Roman" w:cs="Times New Roman"/>
                              <w:i w:val="0"/>
                              <w:iCs w:val="0"/>
                              <w:rPrChange w:id="7313" w:author="Jacyeude Araújo" w:date="2019-10-02T12:41:00Z">
                                <w:rPr>
                                  <w:i/>
                                  <w:iCs/>
                                </w:rPr>
                              </w:rPrChange>
                            </w:rPr>
                            <w:t xml:space="preserve">Figura </w:t>
                          </w:r>
                          <w:r w:rsidRPr="00F55780">
                            <w:rPr>
                              <w:rFonts w:ascii="Times New Roman" w:hAnsi="Times New Roman" w:cs="Times New Roman"/>
                              <w:i w:val="0"/>
                              <w:iCs w:val="0"/>
                              <w:rPrChange w:id="7314" w:author="Jacyeude Araújo" w:date="2019-10-02T12:41:00Z">
                                <w:rPr>
                                  <w:i/>
                                  <w:iCs/>
                                </w:rPr>
                              </w:rPrChange>
                            </w:rPr>
                            <w:fldChar w:fldCharType="begin"/>
                          </w:r>
                          <w:r w:rsidRPr="00F55780">
                            <w:rPr>
                              <w:rFonts w:ascii="Times New Roman" w:hAnsi="Times New Roman" w:cs="Times New Roman"/>
                              <w:i w:val="0"/>
                              <w:iCs w:val="0"/>
                              <w:rPrChange w:id="7315" w:author="Jacyeude Araújo" w:date="2019-10-02T12:41:00Z">
                                <w:rPr>
                                  <w:i/>
                                  <w:iCs/>
                                </w:rPr>
                              </w:rPrChange>
                            </w:rPr>
                            <w:instrText xml:space="preserve"> SEQ Figura \* ARABIC </w:instrText>
                          </w:r>
                        </w:ins>
                        <w:r w:rsidRPr="00F55780">
                          <w:rPr>
                            <w:rFonts w:ascii="Times New Roman" w:hAnsi="Times New Roman" w:cs="Times New Roman"/>
                            <w:i w:val="0"/>
                            <w:iCs w:val="0"/>
                            <w:rPrChange w:id="7316" w:author="Jacyeude Araújo" w:date="2019-10-02T12:41:00Z">
                              <w:rPr>
                                <w:i/>
                                <w:iCs/>
                              </w:rPr>
                            </w:rPrChange>
                          </w:rPr>
                          <w:fldChar w:fldCharType="separate"/>
                        </w:r>
                        <w:r w:rsidR="0008128E">
                          <w:rPr>
                            <w:rFonts w:ascii="Times New Roman" w:hAnsi="Times New Roman" w:cs="Times New Roman"/>
                            <w:i w:val="0"/>
                            <w:iCs w:val="0"/>
                            <w:noProof/>
                          </w:rPr>
                          <w:t>53</w:t>
                        </w:r>
                        <w:ins w:id="7317" w:author="Jacyeude Araújo" w:date="2019-10-02T12:31:00Z">
                          <w:r w:rsidRPr="00F55780">
                            <w:rPr>
                              <w:rFonts w:ascii="Times New Roman" w:hAnsi="Times New Roman" w:cs="Times New Roman"/>
                              <w:i w:val="0"/>
                              <w:iCs w:val="0"/>
                              <w:rPrChange w:id="7318" w:author="Jacyeude Araújo" w:date="2019-10-02T12:41:00Z">
                                <w:rPr>
                                  <w:i/>
                                  <w:iCs/>
                                </w:rPr>
                              </w:rPrChange>
                            </w:rPr>
                            <w:fldChar w:fldCharType="end"/>
                          </w:r>
                          <w:r w:rsidRPr="00F55780">
                            <w:rPr>
                              <w:rFonts w:ascii="Times New Roman" w:hAnsi="Times New Roman" w:cs="Times New Roman"/>
                              <w:i w:val="0"/>
                              <w:iCs w:val="0"/>
                              <w:rPrChange w:id="7319" w:author="Jacyeude Araújo" w:date="2019-10-02T12:41:00Z">
                                <w:rPr>
                                  <w:i/>
                                  <w:iCs/>
                                </w:rPr>
                              </w:rPrChange>
                            </w:rPr>
                            <w:t xml:space="preserve"> - Resultados kernel linear</w:t>
                          </w:r>
                        </w:ins>
                      </w:p>
                    </w:txbxContent>
                  </v:textbox>
                </v:shape>
              </w:pict>
            </mc:Fallback>
          </mc:AlternateContent>
        </w:r>
      </w:ins>
      <w:r w:rsidRPr="00F00993">
        <w:rPr>
          <w:rFonts w:ascii="Times New Roman" w:hAnsi="Times New Roman" w:cs="Times New Roman"/>
          <w:noProof/>
          <w:color w:val="000000" w:themeColor="text1"/>
          <w:sz w:val="24"/>
          <w:szCs w:val="24"/>
          <w:lang w:eastAsia="pt-BR"/>
          <w:rPrChange w:id="7320"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662335" behindDoc="0" locked="0" layoutInCell="1" allowOverlap="1" wp14:anchorId="5CBA695A" wp14:editId="6AB89F6D">
            <wp:simplePos x="0" y="0"/>
            <wp:positionH relativeFrom="margin">
              <wp:posOffset>3219450</wp:posOffset>
            </wp:positionH>
            <wp:positionV relativeFrom="paragraph">
              <wp:posOffset>243205</wp:posOffset>
            </wp:positionV>
            <wp:extent cx="2816225" cy="2301741"/>
            <wp:effectExtent l="0" t="0" r="3175" b="381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16225" cy="2301741"/>
                    </a:xfrm>
                    <a:prstGeom prst="rect">
                      <a:avLst/>
                    </a:prstGeom>
                    <a:noFill/>
                    <a:ln>
                      <a:noFill/>
                    </a:ln>
                  </pic:spPr>
                </pic:pic>
              </a:graphicData>
            </a:graphic>
            <wp14:sizeRelH relativeFrom="page">
              <wp14:pctWidth>0</wp14:pctWidth>
            </wp14:sizeRelH>
            <wp14:sizeRelV relativeFrom="page">
              <wp14:pctHeight>0</wp14:pctHeight>
            </wp14:sizeRelV>
          </wp:anchor>
        </w:drawing>
      </w:r>
      <w:ins w:id="7321" w:author="Jacyeude Araújo" w:date="2019-10-02T12:29:00Z">
        <w:r w:rsidRPr="00F00993">
          <w:rPr>
            <w:noProof/>
            <w:color w:val="000000" w:themeColor="text1"/>
            <w:rPrChange w:id="7322" w:author="Jacyeude Araújo" w:date="2019-10-02T13:03:00Z">
              <w:rPr>
                <w:noProof/>
              </w:rPr>
            </w:rPrChange>
          </w:rPr>
          <mc:AlternateContent>
            <mc:Choice Requires="wps">
              <w:drawing>
                <wp:anchor distT="0" distB="0" distL="114300" distR="114300" simplePos="0" relativeHeight="251723776" behindDoc="0" locked="0" layoutInCell="1" allowOverlap="1" wp14:anchorId="43812067" wp14:editId="0F9E7E30">
                  <wp:simplePos x="0" y="0"/>
                  <wp:positionH relativeFrom="column">
                    <wp:posOffset>-118110</wp:posOffset>
                  </wp:positionH>
                  <wp:positionV relativeFrom="paragraph">
                    <wp:posOffset>136525</wp:posOffset>
                  </wp:positionV>
                  <wp:extent cx="2677795" cy="160020"/>
                  <wp:effectExtent l="0" t="0" r="8255" b="0"/>
                  <wp:wrapNone/>
                  <wp:docPr id="135" name="Caixa de Texto 135"/>
                  <wp:cNvGraphicFramePr/>
                  <a:graphic xmlns:a="http://schemas.openxmlformats.org/drawingml/2006/main">
                    <a:graphicData uri="http://schemas.microsoft.com/office/word/2010/wordprocessingShape">
                      <wps:wsp>
                        <wps:cNvSpPr txBox="1"/>
                        <wps:spPr>
                          <a:xfrm>
                            <a:off x="0" y="0"/>
                            <a:ext cx="2677795" cy="160020"/>
                          </a:xfrm>
                          <a:prstGeom prst="rect">
                            <a:avLst/>
                          </a:prstGeom>
                          <a:solidFill>
                            <a:prstClr val="white"/>
                          </a:solidFill>
                          <a:ln>
                            <a:noFill/>
                          </a:ln>
                        </wps:spPr>
                        <wps:txbx>
                          <w:txbxContent>
                            <w:p w14:paraId="25546529" w14:textId="7B87E2EF" w:rsidR="000E2D34" w:rsidRPr="00F55780" w:rsidRDefault="000E2D34">
                              <w:pPr>
                                <w:pStyle w:val="Legenda"/>
                                <w:rPr>
                                  <w:rFonts w:ascii="Times New Roman" w:hAnsi="Times New Roman" w:cs="Times New Roman"/>
                                  <w:noProof/>
                                  <w:color w:val="000000" w:themeColor="text1"/>
                                  <w:rPrChange w:id="7323" w:author="Jacyeude Araújo" w:date="2019-10-02T12:41:00Z">
                                    <w:rPr>
                                      <w:rFonts w:ascii="Times New Roman" w:hAnsi="Times New Roman" w:cs="Times New Roman"/>
                                      <w:noProof/>
                                      <w:color w:val="000000" w:themeColor="text1"/>
                                    </w:rPr>
                                  </w:rPrChange>
                                </w:rPr>
                                <w:pPrChange w:id="7324" w:author="Jacyeude Araújo" w:date="2019-10-02T12:29:00Z">
                                  <w:pPr>
                                    <w:keepNext/>
                                    <w:spacing w:after="0" w:line="360" w:lineRule="auto"/>
                                    <w:jc w:val="center"/>
                                  </w:pPr>
                                </w:pPrChange>
                              </w:pPr>
                              <w:ins w:id="7325" w:author="Jacyeude Araújo" w:date="2019-10-02T12:29:00Z">
                                <w:r w:rsidRPr="00F55780">
                                  <w:rPr>
                                    <w:rFonts w:ascii="Times New Roman" w:hAnsi="Times New Roman" w:cs="Times New Roman"/>
                                    <w:i w:val="0"/>
                                    <w:iCs w:val="0"/>
                                    <w:rPrChange w:id="7326" w:author="Jacyeude Araújo" w:date="2019-10-02T12:41:00Z">
                                      <w:rPr>
                                        <w:i/>
                                        <w:iCs/>
                                      </w:rPr>
                                    </w:rPrChange>
                                  </w:rPr>
                                  <w:t xml:space="preserve">Figura </w:t>
                                </w:r>
                                <w:r w:rsidRPr="00F55780">
                                  <w:rPr>
                                    <w:rFonts w:ascii="Times New Roman" w:hAnsi="Times New Roman" w:cs="Times New Roman"/>
                                    <w:i w:val="0"/>
                                    <w:iCs w:val="0"/>
                                    <w:rPrChange w:id="7327" w:author="Jacyeude Araújo" w:date="2019-10-02T12:41:00Z">
                                      <w:rPr>
                                        <w:i/>
                                        <w:iCs/>
                                      </w:rPr>
                                    </w:rPrChange>
                                  </w:rPr>
                                  <w:fldChar w:fldCharType="begin"/>
                                </w:r>
                                <w:r w:rsidRPr="00F55780">
                                  <w:rPr>
                                    <w:rFonts w:ascii="Times New Roman" w:hAnsi="Times New Roman" w:cs="Times New Roman"/>
                                    <w:i w:val="0"/>
                                    <w:iCs w:val="0"/>
                                    <w:rPrChange w:id="7328" w:author="Jacyeude Araújo" w:date="2019-10-02T12:41:00Z">
                                      <w:rPr>
                                        <w:i/>
                                        <w:iCs/>
                                      </w:rPr>
                                    </w:rPrChange>
                                  </w:rPr>
                                  <w:instrText xml:space="preserve"> SEQ Figura \* ARABIC </w:instrText>
                                </w:r>
                              </w:ins>
                              <w:r w:rsidRPr="00F55780">
                                <w:rPr>
                                  <w:rFonts w:ascii="Times New Roman" w:hAnsi="Times New Roman" w:cs="Times New Roman"/>
                                  <w:i w:val="0"/>
                                  <w:iCs w:val="0"/>
                                  <w:rPrChange w:id="7329" w:author="Jacyeude Araújo" w:date="2019-10-02T12:41:00Z">
                                    <w:rPr>
                                      <w:i/>
                                      <w:iCs/>
                                    </w:rPr>
                                  </w:rPrChange>
                                </w:rPr>
                                <w:fldChar w:fldCharType="separate"/>
                              </w:r>
                              <w:r w:rsidR="0008128E">
                                <w:rPr>
                                  <w:rFonts w:ascii="Times New Roman" w:hAnsi="Times New Roman" w:cs="Times New Roman"/>
                                  <w:i w:val="0"/>
                                  <w:iCs w:val="0"/>
                                  <w:noProof/>
                                </w:rPr>
                                <w:t>54</w:t>
                              </w:r>
                              <w:ins w:id="7330" w:author="Jacyeude Araújo" w:date="2019-10-02T12:29:00Z">
                                <w:r w:rsidRPr="00F55780">
                                  <w:rPr>
                                    <w:rFonts w:ascii="Times New Roman" w:hAnsi="Times New Roman" w:cs="Times New Roman"/>
                                    <w:i w:val="0"/>
                                    <w:iCs w:val="0"/>
                                    <w:rPrChange w:id="7331" w:author="Jacyeude Araújo" w:date="2019-10-02T12:41:00Z">
                                      <w:rPr>
                                        <w:i/>
                                        <w:iCs/>
                                      </w:rPr>
                                    </w:rPrChange>
                                  </w:rPr>
                                  <w:fldChar w:fldCharType="end"/>
                                </w:r>
                              </w:ins>
                              <w:ins w:id="7332" w:author="Jacyeude Araújo" w:date="2019-10-02T12:31:00Z">
                                <w:r w:rsidRPr="00F55780">
                                  <w:rPr>
                                    <w:rFonts w:ascii="Times New Roman" w:hAnsi="Times New Roman" w:cs="Times New Roman"/>
                                    <w:i w:val="0"/>
                                    <w:iCs w:val="0"/>
                                    <w:rPrChange w:id="7333" w:author="Jacyeude Araújo" w:date="2019-10-02T12:41:00Z">
                                      <w:rPr>
                                        <w:i/>
                                        <w:iCs/>
                                      </w:rPr>
                                    </w:rPrChange>
                                  </w:rPr>
                                  <w:t>4</w:t>
                                </w:r>
                              </w:ins>
                              <w:ins w:id="7334" w:author="Jacyeude Araújo" w:date="2019-10-02T12:29:00Z">
                                <w:r w:rsidRPr="00F55780">
                                  <w:rPr>
                                    <w:rFonts w:ascii="Times New Roman" w:hAnsi="Times New Roman" w:cs="Times New Roman"/>
                                    <w:i w:val="0"/>
                                    <w:iCs w:val="0"/>
                                    <w:rPrChange w:id="7335" w:author="Jacyeude Araújo" w:date="2019-10-02T12:41:00Z">
                                      <w:rPr>
                                        <w:i/>
                                        <w:iCs/>
                                      </w:rPr>
                                    </w:rPrChange>
                                  </w:rPr>
                                  <w:t xml:space="preserve"> - Resultados kernel </w:t>
                                </w:r>
                                <w:proofErr w:type="spellStart"/>
                                <w:r w:rsidRPr="00F55780">
                                  <w:rPr>
                                    <w:rFonts w:ascii="Times New Roman" w:hAnsi="Times New Roman" w:cs="Times New Roman"/>
                                    <w:i w:val="0"/>
                                    <w:iCs w:val="0"/>
                                    <w:rPrChange w:id="7336" w:author="Jacyeude Araújo" w:date="2019-10-02T12:41:00Z">
                                      <w:rPr>
                                        <w:i/>
                                        <w:iCs/>
                                      </w:rPr>
                                    </w:rPrChange>
                                  </w:rPr>
                                  <w:t>sigmoid</w:t>
                                </w:r>
                                <w:proofErr w:type="spellEnd"/>
                                <w:r w:rsidRPr="00F55780">
                                  <w:rPr>
                                    <w:rFonts w:ascii="Times New Roman" w:hAnsi="Times New Roman" w:cs="Times New Roman"/>
                                    <w:i w:val="0"/>
                                    <w:iCs w:val="0"/>
                                    <w:rPrChange w:id="7337" w:author="Jacyeude Araújo" w:date="2019-10-02T12:41:00Z">
                                      <w:rPr>
                                        <w:i/>
                                        <w:iCs/>
                                      </w:rPr>
                                    </w:rPrChange>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12067" id="Caixa de Texto 135" o:spid="_x0000_s1031" type="#_x0000_t202" style="position:absolute;left:0;text-align:left;margin-left:-9.3pt;margin-top:10.75pt;width:210.85pt;height:12.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" stroked="f">
                  <v:textbox inset="0,0,0,0">
                    <w:txbxContent>
                      <w:p w14:paraId="25546529" w14:textId="7B87E2EF" w:rsidR="000E2D34" w:rsidRPr="00F55780" w:rsidRDefault="000E2D34">
                        <w:pPr>
                          <w:pStyle w:val="Legenda"/>
                          <w:rPr>
                            <w:rFonts w:ascii="Times New Roman" w:hAnsi="Times New Roman" w:cs="Times New Roman"/>
                            <w:noProof/>
                            <w:color w:val="000000" w:themeColor="text1"/>
                            <w:rPrChange w:id="7338" w:author="Jacyeude Araújo" w:date="2019-10-02T12:41:00Z">
                              <w:rPr>
                                <w:rFonts w:ascii="Times New Roman" w:hAnsi="Times New Roman" w:cs="Times New Roman"/>
                                <w:noProof/>
                                <w:color w:val="000000" w:themeColor="text1"/>
                              </w:rPr>
                            </w:rPrChange>
                          </w:rPr>
                          <w:pPrChange w:id="7339" w:author="Jacyeude Araújo" w:date="2019-10-02T12:29:00Z">
                            <w:pPr>
                              <w:keepNext/>
                              <w:spacing w:after="0" w:line="360" w:lineRule="auto"/>
                              <w:jc w:val="center"/>
                            </w:pPr>
                          </w:pPrChange>
                        </w:pPr>
                        <w:ins w:id="7340" w:author="Jacyeude Araújo" w:date="2019-10-02T12:29:00Z">
                          <w:r w:rsidRPr="00F55780">
                            <w:rPr>
                              <w:rFonts w:ascii="Times New Roman" w:hAnsi="Times New Roman" w:cs="Times New Roman"/>
                              <w:i w:val="0"/>
                              <w:iCs w:val="0"/>
                              <w:rPrChange w:id="7341" w:author="Jacyeude Araújo" w:date="2019-10-02T12:41:00Z">
                                <w:rPr>
                                  <w:i/>
                                  <w:iCs/>
                                </w:rPr>
                              </w:rPrChange>
                            </w:rPr>
                            <w:t xml:space="preserve">Figura </w:t>
                          </w:r>
                          <w:r w:rsidRPr="00F55780">
                            <w:rPr>
                              <w:rFonts w:ascii="Times New Roman" w:hAnsi="Times New Roman" w:cs="Times New Roman"/>
                              <w:i w:val="0"/>
                              <w:iCs w:val="0"/>
                              <w:rPrChange w:id="7342" w:author="Jacyeude Araújo" w:date="2019-10-02T12:41:00Z">
                                <w:rPr>
                                  <w:i/>
                                  <w:iCs/>
                                </w:rPr>
                              </w:rPrChange>
                            </w:rPr>
                            <w:fldChar w:fldCharType="begin"/>
                          </w:r>
                          <w:r w:rsidRPr="00F55780">
                            <w:rPr>
                              <w:rFonts w:ascii="Times New Roman" w:hAnsi="Times New Roman" w:cs="Times New Roman"/>
                              <w:i w:val="0"/>
                              <w:iCs w:val="0"/>
                              <w:rPrChange w:id="7343" w:author="Jacyeude Araújo" w:date="2019-10-02T12:41:00Z">
                                <w:rPr>
                                  <w:i/>
                                  <w:iCs/>
                                </w:rPr>
                              </w:rPrChange>
                            </w:rPr>
                            <w:instrText xml:space="preserve"> SEQ Figura \* ARABIC </w:instrText>
                          </w:r>
                        </w:ins>
                        <w:r w:rsidRPr="00F55780">
                          <w:rPr>
                            <w:rFonts w:ascii="Times New Roman" w:hAnsi="Times New Roman" w:cs="Times New Roman"/>
                            <w:i w:val="0"/>
                            <w:iCs w:val="0"/>
                            <w:rPrChange w:id="7344" w:author="Jacyeude Araújo" w:date="2019-10-02T12:41:00Z">
                              <w:rPr>
                                <w:i/>
                                <w:iCs/>
                              </w:rPr>
                            </w:rPrChange>
                          </w:rPr>
                          <w:fldChar w:fldCharType="separate"/>
                        </w:r>
                        <w:r w:rsidR="0008128E">
                          <w:rPr>
                            <w:rFonts w:ascii="Times New Roman" w:hAnsi="Times New Roman" w:cs="Times New Roman"/>
                            <w:i w:val="0"/>
                            <w:iCs w:val="0"/>
                            <w:noProof/>
                          </w:rPr>
                          <w:t>54</w:t>
                        </w:r>
                        <w:ins w:id="7345" w:author="Jacyeude Araújo" w:date="2019-10-02T12:29:00Z">
                          <w:r w:rsidRPr="00F55780">
                            <w:rPr>
                              <w:rFonts w:ascii="Times New Roman" w:hAnsi="Times New Roman" w:cs="Times New Roman"/>
                              <w:i w:val="0"/>
                              <w:iCs w:val="0"/>
                              <w:rPrChange w:id="7346" w:author="Jacyeude Araújo" w:date="2019-10-02T12:41:00Z">
                                <w:rPr>
                                  <w:i/>
                                  <w:iCs/>
                                </w:rPr>
                              </w:rPrChange>
                            </w:rPr>
                            <w:fldChar w:fldCharType="end"/>
                          </w:r>
                        </w:ins>
                        <w:ins w:id="7347" w:author="Jacyeude Araújo" w:date="2019-10-02T12:31:00Z">
                          <w:r w:rsidRPr="00F55780">
                            <w:rPr>
                              <w:rFonts w:ascii="Times New Roman" w:hAnsi="Times New Roman" w:cs="Times New Roman"/>
                              <w:i w:val="0"/>
                              <w:iCs w:val="0"/>
                              <w:rPrChange w:id="7348" w:author="Jacyeude Araújo" w:date="2019-10-02T12:41:00Z">
                                <w:rPr>
                                  <w:i/>
                                  <w:iCs/>
                                </w:rPr>
                              </w:rPrChange>
                            </w:rPr>
                            <w:t>4</w:t>
                          </w:r>
                        </w:ins>
                        <w:ins w:id="7349" w:author="Jacyeude Araújo" w:date="2019-10-02T12:29:00Z">
                          <w:r w:rsidRPr="00F55780">
                            <w:rPr>
                              <w:rFonts w:ascii="Times New Roman" w:hAnsi="Times New Roman" w:cs="Times New Roman"/>
                              <w:i w:val="0"/>
                              <w:iCs w:val="0"/>
                              <w:rPrChange w:id="7350" w:author="Jacyeude Araújo" w:date="2019-10-02T12:41:00Z">
                                <w:rPr>
                                  <w:i/>
                                  <w:iCs/>
                                </w:rPr>
                              </w:rPrChange>
                            </w:rPr>
                            <w:t xml:space="preserve"> - Resultados kernel </w:t>
                          </w:r>
                          <w:proofErr w:type="spellStart"/>
                          <w:r w:rsidRPr="00F55780">
                            <w:rPr>
                              <w:rFonts w:ascii="Times New Roman" w:hAnsi="Times New Roman" w:cs="Times New Roman"/>
                              <w:i w:val="0"/>
                              <w:iCs w:val="0"/>
                              <w:rPrChange w:id="7351" w:author="Jacyeude Araújo" w:date="2019-10-02T12:41:00Z">
                                <w:rPr>
                                  <w:i/>
                                  <w:iCs/>
                                </w:rPr>
                              </w:rPrChange>
                            </w:rPr>
                            <w:t>sigmoid</w:t>
                          </w:r>
                          <w:proofErr w:type="spellEnd"/>
                          <w:r w:rsidRPr="00F55780">
                            <w:rPr>
                              <w:rFonts w:ascii="Times New Roman" w:hAnsi="Times New Roman" w:cs="Times New Roman"/>
                              <w:i w:val="0"/>
                              <w:iCs w:val="0"/>
                              <w:rPrChange w:id="7352" w:author="Jacyeude Araújo" w:date="2019-10-02T12:41:00Z">
                                <w:rPr>
                                  <w:i/>
                                  <w:iCs/>
                                </w:rPr>
                              </w:rPrChange>
                            </w:rPr>
                            <w:t>.</w:t>
                          </w:r>
                        </w:ins>
                      </w:p>
                    </w:txbxContent>
                  </v:textbox>
                </v:shape>
              </w:pict>
            </mc:Fallback>
          </mc:AlternateContent>
        </w:r>
      </w:ins>
    </w:p>
    <w:p w14:paraId="59C05649" w14:textId="6DA4E54E" w:rsidR="001D0FBC" w:rsidRPr="00F00993" w:rsidRDefault="001F1EFD" w:rsidP="002F52C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353" w:author="Jacyeude Araújo" w:date="2019-10-02T13:03:00Z">
            <w:rPr>
              <w:rFonts w:ascii="Times New Roman" w:hAnsi="Times New Roman" w:cs="Times New Roman"/>
              <w:noProof/>
              <w:color w:val="000000" w:themeColor="text1"/>
              <w:lang w:eastAsia="pt-BR"/>
            </w:rPr>
          </w:rPrChange>
        </w:rPr>
        <w:drawing>
          <wp:anchor distT="0" distB="0" distL="114300" distR="114300" simplePos="0" relativeHeight="251668480" behindDoc="0" locked="0" layoutInCell="1" allowOverlap="1" wp14:anchorId="399AE3B9" wp14:editId="5612F3F8">
            <wp:simplePos x="0" y="0"/>
            <wp:positionH relativeFrom="margin">
              <wp:posOffset>-115570</wp:posOffset>
            </wp:positionH>
            <wp:positionV relativeFrom="paragraph">
              <wp:posOffset>71120</wp:posOffset>
            </wp:positionV>
            <wp:extent cx="2677795" cy="2402634"/>
            <wp:effectExtent l="0" t="0" r="8255" b="0"/>
            <wp:wrapNone/>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r="30949"/>
                    <a:stretch/>
                  </pic:blipFill>
                  <pic:spPr bwMode="auto">
                    <a:xfrm>
                      <a:off x="0" y="0"/>
                      <a:ext cx="2677795" cy="24026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B942B2" w14:textId="7973B5D0" w:rsidR="001C0F2D" w:rsidRPr="00F00993" w:rsidRDefault="001C0F2D" w:rsidP="002F52CD">
      <w:pPr>
        <w:keepNext/>
        <w:spacing w:after="0" w:line="360" w:lineRule="auto"/>
        <w:jc w:val="center"/>
        <w:rPr>
          <w:rFonts w:ascii="Times New Roman" w:hAnsi="Times New Roman" w:cs="Times New Roman"/>
          <w:color w:val="000000" w:themeColor="text1"/>
        </w:rPr>
      </w:pPr>
    </w:p>
    <w:p w14:paraId="284095C9" w14:textId="521C0FE5" w:rsidR="001C0F2D" w:rsidRPr="00F00993" w:rsidRDefault="001C0F2D" w:rsidP="002F52CD">
      <w:pPr>
        <w:pStyle w:val="Legenda"/>
        <w:jc w:val="center"/>
        <w:rPr>
          <w:rFonts w:ascii="Times New Roman" w:hAnsi="Times New Roman" w:cs="Times New Roman"/>
          <w:color w:val="000000" w:themeColor="text1"/>
        </w:rPr>
      </w:pPr>
    </w:p>
    <w:p w14:paraId="50BF01CE" w14:textId="4F7BC0E5" w:rsidR="001C0F2D" w:rsidRPr="00F00993" w:rsidRDefault="001C0F2D" w:rsidP="002F52CD">
      <w:pPr>
        <w:jc w:val="center"/>
        <w:rPr>
          <w:rFonts w:ascii="Times New Roman" w:hAnsi="Times New Roman" w:cs="Times New Roman"/>
          <w:color w:val="000000" w:themeColor="text1"/>
        </w:rPr>
      </w:pPr>
    </w:p>
    <w:p w14:paraId="6D0278FA" w14:textId="2563BBC4" w:rsidR="001D0FBC" w:rsidRPr="00F00993" w:rsidRDefault="001D0FBC" w:rsidP="002F52CD">
      <w:pPr>
        <w:keepNext/>
        <w:jc w:val="center"/>
        <w:rPr>
          <w:rFonts w:ascii="Times New Roman" w:hAnsi="Times New Roman" w:cs="Times New Roman"/>
          <w:color w:val="000000" w:themeColor="text1"/>
        </w:rPr>
      </w:pPr>
    </w:p>
    <w:p w14:paraId="6800341B" w14:textId="7309AF8D" w:rsidR="001D0FBC" w:rsidRPr="00F00993" w:rsidRDefault="001D0FBC" w:rsidP="002F52CD">
      <w:pPr>
        <w:keepNext/>
        <w:jc w:val="center"/>
        <w:rPr>
          <w:rFonts w:ascii="Times New Roman" w:hAnsi="Times New Roman" w:cs="Times New Roman"/>
          <w:color w:val="000000" w:themeColor="text1"/>
        </w:rPr>
      </w:pPr>
    </w:p>
    <w:p w14:paraId="0E4C460A" w14:textId="421B33DF" w:rsidR="001D0FBC" w:rsidRPr="00F00993" w:rsidRDefault="001D0FBC" w:rsidP="002F52CD">
      <w:pPr>
        <w:keepNext/>
        <w:jc w:val="center"/>
        <w:rPr>
          <w:rFonts w:ascii="Times New Roman" w:hAnsi="Times New Roman" w:cs="Times New Roman"/>
          <w:color w:val="000000" w:themeColor="text1"/>
        </w:rPr>
      </w:pPr>
    </w:p>
    <w:p w14:paraId="4DE3C646" w14:textId="56B7434F" w:rsidR="001D0FBC" w:rsidRPr="00F00993" w:rsidRDefault="001D0FBC" w:rsidP="002F52CD">
      <w:pPr>
        <w:keepNext/>
        <w:jc w:val="center"/>
        <w:rPr>
          <w:rFonts w:ascii="Times New Roman" w:hAnsi="Times New Roman" w:cs="Times New Roman"/>
          <w:color w:val="000000" w:themeColor="text1"/>
        </w:rPr>
      </w:pPr>
    </w:p>
    <w:p w14:paraId="4AB5281B" w14:textId="4F9E1819" w:rsidR="001C0F2D" w:rsidRPr="00F00993" w:rsidRDefault="001F1EFD" w:rsidP="002F52CD">
      <w:pPr>
        <w:keepNext/>
        <w:jc w:val="center"/>
        <w:rPr>
          <w:rFonts w:ascii="Times New Roman" w:hAnsi="Times New Roman" w:cs="Times New Roman"/>
          <w:color w:val="000000" w:themeColor="text1"/>
        </w:rPr>
      </w:pPr>
      <w:r w:rsidRPr="00F00993">
        <w:rPr>
          <w:noProof/>
          <w:color w:val="000000" w:themeColor="text1"/>
          <w:lang w:eastAsia="pt-BR"/>
          <w:rPrChange w:id="7354" w:author="Jacyeude Araújo" w:date="2019-10-02T13:03:00Z">
            <w:rPr>
              <w:noProof/>
              <w:color w:val="000000" w:themeColor="text1"/>
              <w:lang w:eastAsia="pt-BR"/>
            </w:rPr>
          </w:rPrChange>
        </w:rPr>
        <mc:AlternateContent>
          <mc:Choice Requires="wps">
            <w:drawing>
              <wp:anchor distT="0" distB="0" distL="114300" distR="114300" simplePos="0" relativeHeight="251677696" behindDoc="0" locked="0" layoutInCell="1" allowOverlap="1" wp14:anchorId="74037AC3" wp14:editId="7F0F4E38">
                <wp:simplePos x="0" y="0"/>
                <wp:positionH relativeFrom="margin">
                  <wp:align>right</wp:align>
                </wp:positionH>
                <wp:positionV relativeFrom="paragraph">
                  <wp:posOffset>134620</wp:posOffset>
                </wp:positionV>
                <wp:extent cx="2879090" cy="281940"/>
                <wp:effectExtent l="0" t="0" r="0" b="3810"/>
                <wp:wrapNone/>
                <wp:docPr id="34" name="Caixa de Texto 34"/>
                <wp:cNvGraphicFramePr/>
                <a:graphic xmlns:a="http://schemas.openxmlformats.org/drawingml/2006/main">
                  <a:graphicData uri="http://schemas.microsoft.com/office/word/2010/wordprocessingShape">
                    <wps:wsp>
                      <wps:cNvSpPr txBox="1"/>
                      <wps:spPr>
                        <a:xfrm>
                          <a:off x="0" y="0"/>
                          <a:ext cx="2879090" cy="281940"/>
                        </a:xfrm>
                        <a:prstGeom prst="rect">
                          <a:avLst/>
                        </a:prstGeom>
                        <a:solidFill>
                          <a:prstClr val="white"/>
                        </a:solidFill>
                        <a:ln>
                          <a:noFill/>
                        </a:ln>
                      </wps:spPr>
                      <wps:txbx>
                        <w:txbxContent>
                          <w:p w14:paraId="11B6C477" w14:textId="2F9A11F5" w:rsidR="000E2D34" w:rsidRPr="00F55780" w:rsidRDefault="000E2D34" w:rsidP="007046D6">
                            <w:pPr>
                              <w:pStyle w:val="Legenda"/>
                              <w:rPr>
                                <w:rFonts w:ascii="Times New Roman" w:hAnsi="Times New Roman" w:cs="Times New Roman"/>
                                <w:i w:val="0"/>
                                <w:iCs w:val="0"/>
                                <w:noProof/>
                                <w:color w:val="000000" w:themeColor="text1"/>
                                <w:rPrChange w:id="7355" w:author="Jacyeude Araújo" w:date="2019-10-02T12:41:00Z">
                                  <w:rPr>
                                    <w:rFonts w:ascii="Times New Roman" w:hAnsi="Times New Roman" w:cs="Times New Roman"/>
                                    <w:noProof/>
                                    <w:color w:val="000000" w:themeColor="text1"/>
                                  </w:rPr>
                                </w:rPrChange>
                              </w:rPr>
                            </w:pPr>
                            <w:bookmarkStart w:id="7356" w:name="_Toc20849545"/>
                            <w:del w:id="7357" w:author="Jacyeude Araújo" w:date="2019-10-02T12:30:00Z">
                              <w:r w:rsidRPr="00F55780" w:rsidDel="001F1EFD">
                                <w:rPr>
                                  <w:rFonts w:ascii="Times New Roman" w:hAnsi="Times New Roman" w:cs="Times New Roman"/>
                                  <w:i w:val="0"/>
                                  <w:iCs w:val="0"/>
                                  <w:rPrChange w:id="7358" w:author="Jacyeude Araújo" w:date="2019-10-02T12:41:00Z">
                                    <w:rPr/>
                                  </w:rPrChange>
                                </w:rPr>
                                <w:delText xml:space="preserve">Figura </w:delText>
                              </w:r>
                            </w:del>
                            <w:del w:id="7359" w:author="Jacyeude Araújo" w:date="2019-10-02T10:09:00Z">
                              <w:r w:rsidRPr="00F55780" w:rsidDel="00DA6A84">
                                <w:rPr>
                                  <w:rFonts w:ascii="Times New Roman" w:hAnsi="Times New Roman" w:cs="Times New Roman"/>
                                  <w:i w:val="0"/>
                                  <w:iCs w:val="0"/>
                                  <w:rPrChange w:id="7360" w:author="Jacyeude Araújo" w:date="2019-10-02T12:41:00Z">
                                    <w:rPr/>
                                  </w:rPrChange>
                                </w:rPr>
                                <w:fldChar w:fldCharType="begin"/>
                              </w:r>
                              <w:r w:rsidRPr="00F55780" w:rsidDel="00DA6A84">
                                <w:rPr>
                                  <w:rFonts w:ascii="Times New Roman" w:hAnsi="Times New Roman" w:cs="Times New Roman"/>
                                  <w:i w:val="0"/>
                                  <w:iCs w:val="0"/>
                                  <w:rPrChange w:id="7361"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362" w:author="Jacyeude Araújo" w:date="2019-10-02T12:41:00Z">
                                    <w:rPr/>
                                  </w:rPrChange>
                                </w:rPr>
                                <w:fldChar w:fldCharType="separate"/>
                              </w:r>
                              <w:r w:rsidRPr="00F55780" w:rsidDel="00DA6A84">
                                <w:rPr>
                                  <w:rFonts w:ascii="Times New Roman" w:hAnsi="Times New Roman" w:cs="Times New Roman"/>
                                  <w:i w:val="0"/>
                                  <w:iCs w:val="0"/>
                                  <w:noProof/>
                                  <w:rPrChange w:id="7363" w:author="Jacyeude Araújo" w:date="2019-10-02T12:41:00Z">
                                    <w:rPr>
                                      <w:noProof/>
                                    </w:rPr>
                                  </w:rPrChange>
                                </w:rPr>
                                <w:delText>58</w:delText>
                              </w:r>
                              <w:r w:rsidRPr="00F55780" w:rsidDel="00DA6A84">
                                <w:rPr>
                                  <w:rFonts w:ascii="Times New Roman" w:hAnsi="Times New Roman" w:cs="Times New Roman"/>
                                  <w:i w:val="0"/>
                                  <w:iCs w:val="0"/>
                                  <w:rPrChange w:id="7364" w:author="Jacyeude Araújo" w:date="2019-10-02T12:41:00Z">
                                    <w:rPr/>
                                  </w:rPrChange>
                                </w:rPr>
                                <w:fldChar w:fldCharType="end"/>
                              </w:r>
                            </w:del>
                            <w:del w:id="7365" w:author="Jacyeude Araújo" w:date="2019-10-02T12:30:00Z">
                              <w:r w:rsidRPr="00F55780" w:rsidDel="001F1EFD">
                                <w:rPr>
                                  <w:rFonts w:ascii="Times New Roman" w:hAnsi="Times New Roman" w:cs="Times New Roman"/>
                                  <w:i w:val="0"/>
                                  <w:iCs w:val="0"/>
                                  <w:rPrChange w:id="7366" w:author="Jacyeude Araújo" w:date="2019-10-02T12:41:00Z">
                                    <w:rPr/>
                                  </w:rPrChange>
                                </w:rPr>
                                <w:delText xml:space="preserve"> - Resultados kernel linear. </w:delText>
                              </w:r>
                            </w:del>
                            <w:r w:rsidRPr="00F55780">
                              <w:rPr>
                                <w:rFonts w:ascii="Times New Roman" w:hAnsi="Times New Roman" w:cs="Times New Roman"/>
                                <w:i w:val="0"/>
                                <w:iCs w:val="0"/>
                                <w:rPrChange w:id="7367" w:author="Jacyeude Araújo" w:date="2019-10-02T12:41:00Z">
                                  <w:rPr/>
                                </w:rPrChange>
                              </w:rPr>
                              <w:t>Fonte: O próprio autor</w:t>
                            </w:r>
                            <w:bookmarkEnd w:id="7356"/>
                          </w:p>
                          <w:p w14:paraId="56602B57" w14:textId="2FA6166B" w:rsidR="000E2D34" w:rsidRPr="00F55780" w:rsidRDefault="000E2D34" w:rsidP="001D0FBC">
                            <w:pPr>
                              <w:pStyle w:val="Legenda"/>
                              <w:rPr>
                                <w:rFonts w:ascii="Times New Roman" w:hAnsi="Times New Roman" w:cs="Times New Roman"/>
                                <w:i w:val="0"/>
                                <w:iCs w:val="0"/>
                                <w:noProof/>
                                <w:color w:val="000000" w:themeColor="text1"/>
                                <w:rPrChange w:id="7368" w:author="Jacyeude Araújo" w:date="2019-10-02T12:41:00Z">
                                  <w:rPr>
                                    <w:rFonts w:ascii="Times New Roman" w:hAnsi="Times New Roman" w:cs="Times New Roman"/>
                                    <w:noProof/>
                                    <w:color w:val="000000" w:themeColor="text1"/>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37AC3" id="Caixa de Texto 34" o:spid="_x0000_s1032" type="#_x0000_t202" style="position:absolute;left:0;text-align:left;margin-left:175.5pt;margin-top:10.6pt;width:226.7pt;height:22.2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ufzOQIAAG8EAAAOAAAAZHJzL2Uyb0RvYy54bWysVFFv2yAQfp+0/4B4X5xkVddY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" stroked="f">
                <v:textbox inset="0,0,0,0">
                  <w:txbxContent>
                    <w:p w14:paraId="11B6C477" w14:textId="2F9A11F5" w:rsidR="000E2D34" w:rsidRPr="00F55780" w:rsidRDefault="000E2D34" w:rsidP="007046D6">
                      <w:pPr>
                        <w:pStyle w:val="Legenda"/>
                        <w:rPr>
                          <w:rFonts w:ascii="Times New Roman" w:hAnsi="Times New Roman" w:cs="Times New Roman"/>
                          <w:i w:val="0"/>
                          <w:iCs w:val="0"/>
                          <w:noProof/>
                          <w:color w:val="000000" w:themeColor="text1"/>
                          <w:rPrChange w:id="7369" w:author="Jacyeude Araújo" w:date="2019-10-02T12:41:00Z">
                            <w:rPr>
                              <w:rFonts w:ascii="Times New Roman" w:hAnsi="Times New Roman" w:cs="Times New Roman"/>
                              <w:noProof/>
                              <w:color w:val="000000" w:themeColor="text1"/>
                            </w:rPr>
                          </w:rPrChange>
                        </w:rPr>
                      </w:pPr>
                      <w:bookmarkStart w:id="7370" w:name="_Toc20849545"/>
                      <w:del w:id="7371" w:author="Jacyeude Araújo" w:date="2019-10-02T12:30:00Z">
                        <w:r w:rsidRPr="00F55780" w:rsidDel="001F1EFD">
                          <w:rPr>
                            <w:rFonts w:ascii="Times New Roman" w:hAnsi="Times New Roman" w:cs="Times New Roman"/>
                            <w:i w:val="0"/>
                            <w:iCs w:val="0"/>
                            <w:rPrChange w:id="7372" w:author="Jacyeude Araújo" w:date="2019-10-02T12:41:00Z">
                              <w:rPr/>
                            </w:rPrChange>
                          </w:rPr>
                          <w:delText xml:space="preserve">Figura </w:delText>
                        </w:r>
                      </w:del>
                      <w:del w:id="7373" w:author="Jacyeude Araújo" w:date="2019-10-02T10:09:00Z">
                        <w:r w:rsidRPr="00F55780" w:rsidDel="00DA6A84">
                          <w:rPr>
                            <w:rFonts w:ascii="Times New Roman" w:hAnsi="Times New Roman" w:cs="Times New Roman"/>
                            <w:i w:val="0"/>
                            <w:iCs w:val="0"/>
                            <w:rPrChange w:id="7374" w:author="Jacyeude Araújo" w:date="2019-10-02T12:41:00Z">
                              <w:rPr/>
                            </w:rPrChange>
                          </w:rPr>
                          <w:fldChar w:fldCharType="begin"/>
                        </w:r>
                        <w:r w:rsidRPr="00F55780" w:rsidDel="00DA6A84">
                          <w:rPr>
                            <w:rFonts w:ascii="Times New Roman" w:hAnsi="Times New Roman" w:cs="Times New Roman"/>
                            <w:i w:val="0"/>
                            <w:iCs w:val="0"/>
                            <w:rPrChange w:id="7375"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376" w:author="Jacyeude Araújo" w:date="2019-10-02T12:41:00Z">
                              <w:rPr/>
                            </w:rPrChange>
                          </w:rPr>
                          <w:fldChar w:fldCharType="separate"/>
                        </w:r>
                        <w:r w:rsidRPr="00F55780" w:rsidDel="00DA6A84">
                          <w:rPr>
                            <w:rFonts w:ascii="Times New Roman" w:hAnsi="Times New Roman" w:cs="Times New Roman"/>
                            <w:i w:val="0"/>
                            <w:iCs w:val="0"/>
                            <w:noProof/>
                            <w:rPrChange w:id="7377" w:author="Jacyeude Araújo" w:date="2019-10-02T12:41:00Z">
                              <w:rPr>
                                <w:noProof/>
                              </w:rPr>
                            </w:rPrChange>
                          </w:rPr>
                          <w:delText>58</w:delText>
                        </w:r>
                        <w:r w:rsidRPr="00F55780" w:rsidDel="00DA6A84">
                          <w:rPr>
                            <w:rFonts w:ascii="Times New Roman" w:hAnsi="Times New Roman" w:cs="Times New Roman"/>
                            <w:i w:val="0"/>
                            <w:iCs w:val="0"/>
                            <w:rPrChange w:id="7378" w:author="Jacyeude Araújo" w:date="2019-10-02T12:41:00Z">
                              <w:rPr/>
                            </w:rPrChange>
                          </w:rPr>
                          <w:fldChar w:fldCharType="end"/>
                        </w:r>
                      </w:del>
                      <w:del w:id="7379" w:author="Jacyeude Araújo" w:date="2019-10-02T12:30:00Z">
                        <w:r w:rsidRPr="00F55780" w:rsidDel="001F1EFD">
                          <w:rPr>
                            <w:rFonts w:ascii="Times New Roman" w:hAnsi="Times New Roman" w:cs="Times New Roman"/>
                            <w:i w:val="0"/>
                            <w:iCs w:val="0"/>
                            <w:rPrChange w:id="7380" w:author="Jacyeude Araújo" w:date="2019-10-02T12:41:00Z">
                              <w:rPr/>
                            </w:rPrChange>
                          </w:rPr>
                          <w:delText xml:space="preserve"> - Resultados kernel linear. </w:delText>
                        </w:r>
                      </w:del>
                      <w:r w:rsidRPr="00F55780">
                        <w:rPr>
                          <w:rFonts w:ascii="Times New Roman" w:hAnsi="Times New Roman" w:cs="Times New Roman"/>
                          <w:i w:val="0"/>
                          <w:iCs w:val="0"/>
                          <w:rPrChange w:id="7381" w:author="Jacyeude Araújo" w:date="2019-10-02T12:41:00Z">
                            <w:rPr/>
                          </w:rPrChange>
                        </w:rPr>
                        <w:t>Fonte: O próprio autor</w:t>
                      </w:r>
                      <w:bookmarkEnd w:id="7370"/>
                    </w:p>
                    <w:p w14:paraId="56602B57" w14:textId="2FA6166B" w:rsidR="000E2D34" w:rsidRPr="00F55780" w:rsidRDefault="000E2D34" w:rsidP="001D0FBC">
                      <w:pPr>
                        <w:pStyle w:val="Legenda"/>
                        <w:rPr>
                          <w:rFonts w:ascii="Times New Roman" w:hAnsi="Times New Roman" w:cs="Times New Roman"/>
                          <w:i w:val="0"/>
                          <w:iCs w:val="0"/>
                          <w:noProof/>
                          <w:color w:val="000000" w:themeColor="text1"/>
                          <w:rPrChange w:id="7382" w:author="Jacyeude Araújo" w:date="2019-10-02T12:41:00Z">
                            <w:rPr>
                              <w:rFonts w:ascii="Times New Roman" w:hAnsi="Times New Roman" w:cs="Times New Roman"/>
                              <w:noProof/>
                              <w:color w:val="000000" w:themeColor="text1"/>
                            </w:rPr>
                          </w:rPrChange>
                        </w:rPr>
                      </w:pPr>
                    </w:p>
                  </w:txbxContent>
                </v:textbox>
                <w10:wrap anchorx="margin"/>
              </v:shape>
            </w:pict>
          </mc:Fallback>
        </mc:AlternateContent>
      </w:r>
      <w:r w:rsidRPr="00F00993">
        <w:rPr>
          <w:noProof/>
          <w:color w:val="000000" w:themeColor="text1"/>
          <w:lang w:eastAsia="pt-BR"/>
          <w:rPrChange w:id="7383" w:author="Jacyeude Araújo" w:date="2019-10-02T13:03:00Z">
            <w:rPr>
              <w:noProof/>
              <w:color w:val="000000" w:themeColor="text1"/>
              <w:lang w:eastAsia="pt-BR"/>
            </w:rPr>
          </w:rPrChange>
        </w:rPr>
        <mc:AlternateContent>
          <mc:Choice Requires="wps">
            <w:drawing>
              <wp:anchor distT="0" distB="0" distL="114300" distR="114300" simplePos="0" relativeHeight="251675648" behindDoc="0" locked="0" layoutInCell="1" allowOverlap="1" wp14:anchorId="5E1973B5" wp14:editId="1A421228">
                <wp:simplePos x="0" y="0"/>
                <wp:positionH relativeFrom="column">
                  <wp:posOffset>-55880</wp:posOffset>
                </wp:positionH>
                <wp:positionV relativeFrom="paragraph">
                  <wp:posOffset>175895</wp:posOffset>
                </wp:positionV>
                <wp:extent cx="2677795" cy="635"/>
                <wp:effectExtent l="0" t="0" r="0" b="0"/>
                <wp:wrapNone/>
                <wp:docPr id="33" name="Caixa de Texto 33"/>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4AFFE8A3" w14:textId="6FABA36A" w:rsidR="000E2D34" w:rsidRPr="00F55780" w:rsidRDefault="000E2D34" w:rsidP="001D0FBC">
                            <w:pPr>
                              <w:pStyle w:val="Legenda"/>
                              <w:rPr>
                                <w:rFonts w:ascii="Times New Roman" w:hAnsi="Times New Roman" w:cs="Times New Roman"/>
                                <w:i w:val="0"/>
                                <w:iCs w:val="0"/>
                                <w:noProof/>
                                <w:color w:val="000000" w:themeColor="text1"/>
                                <w:rPrChange w:id="7384" w:author="Jacyeude Araújo" w:date="2019-10-02T12:41:00Z">
                                  <w:rPr>
                                    <w:rFonts w:ascii="Times New Roman" w:hAnsi="Times New Roman" w:cs="Times New Roman"/>
                                    <w:noProof/>
                                    <w:color w:val="000000" w:themeColor="text1"/>
                                  </w:rPr>
                                </w:rPrChange>
                              </w:rPr>
                            </w:pPr>
                            <w:bookmarkStart w:id="7385" w:name="_Toc20849546"/>
                            <w:del w:id="7386" w:author="Jacyeude Araújo" w:date="2019-10-02T12:29:00Z">
                              <w:r w:rsidRPr="00F55780" w:rsidDel="001F1EFD">
                                <w:rPr>
                                  <w:rFonts w:ascii="Times New Roman" w:hAnsi="Times New Roman" w:cs="Times New Roman"/>
                                  <w:i w:val="0"/>
                                  <w:iCs w:val="0"/>
                                  <w:rPrChange w:id="7387" w:author="Jacyeude Araújo" w:date="2019-10-02T12:41:00Z">
                                    <w:rPr/>
                                  </w:rPrChange>
                                </w:rPr>
                                <w:delText xml:space="preserve">Figura </w:delText>
                              </w:r>
                            </w:del>
                            <w:del w:id="7388" w:author="Jacyeude Araújo" w:date="2019-10-02T10:09:00Z">
                              <w:r w:rsidRPr="00F55780" w:rsidDel="00DA6A84">
                                <w:rPr>
                                  <w:rFonts w:ascii="Times New Roman" w:hAnsi="Times New Roman" w:cs="Times New Roman"/>
                                  <w:i w:val="0"/>
                                  <w:iCs w:val="0"/>
                                  <w:rPrChange w:id="7389" w:author="Jacyeude Araújo" w:date="2019-10-02T12:41:00Z">
                                    <w:rPr/>
                                  </w:rPrChange>
                                </w:rPr>
                                <w:fldChar w:fldCharType="begin"/>
                              </w:r>
                              <w:r w:rsidRPr="00F55780" w:rsidDel="00DA6A84">
                                <w:rPr>
                                  <w:rFonts w:ascii="Times New Roman" w:hAnsi="Times New Roman" w:cs="Times New Roman"/>
                                  <w:i w:val="0"/>
                                  <w:iCs w:val="0"/>
                                  <w:rPrChange w:id="7390"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391" w:author="Jacyeude Araújo" w:date="2019-10-02T12:41:00Z">
                                    <w:rPr/>
                                  </w:rPrChange>
                                </w:rPr>
                                <w:fldChar w:fldCharType="separate"/>
                              </w:r>
                              <w:r w:rsidRPr="00F55780" w:rsidDel="00DA6A84">
                                <w:rPr>
                                  <w:rFonts w:ascii="Times New Roman" w:hAnsi="Times New Roman" w:cs="Times New Roman"/>
                                  <w:i w:val="0"/>
                                  <w:iCs w:val="0"/>
                                  <w:noProof/>
                                  <w:rPrChange w:id="7392" w:author="Jacyeude Araújo" w:date="2019-10-02T12:41:00Z">
                                    <w:rPr>
                                      <w:noProof/>
                                    </w:rPr>
                                  </w:rPrChange>
                                </w:rPr>
                                <w:delText>59</w:delText>
                              </w:r>
                              <w:r w:rsidRPr="00F55780" w:rsidDel="00DA6A84">
                                <w:rPr>
                                  <w:rFonts w:ascii="Times New Roman" w:hAnsi="Times New Roman" w:cs="Times New Roman"/>
                                  <w:i w:val="0"/>
                                  <w:iCs w:val="0"/>
                                  <w:rPrChange w:id="7393" w:author="Jacyeude Araújo" w:date="2019-10-02T12:41:00Z">
                                    <w:rPr/>
                                  </w:rPrChange>
                                </w:rPr>
                                <w:fldChar w:fldCharType="end"/>
                              </w:r>
                            </w:del>
                            <w:del w:id="7394" w:author="Jacyeude Araújo" w:date="2019-10-02T12:29:00Z">
                              <w:r w:rsidRPr="00F55780" w:rsidDel="001F1EFD">
                                <w:rPr>
                                  <w:rFonts w:ascii="Times New Roman" w:hAnsi="Times New Roman" w:cs="Times New Roman"/>
                                  <w:i w:val="0"/>
                                  <w:iCs w:val="0"/>
                                  <w:rPrChange w:id="7395" w:author="Jacyeude Araújo" w:date="2019-10-02T12:41:00Z">
                                    <w:rPr/>
                                  </w:rPrChange>
                                </w:rPr>
                                <w:delText xml:space="preserve"> - Resultados kernel sigmoid. </w:delText>
                              </w:r>
                            </w:del>
                            <w:r w:rsidRPr="00F55780">
                              <w:rPr>
                                <w:rFonts w:ascii="Times New Roman" w:hAnsi="Times New Roman" w:cs="Times New Roman"/>
                                <w:i w:val="0"/>
                                <w:iCs w:val="0"/>
                                <w:rPrChange w:id="7396" w:author="Jacyeude Araújo" w:date="2019-10-02T12:41:00Z">
                                  <w:rPr/>
                                </w:rPrChange>
                              </w:rPr>
                              <w:t>Fonte: O próprio autor</w:t>
                            </w:r>
                            <w:bookmarkEnd w:id="7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73B5" id="Caixa de Texto 33" o:spid="_x0000_s1033" type="#_x0000_t202" style="position:absolute;left:0;text-align:left;margin-left:-4.4pt;margin-top:13.85pt;width:210.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" stroked="f">
                <v:textbox style="mso-fit-shape-to-text:t" inset="0,0,0,0">
                  <w:txbxContent>
                    <w:p w14:paraId="4AFFE8A3" w14:textId="6FABA36A" w:rsidR="000E2D34" w:rsidRPr="00F55780" w:rsidRDefault="000E2D34" w:rsidP="001D0FBC">
                      <w:pPr>
                        <w:pStyle w:val="Legenda"/>
                        <w:rPr>
                          <w:rFonts w:ascii="Times New Roman" w:hAnsi="Times New Roman" w:cs="Times New Roman"/>
                          <w:i w:val="0"/>
                          <w:iCs w:val="0"/>
                          <w:noProof/>
                          <w:color w:val="000000" w:themeColor="text1"/>
                          <w:rPrChange w:id="7397" w:author="Jacyeude Araújo" w:date="2019-10-02T12:41:00Z">
                            <w:rPr>
                              <w:rFonts w:ascii="Times New Roman" w:hAnsi="Times New Roman" w:cs="Times New Roman"/>
                              <w:noProof/>
                              <w:color w:val="000000" w:themeColor="text1"/>
                            </w:rPr>
                          </w:rPrChange>
                        </w:rPr>
                      </w:pPr>
                      <w:bookmarkStart w:id="7398" w:name="_Toc20849546"/>
                      <w:del w:id="7399" w:author="Jacyeude Araújo" w:date="2019-10-02T12:29:00Z">
                        <w:r w:rsidRPr="00F55780" w:rsidDel="001F1EFD">
                          <w:rPr>
                            <w:rFonts w:ascii="Times New Roman" w:hAnsi="Times New Roman" w:cs="Times New Roman"/>
                            <w:i w:val="0"/>
                            <w:iCs w:val="0"/>
                            <w:rPrChange w:id="7400" w:author="Jacyeude Araújo" w:date="2019-10-02T12:41:00Z">
                              <w:rPr/>
                            </w:rPrChange>
                          </w:rPr>
                          <w:delText xml:space="preserve">Figura </w:delText>
                        </w:r>
                      </w:del>
                      <w:del w:id="7401" w:author="Jacyeude Araújo" w:date="2019-10-02T10:09:00Z">
                        <w:r w:rsidRPr="00F55780" w:rsidDel="00DA6A84">
                          <w:rPr>
                            <w:rFonts w:ascii="Times New Roman" w:hAnsi="Times New Roman" w:cs="Times New Roman"/>
                            <w:i w:val="0"/>
                            <w:iCs w:val="0"/>
                            <w:rPrChange w:id="7402" w:author="Jacyeude Araújo" w:date="2019-10-02T12:41:00Z">
                              <w:rPr/>
                            </w:rPrChange>
                          </w:rPr>
                          <w:fldChar w:fldCharType="begin"/>
                        </w:r>
                        <w:r w:rsidRPr="00F55780" w:rsidDel="00DA6A84">
                          <w:rPr>
                            <w:rFonts w:ascii="Times New Roman" w:hAnsi="Times New Roman" w:cs="Times New Roman"/>
                            <w:i w:val="0"/>
                            <w:iCs w:val="0"/>
                            <w:rPrChange w:id="7403"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404" w:author="Jacyeude Araújo" w:date="2019-10-02T12:41:00Z">
                              <w:rPr/>
                            </w:rPrChange>
                          </w:rPr>
                          <w:fldChar w:fldCharType="separate"/>
                        </w:r>
                        <w:r w:rsidRPr="00F55780" w:rsidDel="00DA6A84">
                          <w:rPr>
                            <w:rFonts w:ascii="Times New Roman" w:hAnsi="Times New Roman" w:cs="Times New Roman"/>
                            <w:i w:val="0"/>
                            <w:iCs w:val="0"/>
                            <w:noProof/>
                            <w:rPrChange w:id="7405" w:author="Jacyeude Araújo" w:date="2019-10-02T12:41:00Z">
                              <w:rPr>
                                <w:noProof/>
                              </w:rPr>
                            </w:rPrChange>
                          </w:rPr>
                          <w:delText>59</w:delText>
                        </w:r>
                        <w:r w:rsidRPr="00F55780" w:rsidDel="00DA6A84">
                          <w:rPr>
                            <w:rFonts w:ascii="Times New Roman" w:hAnsi="Times New Roman" w:cs="Times New Roman"/>
                            <w:i w:val="0"/>
                            <w:iCs w:val="0"/>
                            <w:rPrChange w:id="7406" w:author="Jacyeude Araújo" w:date="2019-10-02T12:41:00Z">
                              <w:rPr/>
                            </w:rPrChange>
                          </w:rPr>
                          <w:fldChar w:fldCharType="end"/>
                        </w:r>
                      </w:del>
                      <w:del w:id="7407" w:author="Jacyeude Araújo" w:date="2019-10-02T12:29:00Z">
                        <w:r w:rsidRPr="00F55780" w:rsidDel="001F1EFD">
                          <w:rPr>
                            <w:rFonts w:ascii="Times New Roman" w:hAnsi="Times New Roman" w:cs="Times New Roman"/>
                            <w:i w:val="0"/>
                            <w:iCs w:val="0"/>
                            <w:rPrChange w:id="7408" w:author="Jacyeude Araújo" w:date="2019-10-02T12:41:00Z">
                              <w:rPr/>
                            </w:rPrChange>
                          </w:rPr>
                          <w:delText xml:space="preserve"> - Resultados kernel sigmoid. </w:delText>
                        </w:r>
                      </w:del>
                      <w:r w:rsidRPr="00F55780">
                        <w:rPr>
                          <w:rFonts w:ascii="Times New Roman" w:hAnsi="Times New Roman" w:cs="Times New Roman"/>
                          <w:i w:val="0"/>
                          <w:iCs w:val="0"/>
                          <w:rPrChange w:id="7409" w:author="Jacyeude Araújo" w:date="2019-10-02T12:41:00Z">
                            <w:rPr/>
                          </w:rPrChange>
                        </w:rPr>
                        <w:t>Fonte: O próprio autor</w:t>
                      </w:r>
                      <w:bookmarkEnd w:id="7398"/>
                    </w:p>
                  </w:txbxContent>
                </v:textbox>
              </v:shape>
            </w:pict>
          </mc:Fallback>
        </mc:AlternateContent>
      </w:r>
      <w:r w:rsidR="002F52CD" w:rsidRPr="00F00993">
        <w:rPr>
          <w:rFonts w:ascii="Times New Roman" w:hAnsi="Times New Roman" w:cs="Times New Roman"/>
          <w:color w:val="000000" w:themeColor="text1"/>
        </w:rPr>
        <w:t xml:space="preserve">      </w:t>
      </w:r>
    </w:p>
    <w:p w14:paraId="33C00BCF" w14:textId="65199C0F" w:rsidR="001C0F2D" w:rsidRPr="00F00993" w:rsidRDefault="001C0F2D" w:rsidP="001C0F2D">
      <w:pPr>
        <w:rPr>
          <w:rFonts w:ascii="Times New Roman" w:hAnsi="Times New Roman" w:cs="Times New Roman"/>
          <w:color w:val="000000" w:themeColor="text1"/>
        </w:rPr>
      </w:pPr>
    </w:p>
    <w:p w14:paraId="6991E1DB" w14:textId="599DB3DE" w:rsidR="001C0F2D" w:rsidRPr="00F00993" w:rsidRDefault="001C0F2D" w:rsidP="003B023F">
      <w:pPr>
        <w:spacing w:after="0" w:line="360" w:lineRule="auto"/>
        <w:ind w:firstLine="1440"/>
        <w:jc w:val="both"/>
        <w:rPr>
          <w:rFonts w:ascii="Times New Roman" w:eastAsiaTheme="minorEastAsia"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Avaliando que as aplicações de MVS foram feitas utilizando os parâmetros </w:t>
      </w:r>
      <m:oMath>
        <m:r>
          <w:rPr>
            <w:rFonts w:ascii="Cambria Math" w:hAnsi="Cambria Math" w:cs="Times New Roman"/>
            <w:color w:val="000000" w:themeColor="text1"/>
            <w:sz w:val="24"/>
            <w:szCs w:val="24"/>
            <w:rPrChange w:id="7410" w:author="Jacyeude Araújo" w:date="2019-10-02T13:03:00Z">
              <w:rPr>
                <w:rFonts w:ascii="Cambria Math" w:hAnsi="Cambria Math" w:cs="Times New Roman"/>
                <w:color w:val="000000" w:themeColor="text1"/>
                <w:sz w:val="24"/>
                <w:szCs w:val="24"/>
              </w:rPr>
            </w:rPrChange>
          </w:rPr>
          <m:t>γ</m:t>
        </m:r>
      </m:oMath>
      <w:r w:rsidRPr="00F00993">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Change w:id="7411" w:author="Jacyeude Araújo" w:date="2019-10-02T13:03:00Z">
              <w:rPr>
                <w:rFonts w:ascii="Cambria Math" w:hAnsi="Cambria Math" w:cs="Times New Roman"/>
                <w:color w:val="000000" w:themeColor="text1"/>
                <w:sz w:val="24"/>
                <w:szCs w:val="24"/>
              </w:rPr>
            </w:rPrChange>
          </w:rPr>
          <m:t>ε</m:t>
        </m:r>
      </m:oMath>
      <w:r w:rsidRPr="00F00993">
        <w:rPr>
          <w:rFonts w:ascii="Times New Roman" w:eastAsiaTheme="minorEastAsia" w:hAnsi="Times New Roman" w:cs="Times New Roman"/>
          <w:color w:val="000000" w:themeColor="text1"/>
          <w:sz w:val="24"/>
          <w:szCs w:val="24"/>
        </w:rPr>
        <w:t xml:space="preserve"> e </w:t>
      </w:r>
      <m:oMath>
        <m:r>
          <w:rPr>
            <w:rFonts w:ascii="Cambria Math" w:hAnsi="Cambria Math" w:cs="Times New Roman"/>
            <w:color w:val="000000" w:themeColor="text1"/>
            <w:sz w:val="24"/>
            <w:szCs w:val="24"/>
            <w:rPrChange w:id="7412" w:author="Jacyeude Araújo" w:date="2019-10-02T13:03:00Z">
              <w:rPr>
                <w:rFonts w:ascii="Cambria Math" w:hAnsi="Cambria Math" w:cs="Times New Roman"/>
                <w:color w:val="000000" w:themeColor="text1"/>
                <w:sz w:val="24"/>
                <w:szCs w:val="24"/>
              </w:rPr>
            </w:rPrChange>
          </w:rPr>
          <m:t>C</m:t>
        </m:r>
      </m:oMath>
      <w:r w:rsidRPr="00F00993">
        <w:rPr>
          <w:rFonts w:ascii="Times New Roman" w:eastAsiaTheme="minorEastAsia" w:hAnsi="Times New Roman" w:cs="Times New Roman"/>
          <w:color w:val="000000" w:themeColor="text1"/>
          <w:sz w:val="24"/>
          <w:szCs w:val="24"/>
        </w:rPr>
        <w:t xml:space="preserve"> em todos os kernels em </w:t>
      </w:r>
      <w:r w:rsidRPr="00F00993">
        <w:rPr>
          <w:rFonts w:ascii="Times New Roman" w:eastAsiaTheme="minorEastAsia" w:hAnsi="Times New Roman" w:cs="Times New Roman"/>
          <w:i/>
          <w:iCs/>
          <w:color w:val="000000" w:themeColor="text1"/>
          <w:sz w:val="24"/>
          <w:szCs w:val="24"/>
        </w:rPr>
        <w:t>default</w:t>
      </w:r>
      <w:r w:rsidRPr="00F00993">
        <w:rPr>
          <w:rFonts w:ascii="Times New Roman" w:eastAsiaTheme="minorEastAsia" w:hAnsi="Times New Roman" w:cs="Times New Roman"/>
          <w:color w:val="000000" w:themeColor="text1"/>
          <w:sz w:val="24"/>
          <w:szCs w:val="24"/>
        </w:rPr>
        <w:t>, observando que o ajuste desses parâmetros pode resultar em diferentes resultados para cada simulação, mostrou que o kernel polynomial foi o que apresentou o melhor desempenho em classificar a situação indicada</w:t>
      </w:r>
      <w:r w:rsidR="00B109FD" w:rsidRPr="00F00993">
        <w:rPr>
          <w:rFonts w:ascii="Times New Roman" w:eastAsiaTheme="minorEastAsia" w:hAnsi="Times New Roman" w:cs="Times New Roman"/>
          <w:color w:val="000000" w:themeColor="text1"/>
          <w:sz w:val="24"/>
          <w:szCs w:val="24"/>
        </w:rPr>
        <w:t>, de acordo com o valor obtido no índice de correlação linear</w:t>
      </w:r>
      <w:r w:rsidRPr="00F00993">
        <w:rPr>
          <w:rFonts w:ascii="Times New Roman" w:eastAsiaTheme="minorEastAsia" w:hAnsi="Times New Roman" w:cs="Times New Roman"/>
          <w:color w:val="000000" w:themeColor="text1"/>
          <w:sz w:val="24"/>
          <w:szCs w:val="24"/>
        </w:rPr>
        <w:t xml:space="preserve">. A seguir um gráfico de desempenho das simulações, na </w:t>
      </w:r>
      <w:del w:id="7413" w:author="Jacyeude Araújo" w:date="2019-10-02T12:31:00Z">
        <w:r w:rsidRPr="00F00993" w:rsidDel="001F1EFD">
          <w:rPr>
            <w:rFonts w:ascii="Times New Roman" w:eastAsiaTheme="minorEastAsia" w:hAnsi="Times New Roman" w:cs="Times New Roman"/>
            <w:color w:val="000000" w:themeColor="text1"/>
            <w:sz w:val="24"/>
            <w:szCs w:val="24"/>
          </w:rPr>
          <w:delText>f</w:delText>
        </w:r>
      </w:del>
      <w:ins w:id="7414" w:author="Jacyeude Araújo" w:date="2019-10-02T12:31:00Z">
        <w:r w:rsidR="001F1EFD" w:rsidRPr="00F00993">
          <w:rPr>
            <w:rFonts w:ascii="Times New Roman" w:eastAsiaTheme="minorEastAsia" w:hAnsi="Times New Roman" w:cs="Times New Roman"/>
            <w:color w:val="000000" w:themeColor="text1"/>
            <w:sz w:val="24"/>
            <w:szCs w:val="24"/>
          </w:rPr>
          <w:t>F</w:t>
        </w:r>
      </w:ins>
      <w:r w:rsidRPr="00F00993">
        <w:rPr>
          <w:rFonts w:ascii="Times New Roman" w:eastAsiaTheme="minorEastAsia" w:hAnsi="Times New Roman" w:cs="Times New Roman"/>
          <w:color w:val="000000" w:themeColor="text1"/>
          <w:sz w:val="24"/>
          <w:szCs w:val="24"/>
        </w:rPr>
        <w:t xml:space="preserve">igura </w:t>
      </w:r>
      <w:del w:id="7415" w:author="Jacyeude Araújo" w:date="2019-10-02T12:32:00Z">
        <w:r w:rsidR="003B023F" w:rsidRPr="00F00993" w:rsidDel="001F1EFD">
          <w:rPr>
            <w:rFonts w:ascii="Times New Roman" w:eastAsiaTheme="minorEastAsia" w:hAnsi="Times New Roman" w:cs="Times New Roman"/>
            <w:color w:val="000000" w:themeColor="text1"/>
            <w:sz w:val="24"/>
            <w:szCs w:val="24"/>
          </w:rPr>
          <w:delText>62</w:delText>
        </w:r>
      </w:del>
      <w:ins w:id="7416" w:author="Jacyeude Araújo" w:date="2019-10-02T12:32:00Z">
        <w:r w:rsidR="001F1EFD" w:rsidRPr="00F00993">
          <w:rPr>
            <w:rFonts w:ascii="Times New Roman" w:eastAsiaTheme="minorEastAsia" w:hAnsi="Times New Roman" w:cs="Times New Roman"/>
            <w:color w:val="000000" w:themeColor="text1"/>
            <w:sz w:val="24"/>
            <w:szCs w:val="24"/>
          </w:rPr>
          <w:t>55</w:t>
        </w:r>
      </w:ins>
      <w:r w:rsidRPr="00F00993">
        <w:rPr>
          <w:rFonts w:ascii="Times New Roman" w:eastAsiaTheme="minorEastAsia" w:hAnsi="Times New Roman" w:cs="Times New Roman"/>
          <w:color w:val="000000" w:themeColor="text1"/>
          <w:sz w:val="24"/>
          <w:szCs w:val="24"/>
        </w:rPr>
        <w:t>.</w:t>
      </w:r>
    </w:p>
    <w:p w14:paraId="7190563D" w14:textId="2F44EF97" w:rsidR="001F1EFD" w:rsidRPr="00F00993" w:rsidRDefault="001F1EFD">
      <w:pPr>
        <w:pStyle w:val="Legenda"/>
        <w:keepNext/>
        <w:jc w:val="center"/>
        <w:rPr>
          <w:ins w:id="7417" w:author="Jacyeude Araújo" w:date="2019-10-02T12:32:00Z"/>
          <w:rFonts w:ascii="Times New Roman" w:hAnsi="Times New Roman" w:cs="Times New Roman"/>
          <w:i w:val="0"/>
          <w:iCs w:val="0"/>
          <w:color w:val="000000" w:themeColor="text1"/>
          <w:sz w:val="22"/>
          <w:szCs w:val="22"/>
          <w:rPrChange w:id="7418" w:author="Jacyeude Araújo" w:date="2019-10-02T13:03:00Z">
            <w:rPr>
              <w:ins w:id="7419" w:author="Jacyeude Araújo" w:date="2019-10-02T12:32:00Z"/>
            </w:rPr>
          </w:rPrChange>
        </w:rPr>
        <w:pPrChange w:id="7420" w:author="Jacyeude Araújo" w:date="2019-10-02T12:32:00Z">
          <w:pPr>
            <w:pStyle w:val="Legenda"/>
          </w:pPr>
        </w:pPrChange>
      </w:pPr>
      <w:ins w:id="7421" w:author="Jacyeude Araújo" w:date="2019-10-02T12:32:00Z">
        <w:r w:rsidRPr="00F00993">
          <w:rPr>
            <w:rFonts w:ascii="Times New Roman" w:hAnsi="Times New Roman" w:cs="Times New Roman"/>
            <w:i w:val="0"/>
            <w:iCs w:val="0"/>
            <w:color w:val="000000" w:themeColor="text1"/>
            <w:sz w:val="22"/>
            <w:szCs w:val="22"/>
            <w:rPrChange w:id="7422" w:author="Jacyeude Araújo" w:date="2019-10-02T13:03:00Z">
              <w:rPr/>
            </w:rPrChange>
          </w:rPr>
          <w:lastRenderedPageBreak/>
          <w:t xml:space="preserve">Figura </w:t>
        </w:r>
        <w:r w:rsidRPr="00F00993">
          <w:rPr>
            <w:rFonts w:ascii="Times New Roman" w:hAnsi="Times New Roman" w:cs="Times New Roman"/>
            <w:i w:val="0"/>
            <w:iCs w:val="0"/>
            <w:color w:val="000000" w:themeColor="text1"/>
            <w:sz w:val="22"/>
            <w:szCs w:val="22"/>
            <w:rPrChange w:id="7423"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424"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425"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55</w:t>
      </w:r>
      <w:ins w:id="7426" w:author="Jacyeude Araújo" w:date="2019-10-02T12:32:00Z">
        <w:r w:rsidRPr="00F00993">
          <w:rPr>
            <w:rFonts w:ascii="Times New Roman" w:hAnsi="Times New Roman" w:cs="Times New Roman"/>
            <w:i w:val="0"/>
            <w:iCs w:val="0"/>
            <w:color w:val="000000" w:themeColor="text1"/>
            <w:sz w:val="22"/>
            <w:szCs w:val="22"/>
            <w:rPrChange w:id="7427"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428" w:author="Jacyeude Araújo" w:date="2019-10-02T13:03:00Z">
              <w:rPr/>
            </w:rPrChange>
          </w:rPr>
          <w:t xml:space="preserve"> - Correlação linear por kernel - condição normal</w:t>
        </w:r>
      </w:ins>
    </w:p>
    <w:p w14:paraId="467D783C" w14:textId="2C96C636" w:rsidR="00075D6D" w:rsidRPr="00F00993" w:rsidRDefault="007046D6" w:rsidP="00075D6D">
      <w:pPr>
        <w:keepNext/>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429" w:author="Jacyeude Araújo" w:date="2019-10-02T13:03:00Z">
            <w:rPr>
              <w:rFonts w:ascii="Times New Roman" w:hAnsi="Times New Roman" w:cs="Times New Roman"/>
              <w:noProof/>
              <w:color w:val="000000" w:themeColor="text1"/>
              <w:lang w:eastAsia="pt-BR"/>
            </w:rPr>
          </w:rPrChange>
        </w:rPr>
        <w:drawing>
          <wp:inline distT="0" distB="0" distL="0" distR="0" wp14:anchorId="604E2C53" wp14:editId="71C6920E">
            <wp:extent cx="3607072" cy="1880158"/>
            <wp:effectExtent l="0" t="0" r="0" b="635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2490" cy="1893407"/>
                    </a:xfrm>
                    <a:prstGeom prst="rect">
                      <a:avLst/>
                    </a:prstGeom>
                    <a:noFill/>
                    <a:ln>
                      <a:noFill/>
                    </a:ln>
                  </pic:spPr>
                </pic:pic>
              </a:graphicData>
            </a:graphic>
          </wp:inline>
        </w:drawing>
      </w:r>
    </w:p>
    <w:p w14:paraId="1C9290B6" w14:textId="6CAA5651" w:rsidR="001C0F2D" w:rsidRPr="00F00993" w:rsidRDefault="00075D6D" w:rsidP="001D0FBC">
      <w:pPr>
        <w:pStyle w:val="Legenda"/>
        <w:spacing w:after="0"/>
        <w:jc w:val="center"/>
        <w:rPr>
          <w:rFonts w:ascii="Times New Roman" w:hAnsi="Times New Roman" w:cs="Times New Roman"/>
          <w:i w:val="0"/>
          <w:iCs w:val="0"/>
          <w:color w:val="000000" w:themeColor="text1"/>
          <w:sz w:val="22"/>
          <w:szCs w:val="22"/>
          <w:rPrChange w:id="7430" w:author="Jacyeude Araújo" w:date="2019-10-02T13:03:00Z">
            <w:rPr>
              <w:rFonts w:ascii="Times New Roman" w:hAnsi="Times New Roman" w:cs="Times New Roman"/>
              <w:color w:val="000000" w:themeColor="text1"/>
            </w:rPr>
          </w:rPrChange>
        </w:rPr>
      </w:pPr>
      <w:bookmarkStart w:id="7431" w:name="_Toc20849547"/>
      <w:del w:id="7432" w:author="Jacyeude Araújo" w:date="2019-10-02T12:32:00Z">
        <w:r w:rsidRPr="00F00993" w:rsidDel="001F1EFD">
          <w:rPr>
            <w:rFonts w:ascii="Times New Roman" w:hAnsi="Times New Roman" w:cs="Times New Roman"/>
            <w:i w:val="0"/>
            <w:iCs w:val="0"/>
            <w:color w:val="000000" w:themeColor="text1"/>
            <w:sz w:val="22"/>
            <w:szCs w:val="22"/>
            <w:rPrChange w:id="7433" w:author="Jacyeude Araújo" w:date="2019-10-02T13:03:00Z">
              <w:rPr>
                <w:rFonts w:ascii="Times New Roman" w:hAnsi="Times New Roman" w:cs="Times New Roman"/>
                <w:color w:val="000000" w:themeColor="text1"/>
              </w:rPr>
            </w:rPrChange>
          </w:rPr>
          <w:delText xml:space="preserve">Figura </w:delText>
        </w:r>
      </w:del>
      <w:del w:id="7434" w:author="Jacyeude Araújo" w:date="2019-10-02T10:09:00Z">
        <w:r w:rsidR="00CC0B09" w:rsidRPr="00F00993" w:rsidDel="00DA6A84">
          <w:rPr>
            <w:rFonts w:ascii="Times New Roman" w:hAnsi="Times New Roman" w:cs="Times New Roman"/>
            <w:i w:val="0"/>
            <w:iCs w:val="0"/>
            <w:color w:val="000000" w:themeColor="text1"/>
            <w:sz w:val="22"/>
            <w:szCs w:val="22"/>
            <w:rPrChange w:id="7435"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436"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437"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438" w:author="Jacyeude Araújo" w:date="2019-10-02T13:03:00Z">
              <w:rPr>
                <w:rFonts w:ascii="Times New Roman" w:hAnsi="Times New Roman" w:cs="Times New Roman"/>
                <w:noProof/>
                <w:color w:val="000000" w:themeColor="text1"/>
              </w:rPr>
            </w:rPrChange>
          </w:rPr>
          <w:delText>60</w:delText>
        </w:r>
        <w:r w:rsidR="00CC0B09" w:rsidRPr="00F00993" w:rsidDel="00DA6A84">
          <w:rPr>
            <w:rFonts w:ascii="Times New Roman" w:hAnsi="Times New Roman" w:cs="Times New Roman"/>
            <w:i w:val="0"/>
            <w:iCs w:val="0"/>
            <w:color w:val="000000" w:themeColor="text1"/>
            <w:sz w:val="22"/>
            <w:szCs w:val="22"/>
            <w:rPrChange w:id="7439" w:author="Jacyeude Araújo" w:date="2019-10-02T13:03:00Z">
              <w:rPr>
                <w:rFonts w:ascii="Times New Roman" w:hAnsi="Times New Roman" w:cs="Times New Roman"/>
                <w:color w:val="000000" w:themeColor="text1"/>
              </w:rPr>
            </w:rPrChange>
          </w:rPr>
          <w:fldChar w:fldCharType="end"/>
        </w:r>
      </w:del>
      <w:del w:id="7440" w:author="Jacyeude Araújo" w:date="2019-10-02T12:32:00Z">
        <w:r w:rsidRPr="00F00993" w:rsidDel="001F1EFD">
          <w:rPr>
            <w:rFonts w:ascii="Times New Roman" w:hAnsi="Times New Roman" w:cs="Times New Roman"/>
            <w:i w:val="0"/>
            <w:iCs w:val="0"/>
            <w:color w:val="000000" w:themeColor="text1"/>
            <w:sz w:val="22"/>
            <w:szCs w:val="22"/>
            <w:rPrChange w:id="7441" w:author="Jacyeude Araújo" w:date="2019-10-02T13:03:00Z">
              <w:rPr>
                <w:rFonts w:ascii="Times New Roman" w:hAnsi="Times New Roman" w:cs="Times New Roman"/>
                <w:color w:val="000000" w:themeColor="text1"/>
              </w:rPr>
            </w:rPrChange>
          </w:rPr>
          <w:delText xml:space="preserve"> - Correlação linear por kernel - condição normal</w:delText>
        </w:r>
      </w:del>
      <w:bookmarkEnd w:id="7431"/>
      <w:ins w:id="7442" w:author="Jacyeude Araújo" w:date="2019-10-02T12:32:00Z">
        <w:r w:rsidR="001F1EFD" w:rsidRPr="00F00993">
          <w:rPr>
            <w:rFonts w:ascii="Times New Roman" w:hAnsi="Times New Roman" w:cs="Times New Roman"/>
            <w:i w:val="0"/>
            <w:iCs w:val="0"/>
            <w:color w:val="000000" w:themeColor="text1"/>
            <w:sz w:val="22"/>
            <w:szCs w:val="22"/>
            <w:rPrChange w:id="7443" w:author="Jacyeude Araújo" w:date="2019-10-02T13:03:00Z">
              <w:rPr>
                <w:rFonts w:ascii="Times New Roman" w:hAnsi="Times New Roman" w:cs="Times New Roman"/>
                <w:color w:val="000000" w:themeColor="text1"/>
              </w:rPr>
            </w:rPrChange>
          </w:rPr>
          <w:t>Fonte: O próprio autor.</w:t>
        </w:r>
      </w:ins>
    </w:p>
    <w:p w14:paraId="3DC65D26" w14:textId="77777777" w:rsidR="001C0F2D" w:rsidRPr="00F00993" w:rsidRDefault="001C0F2D" w:rsidP="001D0FBC">
      <w:pPr>
        <w:spacing w:after="0"/>
        <w:jc w:val="center"/>
        <w:rPr>
          <w:rFonts w:ascii="Times New Roman" w:hAnsi="Times New Roman" w:cs="Times New Roman"/>
          <w:color w:val="000000" w:themeColor="text1"/>
        </w:rPr>
      </w:pPr>
    </w:p>
    <w:p w14:paraId="7DF05C22" w14:textId="7FB4140F" w:rsidR="001C0F2D" w:rsidRPr="00F00993" w:rsidRDefault="001C0F2D" w:rsidP="001D0FBC">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resultados obtidos de </w:t>
      </w:r>
      <w:r w:rsidRPr="00F00993">
        <w:rPr>
          <w:rFonts w:ascii="Times New Roman" w:hAnsi="Times New Roman" w:cs="Times New Roman"/>
          <w:i/>
          <w:iCs/>
          <w:color w:val="000000" w:themeColor="text1"/>
          <w:sz w:val="24"/>
          <w:szCs w:val="24"/>
        </w:rPr>
        <w:t>Analysis</w:t>
      </w:r>
      <w:r w:rsidRPr="00F00993">
        <w:rPr>
          <w:rFonts w:ascii="Times New Roman" w:hAnsi="Times New Roman" w:cs="Times New Roman"/>
          <w:color w:val="000000" w:themeColor="text1"/>
          <w:sz w:val="24"/>
          <w:szCs w:val="24"/>
        </w:rPr>
        <w:t>, mostram que a correlação linear entre os valores dos dados das colunas geradas como modelos e os alvos selecionados alcançou</w:t>
      </w:r>
      <w:r w:rsidR="00B109FD" w:rsidRPr="00F00993">
        <w:rPr>
          <w:rFonts w:ascii="Times New Roman" w:hAnsi="Times New Roman" w:cs="Times New Roman"/>
          <w:color w:val="000000" w:themeColor="text1"/>
          <w:sz w:val="24"/>
          <w:szCs w:val="24"/>
        </w:rPr>
        <w:t xml:space="preserve"> valor máximo de</w:t>
      </w:r>
      <w:r w:rsidRPr="00F00993">
        <w:rPr>
          <w:rFonts w:ascii="Times New Roman" w:hAnsi="Times New Roman" w:cs="Times New Roman"/>
          <w:color w:val="000000" w:themeColor="text1"/>
          <w:sz w:val="24"/>
          <w:szCs w:val="24"/>
        </w:rPr>
        <w:t xml:space="preserve"> 0,996</w:t>
      </w:r>
      <w:r w:rsidR="00B109FD"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 xml:space="preserve">de correlação </w:t>
      </w:r>
      <w:r w:rsidR="00B109FD" w:rsidRPr="00F00993">
        <w:rPr>
          <w:rFonts w:ascii="Times New Roman" w:hAnsi="Times New Roman" w:cs="Times New Roman"/>
          <w:color w:val="000000" w:themeColor="text1"/>
          <w:sz w:val="24"/>
          <w:szCs w:val="24"/>
        </w:rPr>
        <w:t>linear, utilizando o kernel,</w:t>
      </w:r>
      <w:r w:rsidRPr="00F00993">
        <w:rPr>
          <w:rFonts w:ascii="Times New Roman" w:hAnsi="Times New Roman" w:cs="Times New Roman"/>
          <w:color w:val="000000" w:themeColor="text1"/>
          <w:sz w:val="24"/>
          <w:szCs w:val="24"/>
        </w:rPr>
        <w:t xml:space="preserve"> sendo que este valor varia entre -1 e 1, mostrando neste caso excelente índice de correlação de entre resultados previstos e os alvos(</w:t>
      </w:r>
      <w:r w:rsidRPr="00F00993">
        <w:rPr>
          <w:rFonts w:ascii="Times New Roman" w:hAnsi="Times New Roman" w:cs="Times New Roman"/>
          <w:i/>
          <w:iCs/>
          <w:color w:val="000000" w:themeColor="text1"/>
          <w:sz w:val="24"/>
          <w:szCs w:val="24"/>
        </w:rPr>
        <w:t>targets</w:t>
      </w:r>
      <w:r w:rsidRPr="00F00993">
        <w:rPr>
          <w:rFonts w:ascii="Times New Roman" w:hAnsi="Times New Roman" w:cs="Times New Roman"/>
          <w:color w:val="000000" w:themeColor="text1"/>
          <w:sz w:val="24"/>
          <w:szCs w:val="24"/>
        </w:rPr>
        <w:t>) indicados. Em termos de correlação linear foi obtido nesse caso 9</w:t>
      </w:r>
      <w:r w:rsidR="00D62348" w:rsidRPr="00F00993">
        <w:rPr>
          <w:rFonts w:ascii="Times New Roman" w:hAnsi="Times New Roman" w:cs="Times New Roman"/>
          <w:color w:val="000000" w:themeColor="text1"/>
          <w:sz w:val="24"/>
          <w:szCs w:val="24"/>
        </w:rPr>
        <w:t>6</w:t>
      </w:r>
      <w:r w:rsidRPr="00F00993">
        <w:rPr>
          <w:rFonts w:ascii="Times New Roman" w:hAnsi="Times New Roman" w:cs="Times New Roman"/>
          <w:color w:val="000000" w:themeColor="text1"/>
          <w:sz w:val="24"/>
          <w:szCs w:val="24"/>
        </w:rPr>
        <w:t xml:space="preserve">% de correlação, utilizando o kernel </w:t>
      </w:r>
      <w:proofErr w:type="spellStart"/>
      <w:r w:rsidR="00D62348" w:rsidRPr="00F00993">
        <w:rPr>
          <w:rFonts w:ascii="Times New Roman" w:hAnsi="Times New Roman" w:cs="Times New Roman"/>
          <w:color w:val="000000" w:themeColor="text1"/>
          <w:sz w:val="24"/>
          <w:szCs w:val="24"/>
        </w:rPr>
        <w:t>rbf</w:t>
      </w:r>
      <w:proofErr w:type="spellEnd"/>
      <w:r w:rsidR="00D62348" w:rsidRPr="00F00993">
        <w:rPr>
          <w:rFonts w:ascii="Times New Roman" w:hAnsi="Times New Roman" w:cs="Times New Roman"/>
          <w:color w:val="000000" w:themeColor="text1"/>
          <w:sz w:val="24"/>
          <w:szCs w:val="24"/>
        </w:rPr>
        <w:t>, notando que poly</w:t>
      </w:r>
      <w:r w:rsidR="003C11DD" w:rsidRPr="00F00993">
        <w:rPr>
          <w:rFonts w:ascii="Times New Roman" w:hAnsi="Times New Roman" w:cs="Times New Roman"/>
          <w:color w:val="000000" w:themeColor="text1"/>
          <w:sz w:val="24"/>
          <w:szCs w:val="24"/>
        </w:rPr>
        <w:t>no</w:t>
      </w:r>
      <w:r w:rsidR="00D62348" w:rsidRPr="00F00993">
        <w:rPr>
          <w:rFonts w:ascii="Times New Roman" w:hAnsi="Times New Roman" w:cs="Times New Roman"/>
          <w:color w:val="000000" w:themeColor="text1"/>
          <w:sz w:val="24"/>
          <w:szCs w:val="24"/>
        </w:rPr>
        <w:t xml:space="preserve">mial e linear também obtiveram valores de boa </w:t>
      </w:r>
      <w:del w:id="7444" w:author="Jacyeude Araújo" w:date="2019-10-02T12:32:00Z">
        <w:r w:rsidR="00D62348" w:rsidRPr="00F00993" w:rsidDel="001F1EFD">
          <w:rPr>
            <w:rFonts w:ascii="Times New Roman" w:hAnsi="Times New Roman" w:cs="Times New Roman"/>
            <w:color w:val="000000" w:themeColor="text1"/>
            <w:sz w:val="24"/>
            <w:szCs w:val="24"/>
          </w:rPr>
          <w:delText xml:space="preserve">acurácia </w:delText>
        </w:r>
        <w:r w:rsidRPr="00F00993" w:rsidDel="001F1EFD">
          <w:rPr>
            <w:rFonts w:ascii="Times New Roman" w:hAnsi="Times New Roman" w:cs="Times New Roman"/>
            <w:color w:val="000000" w:themeColor="text1"/>
            <w:sz w:val="24"/>
            <w:szCs w:val="24"/>
          </w:rPr>
          <w:delText>.</w:delText>
        </w:r>
      </w:del>
      <w:ins w:id="7445" w:author="Jacyeude Araújo" w:date="2019-10-02T12:32:00Z">
        <w:r w:rsidR="001F1EFD" w:rsidRPr="00F00993">
          <w:rPr>
            <w:rFonts w:ascii="Times New Roman" w:hAnsi="Times New Roman" w:cs="Times New Roman"/>
            <w:color w:val="000000" w:themeColor="text1"/>
            <w:sz w:val="24"/>
            <w:szCs w:val="24"/>
          </w:rPr>
          <w:t>acurácia.</w:t>
        </w:r>
      </w:ins>
    </w:p>
    <w:p w14:paraId="090B82AF" w14:textId="3A728394" w:rsidR="001C0F2D" w:rsidRPr="00F00993" w:rsidRDefault="001C0F2D" w:rsidP="001C0F2D">
      <w:pPr>
        <w:spacing w:after="0" w:line="360" w:lineRule="auto"/>
        <w:ind w:firstLine="1440"/>
        <w:jc w:val="both"/>
        <w:rPr>
          <w:ins w:id="7446" w:author="Jacyeude Araújo" w:date="2019-10-02T12:32:00Z"/>
          <w:rFonts w:ascii="Times New Roman" w:eastAsiaTheme="minorEastAsia"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Sendo desta forma assertivo a confirmação de que o modelo gerado, caracteriza a situação a que o motor o motor foi ensaio, encontrando o padrão da condição de normalidade do motor de indução.</w:t>
      </w:r>
    </w:p>
    <w:p w14:paraId="562E8F9E" w14:textId="5B21C413" w:rsidR="001F1EFD" w:rsidRPr="00F00993" w:rsidDel="001F1EFD" w:rsidRDefault="001F1EFD" w:rsidP="001C0F2D">
      <w:pPr>
        <w:spacing w:after="0" w:line="360" w:lineRule="auto"/>
        <w:ind w:firstLine="1440"/>
        <w:jc w:val="both"/>
        <w:rPr>
          <w:del w:id="7447" w:author="Jacyeude Araújo" w:date="2019-10-02T12:33:00Z"/>
          <w:rFonts w:ascii="Times New Roman" w:eastAsiaTheme="minorEastAsia" w:hAnsi="Times New Roman" w:cs="Times New Roman"/>
          <w:color w:val="000000" w:themeColor="text1"/>
          <w:sz w:val="24"/>
          <w:szCs w:val="24"/>
        </w:rPr>
      </w:pPr>
    </w:p>
    <w:p w14:paraId="7618C115" w14:textId="53488BD8" w:rsidR="001C0F2D" w:rsidRPr="00F00993" w:rsidRDefault="001C0F2D" w:rsidP="007046D6">
      <w:pPr>
        <w:pStyle w:val="Ttulo3"/>
        <w:spacing w:line="360" w:lineRule="auto"/>
        <w:rPr>
          <w:ins w:id="7448" w:author="Jacyeude Araújo" w:date="2019-10-02T12:32:00Z"/>
          <w:rFonts w:ascii="Times New Roman" w:hAnsi="Times New Roman" w:cs="Times New Roman"/>
          <w:color w:val="000000" w:themeColor="text1"/>
        </w:rPr>
      </w:pPr>
      <w:bookmarkStart w:id="7449" w:name="_Toc20921329"/>
      <w:r w:rsidRPr="00F00993">
        <w:rPr>
          <w:rFonts w:ascii="Times New Roman" w:hAnsi="Times New Roman" w:cs="Times New Roman"/>
          <w:color w:val="000000" w:themeColor="text1"/>
        </w:rPr>
        <w:t xml:space="preserve">5.3.2 </w:t>
      </w:r>
      <w:proofErr w:type="spellStart"/>
      <w:r w:rsidRPr="00F00993">
        <w:rPr>
          <w:rFonts w:ascii="Times New Roman" w:hAnsi="Times New Roman" w:cs="Times New Roman"/>
          <w:i/>
          <w:iCs/>
          <w:color w:val="000000" w:themeColor="text1"/>
        </w:rPr>
        <w:t>Dataset</w:t>
      </w:r>
      <w:proofErr w:type="spellEnd"/>
      <w:r w:rsidRPr="00F00993">
        <w:rPr>
          <w:rFonts w:ascii="Times New Roman" w:hAnsi="Times New Roman" w:cs="Times New Roman"/>
          <w:color w:val="000000" w:themeColor="text1"/>
        </w:rPr>
        <w:t xml:space="preserve"> 2 – Condição de Desbalanceamento</w:t>
      </w:r>
      <w:bookmarkEnd w:id="7449"/>
      <w:r w:rsidRPr="00F00993">
        <w:rPr>
          <w:rFonts w:ascii="Times New Roman" w:hAnsi="Times New Roman" w:cs="Times New Roman"/>
          <w:color w:val="000000" w:themeColor="text1"/>
        </w:rPr>
        <w:t xml:space="preserve"> </w:t>
      </w:r>
    </w:p>
    <w:p w14:paraId="2129C971" w14:textId="587F5F5D" w:rsidR="001F1EFD" w:rsidRPr="00F00993" w:rsidDel="001F1EFD" w:rsidRDefault="00F55780">
      <w:pPr>
        <w:rPr>
          <w:del w:id="7450" w:author="Jacyeude Araújo" w:date="2019-10-02T12:33:00Z"/>
          <w:color w:val="000000" w:themeColor="text1"/>
          <w:rPrChange w:id="7451" w:author="Jacyeude Araújo" w:date="2019-10-02T13:03:00Z">
            <w:rPr>
              <w:del w:id="7452" w:author="Jacyeude Araújo" w:date="2019-10-02T12:33:00Z"/>
              <w:rFonts w:ascii="Times New Roman" w:hAnsi="Times New Roman" w:cs="Times New Roman"/>
              <w:color w:val="000000" w:themeColor="text1"/>
            </w:rPr>
          </w:rPrChange>
        </w:rPr>
        <w:pPrChange w:id="7453" w:author="Jacyeude Araújo" w:date="2019-10-02T12:32:00Z">
          <w:pPr>
            <w:pStyle w:val="Ttulo3"/>
            <w:spacing w:line="360" w:lineRule="auto"/>
          </w:pPr>
        </w:pPrChange>
      </w:pPr>
      <w:ins w:id="7454" w:author="Jacyeude Araújo" w:date="2019-10-02T12:34:00Z">
        <w:r w:rsidRPr="00F00993">
          <w:rPr>
            <w:noProof/>
            <w:color w:val="000000" w:themeColor="text1"/>
            <w:rPrChange w:id="7455" w:author="Jacyeude Araújo" w:date="2019-10-02T13:03:00Z">
              <w:rPr>
                <w:noProof/>
              </w:rPr>
            </w:rPrChange>
          </w:rPr>
          <mc:AlternateContent>
            <mc:Choice Requires="wps">
              <w:drawing>
                <wp:anchor distT="0" distB="0" distL="114300" distR="114300" simplePos="0" relativeHeight="251727872" behindDoc="0" locked="0" layoutInCell="1" allowOverlap="1" wp14:anchorId="6AAB777B" wp14:editId="224A62A8">
                  <wp:simplePos x="0" y="0"/>
                  <wp:positionH relativeFrom="margin">
                    <wp:posOffset>3352800</wp:posOffset>
                  </wp:positionH>
                  <wp:positionV relativeFrom="paragraph">
                    <wp:posOffset>1022985</wp:posOffset>
                  </wp:positionV>
                  <wp:extent cx="2759710" cy="205740"/>
                  <wp:effectExtent l="0" t="0" r="2540" b="3810"/>
                  <wp:wrapNone/>
                  <wp:docPr id="142" name="Caixa de Texto 142"/>
                  <wp:cNvGraphicFramePr/>
                  <a:graphic xmlns:a="http://schemas.openxmlformats.org/drawingml/2006/main">
                    <a:graphicData uri="http://schemas.microsoft.com/office/word/2010/wordprocessingShape">
                      <wps:wsp>
                        <wps:cNvSpPr txBox="1"/>
                        <wps:spPr>
                          <a:xfrm>
                            <a:off x="0" y="0"/>
                            <a:ext cx="2759710" cy="205740"/>
                          </a:xfrm>
                          <a:prstGeom prst="rect">
                            <a:avLst/>
                          </a:prstGeom>
                          <a:solidFill>
                            <a:prstClr val="white"/>
                          </a:solidFill>
                          <a:ln>
                            <a:noFill/>
                          </a:ln>
                        </wps:spPr>
                        <wps:txbx>
                          <w:txbxContent>
                            <w:p w14:paraId="76E4F4A3" w14:textId="1D971C1B" w:rsidR="000E2D34" w:rsidRPr="00F55780" w:rsidRDefault="000E2D34">
                              <w:pPr>
                                <w:pStyle w:val="Legenda"/>
                                <w:rPr>
                                  <w:rFonts w:ascii="Times New Roman" w:hAnsi="Times New Roman" w:cs="Times New Roman"/>
                                  <w:noProof/>
                                  <w:color w:val="000000" w:themeColor="text1"/>
                                  <w:sz w:val="24"/>
                                  <w:szCs w:val="24"/>
                                </w:rPr>
                                <w:pPrChange w:id="7456" w:author="Jacyeude Araújo" w:date="2019-10-02T12:34:00Z">
                                  <w:pPr>
                                    <w:spacing w:after="0" w:line="360" w:lineRule="auto"/>
                                    <w:ind w:firstLine="1440"/>
                                    <w:jc w:val="both"/>
                                  </w:pPr>
                                </w:pPrChange>
                              </w:pPr>
                              <w:ins w:id="7457" w:author="Jacyeude Araújo" w:date="2019-10-02T12:34:00Z">
                                <w:r w:rsidRPr="00F55780">
                                  <w:rPr>
                                    <w:rFonts w:ascii="Times New Roman" w:hAnsi="Times New Roman" w:cs="Times New Roman"/>
                                    <w:i w:val="0"/>
                                    <w:iCs w:val="0"/>
                                    <w:rPrChange w:id="7458" w:author="Jacyeude Araújo" w:date="2019-10-02T12:40:00Z">
                                      <w:rPr>
                                        <w:i/>
                                        <w:iCs/>
                                      </w:rPr>
                                    </w:rPrChange>
                                  </w:rPr>
                                  <w:t xml:space="preserve">Figura </w:t>
                                </w:r>
                                <w:r w:rsidRPr="00F55780">
                                  <w:rPr>
                                    <w:rFonts w:ascii="Times New Roman" w:hAnsi="Times New Roman" w:cs="Times New Roman"/>
                                    <w:i w:val="0"/>
                                    <w:iCs w:val="0"/>
                                    <w:rPrChange w:id="7459" w:author="Jacyeude Araújo" w:date="2019-10-02T12:40:00Z">
                                      <w:rPr>
                                        <w:i/>
                                        <w:iCs/>
                                      </w:rPr>
                                    </w:rPrChange>
                                  </w:rPr>
                                  <w:fldChar w:fldCharType="begin"/>
                                </w:r>
                                <w:r w:rsidRPr="00F55780">
                                  <w:rPr>
                                    <w:rFonts w:ascii="Times New Roman" w:hAnsi="Times New Roman" w:cs="Times New Roman"/>
                                    <w:i w:val="0"/>
                                    <w:iCs w:val="0"/>
                                    <w:rPrChange w:id="7460" w:author="Jacyeude Araújo" w:date="2019-10-02T12:40:00Z">
                                      <w:rPr>
                                        <w:i/>
                                        <w:iCs/>
                                      </w:rPr>
                                    </w:rPrChange>
                                  </w:rPr>
                                  <w:instrText xml:space="preserve"> SEQ Figura \* ARABIC </w:instrText>
                                </w:r>
                              </w:ins>
                              <w:r w:rsidRPr="00F55780">
                                <w:rPr>
                                  <w:rFonts w:ascii="Times New Roman" w:hAnsi="Times New Roman" w:cs="Times New Roman"/>
                                  <w:i w:val="0"/>
                                  <w:iCs w:val="0"/>
                                  <w:rPrChange w:id="7461" w:author="Jacyeude Araújo" w:date="2019-10-02T12:40:00Z">
                                    <w:rPr>
                                      <w:i/>
                                      <w:iCs/>
                                    </w:rPr>
                                  </w:rPrChange>
                                </w:rPr>
                                <w:fldChar w:fldCharType="separate"/>
                              </w:r>
                              <w:r w:rsidR="0008128E">
                                <w:rPr>
                                  <w:rFonts w:ascii="Times New Roman" w:hAnsi="Times New Roman" w:cs="Times New Roman"/>
                                  <w:i w:val="0"/>
                                  <w:iCs w:val="0"/>
                                  <w:noProof/>
                                </w:rPr>
                                <w:t>56</w:t>
                              </w:r>
                              <w:ins w:id="7462" w:author="Jacyeude Araújo" w:date="2019-10-02T12:34:00Z">
                                <w:r w:rsidRPr="00F55780">
                                  <w:rPr>
                                    <w:rFonts w:ascii="Times New Roman" w:hAnsi="Times New Roman" w:cs="Times New Roman"/>
                                    <w:i w:val="0"/>
                                    <w:iCs w:val="0"/>
                                    <w:rPrChange w:id="7463" w:author="Jacyeude Araújo" w:date="2019-10-02T12:40:00Z">
                                      <w:rPr>
                                        <w:i/>
                                        <w:iCs/>
                                      </w:rPr>
                                    </w:rPrChange>
                                  </w:rPr>
                                  <w:fldChar w:fldCharType="end"/>
                                </w:r>
                                <w:r w:rsidRPr="00F55780">
                                  <w:rPr>
                                    <w:rFonts w:ascii="Times New Roman" w:hAnsi="Times New Roman" w:cs="Times New Roman"/>
                                    <w:i w:val="0"/>
                                    <w:iCs w:val="0"/>
                                    <w:rPrChange w:id="7464" w:author="Jacyeude Araújo" w:date="2019-10-02T12:40:00Z">
                                      <w:rPr>
                                        <w:i/>
                                        <w:iCs/>
                                      </w:rPr>
                                    </w:rPrChange>
                                  </w:rPr>
                                  <w:t xml:space="preserve"> - Resultados kernel polynomial.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B777B" id="Caixa de Texto 142" o:spid="_x0000_s1034" type="#_x0000_t202" style="position:absolute;margin-left:264pt;margin-top:80.55pt;width:217.3pt;height:16.2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" stroked="f">
                  <v:textbox inset="0,0,0,0">
                    <w:txbxContent>
                      <w:p w14:paraId="76E4F4A3" w14:textId="1D971C1B" w:rsidR="000E2D34" w:rsidRPr="00F55780" w:rsidRDefault="000E2D34">
                        <w:pPr>
                          <w:pStyle w:val="Legenda"/>
                          <w:rPr>
                            <w:rFonts w:ascii="Times New Roman" w:hAnsi="Times New Roman" w:cs="Times New Roman"/>
                            <w:noProof/>
                            <w:color w:val="000000" w:themeColor="text1"/>
                            <w:sz w:val="24"/>
                            <w:szCs w:val="24"/>
                          </w:rPr>
                          <w:pPrChange w:id="7465" w:author="Jacyeude Araújo" w:date="2019-10-02T12:34:00Z">
                            <w:pPr>
                              <w:spacing w:after="0" w:line="360" w:lineRule="auto"/>
                              <w:ind w:firstLine="1440"/>
                              <w:jc w:val="both"/>
                            </w:pPr>
                          </w:pPrChange>
                        </w:pPr>
                        <w:ins w:id="7466" w:author="Jacyeude Araújo" w:date="2019-10-02T12:34:00Z">
                          <w:r w:rsidRPr="00F55780">
                            <w:rPr>
                              <w:rFonts w:ascii="Times New Roman" w:hAnsi="Times New Roman" w:cs="Times New Roman"/>
                              <w:i w:val="0"/>
                              <w:iCs w:val="0"/>
                              <w:rPrChange w:id="7467" w:author="Jacyeude Araújo" w:date="2019-10-02T12:40:00Z">
                                <w:rPr>
                                  <w:i/>
                                  <w:iCs/>
                                </w:rPr>
                              </w:rPrChange>
                            </w:rPr>
                            <w:t xml:space="preserve">Figura </w:t>
                          </w:r>
                          <w:r w:rsidRPr="00F55780">
                            <w:rPr>
                              <w:rFonts w:ascii="Times New Roman" w:hAnsi="Times New Roman" w:cs="Times New Roman"/>
                              <w:i w:val="0"/>
                              <w:iCs w:val="0"/>
                              <w:rPrChange w:id="7468" w:author="Jacyeude Araújo" w:date="2019-10-02T12:40:00Z">
                                <w:rPr>
                                  <w:i/>
                                  <w:iCs/>
                                </w:rPr>
                              </w:rPrChange>
                            </w:rPr>
                            <w:fldChar w:fldCharType="begin"/>
                          </w:r>
                          <w:r w:rsidRPr="00F55780">
                            <w:rPr>
                              <w:rFonts w:ascii="Times New Roman" w:hAnsi="Times New Roman" w:cs="Times New Roman"/>
                              <w:i w:val="0"/>
                              <w:iCs w:val="0"/>
                              <w:rPrChange w:id="7469" w:author="Jacyeude Araújo" w:date="2019-10-02T12:40:00Z">
                                <w:rPr>
                                  <w:i/>
                                  <w:iCs/>
                                </w:rPr>
                              </w:rPrChange>
                            </w:rPr>
                            <w:instrText xml:space="preserve"> SEQ Figura \* ARABIC </w:instrText>
                          </w:r>
                        </w:ins>
                        <w:r w:rsidRPr="00F55780">
                          <w:rPr>
                            <w:rFonts w:ascii="Times New Roman" w:hAnsi="Times New Roman" w:cs="Times New Roman"/>
                            <w:i w:val="0"/>
                            <w:iCs w:val="0"/>
                            <w:rPrChange w:id="7470" w:author="Jacyeude Araújo" w:date="2019-10-02T12:40:00Z">
                              <w:rPr>
                                <w:i/>
                                <w:iCs/>
                              </w:rPr>
                            </w:rPrChange>
                          </w:rPr>
                          <w:fldChar w:fldCharType="separate"/>
                        </w:r>
                        <w:r w:rsidR="0008128E">
                          <w:rPr>
                            <w:rFonts w:ascii="Times New Roman" w:hAnsi="Times New Roman" w:cs="Times New Roman"/>
                            <w:i w:val="0"/>
                            <w:iCs w:val="0"/>
                            <w:noProof/>
                          </w:rPr>
                          <w:t>56</w:t>
                        </w:r>
                        <w:ins w:id="7471" w:author="Jacyeude Araújo" w:date="2019-10-02T12:34:00Z">
                          <w:r w:rsidRPr="00F55780">
                            <w:rPr>
                              <w:rFonts w:ascii="Times New Roman" w:hAnsi="Times New Roman" w:cs="Times New Roman"/>
                              <w:i w:val="0"/>
                              <w:iCs w:val="0"/>
                              <w:rPrChange w:id="7472" w:author="Jacyeude Araújo" w:date="2019-10-02T12:40:00Z">
                                <w:rPr>
                                  <w:i/>
                                  <w:iCs/>
                                </w:rPr>
                              </w:rPrChange>
                            </w:rPr>
                            <w:fldChar w:fldCharType="end"/>
                          </w:r>
                          <w:r w:rsidRPr="00F55780">
                            <w:rPr>
                              <w:rFonts w:ascii="Times New Roman" w:hAnsi="Times New Roman" w:cs="Times New Roman"/>
                              <w:i w:val="0"/>
                              <w:iCs w:val="0"/>
                              <w:rPrChange w:id="7473" w:author="Jacyeude Araújo" w:date="2019-10-02T12:40:00Z">
                                <w:rPr>
                                  <w:i/>
                                  <w:iCs/>
                                </w:rPr>
                              </w:rPrChange>
                            </w:rPr>
                            <w:t xml:space="preserve"> - Resultados kernel polynomial.</w:t>
                          </w:r>
                        </w:ins>
                      </w:p>
                    </w:txbxContent>
                  </v:textbox>
                  <w10:wrap anchorx="margin"/>
                </v:shape>
              </w:pict>
            </mc:Fallback>
          </mc:AlternateContent>
        </w:r>
      </w:ins>
      <w:ins w:id="7474" w:author="Jacyeude Araújo" w:date="2019-10-02T12:35:00Z">
        <w:r w:rsidRPr="00F00993">
          <w:rPr>
            <w:noProof/>
            <w:color w:val="000000" w:themeColor="text1"/>
            <w:rPrChange w:id="7475" w:author="Jacyeude Araújo" w:date="2019-10-02T13:03:00Z">
              <w:rPr>
                <w:noProof/>
              </w:rPr>
            </w:rPrChange>
          </w:rPr>
          <mc:AlternateContent>
            <mc:Choice Requires="wps">
              <w:drawing>
                <wp:anchor distT="0" distB="0" distL="114300" distR="114300" simplePos="0" relativeHeight="251729920" behindDoc="0" locked="0" layoutInCell="1" allowOverlap="1" wp14:anchorId="4C2AF2A3" wp14:editId="444B56BF">
                  <wp:simplePos x="0" y="0"/>
                  <wp:positionH relativeFrom="margin">
                    <wp:align>left</wp:align>
                  </wp:positionH>
                  <wp:positionV relativeFrom="paragraph">
                    <wp:posOffset>1007745</wp:posOffset>
                  </wp:positionV>
                  <wp:extent cx="2729230" cy="182880"/>
                  <wp:effectExtent l="0" t="0" r="0" b="7620"/>
                  <wp:wrapNone/>
                  <wp:docPr id="144" name="Caixa de Texto 144"/>
                  <wp:cNvGraphicFramePr/>
                  <a:graphic xmlns:a="http://schemas.openxmlformats.org/drawingml/2006/main">
                    <a:graphicData uri="http://schemas.microsoft.com/office/word/2010/wordprocessingShape">
                      <wps:wsp>
                        <wps:cNvSpPr txBox="1"/>
                        <wps:spPr>
                          <a:xfrm>
                            <a:off x="0" y="0"/>
                            <a:ext cx="2729230" cy="182880"/>
                          </a:xfrm>
                          <a:prstGeom prst="rect">
                            <a:avLst/>
                          </a:prstGeom>
                          <a:solidFill>
                            <a:prstClr val="white"/>
                          </a:solidFill>
                          <a:ln>
                            <a:noFill/>
                          </a:ln>
                        </wps:spPr>
                        <wps:txbx>
                          <w:txbxContent>
                            <w:p w14:paraId="0BA28DF7" w14:textId="4C5B6023" w:rsidR="000E2D34" w:rsidRPr="00F55780" w:rsidRDefault="000E2D34">
                              <w:pPr>
                                <w:pStyle w:val="Legenda"/>
                                <w:rPr>
                                  <w:rFonts w:ascii="Times New Roman" w:hAnsi="Times New Roman" w:cs="Times New Roman"/>
                                  <w:noProof/>
                                  <w:color w:val="000000" w:themeColor="text1"/>
                                  <w:sz w:val="24"/>
                                  <w:szCs w:val="24"/>
                                </w:rPr>
                                <w:pPrChange w:id="7476" w:author="Jacyeude Araújo" w:date="2019-10-02T12:35:00Z">
                                  <w:pPr>
                                    <w:spacing w:after="0" w:line="360" w:lineRule="auto"/>
                                    <w:ind w:firstLine="1440"/>
                                    <w:jc w:val="both"/>
                                  </w:pPr>
                                </w:pPrChange>
                              </w:pPr>
                              <w:ins w:id="7477" w:author="Jacyeude Araújo" w:date="2019-10-02T12:35:00Z">
                                <w:r w:rsidRPr="00F55780">
                                  <w:rPr>
                                    <w:rFonts w:ascii="Times New Roman" w:hAnsi="Times New Roman" w:cs="Times New Roman"/>
                                    <w:i w:val="0"/>
                                    <w:iCs w:val="0"/>
                                    <w:rPrChange w:id="7478" w:author="Jacyeude Araújo" w:date="2019-10-02T12:40:00Z">
                                      <w:rPr>
                                        <w:i/>
                                        <w:iCs/>
                                      </w:rPr>
                                    </w:rPrChange>
                                  </w:rPr>
                                  <w:t xml:space="preserve">Figura </w:t>
                                </w:r>
                                <w:r w:rsidRPr="00F55780">
                                  <w:rPr>
                                    <w:rFonts w:ascii="Times New Roman" w:hAnsi="Times New Roman" w:cs="Times New Roman"/>
                                    <w:i w:val="0"/>
                                    <w:iCs w:val="0"/>
                                    <w:rPrChange w:id="7479" w:author="Jacyeude Araújo" w:date="2019-10-02T12:40:00Z">
                                      <w:rPr>
                                        <w:i/>
                                        <w:iCs/>
                                      </w:rPr>
                                    </w:rPrChange>
                                  </w:rPr>
                                  <w:fldChar w:fldCharType="begin"/>
                                </w:r>
                                <w:r w:rsidRPr="00F55780">
                                  <w:rPr>
                                    <w:rFonts w:ascii="Times New Roman" w:hAnsi="Times New Roman" w:cs="Times New Roman"/>
                                    <w:i w:val="0"/>
                                    <w:iCs w:val="0"/>
                                    <w:rPrChange w:id="7480" w:author="Jacyeude Araújo" w:date="2019-10-02T12:40:00Z">
                                      <w:rPr>
                                        <w:i/>
                                        <w:iCs/>
                                      </w:rPr>
                                    </w:rPrChange>
                                  </w:rPr>
                                  <w:instrText xml:space="preserve"> SEQ Figura \* ARABIC </w:instrText>
                                </w:r>
                              </w:ins>
                              <w:r w:rsidRPr="00F55780">
                                <w:rPr>
                                  <w:rFonts w:ascii="Times New Roman" w:hAnsi="Times New Roman" w:cs="Times New Roman"/>
                                  <w:i w:val="0"/>
                                  <w:iCs w:val="0"/>
                                  <w:rPrChange w:id="7481" w:author="Jacyeude Araújo" w:date="2019-10-02T12:40:00Z">
                                    <w:rPr>
                                      <w:i/>
                                      <w:iCs/>
                                    </w:rPr>
                                  </w:rPrChange>
                                </w:rPr>
                                <w:fldChar w:fldCharType="separate"/>
                              </w:r>
                              <w:r w:rsidR="0008128E">
                                <w:rPr>
                                  <w:rFonts w:ascii="Times New Roman" w:hAnsi="Times New Roman" w:cs="Times New Roman"/>
                                  <w:i w:val="0"/>
                                  <w:iCs w:val="0"/>
                                  <w:noProof/>
                                </w:rPr>
                                <w:t>57</w:t>
                              </w:r>
                              <w:ins w:id="7482" w:author="Jacyeude Araújo" w:date="2019-10-02T12:35:00Z">
                                <w:r w:rsidRPr="00F55780">
                                  <w:rPr>
                                    <w:rFonts w:ascii="Times New Roman" w:hAnsi="Times New Roman" w:cs="Times New Roman"/>
                                    <w:i w:val="0"/>
                                    <w:iCs w:val="0"/>
                                    <w:rPrChange w:id="7483" w:author="Jacyeude Araújo" w:date="2019-10-02T12:40:00Z">
                                      <w:rPr>
                                        <w:i/>
                                        <w:iCs/>
                                      </w:rPr>
                                    </w:rPrChange>
                                  </w:rPr>
                                  <w:fldChar w:fldCharType="end"/>
                                </w:r>
                                <w:r w:rsidRPr="00F55780">
                                  <w:rPr>
                                    <w:rFonts w:ascii="Times New Roman" w:hAnsi="Times New Roman" w:cs="Times New Roman"/>
                                    <w:i w:val="0"/>
                                    <w:iCs w:val="0"/>
                                    <w:rPrChange w:id="7484" w:author="Jacyeude Araújo" w:date="2019-10-02T12:40:00Z">
                                      <w:rPr>
                                        <w:i/>
                                        <w:iCs/>
                                      </w:rPr>
                                    </w:rPrChange>
                                  </w:rPr>
                                  <w:t xml:space="preserve"> - Resultados kernel </w:t>
                                </w:r>
                                <w:proofErr w:type="spellStart"/>
                                <w:r w:rsidRPr="00F55780">
                                  <w:rPr>
                                    <w:rFonts w:ascii="Times New Roman" w:hAnsi="Times New Roman" w:cs="Times New Roman"/>
                                    <w:i w:val="0"/>
                                    <w:iCs w:val="0"/>
                                    <w:rPrChange w:id="7485" w:author="Jacyeude Araújo" w:date="2019-10-02T12:40:00Z">
                                      <w:rPr>
                                        <w:i/>
                                        <w:iCs/>
                                      </w:rPr>
                                    </w:rPrChange>
                                  </w:rPr>
                                  <w:t>rbf</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AF2A3" id="Caixa de Texto 144" o:spid="_x0000_s1035" type="#_x0000_t202" style="position:absolute;margin-left:0;margin-top:79.35pt;width:214.9pt;height:14.4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" stroked="f">
                  <v:textbox inset="0,0,0,0">
                    <w:txbxContent>
                      <w:p w14:paraId="0BA28DF7" w14:textId="4C5B6023" w:rsidR="000E2D34" w:rsidRPr="00F55780" w:rsidRDefault="000E2D34">
                        <w:pPr>
                          <w:pStyle w:val="Legenda"/>
                          <w:rPr>
                            <w:rFonts w:ascii="Times New Roman" w:hAnsi="Times New Roman" w:cs="Times New Roman"/>
                            <w:noProof/>
                            <w:color w:val="000000" w:themeColor="text1"/>
                            <w:sz w:val="24"/>
                            <w:szCs w:val="24"/>
                          </w:rPr>
                          <w:pPrChange w:id="7486" w:author="Jacyeude Araújo" w:date="2019-10-02T12:35:00Z">
                            <w:pPr>
                              <w:spacing w:after="0" w:line="360" w:lineRule="auto"/>
                              <w:ind w:firstLine="1440"/>
                              <w:jc w:val="both"/>
                            </w:pPr>
                          </w:pPrChange>
                        </w:pPr>
                        <w:ins w:id="7487" w:author="Jacyeude Araújo" w:date="2019-10-02T12:35:00Z">
                          <w:r w:rsidRPr="00F55780">
                            <w:rPr>
                              <w:rFonts w:ascii="Times New Roman" w:hAnsi="Times New Roman" w:cs="Times New Roman"/>
                              <w:i w:val="0"/>
                              <w:iCs w:val="0"/>
                              <w:rPrChange w:id="7488" w:author="Jacyeude Araújo" w:date="2019-10-02T12:40:00Z">
                                <w:rPr>
                                  <w:i/>
                                  <w:iCs/>
                                </w:rPr>
                              </w:rPrChange>
                            </w:rPr>
                            <w:t xml:space="preserve">Figura </w:t>
                          </w:r>
                          <w:r w:rsidRPr="00F55780">
                            <w:rPr>
                              <w:rFonts w:ascii="Times New Roman" w:hAnsi="Times New Roman" w:cs="Times New Roman"/>
                              <w:i w:val="0"/>
                              <w:iCs w:val="0"/>
                              <w:rPrChange w:id="7489" w:author="Jacyeude Araújo" w:date="2019-10-02T12:40:00Z">
                                <w:rPr>
                                  <w:i/>
                                  <w:iCs/>
                                </w:rPr>
                              </w:rPrChange>
                            </w:rPr>
                            <w:fldChar w:fldCharType="begin"/>
                          </w:r>
                          <w:r w:rsidRPr="00F55780">
                            <w:rPr>
                              <w:rFonts w:ascii="Times New Roman" w:hAnsi="Times New Roman" w:cs="Times New Roman"/>
                              <w:i w:val="0"/>
                              <w:iCs w:val="0"/>
                              <w:rPrChange w:id="7490" w:author="Jacyeude Araújo" w:date="2019-10-02T12:40:00Z">
                                <w:rPr>
                                  <w:i/>
                                  <w:iCs/>
                                </w:rPr>
                              </w:rPrChange>
                            </w:rPr>
                            <w:instrText xml:space="preserve"> SEQ Figura \* ARABIC </w:instrText>
                          </w:r>
                        </w:ins>
                        <w:r w:rsidRPr="00F55780">
                          <w:rPr>
                            <w:rFonts w:ascii="Times New Roman" w:hAnsi="Times New Roman" w:cs="Times New Roman"/>
                            <w:i w:val="0"/>
                            <w:iCs w:val="0"/>
                            <w:rPrChange w:id="7491" w:author="Jacyeude Araújo" w:date="2019-10-02T12:40:00Z">
                              <w:rPr>
                                <w:i/>
                                <w:iCs/>
                              </w:rPr>
                            </w:rPrChange>
                          </w:rPr>
                          <w:fldChar w:fldCharType="separate"/>
                        </w:r>
                        <w:r w:rsidR="0008128E">
                          <w:rPr>
                            <w:rFonts w:ascii="Times New Roman" w:hAnsi="Times New Roman" w:cs="Times New Roman"/>
                            <w:i w:val="0"/>
                            <w:iCs w:val="0"/>
                            <w:noProof/>
                          </w:rPr>
                          <w:t>57</w:t>
                        </w:r>
                        <w:ins w:id="7492" w:author="Jacyeude Araújo" w:date="2019-10-02T12:35:00Z">
                          <w:r w:rsidRPr="00F55780">
                            <w:rPr>
                              <w:rFonts w:ascii="Times New Roman" w:hAnsi="Times New Roman" w:cs="Times New Roman"/>
                              <w:i w:val="0"/>
                              <w:iCs w:val="0"/>
                              <w:rPrChange w:id="7493" w:author="Jacyeude Araújo" w:date="2019-10-02T12:40:00Z">
                                <w:rPr>
                                  <w:i/>
                                  <w:iCs/>
                                </w:rPr>
                              </w:rPrChange>
                            </w:rPr>
                            <w:fldChar w:fldCharType="end"/>
                          </w:r>
                          <w:r w:rsidRPr="00F55780">
                            <w:rPr>
                              <w:rFonts w:ascii="Times New Roman" w:hAnsi="Times New Roman" w:cs="Times New Roman"/>
                              <w:i w:val="0"/>
                              <w:iCs w:val="0"/>
                              <w:rPrChange w:id="7494" w:author="Jacyeude Araújo" w:date="2019-10-02T12:40:00Z">
                                <w:rPr>
                                  <w:i/>
                                  <w:iCs/>
                                </w:rPr>
                              </w:rPrChange>
                            </w:rPr>
                            <w:t xml:space="preserve"> - Resultados kernel </w:t>
                          </w:r>
                          <w:proofErr w:type="spellStart"/>
                          <w:r w:rsidRPr="00F55780">
                            <w:rPr>
                              <w:rFonts w:ascii="Times New Roman" w:hAnsi="Times New Roman" w:cs="Times New Roman"/>
                              <w:i w:val="0"/>
                              <w:iCs w:val="0"/>
                              <w:rPrChange w:id="7495" w:author="Jacyeude Araújo" w:date="2019-10-02T12:40:00Z">
                                <w:rPr>
                                  <w:i/>
                                  <w:iCs/>
                                </w:rPr>
                              </w:rPrChange>
                            </w:rPr>
                            <w:t>rbf</w:t>
                          </w:r>
                        </w:ins>
                        <w:proofErr w:type="spellEnd"/>
                      </w:p>
                    </w:txbxContent>
                  </v:textbox>
                  <w10:wrap anchorx="margin"/>
                </v:shape>
              </w:pict>
            </mc:Fallback>
          </mc:AlternateContent>
        </w:r>
      </w:ins>
    </w:p>
    <w:p w14:paraId="54271A8B" w14:textId="1C9035FA" w:rsidR="001C0F2D" w:rsidRPr="00F00993" w:rsidRDefault="001C0F2D" w:rsidP="007046D6">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Para avaliar o desempenho de MVS sobre o banco de dados de desbalanceamento, foi selecionado como alvo(</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xml:space="preserve">) a coluna “i </w:t>
      </w:r>
      <w:proofErr w:type="spellStart"/>
      <w:r w:rsidRPr="00F00993">
        <w:rPr>
          <w:rFonts w:ascii="Times New Roman" w:hAnsi="Times New Roman" w:cs="Times New Roman"/>
          <w:color w:val="000000" w:themeColor="text1"/>
          <w:sz w:val="24"/>
          <w:szCs w:val="24"/>
        </w:rPr>
        <w:t>Desb</w:t>
      </w:r>
      <w:proofErr w:type="spellEnd"/>
      <w:r w:rsidRPr="00F00993">
        <w:rPr>
          <w:rFonts w:ascii="Times New Roman" w:hAnsi="Times New Roman" w:cs="Times New Roman"/>
          <w:color w:val="000000" w:themeColor="text1"/>
          <w:sz w:val="24"/>
          <w:szCs w:val="24"/>
        </w:rPr>
        <w:t xml:space="preserve"> 4”, caracterizando o fluxo da corrente alternada em uma das fases, e outras sete colunas de representação de desbalanceamento foram selecionadas como </w:t>
      </w:r>
      <w:r w:rsidRPr="00F00993">
        <w:rPr>
          <w:rFonts w:ascii="Times New Roman" w:hAnsi="Times New Roman" w:cs="Times New Roman"/>
          <w:i/>
          <w:iCs/>
          <w:color w:val="000000" w:themeColor="text1"/>
          <w:sz w:val="24"/>
          <w:szCs w:val="24"/>
        </w:rPr>
        <w:t>input</w:t>
      </w:r>
      <w:r w:rsidRPr="00F00993">
        <w:rPr>
          <w:rFonts w:ascii="Times New Roman" w:hAnsi="Times New Roman" w:cs="Times New Roman"/>
          <w:color w:val="000000" w:themeColor="text1"/>
          <w:sz w:val="24"/>
          <w:szCs w:val="24"/>
        </w:rPr>
        <w:t xml:space="preserve"> para serem comparadas com </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xml:space="preserve">, através de </w:t>
      </w:r>
      <w:proofErr w:type="spellStart"/>
      <w:r w:rsidRPr="00F00993">
        <w:rPr>
          <w:rFonts w:ascii="Times New Roman" w:hAnsi="Times New Roman" w:cs="Times New Roman"/>
          <w:i/>
          <w:iCs/>
          <w:color w:val="000000" w:themeColor="text1"/>
          <w:sz w:val="24"/>
          <w:szCs w:val="24"/>
        </w:rPr>
        <w:t>Analaysis</w:t>
      </w:r>
      <w:proofErr w:type="spellEnd"/>
      <w:r w:rsidRPr="00F00993">
        <w:rPr>
          <w:rFonts w:ascii="Times New Roman" w:hAnsi="Times New Roman" w:cs="Times New Roman"/>
          <w:color w:val="000000" w:themeColor="text1"/>
          <w:sz w:val="24"/>
          <w:szCs w:val="24"/>
        </w:rPr>
        <w:t>, obtendo os seguintes resultados:</w:t>
      </w:r>
    </w:p>
    <w:p w14:paraId="7CD138F2" w14:textId="63736AB2" w:rsidR="00DF6C48" w:rsidRPr="00F00993" w:rsidRDefault="00F55780" w:rsidP="007046D6">
      <w:pPr>
        <w:spacing w:after="0" w:line="360" w:lineRule="auto"/>
        <w:ind w:firstLine="1440"/>
        <w:jc w:val="both"/>
        <w:rPr>
          <w:rFonts w:ascii="Times New Roman" w:hAnsi="Times New Roman" w:cs="Times New Roman"/>
          <w:color w:val="000000" w:themeColor="text1"/>
        </w:rPr>
      </w:pPr>
      <w:r w:rsidRPr="00F00993">
        <w:rPr>
          <w:rFonts w:ascii="Times New Roman" w:hAnsi="Times New Roman" w:cs="Times New Roman"/>
          <w:noProof/>
          <w:color w:val="000000" w:themeColor="text1"/>
          <w:sz w:val="24"/>
          <w:szCs w:val="24"/>
          <w:lang w:eastAsia="pt-BR"/>
          <w:rPrChange w:id="7496"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678720" behindDoc="0" locked="0" layoutInCell="1" allowOverlap="1" wp14:anchorId="4E910CC9" wp14:editId="5DD11550">
            <wp:simplePos x="0" y="0"/>
            <wp:positionH relativeFrom="margin">
              <wp:align>left</wp:align>
            </wp:positionH>
            <wp:positionV relativeFrom="paragraph">
              <wp:posOffset>149225</wp:posOffset>
            </wp:positionV>
            <wp:extent cx="2729230" cy="2075180"/>
            <wp:effectExtent l="0" t="0" r="0" b="1270"/>
            <wp:wrapNone/>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r="25195" b="7967"/>
                    <a:stretch/>
                  </pic:blipFill>
                  <pic:spPr bwMode="auto">
                    <a:xfrm>
                      <a:off x="0" y="0"/>
                      <a:ext cx="2729230" cy="207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0993">
        <w:rPr>
          <w:rFonts w:ascii="Times New Roman" w:hAnsi="Times New Roman" w:cs="Times New Roman"/>
          <w:noProof/>
          <w:color w:val="000000" w:themeColor="text1"/>
          <w:lang w:eastAsia="pt-BR"/>
          <w:rPrChange w:id="7497" w:author="Jacyeude Araújo" w:date="2019-10-02T13:03:00Z">
            <w:rPr>
              <w:rFonts w:ascii="Times New Roman" w:hAnsi="Times New Roman" w:cs="Times New Roman"/>
              <w:noProof/>
              <w:color w:val="000000" w:themeColor="text1"/>
              <w:lang w:eastAsia="pt-BR"/>
            </w:rPr>
          </w:rPrChange>
        </w:rPr>
        <w:drawing>
          <wp:anchor distT="0" distB="0" distL="114300" distR="114300" simplePos="0" relativeHeight="251679744" behindDoc="0" locked="0" layoutInCell="1" allowOverlap="1" wp14:anchorId="12A36141" wp14:editId="2705C424">
            <wp:simplePos x="0" y="0"/>
            <wp:positionH relativeFrom="margin">
              <wp:align>right</wp:align>
            </wp:positionH>
            <wp:positionV relativeFrom="paragraph">
              <wp:posOffset>170815</wp:posOffset>
            </wp:positionV>
            <wp:extent cx="2759710" cy="2053590"/>
            <wp:effectExtent l="0" t="0" r="2540" b="3810"/>
            <wp:wrapNone/>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a:extLst>
                        <a:ext uri="{28A0092B-C50C-407E-A947-70E740481C1C}">
                          <a14:useLocalDpi xmlns:a14="http://schemas.microsoft.com/office/drawing/2010/main" val="0"/>
                        </a:ext>
                      </a:extLst>
                    </a:blip>
                    <a:srcRect r="26299"/>
                    <a:stretch/>
                  </pic:blipFill>
                  <pic:spPr bwMode="auto">
                    <a:xfrm>
                      <a:off x="0" y="0"/>
                      <a:ext cx="2759710" cy="2053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EFD8D6" w14:textId="6B010C6A"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4A6CB94F" w14:textId="480DE8E9"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58AD0AFC" w14:textId="018B454F"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56EEA06B" w14:textId="1B8D15F8"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0E909C05" w14:textId="5CBE25E2"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05C0468B" w14:textId="77777777" w:rsidR="007046D6" w:rsidRPr="00F00993" w:rsidRDefault="007046D6" w:rsidP="007046D6">
      <w:pPr>
        <w:spacing w:after="0" w:line="360" w:lineRule="auto"/>
        <w:ind w:firstLine="1440"/>
        <w:jc w:val="both"/>
        <w:rPr>
          <w:rFonts w:ascii="Times New Roman" w:hAnsi="Times New Roman" w:cs="Times New Roman"/>
          <w:color w:val="000000" w:themeColor="text1"/>
        </w:rPr>
      </w:pPr>
    </w:p>
    <w:p w14:paraId="528BDAB4" w14:textId="7979A306" w:rsidR="001C0F2D" w:rsidRPr="00F00993" w:rsidRDefault="00F55780" w:rsidP="001C0F2D">
      <w:pPr>
        <w:pStyle w:val="Legenda"/>
        <w:rPr>
          <w:rFonts w:ascii="Times New Roman" w:hAnsi="Times New Roman" w:cs="Times New Roman"/>
          <w:color w:val="000000" w:themeColor="text1"/>
        </w:rPr>
      </w:pPr>
      <w:r w:rsidRPr="00F00993">
        <w:rPr>
          <w:noProof/>
          <w:color w:val="000000" w:themeColor="text1"/>
          <w:lang w:eastAsia="pt-BR"/>
          <w:rPrChange w:id="7498" w:author="Jacyeude Araújo" w:date="2019-10-02T13:03:00Z">
            <w:rPr>
              <w:noProof/>
              <w:color w:val="000000" w:themeColor="text1"/>
              <w:lang w:eastAsia="pt-BR"/>
            </w:rPr>
          </w:rPrChange>
        </w:rPr>
        <mc:AlternateContent>
          <mc:Choice Requires="wps">
            <w:drawing>
              <wp:anchor distT="0" distB="0" distL="114300" distR="114300" simplePos="0" relativeHeight="251681792" behindDoc="0" locked="0" layoutInCell="1" allowOverlap="1" wp14:anchorId="3702EEFB" wp14:editId="4A7020AE">
                <wp:simplePos x="0" y="0"/>
                <wp:positionH relativeFrom="margin">
                  <wp:align>left</wp:align>
                </wp:positionH>
                <wp:positionV relativeFrom="paragraph">
                  <wp:posOffset>537845</wp:posOffset>
                </wp:positionV>
                <wp:extent cx="2488565" cy="635"/>
                <wp:effectExtent l="0" t="0" r="6985" b="0"/>
                <wp:wrapNone/>
                <wp:docPr id="45" name="Caixa de Texto 45"/>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4FEDE417" w14:textId="446F1C17" w:rsidR="000E2D34" w:rsidRPr="00F55780" w:rsidRDefault="000E2D34" w:rsidP="00DF6C48">
                            <w:pPr>
                              <w:pStyle w:val="Legenda"/>
                              <w:rPr>
                                <w:rFonts w:ascii="Times New Roman" w:hAnsi="Times New Roman" w:cs="Times New Roman"/>
                                <w:i w:val="0"/>
                                <w:iCs w:val="0"/>
                                <w:noProof/>
                                <w:color w:val="000000" w:themeColor="text1"/>
                                <w:rPrChange w:id="7499" w:author="Jacyeude Araújo" w:date="2019-10-02T12:40:00Z">
                                  <w:rPr>
                                    <w:rFonts w:ascii="Times New Roman" w:hAnsi="Times New Roman" w:cs="Times New Roman"/>
                                    <w:noProof/>
                                    <w:color w:val="000000" w:themeColor="text1"/>
                                  </w:rPr>
                                </w:rPrChange>
                              </w:rPr>
                            </w:pPr>
                            <w:bookmarkStart w:id="7500" w:name="_Toc20849549"/>
                            <w:del w:id="7501" w:author="Jacyeude Araújo" w:date="2019-10-02T12:35:00Z">
                              <w:r w:rsidRPr="00F55780" w:rsidDel="00F55780">
                                <w:rPr>
                                  <w:rFonts w:ascii="Times New Roman" w:hAnsi="Times New Roman" w:cs="Times New Roman"/>
                                  <w:i w:val="0"/>
                                  <w:iCs w:val="0"/>
                                  <w:rPrChange w:id="7502" w:author="Jacyeude Araújo" w:date="2019-10-02T12:40:00Z">
                                    <w:rPr/>
                                  </w:rPrChange>
                                </w:rPr>
                                <w:delText xml:space="preserve">Figura </w:delText>
                              </w:r>
                            </w:del>
                            <w:del w:id="7503" w:author="Jacyeude Araújo" w:date="2019-10-02T10:09:00Z">
                              <w:r w:rsidRPr="00F55780" w:rsidDel="00DA6A84">
                                <w:rPr>
                                  <w:rFonts w:ascii="Times New Roman" w:hAnsi="Times New Roman" w:cs="Times New Roman"/>
                                  <w:i w:val="0"/>
                                  <w:iCs w:val="0"/>
                                  <w:rPrChange w:id="7504" w:author="Jacyeude Araújo" w:date="2019-10-02T12:40:00Z">
                                    <w:rPr/>
                                  </w:rPrChange>
                                </w:rPr>
                                <w:fldChar w:fldCharType="begin"/>
                              </w:r>
                              <w:r w:rsidRPr="00F55780" w:rsidDel="00DA6A84">
                                <w:rPr>
                                  <w:rFonts w:ascii="Times New Roman" w:hAnsi="Times New Roman" w:cs="Times New Roman"/>
                                  <w:i w:val="0"/>
                                  <w:iCs w:val="0"/>
                                  <w:rPrChange w:id="7505" w:author="Jacyeude Araújo" w:date="2019-10-02T12:40:00Z">
                                    <w:rPr/>
                                  </w:rPrChange>
                                </w:rPr>
                                <w:delInstrText xml:space="preserve"> SEQ Figura \* ARABIC </w:delInstrText>
                              </w:r>
                              <w:r w:rsidRPr="00F55780" w:rsidDel="00DA6A84">
                                <w:rPr>
                                  <w:rFonts w:ascii="Times New Roman" w:hAnsi="Times New Roman" w:cs="Times New Roman"/>
                                  <w:i w:val="0"/>
                                  <w:iCs w:val="0"/>
                                  <w:rPrChange w:id="7506" w:author="Jacyeude Araújo" w:date="2019-10-02T12:40:00Z">
                                    <w:rPr/>
                                  </w:rPrChange>
                                </w:rPr>
                                <w:fldChar w:fldCharType="separate"/>
                              </w:r>
                              <w:r w:rsidRPr="00F55780" w:rsidDel="00DA6A84">
                                <w:rPr>
                                  <w:rFonts w:ascii="Times New Roman" w:hAnsi="Times New Roman" w:cs="Times New Roman"/>
                                  <w:i w:val="0"/>
                                  <w:iCs w:val="0"/>
                                  <w:noProof/>
                                  <w:rPrChange w:id="7507" w:author="Jacyeude Araújo" w:date="2019-10-02T12:40:00Z">
                                    <w:rPr>
                                      <w:noProof/>
                                    </w:rPr>
                                  </w:rPrChange>
                                </w:rPr>
                                <w:delText>62</w:delText>
                              </w:r>
                              <w:r w:rsidRPr="00F55780" w:rsidDel="00DA6A84">
                                <w:rPr>
                                  <w:rFonts w:ascii="Times New Roman" w:hAnsi="Times New Roman" w:cs="Times New Roman"/>
                                  <w:i w:val="0"/>
                                  <w:iCs w:val="0"/>
                                  <w:rPrChange w:id="7508" w:author="Jacyeude Araújo" w:date="2019-10-02T12:40:00Z">
                                    <w:rPr/>
                                  </w:rPrChange>
                                </w:rPr>
                                <w:fldChar w:fldCharType="end"/>
                              </w:r>
                            </w:del>
                            <w:del w:id="7509" w:author="Jacyeude Araújo" w:date="2019-10-02T12:35:00Z">
                              <w:r w:rsidRPr="00F55780" w:rsidDel="00F55780">
                                <w:rPr>
                                  <w:rFonts w:ascii="Times New Roman" w:hAnsi="Times New Roman" w:cs="Times New Roman"/>
                                  <w:i w:val="0"/>
                                  <w:iCs w:val="0"/>
                                  <w:rPrChange w:id="7510" w:author="Jacyeude Araújo" w:date="2019-10-02T12:40:00Z">
                                    <w:rPr/>
                                  </w:rPrChange>
                                </w:rPr>
                                <w:delText xml:space="preserve"> –</w:delText>
                              </w:r>
                            </w:del>
                            <w:del w:id="7511" w:author="Jacyeude Araújo" w:date="2019-10-02T12:34:00Z">
                              <w:r w:rsidRPr="00F55780" w:rsidDel="00F55780">
                                <w:rPr>
                                  <w:rFonts w:ascii="Times New Roman" w:hAnsi="Times New Roman" w:cs="Times New Roman"/>
                                  <w:i w:val="0"/>
                                  <w:iCs w:val="0"/>
                                  <w:rPrChange w:id="7512" w:author="Jacyeude Araújo" w:date="2019-10-02T12:40:00Z">
                                    <w:rPr/>
                                  </w:rPrChange>
                                </w:rPr>
                                <w:delText xml:space="preserve"> Resultados kernel rbf</w:delText>
                              </w:r>
                            </w:del>
                            <w:del w:id="7513" w:author="Jacyeude Araújo" w:date="2019-10-02T12:35:00Z">
                              <w:r w:rsidRPr="00F55780" w:rsidDel="00F55780">
                                <w:rPr>
                                  <w:rFonts w:ascii="Times New Roman" w:hAnsi="Times New Roman" w:cs="Times New Roman"/>
                                  <w:i w:val="0"/>
                                  <w:iCs w:val="0"/>
                                  <w:rPrChange w:id="7514" w:author="Jacyeude Araújo" w:date="2019-10-02T12:40:00Z">
                                    <w:rPr/>
                                  </w:rPrChange>
                                </w:rPr>
                                <w:delText xml:space="preserve">. </w:delText>
                              </w:r>
                            </w:del>
                            <w:r w:rsidRPr="00F55780">
                              <w:rPr>
                                <w:rFonts w:ascii="Times New Roman" w:hAnsi="Times New Roman" w:cs="Times New Roman"/>
                                <w:i w:val="0"/>
                                <w:iCs w:val="0"/>
                                <w:rPrChange w:id="7515" w:author="Jacyeude Araújo" w:date="2019-10-02T12:40:00Z">
                                  <w:rPr/>
                                </w:rPrChange>
                              </w:rPr>
                              <w:t>Fonte: O próprio autor</w:t>
                            </w:r>
                            <w:bookmarkEnd w:id="7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2EEFB" id="Caixa de Texto 45" o:spid="_x0000_s1036" type="#_x0000_t202" style="position:absolute;margin-left:0;margin-top:42.35pt;width:195.95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" stroked="f">
                <v:textbox style="mso-fit-shape-to-text:t" inset="0,0,0,0">
                  <w:txbxContent>
                    <w:p w14:paraId="4FEDE417" w14:textId="446F1C17" w:rsidR="000E2D34" w:rsidRPr="00F55780" w:rsidRDefault="000E2D34" w:rsidP="00DF6C48">
                      <w:pPr>
                        <w:pStyle w:val="Legenda"/>
                        <w:rPr>
                          <w:rFonts w:ascii="Times New Roman" w:hAnsi="Times New Roman" w:cs="Times New Roman"/>
                          <w:i w:val="0"/>
                          <w:iCs w:val="0"/>
                          <w:noProof/>
                          <w:color w:val="000000" w:themeColor="text1"/>
                          <w:rPrChange w:id="7516" w:author="Jacyeude Araújo" w:date="2019-10-02T12:40:00Z">
                            <w:rPr>
                              <w:rFonts w:ascii="Times New Roman" w:hAnsi="Times New Roman" w:cs="Times New Roman"/>
                              <w:noProof/>
                              <w:color w:val="000000" w:themeColor="text1"/>
                            </w:rPr>
                          </w:rPrChange>
                        </w:rPr>
                      </w:pPr>
                      <w:bookmarkStart w:id="7517" w:name="_Toc20849549"/>
                      <w:del w:id="7518" w:author="Jacyeude Araújo" w:date="2019-10-02T12:35:00Z">
                        <w:r w:rsidRPr="00F55780" w:rsidDel="00F55780">
                          <w:rPr>
                            <w:rFonts w:ascii="Times New Roman" w:hAnsi="Times New Roman" w:cs="Times New Roman"/>
                            <w:i w:val="0"/>
                            <w:iCs w:val="0"/>
                            <w:rPrChange w:id="7519" w:author="Jacyeude Araújo" w:date="2019-10-02T12:40:00Z">
                              <w:rPr/>
                            </w:rPrChange>
                          </w:rPr>
                          <w:delText xml:space="preserve">Figura </w:delText>
                        </w:r>
                      </w:del>
                      <w:del w:id="7520" w:author="Jacyeude Araújo" w:date="2019-10-02T10:09:00Z">
                        <w:r w:rsidRPr="00F55780" w:rsidDel="00DA6A84">
                          <w:rPr>
                            <w:rFonts w:ascii="Times New Roman" w:hAnsi="Times New Roman" w:cs="Times New Roman"/>
                            <w:i w:val="0"/>
                            <w:iCs w:val="0"/>
                            <w:rPrChange w:id="7521" w:author="Jacyeude Araújo" w:date="2019-10-02T12:40:00Z">
                              <w:rPr/>
                            </w:rPrChange>
                          </w:rPr>
                          <w:fldChar w:fldCharType="begin"/>
                        </w:r>
                        <w:r w:rsidRPr="00F55780" w:rsidDel="00DA6A84">
                          <w:rPr>
                            <w:rFonts w:ascii="Times New Roman" w:hAnsi="Times New Roman" w:cs="Times New Roman"/>
                            <w:i w:val="0"/>
                            <w:iCs w:val="0"/>
                            <w:rPrChange w:id="7522" w:author="Jacyeude Araújo" w:date="2019-10-02T12:40:00Z">
                              <w:rPr/>
                            </w:rPrChange>
                          </w:rPr>
                          <w:delInstrText xml:space="preserve"> SEQ Figura \* ARABIC </w:delInstrText>
                        </w:r>
                        <w:r w:rsidRPr="00F55780" w:rsidDel="00DA6A84">
                          <w:rPr>
                            <w:rFonts w:ascii="Times New Roman" w:hAnsi="Times New Roman" w:cs="Times New Roman"/>
                            <w:i w:val="0"/>
                            <w:iCs w:val="0"/>
                            <w:rPrChange w:id="7523" w:author="Jacyeude Araújo" w:date="2019-10-02T12:40:00Z">
                              <w:rPr/>
                            </w:rPrChange>
                          </w:rPr>
                          <w:fldChar w:fldCharType="separate"/>
                        </w:r>
                        <w:r w:rsidRPr="00F55780" w:rsidDel="00DA6A84">
                          <w:rPr>
                            <w:rFonts w:ascii="Times New Roman" w:hAnsi="Times New Roman" w:cs="Times New Roman"/>
                            <w:i w:val="0"/>
                            <w:iCs w:val="0"/>
                            <w:noProof/>
                            <w:rPrChange w:id="7524" w:author="Jacyeude Araújo" w:date="2019-10-02T12:40:00Z">
                              <w:rPr>
                                <w:noProof/>
                              </w:rPr>
                            </w:rPrChange>
                          </w:rPr>
                          <w:delText>62</w:delText>
                        </w:r>
                        <w:r w:rsidRPr="00F55780" w:rsidDel="00DA6A84">
                          <w:rPr>
                            <w:rFonts w:ascii="Times New Roman" w:hAnsi="Times New Roman" w:cs="Times New Roman"/>
                            <w:i w:val="0"/>
                            <w:iCs w:val="0"/>
                            <w:rPrChange w:id="7525" w:author="Jacyeude Araújo" w:date="2019-10-02T12:40:00Z">
                              <w:rPr/>
                            </w:rPrChange>
                          </w:rPr>
                          <w:fldChar w:fldCharType="end"/>
                        </w:r>
                      </w:del>
                      <w:del w:id="7526" w:author="Jacyeude Araújo" w:date="2019-10-02T12:35:00Z">
                        <w:r w:rsidRPr="00F55780" w:rsidDel="00F55780">
                          <w:rPr>
                            <w:rFonts w:ascii="Times New Roman" w:hAnsi="Times New Roman" w:cs="Times New Roman"/>
                            <w:i w:val="0"/>
                            <w:iCs w:val="0"/>
                            <w:rPrChange w:id="7527" w:author="Jacyeude Araújo" w:date="2019-10-02T12:40:00Z">
                              <w:rPr/>
                            </w:rPrChange>
                          </w:rPr>
                          <w:delText xml:space="preserve"> –</w:delText>
                        </w:r>
                      </w:del>
                      <w:del w:id="7528" w:author="Jacyeude Araújo" w:date="2019-10-02T12:34:00Z">
                        <w:r w:rsidRPr="00F55780" w:rsidDel="00F55780">
                          <w:rPr>
                            <w:rFonts w:ascii="Times New Roman" w:hAnsi="Times New Roman" w:cs="Times New Roman"/>
                            <w:i w:val="0"/>
                            <w:iCs w:val="0"/>
                            <w:rPrChange w:id="7529" w:author="Jacyeude Araújo" w:date="2019-10-02T12:40:00Z">
                              <w:rPr/>
                            </w:rPrChange>
                          </w:rPr>
                          <w:delText xml:space="preserve"> Resultados kernel rbf</w:delText>
                        </w:r>
                      </w:del>
                      <w:del w:id="7530" w:author="Jacyeude Araújo" w:date="2019-10-02T12:35:00Z">
                        <w:r w:rsidRPr="00F55780" w:rsidDel="00F55780">
                          <w:rPr>
                            <w:rFonts w:ascii="Times New Roman" w:hAnsi="Times New Roman" w:cs="Times New Roman"/>
                            <w:i w:val="0"/>
                            <w:iCs w:val="0"/>
                            <w:rPrChange w:id="7531" w:author="Jacyeude Araújo" w:date="2019-10-02T12:40:00Z">
                              <w:rPr/>
                            </w:rPrChange>
                          </w:rPr>
                          <w:delText xml:space="preserve">. </w:delText>
                        </w:r>
                      </w:del>
                      <w:r w:rsidRPr="00F55780">
                        <w:rPr>
                          <w:rFonts w:ascii="Times New Roman" w:hAnsi="Times New Roman" w:cs="Times New Roman"/>
                          <w:i w:val="0"/>
                          <w:iCs w:val="0"/>
                          <w:rPrChange w:id="7532" w:author="Jacyeude Araújo" w:date="2019-10-02T12:40:00Z">
                            <w:rPr/>
                          </w:rPrChange>
                        </w:rPr>
                        <w:t>Fonte: O próprio autor</w:t>
                      </w:r>
                      <w:bookmarkEnd w:id="7517"/>
                    </w:p>
                  </w:txbxContent>
                </v:textbox>
                <w10:wrap anchorx="margin"/>
              </v:shape>
            </w:pict>
          </mc:Fallback>
        </mc:AlternateContent>
      </w:r>
      <w:r w:rsidR="0046570C" w:rsidRPr="00F00993">
        <w:rPr>
          <w:noProof/>
          <w:color w:val="000000" w:themeColor="text1"/>
          <w:lang w:eastAsia="pt-BR"/>
          <w:rPrChange w:id="7533" w:author="Jacyeude Araújo" w:date="2019-10-02T13:03:00Z">
            <w:rPr>
              <w:noProof/>
              <w:color w:val="000000" w:themeColor="text1"/>
              <w:lang w:eastAsia="pt-BR"/>
            </w:rPr>
          </w:rPrChange>
        </w:rPr>
        <mc:AlternateContent>
          <mc:Choice Requires="wps">
            <w:drawing>
              <wp:anchor distT="0" distB="0" distL="114300" distR="114300" simplePos="0" relativeHeight="251683840" behindDoc="0" locked="0" layoutInCell="1" allowOverlap="1" wp14:anchorId="7392AD7E" wp14:editId="30B1D663">
                <wp:simplePos x="0" y="0"/>
                <wp:positionH relativeFrom="column">
                  <wp:posOffset>3371850</wp:posOffset>
                </wp:positionH>
                <wp:positionV relativeFrom="paragraph">
                  <wp:posOffset>543560</wp:posOffset>
                </wp:positionV>
                <wp:extent cx="2496185" cy="635"/>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1DED69FD" w14:textId="3C1E993E" w:rsidR="000E2D34" w:rsidRPr="00F55780" w:rsidRDefault="000E2D34" w:rsidP="00DF6C48">
                            <w:pPr>
                              <w:pStyle w:val="Legenda"/>
                              <w:rPr>
                                <w:rFonts w:ascii="Times New Roman" w:hAnsi="Times New Roman" w:cs="Times New Roman"/>
                                <w:i w:val="0"/>
                                <w:iCs w:val="0"/>
                                <w:noProof/>
                                <w:color w:val="000000" w:themeColor="text1"/>
                                <w:rPrChange w:id="7534" w:author="Jacyeude Araújo" w:date="2019-10-02T12:40:00Z">
                                  <w:rPr>
                                    <w:rFonts w:ascii="Times New Roman" w:hAnsi="Times New Roman" w:cs="Times New Roman"/>
                                    <w:noProof/>
                                    <w:color w:val="000000" w:themeColor="text1"/>
                                  </w:rPr>
                                </w:rPrChange>
                              </w:rPr>
                            </w:pPr>
                            <w:bookmarkStart w:id="7535" w:name="_Toc20849548"/>
                            <w:del w:id="7536" w:author="Jacyeude Araújo" w:date="2019-10-02T12:34:00Z">
                              <w:r w:rsidRPr="00F55780" w:rsidDel="00F55780">
                                <w:rPr>
                                  <w:rFonts w:ascii="Times New Roman" w:hAnsi="Times New Roman" w:cs="Times New Roman"/>
                                  <w:i w:val="0"/>
                                  <w:iCs w:val="0"/>
                                  <w:rPrChange w:id="7537" w:author="Jacyeude Araújo" w:date="2019-10-02T12:40:00Z">
                                    <w:rPr/>
                                  </w:rPrChange>
                                </w:rPr>
                                <w:delText xml:space="preserve">Figura </w:delText>
                              </w:r>
                            </w:del>
                            <w:del w:id="7538" w:author="Jacyeude Araújo" w:date="2019-10-02T10:09:00Z">
                              <w:r w:rsidRPr="00F55780" w:rsidDel="00DA6A84">
                                <w:rPr>
                                  <w:rFonts w:ascii="Times New Roman" w:hAnsi="Times New Roman" w:cs="Times New Roman"/>
                                  <w:i w:val="0"/>
                                  <w:iCs w:val="0"/>
                                  <w:rPrChange w:id="7539" w:author="Jacyeude Araújo" w:date="2019-10-02T12:40:00Z">
                                    <w:rPr/>
                                  </w:rPrChange>
                                </w:rPr>
                                <w:fldChar w:fldCharType="begin"/>
                              </w:r>
                              <w:r w:rsidRPr="00F55780" w:rsidDel="00DA6A84">
                                <w:rPr>
                                  <w:rFonts w:ascii="Times New Roman" w:hAnsi="Times New Roman" w:cs="Times New Roman"/>
                                  <w:i w:val="0"/>
                                  <w:iCs w:val="0"/>
                                  <w:rPrChange w:id="7540" w:author="Jacyeude Araújo" w:date="2019-10-02T12:40:00Z">
                                    <w:rPr/>
                                  </w:rPrChange>
                                </w:rPr>
                                <w:delInstrText xml:space="preserve"> SEQ Figura \* ARABIC </w:delInstrText>
                              </w:r>
                              <w:r w:rsidRPr="00F55780" w:rsidDel="00DA6A84">
                                <w:rPr>
                                  <w:rFonts w:ascii="Times New Roman" w:hAnsi="Times New Roman" w:cs="Times New Roman"/>
                                  <w:i w:val="0"/>
                                  <w:iCs w:val="0"/>
                                  <w:rPrChange w:id="7541" w:author="Jacyeude Araújo" w:date="2019-10-02T12:40:00Z">
                                    <w:rPr/>
                                  </w:rPrChange>
                                </w:rPr>
                                <w:fldChar w:fldCharType="separate"/>
                              </w:r>
                              <w:r w:rsidRPr="00F55780" w:rsidDel="00DA6A84">
                                <w:rPr>
                                  <w:rFonts w:ascii="Times New Roman" w:hAnsi="Times New Roman" w:cs="Times New Roman"/>
                                  <w:i w:val="0"/>
                                  <w:iCs w:val="0"/>
                                  <w:noProof/>
                                  <w:rPrChange w:id="7542" w:author="Jacyeude Araújo" w:date="2019-10-02T12:40:00Z">
                                    <w:rPr>
                                      <w:noProof/>
                                    </w:rPr>
                                  </w:rPrChange>
                                </w:rPr>
                                <w:delText>61</w:delText>
                              </w:r>
                              <w:r w:rsidRPr="00F55780" w:rsidDel="00DA6A84">
                                <w:rPr>
                                  <w:rFonts w:ascii="Times New Roman" w:hAnsi="Times New Roman" w:cs="Times New Roman"/>
                                  <w:i w:val="0"/>
                                  <w:iCs w:val="0"/>
                                  <w:rPrChange w:id="7543" w:author="Jacyeude Araújo" w:date="2019-10-02T12:40:00Z">
                                    <w:rPr/>
                                  </w:rPrChange>
                                </w:rPr>
                                <w:fldChar w:fldCharType="end"/>
                              </w:r>
                            </w:del>
                            <w:del w:id="7544" w:author="Jacyeude Araújo" w:date="2019-10-02T12:34:00Z">
                              <w:r w:rsidRPr="00F55780" w:rsidDel="00F55780">
                                <w:rPr>
                                  <w:rFonts w:ascii="Times New Roman" w:hAnsi="Times New Roman" w:cs="Times New Roman"/>
                                  <w:i w:val="0"/>
                                  <w:iCs w:val="0"/>
                                  <w:rPrChange w:id="7545" w:author="Jacyeude Araújo" w:date="2019-10-02T12:40:00Z">
                                    <w:rPr/>
                                  </w:rPrChange>
                                </w:rPr>
                                <w:delText xml:space="preserve">- Resultados kernel polynomial. </w:delText>
                              </w:r>
                            </w:del>
                            <w:r w:rsidRPr="00F55780">
                              <w:rPr>
                                <w:rFonts w:ascii="Times New Roman" w:hAnsi="Times New Roman" w:cs="Times New Roman"/>
                                <w:i w:val="0"/>
                                <w:iCs w:val="0"/>
                                <w:rPrChange w:id="7546" w:author="Jacyeude Araújo" w:date="2019-10-02T12:40:00Z">
                                  <w:rPr/>
                                </w:rPrChange>
                              </w:rPr>
                              <w:t>Fonte: O próprio autor</w:t>
                            </w:r>
                            <w:bookmarkEnd w:id="7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2AD7E" id="Caixa de Texto 53" o:spid="_x0000_s1037" type="#_x0000_t202" style="position:absolute;margin-left:265.5pt;margin-top:42.8pt;width:196.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z0NQIAAG0EAAAOAAAAZHJzL2Uyb0RvYy54bWysVMFu2zAMvQ/YPwi6L07SJe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" stroked="f">
                <v:textbox style="mso-fit-shape-to-text:t" inset="0,0,0,0">
                  <w:txbxContent>
                    <w:p w14:paraId="1DED69FD" w14:textId="3C1E993E" w:rsidR="000E2D34" w:rsidRPr="00F55780" w:rsidRDefault="000E2D34" w:rsidP="00DF6C48">
                      <w:pPr>
                        <w:pStyle w:val="Legenda"/>
                        <w:rPr>
                          <w:rFonts w:ascii="Times New Roman" w:hAnsi="Times New Roman" w:cs="Times New Roman"/>
                          <w:i w:val="0"/>
                          <w:iCs w:val="0"/>
                          <w:noProof/>
                          <w:color w:val="000000" w:themeColor="text1"/>
                          <w:rPrChange w:id="7547" w:author="Jacyeude Araújo" w:date="2019-10-02T12:40:00Z">
                            <w:rPr>
                              <w:rFonts w:ascii="Times New Roman" w:hAnsi="Times New Roman" w:cs="Times New Roman"/>
                              <w:noProof/>
                              <w:color w:val="000000" w:themeColor="text1"/>
                            </w:rPr>
                          </w:rPrChange>
                        </w:rPr>
                      </w:pPr>
                      <w:bookmarkStart w:id="7548" w:name="_Toc20849548"/>
                      <w:del w:id="7549" w:author="Jacyeude Araújo" w:date="2019-10-02T12:34:00Z">
                        <w:r w:rsidRPr="00F55780" w:rsidDel="00F55780">
                          <w:rPr>
                            <w:rFonts w:ascii="Times New Roman" w:hAnsi="Times New Roman" w:cs="Times New Roman"/>
                            <w:i w:val="0"/>
                            <w:iCs w:val="0"/>
                            <w:rPrChange w:id="7550" w:author="Jacyeude Araújo" w:date="2019-10-02T12:40:00Z">
                              <w:rPr/>
                            </w:rPrChange>
                          </w:rPr>
                          <w:delText xml:space="preserve">Figura </w:delText>
                        </w:r>
                      </w:del>
                      <w:del w:id="7551" w:author="Jacyeude Araújo" w:date="2019-10-02T10:09:00Z">
                        <w:r w:rsidRPr="00F55780" w:rsidDel="00DA6A84">
                          <w:rPr>
                            <w:rFonts w:ascii="Times New Roman" w:hAnsi="Times New Roman" w:cs="Times New Roman"/>
                            <w:i w:val="0"/>
                            <w:iCs w:val="0"/>
                            <w:rPrChange w:id="7552" w:author="Jacyeude Araújo" w:date="2019-10-02T12:40:00Z">
                              <w:rPr/>
                            </w:rPrChange>
                          </w:rPr>
                          <w:fldChar w:fldCharType="begin"/>
                        </w:r>
                        <w:r w:rsidRPr="00F55780" w:rsidDel="00DA6A84">
                          <w:rPr>
                            <w:rFonts w:ascii="Times New Roman" w:hAnsi="Times New Roman" w:cs="Times New Roman"/>
                            <w:i w:val="0"/>
                            <w:iCs w:val="0"/>
                            <w:rPrChange w:id="7553" w:author="Jacyeude Araújo" w:date="2019-10-02T12:40:00Z">
                              <w:rPr/>
                            </w:rPrChange>
                          </w:rPr>
                          <w:delInstrText xml:space="preserve"> SEQ Figura \* ARABIC </w:delInstrText>
                        </w:r>
                        <w:r w:rsidRPr="00F55780" w:rsidDel="00DA6A84">
                          <w:rPr>
                            <w:rFonts w:ascii="Times New Roman" w:hAnsi="Times New Roman" w:cs="Times New Roman"/>
                            <w:i w:val="0"/>
                            <w:iCs w:val="0"/>
                            <w:rPrChange w:id="7554" w:author="Jacyeude Araújo" w:date="2019-10-02T12:40:00Z">
                              <w:rPr/>
                            </w:rPrChange>
                          </w:rPr>
                          <w:fldChar w:fldCharType="separate"/>
                        </w:r>
                        <w:r w:rsidRPr="00F55780" w:rsidDel="00DA6A84">
                          <w:rPr>
                            <w:rFonts w:ascii="Times New Roman" w:hAnsi="Times New Roman" w:cs="Times New Roman"/>
                            <w:i w:val="0"/>
                            <w:iCs w:val="0"/>
                            <w:noProof/>
                            <w:rPrChange w:id="7555" w:author="Jacyeude Araújo" w:date="2019-10-02T12:40:00Z">
                              <w:rPr>
                                <w:noProof/>
                              </w:rPr>
                            </w:rPrChange>
                          </w:rPr>
                          <w:delText>61</w:delText>
                        </w:r>
                        <w:r w:rsidRPr="00F55780" w:rsidDel="00DA6A84">
                          <w:rPr>
                            <w:rFonts w:ascii="Times New Roman" w:hAnsi="Times New Roman" w:cs="Times New Roman"/>
                            <w:i w:val="0"/>
                            <w:iCs w:val="0"/>
                            <w:rPrChange w:id="7556" w:author="Jacyeude Araújo" w:date="2019-10-02T12:40:00Z">
                              <w:rPr/>
                            </w:rPrChange>
                          </w:rPr>
                          <w:fldChar w:fldCharType="end"/>
                        </w:r>
                      </w:del>
                      <w:del w:id="7557" w:author="Jacyeude Araújo" w:date="2019-10-02T12:34:00Z">
                        <w:r w:rsidRPr="00F55780" w:rsidDel="00F55780">
                          <w:rPr>
                            <w:rFonts w:ascii="Times New Roman" w:hAnsi="Times New Roman" w:cs="Times New Roman"/>
                            <w:i w:val="0"/>
                            <w:iCs w:val="0"/>
                            <w:rPrChange w:id="7558" w:author="Jacyeude Araújo" w:date="2019-10-02T12:40:00Z">
                              <w:rPr/>
                            </w:rPrChange>
                          </w:rPr>
                          <w:delText xml:space="preserve">- Resultados kernel polynomial. </w:delText>
                        </w:r>
                      </w:del>
                      <w:r w:rsidRPr="00F55780">
                        <w:rPr>
                          <w:rFonts w:ascii="Times New Roman" w:hAnsi="Times New Roman" w:cs="Times New Roman"/>
                          <w:i w:val="0"/>
                          <w:iCs w:val="0"/>
                          <w:rPrChange w:id="7559" w:author="Jacyeude Araújo" w:date="2019-10-02T12:40:00Z">
                            <w:rPr/>
                          </w:rPrChange>
                        </w:rPr>
                        <w:t>Fonte: O próprio autor</w:t>
                      </w:r>
                      <w:bookmarkEnd w:id="7548"/>
                    </w:p>
                  </w:txbxContent>
                </v:textbox>
              </v:shape>
            </w:pict>
          </mc:Fallback>
        </mc:AlternateContent>
      </w:r>
    </w:p>
    <w:p w14:paraId="2341273C" w14:textId="023C2B8D" w:rsidR="00DF6C48" w:rsidRPr="00F00993" w:rsidRDefault="00F55780" w:rsidP="00DF6C48">
      <w:pPr>
        <w:keepNext/>
        <w:rPr>
          <w:color w:val="000000" w:themeColor="text1"/>
        </w:rPr>
      </w:pPr>
      <w:ins w:id="7560" w:author="Jacyeude Araújo" w:date="2019-10-02T12:37:00Z">
        <w:r w:rsidRPr="00F00993">
          <w:rPr>
            <w:noProof/>
            <w:color w:val="000000" w:themeColor="text1"/>
            <w:rPrChange w:id="7561" w:author="Jacyeude Araújo" w:date="2019-10-02T13:03:00Z">
              <w:rPr>
                <w:noProof/>
              </w:rPr>
            </w:rPrChange>
          </w:rPr>
          <w:lastRenderedPageBreak/>
          <mc:AlternateContent>
            <mc:Choice Requires="wps">
              <w:drawing>
                <wp:anchor distT="0" distB="0" distL="114300" distR="114300" simplePos="0" relativeHeight="251734016" behindDoc="0" locked="0" layoutInCell="1" allowOverlap="1" wp14:anchorId="595F7678" wp14:editId="299F2AC6">
                  <wp:simplePos x="0" y="0"/>
                  <wp:positionH relativeFrom="margin">
                    <wp:align>left</wp:align>
                  </wp:positionH>
                  <wp:positionV relativeFrom="paragraph">
                    <wp:posOffset>-266700</wp:posOffset>
                  </wp:positionV>
                  <wp:extent cx="2560320" cy="266700"/>
                  <wp:effectExtent l="0" t="0" r="0" b="0"/>
                  <wp:wrapNone/>
                  <wp:docPr id="147" name="Caixa de Texto 147"/>
                  <wp:cNvGraphicFramePr/>
                  <a:graphic xmlns:a="http://schemas.openxmlformats.org/drawingml/2006/main">
                    <a:graphicData uri="http://schemas.microsoft.com/office/word/2010/wordprocessingShape">
                      <wps:wsp>
                        <wps:cNvSpPr txBox="1"/>
                        <wps:spPr>
                          <a:xfrm>
                            <a:off x="0" y="0"/>
                            <a:ext cx="2560320" cy="266700"/>
                          </a:xfrm>
                          <a:prstGeom prst="rect">
                            <a:avLst/>
                          </a:prstGeom>
                          <a:solidFill>
                            <a:prstClr val="white"/>
                          </a:solidFill>
                          <a:ln>
                            <a:noFill/>
                          </a:ln>
                        </wps:spPr>
                        <wps:txbx>
                          <w:txbxContent>
                            <w:p w14:paraId="7C38B709" w14:textId="03AD9712" w:rsidR="000E2D34" w:rsidRPr="00F55780" w:rsidRDefault="000E2D34">
                              <w:pPr>
                                <w:pStyle w:val="Legenda"/>
                                <w:rPr>
                                  <w:rFonts w:ascii="Times New Roman" w:hAnsi="Times New Roman" w:cs="Times New Roman"/>
                                  <w:noProof/>
                                  <w:color w:val="000000" w:themeColor="text1"/>
                                  <w:rPrChange w:id="7562" w:author="Jacyeude Araújo" w:date="2019-10-02T12:41:00Z">
                                    <w:rPr>
                                      <w:noProof/>
                                      <w:color w:val="000000" w:themeColor="text1"/>
                                    </w:rPr>
                                  </w:rPrChange>
                                </w:rPr>
                                <w:pPrChange w:id="7563" w:author="Jacyeude Araújo" w:date="2019-10-02T12:36:00Z">
                                  <w:pPr>
                                    <w:keepNext/>
                                  </w:pPr>
                                </w:pPrChange>
                              </w:pPr>
                              <w:ins w:id="7564" w:author="Jacyeude Araújo" w:date="2019-10-02T12:36:00Z">
                                <w:r w:rsidRPr="00F55780">
                                  <w:rPr>
                                    <w:rFonts w:ascii="Times New Roman" w:hAnsi="Times New Roman" w:cs="Times New Roman"/>
                                    <w:i w:val="0"/>
                                    <w:iCs w:val="0"/>
                                    <w:rPrChange w:id="7565" w:author="Jacyeude Araújo" w:date="2019-10-02T12:41:00Z">
                                      <w:rPr>
                                        <w:i/>
                                        <w:iCs/>
                                      </w:rPr>
                                    </w:rPrChange>
                                  </w:rPr>
                                  <w:t xml:space="preserve">Figura </w:t>
                                </w:r>
                                <w:r w:rsidRPr="00F55780">
                                  <w:rPr>
                                    <w:rFonts w:ascii="Times New Roman" w:hAnsi="Times New Roman" w:cs="Times New Roman"/>
                                    <w:i w:val="0"/>
                                    <w:iCs w:val="0"/>
                                    <w:rPrChange w:id="7566" w:author="Jacyeude Araújo" w:date="2019-10-02T12:41:00Z">
                                      <w:rPr>
                                        <w:i/>
                                        <w:iCs/>
                                      </w:rPr>
                                    </w:rPrChange>
                                  </w:rPr>
                                  <w:fldChar w:fldCharType="begin"/>
                                </w:r>
                                <w:r w:rsidRPr="00F55780">
                                  <w:rPr>
                                    <w:rFonts w:ascii="Times New Roman" w:hAnsi="Times New Roman" w:cs="Times New Roman"/>
                                    <w:i w:val="0"/>
                                    <w:iCs w:val="0"/>
                                    <w:rPrChange w:id="7567" w:author="Jacyeude Araújo" w:date="2019-10-02T12:41:00Z">
                                      <w:rPr>
                                        <w:i/>
                                        <w:iCs/>
                                      </w:rPr>
                                    </w:rPrChange>
                                  </w:rPr>
                                  <w:instrText xml:space="preserve"> SEQ Figura \* ARABIC </w:instrText>
                                </w:r>
                              </w:ins>
                              <w:r w:rsidRPr="00F55780">
                                <w:rPr>
                                  <w:rFonts w:ascii="Times New Roman" w:hAnsi="Times New Roman" w:cs="Times New Roman"/>
                                  <w:i w:val="0"/>
                                  <w:iCs w:val="0"/>
                                  <w:rPrChange w:id="7568" w:author="Jacyeude Araújo" w:date="2019-10-02T12:41:00Z">
                                    <w:rPr>
                                      <w:i/>
                                      <w:iCs/>
                                    </w:rPr>
                                  </w:rPrChange>
                                </w:rPr>
                                <w:fldChar w:fldCharType="separate"/>
                              </w:r>
                              <w:r w:rsidR="0008128E">
                                <w:rPr>
                                  <w:rFonts w:ascii="Times New Roman" w:hAnsi="Times New Roman" w:cs="Times New Roman"/>
                                  <w:i w:val="0"/>
                                  <w:iCs w:val="0"/>
                                  <w:noProof/>
                                </w:rPr>
                                <w:t>58</w:t>
                              </w:r>
                              <w:ins w:id="7569" w:author="Jacyeude Araújo" w:date="2019-10-02T12:36:00Z">
                                <w:r w:rsidRPr="00F55780">
                                  <w:rPr>
                                    <w:rFonts w:ascii="Times New Roman" w:hAnsi="Times New Roman" w:cs="Times New Roman"/>
                                    <w:i w:val="0"/>
                                    <w:iCs w:val="0"/>
                                    <w:rPrChange w:id="7570" w:author="Jacyeude Araújo" w:date="2019-10-02T12:41:00Z">
                                      <w:rPr>
                                        <w:i/>
                                        <w:iCs/>
                                      </w:rPr>
                                    </w:rPrChange>
                                  </w:rPr>
                                  <w:fldChar w:fldCharType="end"/>
                                </w:r>
                                <w:r w:rsidRPr="00F55780">
                                  <w:rPr>
                                    <w:rFonts w:ascii="Times New Roman" w:hAnsi="Times New Roman" w:cs="Times New Roman"/>
                                    <w:i w:val="0"/>
                                    <w:iCs w:val="0"/>
                                    <w:rPrChange w:id="7571" w:author="Jacyeude Araújo" w:date="2019-10-02T12:41:00Z">
                                      <w:rPr>
                                        <w:i/>
                                        <w:iCs/>
                                      </w:rPr>
                                    </w:rPrChange>
                                  </w:rPr>
                                  <w:t xml:space="preserve"> - Resultado kernel </w:t>
                                </w:r>
                              </w:ins>
                              <w:proofErr w:type="spellStart"/>
                              <w:ins w:id="7572" w:author="Jacyeude Araújo" w:date="2019-10-02T12:37:00Z">
                                <w:r w:rsidRPr="00F55780">
                                  <w:rPr>
                                    <w:rFonts w:ascii="Times New Roman" w:hAnsi="Times New Roman" w:cs="Times New Roman"/>
                                    <w:i w:val="0"/>
                                    <w:iCs w:val="0"/>
                                    <w:rPrChange w:id="7573" w:author="Jacyeude Araújo" w:date="2019-10-02T12:41:00Z">
                                      <w:rPr>
                                        <w:i/>
                                        <w:iCs/>
                                      </w:rPr>
                                    </w:rPrChange>
                                  </w:rPr>
                                  <w:t>sigmoid</w:t>
                                </w:r>
                              </w:ins>
                              <w:proofErr w:type="spellEnd"/>
                              <w:ins w:id="7574" w:author="Jacyeude Araújo" w:date="2019-10-02T12:36:00Z">
                                <w:r w:rsidRPr="00F55780">
                                  <w:rPr>
                                    <w:rFonts w:ascii="Times New Roman" w:hAnsi="Times New Roman" w:cs="Times New Roman"/>
                                    <w:i w:val="0"/>
                                    <w:iCs w:val="0"/>
                                    <w:rPrChange w:id="7575" w:author="Jacyeude Araújo" w:date="2019-10-02T12:41:00Z">
                                      <w:rPr>
                                        <w:i/>
                                        <w:iCs/>
                                      </w:rPr>
                                    </w:rPrChange>
                                  </w:rPr>
                                  <w:t>, condição de desbalanceamento</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F7678" id="Caixa de Texto 147" o:spid="_x0000_s1038" type="#_x0000_t202" style="position:absolute;margin-left:0;margin-top:-21pt;width:201.6pt;height:21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" stroked="f">
                  <v:textbox inset="0,0,0,0">
                    <w:txbxContent>
                      <w:p w14:paraId="7C38B709" w14:textId="03AD9712" w:rsidR="000E2D34" w:rsidRPr="00F55780" w:rsidRDefault="000E2D34">
                        <w:pPr>
                          <w:pStyle w:val="Legenda"/>
                          <w:rPr>
                            <w:rFonts w:ascii="Times New Roman" w:hAnsi="Times New Roman" w:cs="Times New Roman"/>
                            <w:noProof/>
                            <w:color w:val="000000" w:themeColor="text1"/>
                            <w:rPrChange w:id="7576" w:author="Jacyeude Araújo" w:date="2019-10-02T12:41:00Z">
                              <w:rPr>
                                <w:noProof/>
                                <w:color w:val="000000" w:themeColor="text1"/>
                              </w:rPr>
                            </w:rPrChange>
                          </w:rPr>
                          <w:pPrChange w:id="7577" w:author="Jacyeude Araújo" w:date="2019-10-02T12:36:00Z">
                            <w:pPr>
                              <w:keepNext/>
                            </w:pPr>
                          </w:pPrChange>
                        </w:pPr>
                        <w:ins w:id="7578" w:author="Jacyeude Araújo" w:date="2019-10-02T12:36:00Z">
                          <w:r w:rsidRPr="00F55780">
                            <w:rPr>
                              <w:rFonts w:ascii="Times New Roman" w:hAnsi="Times New Roman" w:cs="Times New Roman"/>
                              <w:i w:val="0"/>
                              <w:iCs w:val="0"/>
                              <w:rPrChange w:id="7579" w:author="Jacyeude Araújo" w:date="2019-10-02T12:41:00Z">
                                <w:rPr>
                                  <w:i/>
                                  <w:iCs/>
                                </w:rPr>
                              </w:rPrChange>
                            </w:rPr>
                            <w:t xml:space="preserve">Figura </w:t>
                          </w:r>
                          <w:r w:rsidRPr="00F55780">
                            <w:rPr>
                              <w:rFonts w:ascii="Times New Roman" w:hAnsi="Times New Roman" w:cs="Times New Roman"/>
                              <w:i w:val="0"/>
                              <w:iCs w:val="0"/>
                              <w:rPrChange w:id="7580" w:author="Jacyeude Araújo" w:date="2019-10-02T12:41:00Z">
                                <w:rPr>
                                  <w:i/>
                                  <w:iCs/>
                                </w:rPr>
                              </w:rPrChange>
                            </w:rPr>
                            <w:fldChar w:fldCharType="begin"/>
                          </w:r>
                          <w:r w:rsidRPr="00F55780">
                            <w:rPr>
                              <w:rFonts w:ascii="Times New Roman" w:hAnsi="Times New Roman" w:cs="Times New Roman"/>
                              <w:i w:val="0"/>
                              <w:iCs w:val="0"/>
                              <w:rPrChange w:id="7581" w:author="Jacyeude Araújo" w:date="2019-10-02T12:41:00Z">
                                <w:rPr>
                                  <w:i/>
                                  <w:iCs/>
                                </w:rPr>
                              </w:rPrChange>
                            </w:rPr>
                            <w:instrText xml:space="preserve"> SEQ Figura \* ARABIC </w:instrText>
                          </w:r>
                        </w:ins>
                        <w:r w:rsidRPr="00F55780">
                          <w:rPr>
                            <w:rFonts w:ascii="Times New Roman" w:hAnsi="Times New Roman" w:cs="Times New Roman"/>
                            <w:i w:val="0"/>
                            <w:iCs w:val="0"/>
                            <w:rPrChange w:id="7582" w:author="Jacyeude Araújo" w:date="2019-10-02T12:41:00Z">
                              <w:rPr>
                                <w:i/>
                                <w:iCs/>
                              </w:rPr>
                            </w:rPrChange>
                          </w:rPr>
                          <w:fldChar w:fldCharType="separate"/>
                        </w:r>
                        <w:r w:rsidR="0008128E">
                          <w:rPr>
                            <w:rFonts w:ascii="Times New Roman" w:hAnsi="Times New Roman" w:cs="Times New Roman"/>
                            <w:i w:val="0"/>
                            <w:iCs w:val="0"/>
                            <w:noProof/>
                          </w:rPr>
                          <w:t>58</w:t>
                        </w:r>
                        <w:ins w:id="7583" w:author="Jacyeude Araújo" w:date="2019-10-02T12:36:00Z">
                          <w:r w:rsidRPr="00F55780">
                            <w:rPr>
                              <w:rFonts w:ascii="Times New Roman" w:hAnsi="Times New Roman" w:cs="Times New Roman"/>
                              <w:i w:val="0"/>
                              <w:iCs w:val="0"/>
                              <w:rPrChange w:id="7584" w:author="Jacyeude Araújo" w:date="2019-10-02T12:41:00Z">
                                <w:rPr>
                                  <w:i/>
                                  <w:iCs/>
                                </w:rPr>
                              </w:rPrChange>
                            </w:rPr>
                            <w:fldChar w:fldCharType="end"/>
                          </w:r>
                          <w:r w:rsidRPr="00F55780">
                            <w:rPr>
                              <w:rFonts w:ascii="Times New Roman" w:hAnsi="Times New Roman" w:cs="Times New Roman"/>
                              <w:i w:val="0"/>
                              <w:iCs w:val="0"/>
                              <w:rPrChange w:id="7585" w:author="Jacyeude Araújo" w:date="2019-10-02T12:41:00Z">
                                <w:rPr>
                                  <w:i/>
                                  <w:iCs/>
                                </w:rPr>
                              </w:rPrChange>
                            </w:rPr>
                            <w:t xml:space="preserve"> - Resultado kernel </w:t>
                          </w:r>
                        </w:ins>
                        <w:proofErr w:type="spellStart"/>
                        <w:ins w:id="7586" w:author="Jacyeude Araújo" w:date="2019-10-02T12:37:00Z">
                          <w:r w:rsidRPr="00F55780">
                            <w:rPr>
                              <w:rFonts w:ascii="Times New Roman" w:hAnsi="Times New Roman" w:cs="Times New Roman"/>
                              <w:i w:val="0"/>
                              <w:iCs w:val="0"/>
                              <w:rPrChange w:id="7587" w:author="Jacyeude Araújo" w:date="2019-10-02T12:41:00Z">
                                <w:rPr>
                                  <w:i/>
                                  <w:iCs/>
                                </w:rPr>
                              </w:rPrChange>
                            </w:rPr>
                            <w:t>sigmoid</w:t>
                          </w:r>
                        </w:ins>
                        <w:proofErr w:type="spellEnd"/>
                        <w:ins w:id="7588" w:author="Jacyeude Araújo" w:date="2019-10-02T12:36:00Z">
                          <w:r w:rsidRPr="00F55780">
                            <w:rPr>
                              <w:rFonts w:ascii="Times New Roman" w:hAnsi="Times New Roman" w:cs="Times New Roman"/>
                              <w:i w:val="0"/>
                              <w:iCs w:val="0"/>
                              <w:rPrChange w:id="7589" w:author="Jacyeude Araújo" w:date="2019-10-02T12:41:00Z">
                                <w:rPr>
                                  <w:i/>
                                  <w:iCs/>
                                </w:rPr>
                              </w:rPrChange>
                            </w:rPr>
                            <w:t>, condição de desbalanceamento</w:t>
                          </w:r>
                        </w:ins>
                      </w:p>
                    </w:txbxContent>
                  </v:textbox>
                  <w10:wrap anchorx="margin"/>
                </v:shape>
              </w:pict>
            </mc:Fallback>
          </mc:AlternateContent>
        </w:r>
      </w:ins>
      <w:ins w:id="7590" w:author="Jacyeude Araújo" w:date="2019-10-02T12:36:00Z">
        <w:r w:rsidRPr="00F00993">
          <w:rPr>
            <w:noProof/>
            <w:color w:val="000000" w:themeColor="text1"/>
            <w:rPrChange w:id="7591" w:author="Jacyeude Araújo" w:date="2019-10-02T13:03:00Z">
              <w:rPr>
                <w:noProof/>
              </w:rPr>
            </w:rPrChange>
          </w:rPr>
          <mc:AlternateContent>
            <mc:Choice Requires="wps">
              <w:drawing>
                <wp:anchor distT="0" distB="0" distL="114300" distR="114300" simplePos="0" relativeHeight="251731968" behindDoc="0" locked="0" layoutInCell="1" allowOverlap="1" wp14:anchorId="7A9DC168" wp14:editId="646A1D66">
                  <wp:simplePos x="0" y="0"/>
                  <wp:positionH relativeFrom="column">
                    <wp:posOffset>3417570</wp:posOffset>
                  </wp:positionH>
                  <wp:positionV relativeFrom="paragraph">
                    <wp:posOffset>-266700</wp:posOffset>
                  </wp:positionV>
                  <wp:extent cx="2560320" cy="266700"/>
                  <wp:effectExtent l="0" t="0" r="0" b="0"/>
                  <wp:wrapNone/>
                  <wp:docPr id="145" name="Caixa de Texto 145"/>
                  <wp:cNvGraphicFramePr/>
                  <a:graphic xmlns:a="http://schemas.openxmlformats.org/drawingml/2006/main">
                    <a:graphicData uri="http://schemas.microsoft.com/office/word/2010/wordprocessingShape">
                      <wps:wsp>
                        <wps:cNvSpPr txBox="1"/>
                        <wps:spPr>
                          <a:xfrm>
                            <a:off x="0" y="0"/>
                            <a:ext cx="2560320" cy="266700"/>
                          </a:xfrm>
                          <a:prstGeom prst="rect">
                            <a:avLst/>
                          </a:prstGeom>
                          <a:solidFill>
                            <a:prstClr val="white"/>
                          </a:solidFill>
                          <a:ln>
                            <a:noFill/>
                          </a:ln>
                        </wps:spPr>
                        <wps:txbx>
                          <w:txbxContent>
                            <w:p w14:paraId="3913FA8D" w14:textId="6DA301EE" w:rsidR="000E2D34" w:rsidRPr="00F55780" w:rsidRDefault="000E2D34">
                              <w:pPr>
                                <w:pStyle w:val="Legenda"/>
                                <w:rPr>
                                  <w:rFonts w:ascii="Times New Roman" w:hAnsi="Times New Roman" w:cs="Times New Roman"/>
                                  <w:noProof/>
                                  <w:color w:val="000000" w:themeColor="text1"/>
                                  <w:rPrChange w:id="7592" w:author="Jacyeude Araújo" w:date="2019-10-02T12:41:00Z">
                                    <w:rPr>
                                      <w:noProof/>
                                      <w:color w:val="000000" w:themeColor="text1"/>
                                    </w:rPr>
                                  </w:rPrChange>
                                </w:rPr>
                                <w:pPrChange w:id="7593" w:author="Jacyeude Araújo" w:date="2019-10-02T12:36:00Z">
                                  <w:pPr>
                                    <w:keepNext/>
                                  </w:pPr>
                                </w:pPrChange>
                              </w:pPr>
                              <w:ins w:id="7594" w:author="Jacyeude Araújo" w:date="2019-10-02T12:36:00Z">
                                <w:r w:rsidRPr="00F55780">
                                  <w:rPr>
                                    <w:rFonts w:ascii="Times New Roman" w:hAnsi="Times New Roman" w:cs="Times New Roman"/>
                                    <w:i w:val="0"/>
                                    <w:iCs w:val="0"/>
                                    <w:rPrChange w:id="7595" w:author="Jacyeude Araújo" w:date="2019-10-02T12:41:00Z">
                                      <w:rPr>
                                        <w:i/>
                                        <w:iCs/>
                                      </w:rPr>
                                    </w:rPrChange>
                                  </w:rPr>
                                  <w:t xml:space="preserve">Figura </w:t>
                                </w:r>
                                <w:r w:rsidRPr="00F55780">
                                  <w:rPr>
                                    <w:rFonts w:ascii="Times New Roman" w:hAnsi="Times New Roman" w:cs="Times New Roman"/>
                                    <w:i w:val="0"/>
                                    <w:iCs w:val="0"/>
                                    <w:rPrChange w:id="7596" w:author="Jacyeude Araújo" w:date="2019-10-02T12:41:00Z">
                                      <w:rPr>
                                        <w:i/>
                                        <w:iCs/>
                                      </w:rPr>
                                    </w:rPrChange>
                                  </w:rPr>
                                  <w:fldChar w:fldCharType="begin"/>
                                </w:r>
                                <w:r w:rsidRPr="00F55780">
                                  <w:rPr>
                                    <w:rFonts w:ascii="Times New Roman" w:hAnsi="Times New Roman" w:cs="Times New Roman"/>
                                    <w:i w:val="0"/>
                                    <w:iCs w:val="0"/>
                                    <w:rPrChange w:id="7597" w:author="Jacyeude Araújo" w:date="2019-10-02T12:41:00Z">
                                      <w:rPr>
                                        <w:i/>
                                        <w:iCs/>
                                      </w:rPr>
                                    </w:rPrChange>
                                  </w:rPr>
                                  <w:instrText xml:space="preserve"> SEQ Figura \* ARABIC </w:instrText>
                                </w:r>
                              </w:ins>
                              <w:r w:rsidRPr="00F55780">
                                <w:rPr>
                                  <w:rFonts w:ascii="Times New Roman" w:hAnsi="Times New Roman" w:cs="Times New Roman"/>
                                  <w:i w:val="0"/>
                                  <w:iCs w:val="0"/>
                                  <w:rPrChange w:id="7598" w:author="Jacyeude Araújo" w:date="2019-10-02T12:41:00Z">
                                    <w:rPr>
                                      <w:i/>
                                      <w:iCs/>
                                    </w:rPr>
                                  </w:rPrChange>
                                </w:rPr>
                                <w:fldChar w:fldCharType="separate"/>
                              </w:r>
                              <w:r w:rsidR="0008128E">
                                <w:rPr>
                                  <w:rFonts w:ascii="Times New Roman" w:hAnsi="Times New Roman" w:cs="Times New Roman"/>
                                  <w:i w:val="0"/>
                                  <w:iCs w:val="0"/>
                                  <w:noProof/>
                                </w:rPr>
                                <w:t>59</w:t>
                              </w:r>
                              <w:ins w:id="7599" w:author="Jacyeude Araújo" w:date="2019-10-02T12:36:00Z">
                                <w:r w:rsidRPr="00F55780">
                                  <w:rPr>
                                    <w:rFonts w:ascii="Times New Roman" w:hAnsi="Times New Roman" w:cs="Times New Roman"/>
                                    <w:i w:val="0"/>
                                    <w:iCs w:val="0"/>
                                    <w:rPrChange w:id="7600" w:author="Jacyeude Araújo" w:date="2019-10-02T12:41:00Z">
                                      <w:rPr>
                                        <w:i/>
                                        <w:iCs/>
                                      </w:rPr>
                                    </w:rPrChange>
                                  </w:rPr>
                                  <w:fldChar w:fldCharType="end"/>
                                </w:r>
                                <w:r w:rsidRPr="00F55780">
                                  <w:rPr>
                                    <w:rFonts w:ascii="Times New Roman" w:hAnsi="Times New Roman" w:cs="Times New Roman"/>
                                    <w:i w:val="0"/>
                                    <w:iCs w:val="0"/>
                                    <w:rPrChange w:id="7601" w:author="Jacyeude Araújo" w:date="2019-10-02T12:41:00Z">
                                      <w:rPr>
                                        <w:i/>
                                        <w:iCs/>
                                      </w:rPr>
                                    </w:rPrChange>
                                  </w:rPr>
                                  <w:t xml:space="preserve"> - Resultado kernel linear, condição de desbalanceamento</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DC168" id="Caixa de Texto 145" o:spid="_x0000_s1039" type="#_x0000_t202" style="position:absolute;margin-left:269.1pt;margin-top:-21pt;width:201.6pt;height:2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" stroked="f">
                  <v:textbox inset="0,0,0,0">
                    <w:txbxContent>
                      <w:p w14:paraId="3913FA8D" w14:textId="6DA301EE" w:rsidR="000E2D34" w:rsidRPr="00F55780" w:rsidRDefault="000E2D34">
                        <w:pPr>
                          <w:pStyle w:val="Legenda"/>
                          <w:rPr>
                            <w:rFonts w:ascii="Times New Roman" w:hAnsi="Times New Roman" w:cs="Times New Roman"/>
                            <w:noProof/>
                            <w:color w:val="000000" w:themeColor="text1"/>
                            <w:rPrChange w:id="7602" w:author="Jacyeude Araújo" w:date="2019-10-02T12:41:00Z">
                              <w:rPr>
                                <w:noProof/>
                                <w:color w:val="000000" w:themeColor="text1"/>
                              </w:rPr>
                            </w:rPrChange>
                          </w:rPr>
                          <w:pPrChange w:id="7603" w:author="Jacyeude Araújo" w:date="2019-10-02T12:36:00Z">
                            <w:pPr>
                              <w:keepNext/>
                            </w:pPr>
                          </w:pPrChange>
                        </w:pPr>
                        <w:ins w:id="7604" w:author="Jacyeude Araújo" w:date="2019-10-02T12:36:00Z">
                          <w:r w:rsidRPr="00F55780">
                            <w:rPr>
                              <w:rFonts w:ascii="Times New Roman" w:hAnsi="Times New Roman" w:cs="Times New Roman"/>
                              <w:i w:val="0"/>
                              <w:iCs w:val="0"/>
                              <w:rPrChange w:id="7605" w:author="Jacyeude Araújo" w:date="2019-10-02T12:41:00Z">
                                <w:rPr>
                                  <w:i/>
                                  <w:iCs/>
                                </w:rPr>
                              </w:rPrChange>
                            </w:rPr>
                            <w:t xml:space="preserve">Figura </w:t>
                          </w:r>
                          <w:r w:rsidRPr="00F55780">
                            <w:rPr>
                              <w:rFonts w:ascii="Times New Roman" w:hAnsi="Times New Roman" w:cs="Times New Roman"/>
                              <w:i w:val="0"/>
                              <w:iCs w:val="0"/>
                              <w:rPrChange w:id="7606" w:author="Jacyeude Araújo" w:date="2019-10-02T12:41:00Z">
                                <w:rPr>
                                  <w:i/>
                                  <w:iCs/>
                                </w:rPr>
                              </w:rPrChange>
                            </w:rPr>
                            <w:fldChar w:fldCharType="begin"/>
                          </w:r>
                          <w:r w:rsidRPr="00F55780">
                            <w:rPr>
                              <w:rFonts w:ascii="Times New Roman" w:hAnsi="Times New Roman" w:cs="Times New Roman"/>
                              <w:i w:val="0"/>
                              <w:iCs w:val="0"/>
                              <w:rPrChange w:id="7607" w:author="Jacyeude Araújo" w:date="2019-10-02T12:41:00Z">
                                <w:rPr>
                                  <w:i/>
                                  <w:iCs/>
                                </w:rPr>
                              </w:rPrChange>
                            </w:rPr>
                            <w:instrText xml:space="preserve"> SEQ Figura \* ARABIC </w:instrText>
                          </w:r>
                        </w:ins>
                        <w:r w:rsidRPr="00F55780">
                          <w:rPr>
                            <w:rFonts w:ascii="Times New Roman" w:hAnsi="Times New Roman" w:cs="Times New Roman"/>
                            <w:i w:val="0"/>
                            <w:iCs w:val="0"/>
                            <w:rPrChange w:id="7608" w:author="Jacyeude Araújo" w:date="2019-10-02T12:41:00Z">
                              <w:rPr>
                                <w:i/>
                                <w:iCs/>
                              </w:rPr>
                            </w:rPrChange>
                          </w:rPr>
                          <w:fldChar w:fldCharType="separate"/>
                        </w:r>
                        <w:r w:rsidR="0008128E">
                          <w:rPr>
                            <w:rFonts w:ascii="Times New Roman" w:hAnsi="Times New Roman" w:cs="Times New Roman"/>
                            <w:i w:val="0"/>
                            <w:iCs w:val="0"/>
                            <w:noProof/>
                          </w:rPr>
                          <w:t>59</w:t>
                        </w:r>
                        <w:ins w:id="7609" w:author="Jacyeude Araújo" w:date="2019-10-02T12:36:00Z">
                          <w:r w:rsidRPr="00F55780">
                            <w:rPr>
                              <w:rFonts w:ascii="Times New Roman" w:hAnsi="Times New Roman" w:cs="Times New Roman"/>
                              <w:i w:val="0"/>
                              <w:iCs w:val="0"/>
                              <w:rPrChange w:id="7610" w:author="Jacyeude Araújo" w:date="2019-10-02T12:41:00Z">
                                <w:rPr>
                                  <w:i/>
                                  <w:iCs/>
                                </w:rPr>
                              </w:rPrChange>
                            </w:rPr>
                            <w:fldChar w:fldCharType="end"/>
                          </w:r>
                          <w:r w:rsidRPr="00F55780">
                            <w:rPr>
                              <w:rFonts w:ascii="Times New Roman" w:hAnsi="Times New Roman" w:cs="Times New Roman"/>
                              <w:i w:val="0"/>
                              <w:iCs w:val="0"/>
                              <w:rPrChange w:id="7611" w:author="Jacyeude Araújo" w:date="2019-10-02T12:41:00Z">
                                <w:rPr>
                                  <w:i/>
                                  <w:iCs/>
                                </w:rPr>
                              </w:rPrChange>
                            </w:rPr>
                            <w:t xml:space="preserve"> - Resultado kernel linear, condição de desbalanceamento</w:t>
                          </w:r>
                        </w:ins>
                      </w:p>
                    </w:txbxContent>
                  </v:textbox>
                </v:shape>
              </w:pict>
            </mc:Fallback>
          </mc:AlternateContent>
        </w:r>
      </w:ins>
      <w:r w:rsidR="00DF6C48" w:rsidRPr="00F00993">
        <w:rPr>
          <w:noProof/>
          <w:color w:val="000000" w:themeColor="text1"/>
          <w:lang w:eastAsia="pt-BR"/>
          <w:rPrChange w:id="7612" w:author="Jacyeude Araújo" w:date="2019-10-02T13:03:00Z">
            <w:rPr>
              <w:noProof/>
              <w:color w:val="000000" w:themeColor="text1"/>
              <w:lang w:eastAsia="pt-BR"/>
            </w:rPr>
          </w:rPrChange>
        </w:rPr>
        <mc:AlternateContent>
          <mc:Choice Requires="wps">
            <w:drawing>
              <wp:anchor distT="0" distB="0" distL="114300" distR="114300" simplePos="0" relativeHeight="251686912" behindDoc="0" locked="0" layoutInCell="1" allowOverlap="1" wp14:anchorId="4796A943" wp14:editId="659D0A98">
                <wp:simplePos x="0" y="0"/>
                <wp:positionH relativeFrom="column">
                  <wp:posOffset>3403600</wp:posOffset>
                </wp:positionH>
                <wp:positionV relativeFrom="paragraph">
                  <wp:posOffset>2626360</wp:posOffset>
                </wp:positionV>
                <wp:extent cx="2560320" cy="635"/>
                <wp:effectExtent l="0" t="0" r="0" b="0"/>
                <wp:wrapNone/>
                <wp:docPr id="131" name="Caixa de Texto 13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5697893B" w14:textId="3FFDA46F" w:rsidR="000E2D34" w:rsidRPr="00F55780" w:rsidRDefault="000E2D34" w:rsidP="00DF6C48">
                            <w:pPr>
                              <w:pStyle w:val="Legenda"/>
                              <w:rPr>
                                <w:rFonts w:ascii="Times New Roman" w:hAnsi="Times New Roman" w:cs="Times New Roman"/>
                                <w:i w:val="0"/>
                                <w:iCs w:val="0"/>
                                <w:noProof/>
                                <w:color w:val="000000" w:themeColor="text1"/>
                                <w:rPrChange w:id="7613" w:author="Jacyeude Araújo" w:date="2019-10-02T12:41:00Z">
                                  <w:rPr>
                                    <w:rFonts w:ascii="Times New Roman" w:hAnsi="Times New Roman" w:cs="Times New Roman"/>
                                    <w:noProof/>
                                    <w:color w:val="000000" w:themeColor="text1"/>
                                  </w:rPr>
                                </w:rPrChange>
                              </w:rPr>
                            </w:pPr>
                            <w:bookmarkStart w:id="7614" w:name="_Toc20849550"/>
                            <w:del w:id="7615" w:author="Jacyeude Araújo" w:date="2019-10-02T12:36:00Z">
                              <w:r w:rsidRPr="00F55780" w:rsidDel="00F55780">
                                <w:rPr>
                                  <w:rFonts w:ascii="Times New Roman" w:hAnsi="Times New Roman" w:cs="Times New Roman"/>
                                  <w:i w:val="0"/>
                                  <w:iCs w:val="0"/>
                                  <w:rPrChange w:id="7616" w:author="Jacyeude Araújo" w:date="2019-10-02T12:41:00Z">
                                    <w:rPr/>
                                  </w:rPrChange>
                                </w:rPr>
                                <w:delText xml:space="preserve">Figura </w:delText>
                              </w:r>
                            </w:del>
                            <w:del w:id="7617" w:author="Jacyeude Araújo" w:date="2019-10-02T10:09:00Z">
                              <w:r w:rsidRPr="00F55780" w:rsidDel="00DA6A84">
                                <w:rPr>
                                  <w:rFonts w:ascii="Times New Roman" w:hAnsi="Times New Roman" w:cs="Times New Roman"/>
                                  <w:i w:val="0"/>
                                  <w:iCs w:val="0"/>
                                  <w:rPrChange w:id="7618" w:author="Jacyeude Araújo" w:date="2019-10-02T12:41:00Z">
                                    <w:rPr/>
                                  </w:rPrChange>
                                </w:rPr>
                                <w:fldChar w:fldCharType="begin"/>
                              </w:r>
                              <w:r w:rsidRPr="00F55780" w:rsidDel="00DA6A84">
                                <w:rPr>
                                  <w:rFonts w:ascii="Times New Roman" w:hAnsi="Times New Roman" w:cs="Times New Roman"/>
                                  <w:i w:val="0"/>
                                  <w:iCs w:val="0"/>
                                  <w:rPrChange w:id="7619"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620" w:author="Jacyeude Araújo" w:date="2019-10-02T12:41:00Z">
                                    <w:rPr/>
                                  </w:rPrChange>
                                </w:rPr>
                                <w:fldChar w:fldCharType="separate"/>
                              </w:r>
                              <w:r w:rsidRPr="00F55780" w:rsidDel="00DA6A84">
                                <w:rPr>
                                  <w:rFonts w:ascii="Times New Roman" w:hAnsi="Times New Roman" w:cs="Times New Roman"/>
                                  <w:i w:val="0"/>
                                  <w:iCs w:val="0"/>
                                  <w:noProof/>
                                  <w:rPrChange w:id="7621" w:author="Jacyeude Araújo" w:date="2019-10-02T12:41:00Z">
                                    <w:rPr>
                                      <w:noProof/>
                                    </w:rPr>
                                  </w:rPrChange>
                                </w:rPr>
                                <w:delText>63</w:delText>
                              </w:r>
                              <w:r w:rsidRPr="00F55780" w:rsidDel="00DA6A84">
                                <w:rPr>
                                  <w:rFonts w:ascii="Times New Roman" w:hAnsi="Times New Roman" w:cs="Times New Roman"/>
                                  <w:i w:val="0"/>
                                  <w:iCs w:val="0"/>
                                  <w:rPrChange w:id="7622" w:author="Jacyeude Araújo" w:date="2019-10-02T12:41:00Z">
                                    <w:rPr/>
                                  </w:rPrChange>
                                </w:rPr>
                                <w:fldChar w:fldCharType="end"/>
                              </w:r>
                            </w:del>
                            <w:del w:id="7623" w:author="Jacyeude Araújo" w:date="2019-10-02T12:36:00Z">
                              <w:r w:rsidRPr="00F55780" w:rsidDel="00F55780">
                                <w:rPr>
                                  <w:rFonts w:ascii="Times New Roman" w:hAnsi="Times New Roman" w:cs="Times New Roman"/>
                                  <w:i w:val="0"/>
                                  <w:iCs w:val="0"/>
                                  <w:rPrChange w:id="7624" w:author="Jacyeude Araújo" w:date="2019-10-02T12:41:00Z">
                                    <w:rPr/>
                                  </w:rPrChange>
                                </w:rPr>
                                <w:delText xml:space="preserve"> -</w:delText>
                              </w:r>
                            </w:del>
                            <w:del w:id="7625" w:author="Jacyeude Araújo" w:date="2019-10-02T12:35:00Z">
                              <w:r w:rsidRPr="00F55780" w:rsidDel="00F55780">
                                <w:rPr>
                                  <w:rFonts w:ascii="Times New Roman" w:hAnsi="Times New Roman" w:cs="Times New Roman"/>
                                  <w:i w:val="0"/>
                                  <w:iCs w:val="0"/>
                                  <w:rPrChange w:id="7626" w:author="Jacyeude Araújo" w:date="2019-10-02T12:41:00Z">
                                    <w:rPr/>
                                  </w:rPrChange>
                                </w:rPr>
                                <w:delText>Resultado kernel linear, condição de desbalanceamento</w:delText>
                              </w:r>
                            </w:del>
                            <w:del w:id="7627" w:author="Jacyeude Araújo" w:date="2019-10-02T12:36:00Z">
                              <w:r w:rsidRPr="00F55780" w:rsidDel="00F55780">
                                <w:rPr>
                                  <w:rFonts w:ascii="Times New Roman" w:hAnsi="Times New Roman" w:cs="Times New Roman"/>
                                  <w:i w:val="0"/>
                                  <w:iCs w:val="0"/>
                                  <w:rPrChange w:id="7628" w:author="Jacyeude Araújo" w:date="2019-10-02T12:41:00Z">
                                    <w:rPr/>
                                  </w:rPrChange>
                                </w:rPr>
                                <w:delText xml:space="preserve">. </w:delText>
                              </w:r>
                            </w:del>
                            <w:r w:rsidRPr="00F55780">
                              <w:rPr>
                                <w:rFonts w:ascii="Times New Roman" w:hAnsi="Times New Roman" w:cs="Times New Roman"/>
                                <w:i w:val="0"/>
                                <w:iCs w:val="0"/>
                                <w:rPrChange w:id="7629" w:author="Jacyeude Araújo" w:date="2019-10-02T12:41:00Z">
                                  <w:rPr/>
                                </w:rPrChange>
                              </w:rPr>
                              <w:t>Fonte: O próprio autor.</w:t>
                            </w:r>
                            <w:bookmarkEnd w:id="7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A943" id="Caixa de Texto 131" o:spid="_x0000_s1040" type="#_x0000_t202" style="position:absolute;margin-left:268pt;margin-top:206.8pt;width:201.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E+NAIAAG8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" stroked="f">
                <v:textbox style="mso-fit-shape-to-text:t" inset="0,0,0,0">
                  <w:txbxContent>
                    <w:p w14:paraId="5697893B" w14:textId="3FFDA46F" w:rsidR="000E2D34" w:rsidRPr="00F55780" w:rsidRDefault="000E2D34" w:rsidP="00DF6C48">
                      <w:pPr>
                        <w:pStyle w:val="Legenda"/>
                        <w:rPr>
                          <w:rFonts w:ascii="Times New Roman" w:hAnsi="Times New Roman" w:cs="Times New Roman"/>
                          <w:i w:val="0"/>
                          <w:iCs w:val="0"/>
                          <w:noProof/>
                          <w:color w:val="000000" w:themeColor="text1"/>
                          <w:rPrChange w:id="7630" w:author="Jacyeude Araújo" w:date="2019-10-02T12:41:00Z">
                            <w:rPr>
                              <w:rFonts w:ascii="Times New Roman" w:hAnsi="Times New Roman" w:cs="Times New Roman"/>
                              <w:noProof/>
                              <w:color w:val="000000" w:themeColor="text1"/>
                            </w:rPr>
                          </w:rPrChange>
                        </w:rPr>
                      </w:pPr>
                      <w:bookmarkStart w:id="7631" w:name="_Toc20849550"/>
                      <w:del w:id="7632" w:author="Jacyeude Araújo" w:date="2019-10-02T12:36:00Z">
                        <w:r w:rsidRPr="00F55780" w:rsidDel="00F55780">
                          <w:rPr>
                            <w:rFonts w:ascii="Times New Roman" w:hAnsi="Times New Roman" w:cs="Times New Roman"/>
                            <w:i w:val="0"/>
                            <w:iCs w:val="0"/>
                            <w:rPrChange w:id="7633" w:author="Jacyeude Araújo" w:date="2019-10-02T12:41:00Z">
                              <w:rPr/>
                            </w:rPrChange>
                          </w:rPr>
                          <w:delText xml:space="preserve">Figura </w:delText>
                        </w:r>
                      </w:del>
                      <w:del w:id="7634" w:author="Jacyeude Araújo" w:date="2019-10-02T10:09:00Z">
                        <w:r w:rsidRPr="00F55780" w:rsidDel="00DA6A84">
                          <w:rPr>
                            <w:rFonts w:ascii="Times New Roman" w:hAnsi="Times New Roman" w:cs="Times New Roman"/>
                            <w:i w:val="0"/>
                            <w:iCs w:val="0"/>
                            <w:rPrChange w:id="7635" w:author="Jacyeude Araújo" w:date="2019-10-02T12:41:00Z">
                              <w:rPr/>
                            </w:rPrChange>
                          </w:rPr>
                          <w:fldChar w:fldCharType="begin"/>
                        </w:r>
                        <w:r w:rsidRPr="00F55780" w:rsidDel="00DA6A84">
                          <w:rPr>
                            <w:rFonts w:ascii="Times New Roman" w:hAnsi="Times New Roman" w:cs="Times New Roman"/>
                            <w:i w:val="0"/>
                            <w:iCs w:val="0"/>
                            <w:rPrChange w:id="7636" w:author="Jacyeude Araújo" w:date="2019-10-02T12:41:00Z">
                              <w:rPr/>
                            </w:rPrChange>
                          </w:rPr>
                          <w:delInstrText xml:space="preserve"> SEQ Figura \* ARABIC </w:delInstrText>
                        </w:r>
                        <w:r w:rsidRPr="00F55780" w:rsidDel="00DA6A84">
                          <w:rPr>
                            <w:rFonts w:ascii="Times New Roman" w:hAnsi="Times New Roman" w:cs="Times New Roman"/>
                            <w:i w:val="0"/>
                            <w:iCs w:val="0"/>
                            <w:rPrChange w:id="7637" w:author="Jacyeude Araújo" w:date="2019-10-02T12:41:00Z">
                              <w:rPr/>
                            </w:rPrChange>
                          </w:rPr>
                          <w:fldChar w:fldCharType="separate"/>
                        </w:r>
                        <w:r w:rsidRPr="00F55780" w:rsidDel="00DA6A84">
                          <w:rPr>
                            <w:rFonts w:ascii="Times New Roman" w:hAnsi="Times New Roman" w:cs="Times New Roman"/>
                            <w:i w:val="0"/>
                            <w:iCs w:val="0"/>
                            <w:noProof/>
                            <w:rPrChange w:id="7638" w:author="Jacyeude Araújo" w:date="2019-10-02T12:41:00Z">
                              <w:rPr>
                                <w:noProof/>
                              </w:rPr>
                            </w:rPrChange>
                          </w:rPr>
                          <w:delText>63</w:delText>
                        </w:r>
                        <w:r w:rsidRPr="00F55780" w:rsidDel="00DA6A84">
                          <w:rPr>
                            <w:rFonts w:ascii="Times New Roman" w:hAnsi="Times New Roman" w:cs="Times New Roman"/>
                            <w:i w:val="0"/>
                            <w:iCs w:val="0"/>
                            <w:rPrChange w:id="7639" w:author="Jacyeude Araújo" w:date="2019-10-02T12:41:00Z">
                              <w:rPr/>
                            </w:rPrChange>
                          </w:rPr>
                          <w:fldChar w:fldCharType="end"/>
                        </w:r>
                      </w:del>
                      <w:del w:id="7640" w:author="Jacyeude Araújo" w:date="2019-10-02T12:36:00Z">
                        <w:r w:rsidRPr="00F55780" w:rsidDel="00F55780">
                          <w:rPr>
                            <w:rFonts w:ascii="Times New Roman" w:hAnsi="Times New Roman" w:cs="Times New Roman"/>
                            <w:i w:val="0"/>
                            <w:iCs w:val="0"/>
                            <w:rPrChange w:id="7641" w:author="Jacyeude Araújo" w:date="2019-10-02T12:41:00Z">
                              <w:rPr/>
                            </w:rPrChange>
                          </w:rPr>
                          <w:delText xml:space="preserve"> -</w:delText>
                        </w:r>
                      </w:del>
                      <w:del w:id="7642" w:author="Jacyeude Araújo" w:date="2019-10-02T12:35:00Z">
                        <w:r w:rsidRPr="00F55780" w:rsidDel="00F55780">
                          <w:rPr>
                            <w:rFonts w:ascii="Times New Roman" w:hAnsi="Times New Roman" w:cs="Times New Roman"/>
                            <w:i w:val="0"/>
                            <w:iCs w:val="0"/>
                            <w:rPrChange w:id="7643" w:author="Jacyeude Araújo" w:date="2019-10-02T12:41:00Z">
                              <w:rPr/>
                            </w:rPrChange>
                          </w:rPr>
                          <w:delText>Resultado kernel linear, condição de desbalanceamento</w:delText>
                        </w:r>
                      </w:del>
                      <w:del w:id="7644" w:author="Jacyeude Araújo" w:date="2019-10-02T12:36:00Z">
                        <w:r w:rsidRPr="00F55780" w:rsidDel="00F55780">
                          <w:rPr>
                            <w:rFonts w:ascii="Times New Roman" w:hAnsi="Times New Roman" w:cs="Times New Roman"/>
                            <w:i w:val="0"/>
                            <w:iCs w:val="0"/>
                            <w:rPrChange w:id="7645" w:author="Jacyeude Araújo" w:date="2019-10-02T12:41:00Z">
                              <w:rPr/>
                            </w:rPrChange>
                          </w:rPr>
                          <w:delText xml:space="preserve">. </w:delText>
                        </w:r>
                      </w:del>
                      <w:r w:rsidRPr="00F55780">
                        <w:rPr>
                          <w:rFonts w:ascii="Times New Roman" w:hAnsi="Times New Roman" w:cs="Times New Roman"/>
                          <w:i w:val="0"/>
                          <w:iCs w:val="0"/>
                          <w:rPrChange w:id="7646" w:author="Jacyeude Araújo" w:date="2019-10-02T12:41:00Z">
                            <w:rPr/>
                          </w:rPrChange>
                        </w:rPr>
                        <w:t>Fonte: O próprio autor.</w:t>
                      </w:r>
                      <w:bookmarkEnd w:id="7631"/>
                    </w:p>
                  </w:txbxContent>
                </v:textbox>
              </v:shape>
            </w:pict>
          </mc:Fallback>
        </mc:AlternateContent>
      </w:r>
      <w:r w:rsidR="00DF6C48" w:rsidRPr="00F00993">
        <w:rPr>
          <w:rFonts w:ascii="Times New Roman" w:hAnsi="Times New Roman" w:cs="Times New Roman"/>
          <w:noProof/>
          <w:color w:val="000000" w:themeColor="text1"/>
          <w:lang w:eastAsia="pt-BR"/>
          <w:rPrChange w:id="7647" w:author="Jacyeude Araújo" w:date="2019-10-02T13:03:00Z">
            <w:rPr>
              <w:rFonts w:ascii="Times New Roman" w:hAnsi="Times New Roman" w:cs="Times New Roman"/>
              <w:noProof/>
              <w:color w:val="000000" w:themeColor="text1"/>
              <w:lang w:eastAsia="pt-BR"/>
            </w:rPr>
          </w:rPrChange>
        </w:rPr>
        <w:drawing>
          <wp:anchor distT="0" distB="0" distL="114300" distR="114300" simplePos="0" relativeHeight="251684864" behindDoc="0" locked="0" layoutInCell="1" allowOverlap="1" wp14:anchorId="59A05AE5" wp14:editId="57397254">
            <wp:simplePos x="0" y="0"/>
            <wp:positionH relativeFrom="column">
              <wp:posOffset>3403600</wp:posOffset>
            </wp:positionH>
            <wp:positionV relativeFrom="paragraph">
              <wp:posOffset>7620</wp:posOffset>
            </wp:positionV>
            <wp:extent cx="2560320" cy="2561687"/>
            <wp:effectExtent l="0" t="0" r="0" b="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5">
                      <a:extLst>
                        <a:ext uri="{28A0092B-C50C-407E-A947-70E740481C1C}">
                          <a14:useLocalDpi xmlns:a14="http://schemas.microsoft.com/office/drawing/2010/main" val="0"/>
                        </a:ext>
                      </a:extLst>
                    </a:blip>
                    <a:srcRect r="26396"/>
                    <a:stretch/>
                  </pic:blipFill>
                  <pic:spPr bwMode="auto">
                    <a:xfrm>
                      <a:off x="0" y="0"/>
                      <a:ext cx="2560320" cy="2561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F2D" w:rsidRPr="00F00993">
        <w:rPr>
          <w:rFonts w:ascii="Times New Roman" w:hAnsi="Times New Roman" w:cs="Times New Roman"/>
          <w:noProof/>
          <w:color w:val="000000" w:themeColor="text1"/>
          <w:lang w:eastAsia="pt-BR"/>
          <w:rPrChange w:id="7648" w:author="Jacyeude Araújo" w:date="2019-10-02T13:03:00Z">
            <w:rPr>
              <w:rFonts w:ascii="Times New Roman" w:hAnsi="Times New Roman" w:cs="Times New Roman"/>
              <w:noProof/>
              <w:color w:val="000000" w:themeColor="text1"/>
              <w:lang w:eastAsia="pt-BR"/>
            </w:rPr>
          </w:rPrChange>
        </w:rPr>
        <w:drawing>
          <wp:inline distT="0" distB="0" distL="0" distR="0" wp14:anchorId="68B32513" wp14:editId="042C5C4A">
            <wp:extent cx="2575620" cy="246888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6">
                      <a:extLst>
                        <a:ext uri="{28A0092B-C50C-407E-A947-70E740481C1C}">
                          <a14:useLocalDpi xmlns:a14="http://schemas.microsoft.com/office/drawing/2010/main" val="0"/>
                        </a:ext>
                      </a:extLst>
                    </a:blip>
                    <a:srcRect r="24635"/>
                    <a:stretch/>
                  </pic:blipFill>
                  <pic:spPr bwMode="auto">
                    <a:xfrm>
                      <a:off x="0" y="0"/>
                      <a:ext cx="257562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04079D4D" w14:textId="3FD41966" w:rsidR="00DF6C48" w:rsidRPr="00F00993" w:rsidDel="00F55780" w:rsidRDefault="00DF6C48">
      <w:pPr>
        <w:pStyle w:val="Legenda"/>
        <w:spacing w:after="0"/>
        <w:rPr>
          <w:del w:id="7649" w:author="Jacyeude Araújo" w:date="2019-10-02T12:36:00Z"/>
          <w:color w:val="000000" w:themeColor="text1"/>
        </w:rPr>
      </w:pPr>
      <w:bookmarkStart w:id="7650" w:name="_Toc20849551"/>
      <w:del w:id="7651" w:author="Jacyeude Araújo" w:date="2019-10-02T12:36:00Z">
        <w:r w:rsidRPr="00F00993" w:rsidDel="00F55780">
          <w:rPr>
            <w:i w:val="0"/>
            <w:iCs w:val="0"/>
            <w:color w:val="000000" w:themeColor="text1"/>
          </w:rPr>
          <w:delText xml:space="preserve">Figura </w:delText>
        </w:r>
      </w:del>
      <w:del w:id="7652" w:author="Jacyeude Araújo" w:date="2019-10-02T10:09:00Z">
        <w:r w:rsidRPr="00F00993" w:rsidDel="00DA6A84">
          <w:rPr>
            <w:i w:val="0"/>
            <w:iCs w:val="0"/>
            <w:color w:val="000000" w:themeColor="text1"/>
            <w:rPrChange w:id="7653" w:author="Jacyeude Araújo" w:date="2019-10-02T13:03:00Z">
              <w:rPr>
                <w:i w:val="0"/>
                <w:iCs w:val="0"/>
                <w:color w:val="000000" w:themeColor="text1"/>
              </w:rPr>
            </w:rPrChange>
          </w:rPr>
          <w:fldChar w:fldCharType="begin"/>
        </w:r>
        <w:r w:rsidRPr="00F00993" w:rsidDel="00DA6A84">
          <w:rPr>
            <w:i w:val="0"/>
            <w:iCs w:val="0"/>
            <w:color w:val="000000" w:themeColor="text1"/>
          </w:rPr>
          <w:delInstrText xml:space="preserve"> SEQ Figura \* ARABIC </w:delInstrText>
        </w:r>
        <w:r w:rsidRPr="00F00993" w:rsidDel="00DA6A84">
          <w:rPr>
            <w:i w:val="0"/>
            <w:iCs w:val="0"/>
            <w:color w:val="000000" w:themeColor="text1"/>
            <w:rPrChange w:id="7654" w:author="Jacyeude Araújo" w:date="2019-10-02T13:03:00Z">
              <w:rPr>
                <w:i w:val="0"/>
                <w:iCs w:val="0"/>
                <w:color w:val="000000" w:themeColor="text1"/>
              </w:rPr>
            </w:rPrChange>
          </w:rPr>
          <w:fldChar w:fldCharType="separate"/>
        </w:r>
        <w:r w:rsidR="00EE7A76" w:rsidRPr="00F00993" w:rsidDel="00DA6A84">
          <w:rPr>
            <w:i w:val="0"/>
            <w:iCs w:val="0"/>
            <w:noProof/>
            <w:color w:val="000000" w:themeColor="text1"/>
          </w:rPr>
          <w:delText>64</w:delText>
        </w:r>
        <w:r w:rsidRPr="00F00993" w:rsidDel="00DA6A84">
          <w:rPr>
            <w:i w:val="0"/>
            <w:iCs w:val="0"/>
            <w:color w:val="000000" w:themeColor="text1"/>
            <w:rPrChange w:id="7655" w:author="Jacyeude Araújo" w:date="2019-10-02T13:03:00Z">
              <w:rPr>
                <w:i w:val="0"/>
                <w:iCs w:val="0"/>
                <w:color w:val="000000" w:themeColor="text1"/>
              </w:rPr>
            </w:rPrChange>
          </w:rPr>
          <w:fldChar w:fldCharType="end"/>
        </w:r>
      </w:del>
      <w:del w:id="7656" w:author="Jacyeude Araújo" w:date="2019-10-02T12:36:00Z">
        <w:r w:rsidRPr="00F00993" w:rsidDel="00F55780">
          <w:rPr>
            <w:i w:val="0"/>
            <w:iCs w:val="0"/>
            <w:color w:val="000000" w:themeColor="text1"/>
          </w:rPr>
          <w:delText xml:space="preserve"> - Resultados kernel </w:delText>
        </w:r>
        <w:r w:rsidR="00EA4AEA" w:rsidRPr="00F00993" w:rsidDel="00F55780">
          <w:rPr>
            <w:i w:val="0"/>
            <w:iCs w:val="0"/>
            <w:color w:val="000000" w:themeColor="text1"/>
          </w:rPr>
          <w:delText>s</w:delText>
        </w:r>
        <w:r w:rsidRPr="00F00993" w:rsidDel="00F55780">
          <w:rPr>
            <w:i w:val="0"/>
            <w:iCs w:val="0"/>
            <w:color w:val="000000" w:themeColor="text1"/>
          </w:rPr>
          <w:delText>igmoid</w:delText>
        </w:r>
        <w:bookmarkEnd w:id="7650"/>
        <w:r w:rsidRPr="00F00993" w:rsidDel="00F55780">
          <w:rPr>
            <w:i w:val="0"/>
            <w:iCs w:val="0"/>
            <w:color w:val="000000" w:themeColor="text1"/>
          </w:rPr>
          <w:delText xml:space="preserve"> </w:delText>
        </w:r>
      </w:del>
    </w:p>
    <w:p w14:paraId="61AE1F35" w14:textId="26601031" w:rsidR="001C0F2D" w:rsidRPr="00F00993" w:rsidRDefault="00DF6C48">
      <w:pPr>
        <w:pStyle w:val="Legenda"/>
        <w:spacing w:after="0"/>
        <w:rPr>
          <w:rFonts w:ascii="Times New Roman" w:hAnsi="Times New Roman" w:cs="Times New Roman"/>
          <w:i w:val="0"/>
          <w:iCs w:val="0"/>
          <w:color w:val="000000" w:themeColor="text1"/>
          <w:rPrChange w:id="7657" w:author="Jacyeude Araújo" w:date="2019-10-02T13:03:00Z">
            <w:rPr>
              <w:color w:val="000000" w:themeColor="text1"/>
            </w:rPr>
          </w:rPrChange>
        </w:rPr>
      </w:pPr>
      <w:del w:id="7658" w:author="Jacyeude Araújo" w:date="2019-10-02T12:36:00Z">
        <w:r w:rsidRPr="00F00993" w:rsidDel="00F55780">
          <w:rPr>
            <w:rFonts w:ascii="Times New Roman" w:hAnsi="Times New Roman" w:cs="Times New Roman"/>
            <w:i w:val="0"/>
            <w:iCs w:val="0"/>
            <w:color w:val="000000" w:themeColor="text1"/>
            <w:rPrChange w:id="7659" w:author="Jacyeude Araújo" w:date="2019-10-02T13:03:00Z">
              <w:rPr>
                <w:color w:val="000000" w:themeColor="text1"/>
              </w:rPr>
            </w:rPrChange>
          </w:rPr>
          <w:delText xml:space="preserve">condição de desbalanceamento. </w:delText>
        </w:r>
      </w:del>
      <w:r w:rsidRPr="00F00993">
        <w:rPr>
          <w:rFonts w:ascii="Times New Roman" w:hAnsi="Times New Roman" w:cs="Times New Roman"/>
          <w:i w:val="0"/>
          <w:iCs w:val="0"/>
          <w:color w:val="000000" w:themeColor="text1"/>
          <w:rPrChange w:id="7660" w:author="Jacyeude Araújo" w:date="2019-10-02T13:03:00Z">
            <w:rPr>
              <w:color w:val="000000" w:themeColor="text1"/>
            </w:rPr>
          </w:rPrChange>
        </w:rPr>
        <w:t>Fonte: O próprio autor.</w:t>
      </w:r>
    </w:p>
    <w:p w14:paraId="45EB26A6" w14:textId="77777777" w:rsidR="00DF6C48" w:rsidRPr="00F00993" w:rsidRDefault="00DF6C48" w:rsidP="001C0F2D">
      <w:pPr>
        <w:spacing w:after="0" w:line="360" w:lineRule="auto"/>
        <w:ind w:firstLine="1440"/>
        <w:jc w:val="both"/>
        <w:rPr>
          <w:rFonts w:ascii="Times New Roman" w:hAnsi="Times New Roman" w:cs="Times New Roman"/>
          <w:color w:val="000000" w:themeColor="text1"/>
          <w:sz w:val="24"/>
          <w:szCs w:val="24"/>
        </w:rPr>
      </w:pPr>
    </w:p>
    <w:p w14:paraId="6FF020D3" w14:textId="261F1EE1"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resultados visualizados em </w:t>
      </w:r>
      <w:r w:rsidRPr="00F00993">
        <w:rPr>
          <w:rFonts w:ascii="Times New Roman" w:hAnsi="Times New Roman" w:cs="Times New Roman"/>
          <w:i/>
          <w:iCs/>
          <w:color w:val="000000" w:themeColor="text1"/>
          <w:sz w:val="24"/>
          <w:szCs w:val="24"/>
        </w:rPr>
        <w:t>Analysis</w:t>
      </w:r>
      <w:r w:rsidRPr="00F00993">
        <w:rPr>
          <w:rFonts w:ascii="Times New Roman" w:hAnsi="Times New Roman" w:cs="Times New Roman"/>
          <w:color w:val="000000" w:themeColor="text1"/>
          <w:sz w:val="24"/>
          <w:szCs w:val="24"/>
        </w:rPr>
        <w:t>, retirados das simulações com cada função kernel, apresentam o desempenho do classificador MVS nos campos de treino e teste do modelo gerado para a classificação da condição especificada do motor de indução. Mostrando as tendências de correlação entre resultados previstos e o alvo(</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indicado</w:t>
      </w:r>
      <w:ins w:id="7661" w:author="Jacyeude Araújo" w:date="2019-10-02T12:38:00Z">
        <w:r w:rsidR="00F55780" w:rsidRPr="00F00993">
          <w:rPr>
            <w:rFonts w:ascii="Times New Roman" w:hAnsi="Times New Roman" w:cs="Times New Roman"/>
            <w:color w:val="000000" w:themeColor="text1"/>
            <w:sz w:val="24"/>
            <w:szCs w:val="24"/>
          </w:rPr>
          <w:t xml:space="preserve"> na Figura 60</w:t>
        </w:r>
      </w:ins>
      <w:r w:rsidRPr="00F00993">
        <w:rPr>
          <w:rFonts w:ascii="Times New Roman" w:hAnsi="Times New Roman" w:cs="Times New Roman"/>
          <w:color w:val="000000" w:themeColor="text1"/>
          <w:sz w:val="24"/>
          <w:szCs w:val="24"/>
        </w:rPr>
        <w:t>. Tem-se nesse caso como desempenho mais eficiente de classificação utilizando o kernel polynomial, com 0.</w:t>
      </w:r>
      <w:r w:rsidR="002F52CD" w:rsidRPr="00F00993">
        <w:rPr>
          <w:rFonts w:ascii="Times New Roman" w:hAnsi="Times New Roman" w:cs="Times New Roman"/>
          <w:color w:val="000000" w:themeColor="text1"/>
          <w:sz w:val="24"/>
          <w:szCs w:val="24"/>
        </w:rPr>
        <w:t>9</w:t>
      </w:r>
      <w:r w:rsidR="007046D6" w:rsidRPr="00F00993">
        <w:rPr>
          <w:rFonts w:ascii="Times New Roman" w:hAnsi="Times New Roman" w:cs="Times New Roman"/>
          <w:color w:val="000000" w:themeColor="text1"/>
          <w:sz w:val="24"/>
          <w:szCs w:val="24"/>
        </w:rPr>
        <w:t>79</w:t>
      </w:r>
      <w:r w:rsidRPr="00F00993">
        <w:rPr>
          <w:rFonts w:ascii="Times New Roman" w:hAnsi="Times New Roman" w:cs="Times New Roman"/>
          <w:color w:val="000000" w:themeColor="text1"/>
          <w:sz w:val="24"/>
          <w:szCs w:val="24"/>
        </w:rPr>
        <w:t xml:space="preserve">. As descrições de valores dos erros representam os limites do dimensionamento </w:t>
      </w:r>
      <w:r w:rsidR="00EA4AEA" w:rsidRPr="00F00993">
        <w:rPr>
          <w:rFonts w:ascii="Times New Roman" w:hAnsi="Times New Roman" w:cs="Times New Roman"/>
          <w:color w:val="000000" w:themeColor="text1"/>
          <w:sz w:val="24"/>
          <w:szCs w:val="24"/>
        </w:rPr>
        <w:t>na separação das</w:t>
      </w:r>
      <w:r w:rsidRPr="00F00993">
        <w:rPr>
          <w:rFonts w:ascii="Times New Roman" w:hAnsi="Times New Roman" w:cs="Times New Roman"/>
          <w:color w:val="000000" w:themeColor="text1"/>
          <w:sz w:val="24"/>
          <w:szCs w:val="24"/>
        </w:rPr>
        <w:t xml:space="preserve"> classes. </w:t>
      </w:r>
    </w:p>
    <w:p w14:paraId="46657D8A" w14:textId="5DD949D5" w:rsidR="00F55780" w:rsidRPr="00F00993" w:rsidRDefault="00F55780">
      <w:pPr>
        <w:pStyle w:val="Legenda"/>
        <w:keepNext/>
        <w:jc w:val="center"/>
        <w:rPr>
          <w:ins w:id="7662" w:author="Jacyeude Araújo" w:date="2019-10-02T12:38:00Z"/>
          <w:rFonts w:ascii="Times New Roman" w:hAnsi="Times New Roman" w:cs="Times New Roman"/>
          <w:i w:val="0"/>
          <w:iCs w:val="0"/>
          <w:color w:val="000000" w:themeColor="text1"/>
          <w:sz w:val="22"/>
          <w:szCs w:val="22"/>
          <w:rPrChange w:id="7663" w:author="Jacyeude Araújo" w:date="2019-10-02T13:03:00Z">
            <w:rPr>
              <w:ins w:id="7664" w:author="Jacyeude Araújo" w:date="2019-10-02T12:38:00Z"/>
            </w:rPr>
          </w:rPrChange>
        </w:rPr>
        <w:pPrChange w:id="7665" w:author="Jacyeude Araújo" w:date="2019-10-02T12:38:00Z">
          <w:pPr>
            <w:pStyle w:val="Legenda"/>
          </w:pPr>
        </w:pPrChange>
      </w:pPr>
      <w:ins w:id="7666" w:author="Jacyeude Araújo" w:date="2019-10-02T12:38:00Z">
        <w:r w:rsidRPr="00F00993">
          <w:rPr>
            <w:rFonts w:ascii="Times New Roman" w:hAnsi="Times New Roman" w:cs="Times New Roman"/>
            <w:i w:val="0"/>
            <w:iCs w:val="0"/>
            <w:color w:val="000000" w:themeColor="text1"/>
            <w:sz w:val="22"/>
            <w:szCs w:val="22"/>
            <w:rPrChange w:id="7667"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7668"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669"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670"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60</w:t>
      </w:r>
      <w:ins w:id="7671" w:author="Jacyeude Araújo" w:date="2019-10-02T12:38:00Z">
        <w:r w:rsidRPr="00F00993">
          <w:rPr>
            <w:rFonts w:ascii="Times New Roman" w:hAnsi="Times New Roman" w:cs="Times New Roman"/>
            <w:i w:val="0"/>
            <w:iCs w:val="0"/>
            <w:color w:val="000000" w:themeColor="text1"/>
            <w:sz w:val="22"/>
            <w:szCs w:val="22"/>
            <w:rPrChange w:id="7672"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673" w:author="Jacyeude Araújo" w:date="2019-10-02T13:03:00Z">
              <w:rPr/>
            </w:rPrChange>
          </w:rPr>
          <w:t xml:space="preserve"> - Correlação desbalanceamento verificar polynomial</w:t>
        </w:r>
      </w:ins>
    </w:p>
    <w:p w14:paraId="6A28200F" w14:textId="77B04C6F" w:rsidR="001C0F2D" w:rsidRPr="00F00993" w:rsidRDefault="00EA4AEA" w:rsidP="001C0F2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674" w:author="Jacyeude Araújo" w:date="2019-10-02T13:03:00Z">
            <w:rPr>
              <w:rFonts w:ascii="Times New Roman" w:hAnsi="Times New Roman" w:cs="Times New Roman"/>
              <w:noProof/>
              <w:color w:val="000000" w:themeColor="text1"/>
              <w:lang w:eastAsia="pt-BR"/>
            </w:rPr>
          </w:rPrChange>
        </w:rPr>
        <w:drawing>
          <wp:inline distT="0" distB="0" distL="0" distR="0" wp14:anchorId="4D41ED0F" wp14:editId="0B8B2C78">
            <wp:extent cx="3346958" cy="1773719"/>
            <wp:effectExtent l="0" t="0" r="635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38918" cy="1822453"/>
                    </a:xfrm>
                    <a:prstGeom prst="rect">
                      <a:avLst/>
                    </a:prstGeom>
                    <a:noFill/>
                    <a:ln>
                      <a:noFill/>
                    </a:ln>
                  </pic:spPr>
                </pic:pic>
              </a:graphicData>
            </a:graphic>
          </wp:inline>
        </w:drawing>
      </w:r>
    </w:p>
    <w:p w14:paraId="2062BE63" w14:textId="08B84576" w:rsidR="001C0F2D" w:rsidRPr="00F00993" w:rsidRDefault="001C0F2D" w:rsidP="001C0F2D">
      <w:pPr>
        <w:pStyle w:val="Legenda"/>
        <w:jc w:val="center"/>
        <w:rPr>
          <w:rFonts w:ascii="Times New Roman" w:hAnsi="Times New Roman" w:cs="Times New Roman"/>
          <w:i w:val="0"/>
          <w:iCs w:val="0"/>
          <w:color w:val="000000" w:themeColor="text1"/>
          <w:sz w:val="22"/>
          <w:szCs w:val="22"/>
          <w:rPrChange w:id="7675" w:author="Jacyeude Araújo" w:date="2019-10-02T13:03:00Z">
            <w:rPr>
              <w:rFonts w:ascii="Times New Roman" w:hAnsi="Times New Roman" w:cs="Times New Roman"/>
              <w:color w:val="000000" w:themeColor="text1"/>
              <w:sz w:val="24"/>
              <w:szCs w:val="24"/>
            </w:rPr>
          </w:rPrChange>
        </w:rPr>
      </w:pPr>
      <w:bookmarkStart w:id="7676" w:name="_Toc20849552"/>
      <w:del w:id="7677" w:author="Jacyeude Araújo" w:date="2019-10-02T12:38:00Z">
        <w:r w:rsidRPr="00F00993" w:rsidDel="00F55780">
          <w:rPr>
            <w:rFonts w:ascii="Times New Roman" w:hAnsi="Times New Roman" w:cs="Times New Roman"/>
            <w:i w:val="0"/>
            <w:iCs w:val="0"/>
            <w:color w:val="000000" w:themeColor="text1"/>
            <w:sz w:val="22"/>
            <w:szCs w:val="22"/>
            <w:rPrChange w:id="7678" w:author="Jacyeude Araújo" w:date="2019-10-02T13:03:00Z">
              <w:rPr>
                <w:rFonts w:ascii="Times New Roman" w:hAnsi="Times New Roman" w:cs="Times New Roman"/>
                <w:color w:val="000000" w:themeColor="text1"/>
              </w:rPr>
            </w:rPrChange>
          </w:rPr>
          <w:delText xml:space="preserve">Figura </w:delText>
        </w:r>
      </w:del>
      <w:del w:id="7679" w:author="Jacyeude Araújo" w:date="2019-10-02T10:09:00Z">
        <w:r w:rsidR="00CC0B09" w:rsidRPr="00F00993" w:rsidDel="00DA6A84">
          <w:rPr>
            <w:rFonts w:ascii="Times New Roman" w:hAnsi="Times New Roman" w:cs="Times New Roman"/>
            <w:i w:val="0"/>
            <w:iCs w:val="0"/>
            <w:color w:val="000000" w:themeColor="text1"/>
            <w:sz w:val="22"/>
            <w:szCs w:val="22"/>
            <w:rPrChange w:id="7680"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681"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682"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683" w:author="Jacyeude Araújo" w:date="2019-10-02T13:03:00Z">
              <w:rPr>
                <w:rFonts w:ascii="Times New Roman" w:hAnsi="Times New Roman" w:cs="Times New Roman"/>
                <w:noProof/>
                <w:color w:val="000000" w:themeColor="text1"/>
              </w:rPr>
            </w:rPrChange>
          </w:rPr>
          <w:delText>65</w:delText>
        </w:r>
        <w:r w:rsidR="00CC0B09" w:rsidRPr="00F00993" w:rsidDel="00DA6A84">
          <w:rPr>
            <w:rFonts w:ascii="Times New Roman" w:hAnsi="Times New Roman" w:cs="Times New Roman"/>
            <w:i w:val="0"/>
            <w:iCs w:val="0"/>
            <w:color w:val="000000" w:themeColor="text1"/>
            <w:sz w:val="22"/>
            <w:szCs w:val="22"/>
            <w:rPrChange w:id="7684" w:author="Jacyeude Araújo" w:date="2019-10-02T13:03:00Z">
              <w:rPr>
                <w:rFonts w:ascii="Times New Roman" w:hAnsi="Times New Roman" w:cs="Times New Roman"/>
                <w:color w:val="000000" w:themeColor="text1"/>
              </w:rPr>
            </w:rPrChange>
          </w:rPr>
          <w:fldChar w:fldCharType="end"/>
        </w:r>
      </w:del>
      <w:del w:id="7685" w:author="Jacyeude Araújo" w:date="2019-10-02T12:38:00Z">
        <w:r w:rsidRPr="00F00993" w:rsidDel="00F55780">
          <w:rPr>
            <w:rFonts w:ascii="Times New Roman" w:hAnsi="Times New Roman" w:cs="Times New Roman"/>
            <w:i w:val="0"/>
            <w:iCs w:val="0"/>
            <w:color w:val="000000" w:themeColor="text1"/>
            <w:sz w:val="22"/>
            <w:szCs w:val="22"/>
            <w:rPrChange w:id="7686" w:author="Jacyeude Araújo" w:date="2019-10-02T13:03:00Z">
              <w:rPr>
                <w:rFonts w:ascii="Times New Roman" w:hAnsi="Times New Roman" w:cs="Times New Roman"/>
                <w:color w:val="000000" w:themeColor="text1"/>
              </w:rPr>
            </w:rPrChange>
          </w:rPr>
          <w:delText xml:space="preserve"> - </w:delText>
        </w:r>
        <w:r w:rsidR="00EA4AEA" w:rsidRPr="00F00993" w:rsidDel="00F55780">
          <w:rPr>
            <w:rFonts w:ascii="Times New Roman" w:hAnsi="Times New Roman" w:cs="Times New Roman"/>
            <w:i w:val="0"/>
            <w:iCs w:val="0"/>
            <w:color w:val="000000" w:themeColor="text1"/>
            <w:sz w:val="22"/>
            <w:szCs w:val="22"/>
            <w:rPrChange w:id="7687" w:author="Jacyeude Araújo" w:date="2019-10-02T13:03:00Z">
              <w:rPr>
                <w:rFonts w:ascii="Times New Roman" w:hAnsi="Times New Roman" w:cs="Times New Roman"/>
                <w:color w:val="000000" w:themeColor="text1"/>
              </w:rPr>
            </w:rPrChange>
          </w:rPr>
          <w:delText>C</w:delText>
        </w:r>
        <w:r w:rsidRPr="00F00993" w:rsidDel="00F55780">
          <w:rPr>
            <w:rFonts w:ascii="Times New Roman" w:hAnsi="Times New Roman" w:cs="Times New Roman"/>
            <w:i w:val="0"/>
            <w:iCs w:val="0"/>
            <w:color w:val="000000" w:themeColor="text1"/>
            <w:sz w:val="22"/>
            <w:szCs w:val="22"/>
            <w:rPrChange w:id="7688" w:author="Jacyeude Araújo" w:date="2019-10-02T13:03:00Z">
              <w:rPr>
                <w:rFonts w:ascii="Times New Roman" w:hAnsi="Times New Roman" w:cs="Times New Roman"/>
                <w:color w:val="000000" w:themeColor="text1"/>
              </w:rPr>
            </w:rPrChange>
          </w:rPr>
          <w:delText>orrelação desbalanceamento verificar polynomial</w:delText>
        </w:r>
        <w:r w:rsidR="00EA4AEA" w:rsidRPr="00F00993" w:rsidDel="00F55780">
          <w:rPr>
            <w:rFonts w:ascii="Times New Roman" w:hAnsi="Times New Roman" w:cs="Times New Roman"/>
            <w:i w:val="0"/>
            <w:iCs w:val="0"/>
            <w:color w:val="000000" w:themeColor="text1"/>
            <w:sz w:val="22"/>
            <w:szCs w:val="22"/>
            <w:rPrChange w:id="7689" w:author="Jacyeude Araújo" w:date="2019-10-02T13:03:00Z">
              <w:rPr>
                <w:rFonts w:ascii="Times New Roman" w:hAnsi="Times New Roman" w:cs="Times New Roman"/>
                <w:color w:val="000000" w:themeColor="text1"/>
              </w:rPr>
            </w:rPrChange>
          </w:rPr>
          <w:delText xml:space="preserve">. </w:delText>
        </w:r>
      </w:del>
      <w:r w:rsidR="00EA4AEA" w:rsidRPr="00F00993">
        <w:rPr>
          <w:rFonts w:ascii="Times New Roman" w:hAnsi="Times New Roman" w:cs="Times New Roman"/>
          <w:i w:val="0"/>
          <w:iCs w:val="0"/>
          <w:color w:val="000000" w:themeColor="text1"/>
          <w:sz w:val="22"/>
          <w:szCs w:val="22"/>
          <w:rPrChange w:id="7690" w:author="Jacyeude Araújo" w:date="2019-10-02T13:03:00Z">
            <w:rPr>
              <w:rFonts w:ascii="Times New Roman" w:hAnsi="Times New Roman" w:cs="Times New Roman"/>
              <w:color w:val="000000" w:themeColor="text1"/>
            </w:rPr>
          </w:rPrChange>
        </w:rPr>
        <w:t>Fonte. O próprio autor.</w:t>
      </w:r>
      <w:bookmarkEnd w:id="7676"/>
    </w:p>
    <w:p w14:paraId="072E94C4" w14:textId="6520EF4B"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Sendo satisfatório a acurácia de 9</w:t>
      </w:r>
      <w:r w:rsidR="00D62348" w:rsidRPr="00F00993">
        <w:rPr>
          <w:rFonts w:ascii="Times New Roman" w:eastAsiaTheme="minorEastAsia" w:hAnsi="Times New Roman" w:cs="Times New Roman"/>
          <w:color w:val="000000" w:themeColor="text1"/>
          <w:sz w:val="24"/>
          <w:szCs w:val="24"/>
        </w:rPr>
        <w:t>8</w:t>
      </w:r>
      <w:r w:rsidRPr="00F00993">
        <w:rPr>
          <w:rFonts w:ascii="Times New Roman" w:eastAsiaTheme="minorEastAsia" w:hAnsi="Times New Roman" w:cs="Times New Roman"/>
          <w:color w:val="000000" w:themeColor="text1"/>
          <w:sz w:val="24"/>
          <w:szCs w:val="24"/>
        </w:rPr>
        <w:t xml:space="preserve">% entre os valores do modelo gerado </w:t>
      </w:r>
      <w:r w:rsidRPr="00F00993">
        <w:rPr>
          <w:rFonts w:ascii="Times New Roman" w:hAnsi="Times New Roman" w:cs="Times New Roman"/>
          <w:color w:val="000000" w:themeColor="text1"/>
          <w:sz w:val="24"/>
          <w:szCs w:val="24"/>
        </w:rPr>
        <w:t>“$ i Desb4</w:t>
      </w:r>
      <w:r w:rsidRPr="00F00993">
        <w:rPr>
          <w:rFonts w:ascii="Times New Roman" w:eastAsiaTheme="minorEastAsia" w:hAnsi="Times New Roman" w:cs="Times New Roman"/>
          <w:color w:val="000000" w:themeColor="text1"/>
          <w:sz w:val="24"/>
          <w:szCs w:val="24"/>
        </w:rPr>
        <w:t>” comparado com “</w:t>
      </w:r>
      <w:r w:rsidRPr="00F00993">
        <w:rPr>
          <w:rFonts w:ascii="Times New Roman" w:hAnsi="Times New Roman" w:cs="Times New Roman"/>
          <w:color w:val="000000" w:themeColor="text1"/>
          <w:sz w:val="24"/>
          <w:szCs w:val="24"/>
        </w:rPr>
        <w:t>i Desb4</w:t>
      </w:r>
      <w:r w:rsidRPr="00F00993">
        <w:rPr>
          <w:rFonts w:ascii="Times New Roman" w:eastAsiaTheme="minorEastAsia" w:hAnsi="Times New Roman" w:cs="Times New Roman"/>
          <w:color w:val="000000" w:themeColor="text1"/>
          <w:sz w:val="24"/>
          <w:szCs w:val="24"/>
        </w:rPr>
        <w:t>”, encontrada na utilização do kernel polynomial</w:t>
      </w:r>
      <w:r w:rsidR="003C11DD" w:rsidRPr="00F00993">
        <w:rPr>
          <w:rFonts w:ascii="Times New Roman" w:eastAsiaTheme="minorEastAsia" w:hAnsi="Times New Roman" w:cs="Times New Roman"/>
          <w:color w:val="000000" w:themeColor="text1"/>
          <w:sz w:val="24"/>
          <w:szCs w:val="24"/>
        </w:rPr>
        <w:t xml:space="preserve">, seguido de </w:t>
      </w:r>
      <w:proofErr w:type="spellStart"/>
      <w:r w:rsidR="003C11DD" w:rsidRPr="00F00993">
        <w:rPr>
          <w:rFonts w:ascii="Times New Roman" w:eastAsiaTheme="minorEastAsia" w:hAnsi="Times New Roman" w:cs="Times New Roman"/>
          <w:color w:val="000000" w:themeColor="text1"/>
          <w:sz w:val="24"/>
          <w:szCs w:val="24"/>
        </w:rPr>
        <w:t>rbf</w:t>
      </w:r>
      <w:proofErr w:type="spellEnd"/>
      <w:r w:rsidR="003C11DD" w:rsidRPr="00F00993">
        <w:rPr>
          <w:rFonts w:ascii="Times New Roman" w:eastAsiaTheme="minorEastAsia" w:hAnsi="Times New Roman" w:cs="Times New Roman"/>
          <w:color w:val="000000" w:themeColor="text1"/>
          <w:sz w:val="24"/>
          <w:szCs w:val="24"/>
        </w:rPr>
        <w:t xml:space="preserve"> com 91%</w:t>
      </w:r>
      <w:r w:rsidRPr="00F00993">
        <w:rPr>
          <w:rFonts w:ascii="Times New Roman" w:eastAsiaTheme="minorEastAsia"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A acurácia estima a capacidade de o classificador reconhecer corretamente uma amostra</w:t>
      </w:r>
      <w:r w:rsidRPr="00F00993">
        <w:rPr>
          <w:rFonts w:ascii="Times New Roman" w:eastAsiaTheme="minorEastAsia" w:hAnsi="Times New Roman" w:cs="Times New Roman"/>
          <w:color w:val="000000" w:themeColor="text1"/>
          <w:sz w:val="24"/>
          <w:szCs w:val="24"/>
        </w:rPr>
        <w:t xml:space="preserve">, caracterizando a situação a que o motor o motor foi ensaio, encontrando o padrão da condição de desbalanceamento. </w:t>
      </w:r>
    </w:p>
    <w:p w14:paraId="210DCA8B" w14:textId="78664742" w:rsidR="001C0F2D" w:rsidRPr="00F00993" w:rsidRDefault="001C0F2D" w:rsidP="001C0F2D">
      <w:pPr>
        <w:spacing w:after="0" w:line="360" w:lineRule="auto"/>
        <w:ind w:firstLine="1440"/>
        <w:jc w:val="both"/>
        <w:rPr>
          <w:ins w:id="7691" w:author="Jacyeude Araújo" w:date="2019-10-02T12:39:00Z"/>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Através da utilização do no </w:t>
      </w:r>
      <w:r w:rsidRPr="00F00993">
        <w:rPr>
          <w:rFonts w:ascii="Times New Roman" w:hAnsi="Times New Roman" w:cs="Times New Roman"/>
          <w:i/>
          <w:iCs/>
          <w:color w:val="000000" w:themeColor="text1"/>
          <w:sz w:val="24"/>
          <w:szCs w:val="24"/>
        </w:rPr>
        <w:t xml:space="preserve">table, </w:t>
      </w:r>
      <w:r w:rsidRPr="00F00993">
        <w:rPr>
          <w:rFonts w:ascii="Times New Roman" w:hAnsi="Times New Roman" w:cs="Times New Roman"/>
          <w:color w:val="000000" w:themeColor="text1"/>
          <w:sz w:val="24"/>
          <w:szCs w:val="24"/>
        </w:rPr>
        <w:t>é possível visualizar os valores gerados que compõe o modelo preditivo, na coluna “$ i Desb4”</w:t>
      </w:r>
      <w:ins w:id="7692" w:author="Jacyeude Araújo" w:date="2019-10-02T12:39:00Z">
        <w:r w:rsidR="00F55780" w:rsidRPr="00F00993">
          <w:rPr>
            <w:rFonts w:ascii="Times New Roman" w:hAnsi="Times New Roman" w:cs="Times New Roman"/>
            <w:color w:val="000000" w:themeColor="text1"/>
            <w:sz w:val="24"/>
            <w:szCs w:val="24"/>
          </w:rPr>
          <w:t>, Figura 61</w:t>
        </w:r>
      </w:ins>
      <w:r w:rsidRPr="00F00993">
        <w:rPr>
          <w:rFonts w:ascii="Times New Roman" w:hAnsi="Times New Roman" w:cs="Times New Roman"/>
          <w:color w:val="000000" w:themeColor="text1"/>
          <w:sz w:val="24"/>
          <w:szCs w:val="24"/>
        </w:rPr>
        <w:t>.</w:t>
      </w:r>
    </w:p>
    <w:p w14:paraId="06C8AF68" w14:textId="77777777" w:rsidR="00F55780" w:rsidRPr="00F00993" w:rsidRDefault="00F55780" w:rsidP="001C0F2D">
      <w:pPr>
        <w:spacing w:after="0" w:line="360" w:lineRule="auto"/>
        <w:ind w:firstLine="1440"/>
        <w:jc w:val="both"/>
        <w:rPr>
          <w:rFonts w:ascii="Times New Roman" w:hAnsi="Times New Roman" w:cs="Times New Roman"/>
          <w:color w:val="000000" w:themeColor="text1"/>
          <w:sz w:val="24"/>
          <w:szCs w:val="24"/>
        </w:rPr>
      </w:pPr>
    </w:p>
    <w:p w14:paraId="50B7FEED" w14:textId="70173491" w:rsidR="00F55780" w:rsidRPr="00F00993" w:rsidRDefault="00F55780">
      <w:pPr>
        <w:pStyle w:val="Legenda"/>
        <w:keepNext/>
        <w:jc w:val="center"/>
        <w:rPr>
          <w:ins w:id="7693" w:author="Jacyeude Araújo" w:date="2019-10-02T12:39:00Z"/>
          <w:rFonts w:ascii="Times New Roman" w:hAnsi="Times New Roman" w:cs="Times New Roman"/>
          <w:i w:val="0"/>
          <w:iCs w:val="0"/>
          <w:color w:val="000000" w:themeColor="text1"/>
          <w:sz w:val="22"/>
          <w:szCs w:val="22"/>
          <w:rPrChange w:id="7694" w:author="Jacyeude Araújo" w:date="2019-10-02T13:03:00Z">
            <w:rPr>
              <w:ins w:id="7695" w:author="Jacyeude Araújo" w:date="2019-10-02T12:39:00Z"/>
            </w:rPr>
          </w:rPrChange>
        </w:rPr>
        <w:pPrChange w:id="7696" w:author="Jacyeude Araújo" w:date="2019-10-02T12:39:00Z">
          <w:pPr>
            <w:pStyle w:val="Legenda"/>
          </w:pPr>
        </w:pPrChange>
      </w:pPr>
      <w:ins w:id="7697" w:author="Jacyeude Araújo" w:date="2019-10-02T12:39:00Z">
        <w:r w:rsidRPr="00F00993">
          <w:rPr>
            <w:rFonts w:ascii="Times New Roman" w:hAnsi="Times New Roman" w:cs="Times New Roman"/>
            <w:i w:val="0"/>
            <w:iCs w:val="0"/>
            <w:color w:val="000000" w:themeColor="text1"/>
            <w:sz w:val="22"/>
            <w:szCs w:val="22"/>
            <w:rPrChange w:id="7698" w:author="Jacyeude Araújo" w:date="2019-10-02T13:03:00Z">
              <w:rPr/>
            </w:rPrChange>
          </w:rPr>
          <w:t xml:space="preserve">Figura </w:t>
        </w:r>
        <w:r w:rsidRPr="00F00993">
          <w:rPr>
            <w:rFonts w:ascii="Times New Roman" w:hAnsi="Times New Roman" w:cs="Times New Roman"/>
            <w:i w:val="0"/>
            <w:iCs w:val="0"/>
            <w:color w:val="000000" w:themeColor="text1"/>
            <w:sz w:val="22"/>
            <w:szCs w:val="22"/>
            <w:rPrChange w:id="7699" w:author="Jacyeude Araújo" w:date="2019-10-02T13:03:00Z">
              <w:rPr/>
            </w:rPrChange>
          </w:rPr>
          <w:fldChar w:fldCharType="begin"/>
        </w:r>
        <w:r w:rsidRPr="00F00993">
          <w:rPr>
            <w:rFonts w:ascii="Times New Roman" w:hAnsi="Times New Roman" w:cs="Times New Roman"/>
            <w:i w:val="0"/>
            <w:iCs w:val="0"/>
            <w:color w:val="000000" w:themeColor="text1"/>
            <w:sz w:val="22"/>
            <w:szCs w:val="22"/>
            <w:rPrChange w:id="7700" w:author="Jacyeude Araújo" w:date="2019-10-02T13:03:00Z">
              <w:rPr/>
            </w:rPrChange>
          </w:rPr>
          <w:instrText xml:space="preserve"> SEQ Figura \* ARABIC </w:instrText>
        </w:r>
      </w:ins>
      <w:r w:rsidRPr="00F00993">
        <w:rPr>
          <w:rFonts w:ascii="Times New Roman" w:hAnsi="Times New Roman" w:cs="Times New Roman"/>
          <w:i w:val="0"/>
          <w:iCs w:val="0"/>
          <w:color w:val="000000" w:themeColor="text1"/>
          <w:sz w:val="22"/>
          <w:szCs w:val="22"/>
          <w:rPrChange w:id="7701" w:author="Jacyeude Araújo" w:date="2019-10-02T13:03:00Z">
            <w:rPr/>
          </w:rPrChange>
        </w:rPr>
        <w:fldChar w:fldCharType="separate"/>
      </w:r>
      <w:r w:rsidR="0008128E">
        <w:rPr>
          <w:rFonts w:ascii="Times New Roman" w:hAnsi="Times New Roman" w:cs="Times New Roman"/>
          <w:i w:val="0"/>
          <w:iCs w:val="0"/>
          <w:noProof/>
          <w:color w:val="000000" w:themeColor="text1"/>
          <w:sz w:val="22"/>
          <w:szCs w:val="22"/>
        </w:rPr>
        <w:t>61</w:t>
      </w:r>
      <w:ins w:id="7702" w:author="Jacyeude Araújo" w:date="2019-10-02T12:39:00Z">
        <w:r w:rsidRPr="00F00993">
          <w:rPr>
            <w:rFonts w:ascii="Times New Roman" w:hAnsi="Times New Roman" w:cs="Times New Roman"/>
            <w:i w:val="0"/>
            <w:iCs w:val="0"/>
            <w:color w:val="000000" w:themeColor="text1"/>
            <w:sz w:val="22"/>
            <w:szCs w:val="22"/>
            <w:rPrChange w:id="7703" w:author="Jacyeude Araújo" w:date="2019-10-02T13:03:00Z">
              <w:rPr/>
            </w:rPrChange>
          </w:rPr>
          <w:fldChar w:fldCharType="end"/>
        </w:r>
        <w:r w:rsidRPr="00F00993">
          <w:rPr>
            <w:rFonts w:ascii="Times New Roman" w:hAnsi="Times New Roman" w:cs="Times New Roman"/>
            <w:i w:val="0"/>
            <w:iCs w:val="0"/>
            <w:color w:val="000000" w:themeColor="text1"/>
            <w:sz w:val="22"/>
            <w:szCs w:val="22"/>
            <w:rPrChange w:id="7704" w:author="Jacyeude Araújo" w:date="2019-10-02T13:03:00Z">
              <w:rPr/>
            </w:rPrChange>
          </w:rPr>
          <w:t xml:space="preserve"> - Amostra de valores do modelo gerado</w:t>
        </w:r>
      </w:ins>
    </w:p>
    <w:p w14:paraId="408BD5D0" w14:textId="4C9696BE" w:rsidR="00075D6D" w:rsidRPr="00F00993" w:rsidRDefault="001C0F2D" w:rsidP="00075D6D">
      <w:pPr>
        <w:keepNext/>
        <w:spacing w:after="0" w:line="360" w:lineRule="auto"/>
        <w:jc w:val="both"/>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705" w:author="Jacyeude Araújo" w:date="2019-10-02T13:03:00Z">
            <w:rPr>
              <w:rFonts w:ascii="Times New Roman" w:hAnsi="Times New Roman" w:cs="Times New Roman"/>
              <w:noProof/>
              <w:color w:val="000000" w:themeColor="text1"/>
              <w:sz w:val="24"/>
              <w:szCs w:val="24"/>
              <w:lang w:eastAsia="pt-BR"/>
            </w:rPr>
          </w:rPrChange>
        </w:rPr>
        <mc:AlternateContent>
          <mc:Choice Requires="wpg">
            <w:drawing>
              <wp:inline distT="0" distB="0" distL="0" distR="0" wp14:anchorId="05B0FBD7" wp14:editId="0621448F">
                <wp:extent cx="5474970" cy="1812758"/>
                <wp:effectExtent l="0" t="0" r="0" b="0"/>
                <wp:docPr id="28" name="Agrupar 5"/>
                <wp:cNvGraphicFramePr/>
                <a:graphic xmlns:a="http://schemas.openxmlformats.org/drawingml/2006/main">
                  <a:graphicData uri="http://schemas.microsoft.com/office/word/2010/wordprocessingGroup">
                    <wpg:wgp>
                      <wpg:cNvGrpSpPr/>
                      <wpg:grpSpPr>
                        <a:xfrm>
                          <a:off x="0" y="0"/>
                          <a:ext cx="5474970" cy="1812758"/>
                          <a:chOff x="0" y="1"/>
                          <a:chExt cx="6112538" cy="1780686"/>
                        </a:xfrm>
                      </wpg:grpSpPr>
                      <pic:pic xmlns:pic="http://schemas.openxmlformats.org/drawingml/2006/picture">
                        <pic:nvPicPr>
                          <pic:cNvPr id="29" name="Imagem 29"/>
                          <pic:cNvPicPr/>
                        </pic:nvPicPr>
                        <pic:blipFill rotWithShape="1">
                          <a:blip r:embed="rId148" cstate="print">
                            <a:extLst>
                              <a:ext uri="{28A0092B-C50C-407E-A947-70E740481C1C}">
                                <a14:useLocalDpi xmlns:a14="http://schemas.microsoft.com/office/drawing/2010/main" val="0"/>
                              </a:ext>
                            </a:extLst>
                          </a:blip>
                          <a:srcRect r="10" b="38137"/>
                          <a:stretch/>
                        </pic:blipFill>
                        <pic:spPr bwMode="auto">
                          <a:xfrm>
                            <a:off x="0" y="1"/>
                            <a:ext cx="6112538" cy="1780686"/>
                          </a:xfrm>
                          <a:prstGeom prst="rect">
                            <a:avLst/>
                          </a:prstGeom>
                          <a:noFill/>
                          <a:ln>
                            <a:noFill/>
                          </a:ln>
                        </pic:spPr>
                      </pic:pic>
                      <wps:wsp>
                        <wps:cNvPr id="40" name="Retângulo 40"/>
                        <wps:cNvSpPr/>
                        <wps:spPr>
                          <a:xfrm>
                            <a:off x="4946795" y="253273"/>
                            <a:ext cx="728662" cy="1463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2FD17C" id="Agrupar 5" o:spid="_x0000_s1026" style="width:431.1pt;height:142.75pt;mso-position-horizontal-relative:char;mso-position-vertical-relative:line" coordorigin="" coordsize="61125,1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">
                <v:shape id="Imagem 29" o:spid="_x0000_s1027" type="#_x0000_t75" style="position:absolute;width:61125;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Ozc7EAAAA2wAAAA8AAABkcnMvZG93bnJldi54bWxEj0FrAjEUhO9C/0N4BW+arZRit0YRpeKh&#10;F1cPPT42r7tLNy/rJprorzeC4HGYmW+Y2SKaVpypd41lBW/jDARxaXXDlYLD/ns0BeE8ssbWMim4&#10;kIPF/GUww1zbwDs6F74SCcIuRwW1910upStrMujGtiNO3p/tDfok+0rqHkOCm1ZOsuxDGmw4LdTY&#10;0aqm8r84GQV83BzDZVe8y594ipv1NfyGZqnU8DUuv0B4iv4ZfrS3WsHkE+5f0g+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6Ozc7EAAAA2wAAAA8AAAAAAAAAAAAAAAAA&#10;nwIAAGRycy9kb3ducmV2LnhtbFBLBQYAAAAABAAEAPcAAACQAwAAAAA=&#10;">
                  <v:imagedata r:id="rId149" o:title="" cropbottom="24993f" cropright="7f"/>
                </v:shape>
                <v:rect id="Retângulo 40" o:spid="_x0000_s1028" style="position:absolute;left:49467;top:2532;width:7287;height:14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vcAA&#10;AADbAAAADwAAAGRycy9kb3ducmV2LnhtbERPy4rCMBTdD/gP4QruxtQiKtUoKogPZjHjY39prm2x&#10;uSlNbOvfm4Uwy8N5L1adKUVDtSssKxgNIxDEqdUFZwqul933DITzyBpLy6TgRQ5Wy97XAhNtW/6j&#10;5uwzEULYJagg975KpHRpTgbd0FbEgbvb2qAPsM6krrEN4aaUcRRNpMGCQ0OOFW1zSh/np1Hwax93&#10;Wd7i+DTd7OPp0czarPlRatDv1nMQnjr/L/64D1rBOKwP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V+vcAAAADbAAAADwAAAAAAAAAAAAAAAACYAgAAZHJzL2Rvd25y&#10;ZXYueG1sUEsFBgAAAAAEAAQA9QAAAIUDAAAAAA==&#10;" filled="f" strokecolor="red" strokeweight="1.5pt"/>
                <w10:anchorlock/>
              </v:group>
            </w:pict>
          </mc:Fallback>
        </mc:AlternateContent>
      </w:r>
    </w:p>
    <w:p w14:paraId="291FF7D6" w14:textId="48CFB2B3" w:rsidR="001C0F2D" w:rsidRPr="00F00993" w:rsidRDefault="00075D6D" w:rsidP="00075D6D">
      <w:pPr>
        <w:pStyle w:val="Legenda"/>
        <w:jc w:val="center"/>
        <w:rPr>
          <w:rFonts w:ascii="Times New Roman" w:hAnsi="Times New Roman" w:cs="Times New Roman"/>
          <w:i w:val="0"/>
          <w:iCs w:val="0"/>
          <w:color w:val="000000" w:themeColor="text1"/>
          <w:sz w:val="22"/>
          <w:szCs w:val="22"/>
          <w:rPrChange w:id="7706" w:author="Jacyeude Araújo" w:date="2019-10-02T13:03:00Z">
            <w:rPr>
              <w:rFonts w:ascii="Times New Roman" w:hAnsi="Times New Roman" w:cs="Times New Roman"/>
              <w:color w:val="000000" w:themeColor="text1"/>
              <w:sz w:val="24"/>
              <w:szCs w:val="24"/>
            </w:rPr>
          </w:rPrChange>
        </w:rPr>
      </w:pPr>
      <w:bookmarkStart w:id="7707" w:name="_Toc20849553"/>
      <w:del w:id="7708" w:author="Jacyeude Araújo" w:date="2019-10-02T12:39:00Z">
        <w:r w:rsidRPr="00F00993" w:rsidDel="00F55780">
          <w:rPr>
            <w:rFonts w:ascii="Times New Roman" w:hAnsi="Times New Roman" w:cs="Times New Roman"/>
            <w:i w:val="0"/>
            <w:iCs w:val="0"/>
            <w:color w:val="000000" w:themeColor="text1"/>
            <w:sz w:val="22"/>
            <w:szCs w:val="22"/>
            <w:rPrChange w:id="7709" w:author="Jacyeude Araújo" w:date="2019-10-02T13:03:00Z">
              <w:rPr>
                <w:rFonts w:ascii="Times New Roman" w:hAnsi="Times New Roman" w:cs="Times New Roman"/>
                <w:color w:val="000000" w:themeColor="text1"/>
              </w:rPr>
            </w:rPrChange>
          </w:rPr>
          <w:delText xml:space="preserve">Figura </w:delText>
        </w:r>
      </w:del>
      <w:del w:id="7710" w:author="Jacyeude Araújo" w:date="2019-10-02T10:09:00Z">
        <w:r w:rsidR="00CC0B09" w:rsidRPr="00F00993" w:rsidDel="00DA6A84">
          <w:rPr>
            <w:rFonts w:ascii="Times New Roman" w:hAnsi="Times New Roman" w:cs="Times New Roman"/>
            <w:i w:val="0"/>
            <w:iCs w:val="0"/>
            <w:color w:val="000000" w:themeColor="text1"/>
            <w:sz w:val="22"/>
            <w:szCs w:val="22"/>
            <w:rPrChange w:id="7711"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i w:val="0"/>
            <w:iCs w:val="0"/>
            <w:color w:val="000000" w:themeColor="text1"/>
            <w:sz w:val="22"/>
            <w:szCs w:val="22"/>
            <w:rPrChange w:id="7712" w:author="Jacyeude Araújo" w:date="2019-10-02T13:03:00Z">
              <w:rPr>
                <w:rFonts w:ascii="Times New Roman" w:hAnsi="Times New Roman" w:cs="Times New Roman"/>
                <w:color w:val="000000" w:themeColor="text1"/>
              </w:rPr>
            </w:rPrChange>
          </w:rPr>
          <w:delInstrText xml:space="preserve"> SEQ Figura \* ARABIC </w:delInstrText>
        </w:r>
        <w:r w:rsidR="00CC0B09" w:rsidRPr="00F00993" w:rsidDel="00DA6A84">
          <w:rPr>
            <w:rFonts w:ascii="Times New Roman" w:hAnsi="Times New Roman" w:cs="Times New Roman"/>
            <w:i w:val="0"/>
            <w:iCs w:val="0"/>
            <w:color w:val="000000" w:themeColor="text1"/>
            <w:sz w:val="22"/>
            <w:szCs w:val="22"/>
            <w:rPrChange w:id="7713"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i w:val="0"/>
            <w:iCs w:val="0"/>
            <w:noProof/>
            <w:color w:val="000000" w:themeColor="text1"/>
            <w:sz w:val="22"/>
            <w:szCs w:val="22"/>
            <w:rPrChange w:id="7714" w:author="Jacyeude Araújo" w:date="2019-10-02T13:03:00Z">
              <w:rPr>
                <w:rFonts w:ascii="Times New Roman" w:hAnsi="Times New Roman" w:cs="Times New Roman"/>
                <w:noProof/>
                <w:color w:val="000000" w:themeColor="text1"/>
              </w:rPr>
            </w:rPrChange>
          </w:rPr>
          <w:delText>66</w:delText>
        </w:r>
        <w:r w:rsidR="00CC0B09" w:rsidRPr="00F00993" w:rsidDel="00DA6A84">
          <w:rPr>
            <w:rFonts w:ascii="Times New Roman" w:hAnsi="Times New Roman" w:cs="Times New Roman"/>
            <w:i w:val="0"/>
            <w:iCs w:val="0"/>
            <w:color w:val="000000" w:themeColor="text1"/>
            <w:sz w:val="22"/>
            <w:szCs w:val="22"/>
            <w:rPrChange w:id="7715" w:author="Jacyeude Araújo" w:date="2019-10-02T13:03:00Z">
              <w:rPr>
                <w:rFonts w:ascii="Times New Roman" w:hAnsi="Times New Roman" w:cs="Times New Roman"/>
                <w:color w:val="000000" w:themeColor="text1"/>
              </w:rPr>
            </w:rPrChange>
          </w:rPr>
          <w:fldChar w:fldCharType="end"/>
        </w:r>
      </w:del>
      <w:del w:id="7716" w:author="Jacyeude Araújo" w:date="2019-10-02T12:39:00Z">
        <w:r w:rsidRPr="00F00993" w:rsidDel="00F55780">
          <w:rPr>
            <w:rFonts w:ascii="Times New Roman" w:hAnsi="Times New Roman" w:cs="Times New Roman"/>
            <w:i w:val="0"/>
            <w:iCs w:val="0"/>
            <w:color w:val="000000" w:themeColor="text1"/>
            <w:sz w:val="22"/>
            <w:szCs w:val="22"/>
            <w:rPrChange w:id="7717" w:author="Jacyeude Araújo" w:date="2019-10-02T13:03:00Z">
              <w:rPr>
                <w:rFonts w:ascii="Times New Roman" w:hAnsi="Times New Roman" w:cs="Times New Roman"/>
                <w:color w:val="000000" w:themeColor="text1"/>
              </w:rPr>
            </w:rPrChange>
          </w:rPr>
          <w:delText xml:space="preserve"> - amostra de valores do modelo gerado</w:delText>
        </w:r>
      </w:del>
      <w:bookmarkEnd w:id="7707"/>
      <w:ins w:id="7718" w:author="Jacyeude Araújo" w:date="2019-10-02T12:39:00Z">
        <w:r w:rsidR="00F55780" w:rsidRPr="00F00993">
          <w:rPr>
            <w:rFonts w:ascii="Times New Roman" w:hAnsi="Times New Roman" w:cs="Times New Roman"/>
            <w:i w:val="0"/>
            <w:iCs w:val="0"/>
            <w:color w:val="000000" w:themeColor="text1"/>
            <w:sz w:val="22"/>
            <w:szCs w:val="22"/>
            <w:rPrChange w:id="7719" w:author="Jacyeude Araújo" w:date="2019-10-02T13:03:00Z">
              <w:rPr>
                <w:rFonts w:ascii="Times New Roman" w:hAnsi="Times New Roman" w:cs="Times New Roman"/>
                <w:color w:val="000000" w:themeColor="text1"/>
              </w:rPr>
            </w:rPrChange>
          </w:rPr>
          <w:t>Fonte: O próprio autor</w:t>
        </w:r>
      </w:ins>
    </w:p>
    <w:p w14:paraId="4A738F34" w14:textId="246D1551" w:rsidR="001C0F2D" w:rsidRPr="00F00993" w:rsidDel="00F55780" w:rsidRDefault="001C0F2D" w:rsidP="001C0F2D">
      <w:pPr>
        <w:spacing w:after="0" w:line="360" w:lineRule="auto"/>
        <w:ind w:firstLine="1440"/>
        <w:jc w:val="both"/>
        <w:rPr>
          <w:del w:id="7720" w:author="Jacyeude Araújo" w:date="2019-10-02T12:43:00Z"/>
          <w:rFonts w:ascii="Times New Roman" w:hAnsi="Times New Roman" w:cs="Times New Roman"/>
          <w:color w:val="000000" w:themeColor="text1"/>
          <w:sz w:val="24"/>
          <w:szCs w:val="24"/>
        </w:rPr>
      </w:pPr>
    </w:p>
    <w:p w14:paraId="4E499C26" w14:textId="0D354D29"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Satisfazendo um dos objetivos deste trabalho, classificando os valores de entrada para possa gerar um modelo preditivo de uma característica através dos dados de treinamento fornecidos, e testando o modelo com 20% dos valores do banco de dados fornecido. Sendo possível ratificar a eficácia de MVS para encontrar padrões.</w:t>
      </w:r>
    </w:p>
    <w:p w14:paraId="0E460E09" w14:textId="38C0D9F3" w:rsidR="00AA3429" w:rsidRPr="00F00993" w:rsidRDefault="00AA3429" w:rsidP="001C0F2D">
      <w:pPr>
        <w:spacing w:after="0" w:line="360" w:lineRule="auto"/>
        <w:ind w:firstLine="1440"/>
        <w:jc w:val="both"/>
        <w:rPr>
          <w:rFonts w:ascii="Times New Roman" w:hAnsi="Times New Roman" w:cs="Times New Roman"/>
          <w:color w:val="000000" w:themeColor="text1"/>
          <w:sz w:val="24"/>
          <w:szCs w:val="24"/>
        </w:rPr>
      </w:pPr>
    </w:p>
    <w:p w14:paraId="78F84AF9" w14:textId="3E99DC05" w:rsidR="001C0F2D" w:rsidRPr="00F00993" w:rsidRDefault="001C0F2D" w:rsidP="001C0F2D">
      <w:pPr>
        <w:pStyle w:val="Ttulo3"/>
        <w:rPr>
          <w:rFonts w:ascii="Times New Roman" w:hAnsi="Times New Roman" w:cs="Times New Roman"/>
          <w:color w:val="000000" w:themeColor="text1"/>
        </w:rPr>
      </w:pPr>
      <w:bookmarkStart w:id="7721" w:name="_Toc20921330"/>
      <w:r w:rsidRPr="00F00993">
        <w:rPr>
          <w:rFonts w:ascii="Times New Roman" w:hAnsi="Times New Roman" w:cs="Times New Roman"/>
          <w:color w:val="000000" w:themeColor="text1"/>
        </w:rPr>
        <w:t xml:space="preserve">5.3.3 </w:t>
      </w:r>
      <w:proofErr w:type="spellStart"/>
      <w:r w:rsidRPr="00F00993">
        <w:rPr>
          <w:rFonts w:ascii="Times New Roman" w:hAnsi="Times New Roman" w:cs="Times New Roman"/>
          <w:i/>
          <w:iCs/>
          <w:color w:val="000000" w:themeColor="text1"/>
        </w:rPr>
        <w:t>Dataset</w:t>
      </w:r>
      <w:proofErr w:type="spellEnd"/>
      <w:r w:rsidRPr="00F00993">
        <w:rPr>
          <w:rFonts w:ascii="Times New Roman" w:hAnsi="Times New Roman" w:cs="Times New Roman"/>
          <w:color w:val="000000" w:themeColor="text1"/>
        </w:rPr>
        <w:t xml:space="preserve"> 3 - Condições de alimentação por duas fases</w:t>
      </w:r>
      <w:bookmarkEnd w:id="7721"/>
    </w:p>
    <w:p w14:paraId="6861253F" w14:textId="12D58454" w:rsidR="001C0F2D" w:rsidRPr="00F00993"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71DEC637" w14:textId="2245AEB5" w:rsidR="001C0F2D" w:rsidRPr="00F00993" w:rsidRDefault="005E5B42" w:rsidP="001C0F2D">
      <w:pPr>
        <w:spacing w:after="0" w:line="360" w:lineRule="auto"/>
        <w:ind w:firstLine="1440"/>
        <w:jc w:val="both"/>
        <w:rPr>
          <w:rFonts w:ascii="Times New Roman" w:hAnsi="Times New Roman" w:cs="Times New Roman"/>
          <w:i/>
          <w:iCs/>
          <w:color w:val="000000" w:themeColor="text1"/>
          <w:sz w:val="24"/>
          <w:szCs w:val="24"/>
        </w:rPr>
      </w:pPr>
      <w:ins w:id="7722" w:author="Jacyeude Araújo" w:date="2019-10-02T12:43:00Z">
        <w:r w:rsidRPr="00F00993">
          <w:rPr>
            <w:noProof/>
            <w:color w:val="000000" w:themeColor="text1"/>
            <w:rPrChange w:id="7723" w:author="Jacyeude Araújo" w:date="2019-10-02T13:03:00Z">
              <w:rPr>
                <w:noProof/>
              </w:rPr>
            </w:rPrChange>
          </w:rPr>
          <mc:AlternateContent>
            <mc:Choice Requires="wps">
              <w:drawing>
                <wp:anchor distT="0" distB="0" distL="114300" distR="114300" simplePos="0" relativeHeight="251736064" behindDoc="0" locked="0" layoutInCell="1" allowOverlap="1" wp14:anchorId="007D0B9F" wp14:editId="1150C39D">
                  <wp:simplePos x="0" y="0"/>
                  <wp:positionH relativeFrom="margin">
                    <wp:posOffset>3467735</wp:posOffset>
                  </wp:positionH>
                  <wp:positionV relativeFrom="paragraph">
                    <wp:posOffset>731520</wp:posOffset>
                  </wp:positionV>
                  <wp:extent cx="2731135" cy="198120"/>
                  <wp:effectExtent l="0" t="0" r="0" b="0"/>
                  <wp:wrapNone/>
                  <wp:docPr id="161" name="Caixa de Texto 161"/>
                  <wp:cNvGraphicFramePr/>
                  <a:graphic xmlns:a="http://schemas.openxmlformats.org/drawingml/2006/main">
                    <a:graphicData uri="http://schemas.microsoft.com/office/word/2010/wordprocessingShape">
                      <wps:wsp>
                        <wps:cNvSpPr txBox="1"/>
                        <wps:spPr>
                          <a:xfrm>
                            <a:off x="0" y="0"/>
                            <a:ext cx="2731135" cy="198120"/>
                          </a:xfrm>
                          <a:prstGeom prst="rect">
                            <a:avLst/>
                          </a:prstGeom>
                          <a:solidFill>
                            <a:prstClr val="white"/>
                          </a:solidFill>
                          <a:ln>
                            <a:noFill/>
                          </a:ln>
                        </wps:spPr>
                        <wps:txbx>
                          <w:txbxContent>
                            <w:p w14:paraId="71F54D1F" w14:textId="3494E9CB" w:rsidR="000E2D34" w:rsidRPr="00F03255" w:rsidRDefault="000E2D34">
                              <w:pPr>
                                <w:pStyle w:val="Legenda"/>
                                <w:rPr>
                                  <w:noProof/>
                                  <w:color w:val="000000" w:themeColor="text1"/>
                                </w:rPr>
                                <w:pPrChange w:id="7724" w:author="Jacyeude Araújo" w:date="2019-10-02T12:43:00Z">
                                  <w:pPr>
                                    <w:spacing w:after="0" w:line="360" w:lineRule="auto"/>
                                    <w:ind w:firstLine="1440"/>
                                    <w:jc w:val="both"/>
                                  </w:pPr>
                                </w:pPrChange>
                              </w:pPr>
                              <w:ins w:id="7725" w:author="Jacyeude Araújo" w:date="2019-10-02T12:43:00Z">
                                <w:r>
                                  <w:t xml:space="preserve">Figura </w:t>
                                </w:r>
                                <w:r>
                                  <w:fldChar w:fldCharType="begin"/>
                                </w:r>
                                <w:r>
                                  <w:instrText xml:space="preserve"> SEQ Figura \* ARABIC </w:instrText>
                                </w:r>
                              </w:ins>
                              <w:r>
                                <w:fldChar w:fldCharType="separate"/>
                              </w:r>
                              <w:r w:rsidR="0008128E">
                                <w:rPr>
                                  <w:noProof/>
                                </w:rPr>
                                <w:t>62</w:t>
                              </w:r>
                              <w:ins w:id="7726" w:author="Jacyeude Araújo" w:date="2019-10-02T12:43:00Z">
                                <w:r>
                                  <w:fldChar w:fldCharType="end"/>
                                </w:r>
                                <w:r>
                                  <w:t xml:space="preserve"> - </w:t>
                                </w:r>
                                <w:r w:rsidRPr="002C43F4">
                                  <w:t>Resultados kernel polynomial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D0B9F" id="Caixa de Texto 161" o:spid="_x0000_s1041" type="#_x0000_t202" style="position:absolute;left:0;text-align:left;margin-left:273.05pt;margin-top:57.6pt;width:215.05pt;height:15.6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" stroked="f">
                  <v:textbox inset="0,0,0,0">
                    <w:txbxContent>
                      <w:p w14:paraId="71F54D1F" w14:textId="3494E9CB" w:rsidR="000E2D34" w:rsidRPr="00F03255" w:rsidRDefault="000E2D34">
                        <w:pPr>
                          <w:pStyle w:val="Legenda"/>
                          <w:rPr>
                            <w:noProof/>
                            <w:color w:val="000000" w:themeColor="text1"/>
                          </w:rPr>
                          <w:pPrChange w:id="7727" w:author="Jacyeude Araújo" w:date="2019-10-02T12:43:00Z">
                            <w:pPr>
                              <w:spacing w:after="0" w:line="360" w:lineRule="auto"/>
                              <w:ind w:firstLine="1440"/>
                              <w:jc w:val="both"/>
                            </w:pPr>
                          </w:pPrChange>
                        </w:pPr>
                        <w:ins w:id="7728" w:author="Jacyeude Araújo" w:date="2019-10-02T12:43:00Z">
                          <w:r>
                            <w:t xml:space="preserve">Figura </w:t>
                          </w:r>
                          <w:r>
                            <w:fldChar w:fldCharType="begin"/>
                          </w:r>
                          <w:r>
                            <w:instrText xml:space="preserve"> SEQ Figura \* ARABIC </w:instrText>
                          </w:r>
                        </w:ins>
                        <w:r>
                          <w:fldChar w:fldCharType="separate"/>
                        </w:r>
                        <w:r w:rsidR="0008128E">
                          <w:rPr>
                            <w:noProof/>
                          </w:rPr>
                          <w:t>62</w:t>
                        </w:r>
                        <w:ins w:id="7729" w:author="Jacyeude Araújo" w:date="2019-10-02T12:43:00Z">
                          <w:r>
                            <w:fldChar w:fldCharType="end"/>
                          </w:r>
                          <w:r>
                            <w:t xml:space="preserve"> - </w:t>
                          </w:r>
                          <w:r w:rsidRPr="002C43F4">
                            <w:t>Resultados kernel polynomial</w:t>
                          </w:r>
                        </w:ins>
                      </w:p>
                    </w:txbxContent>
                  </v:textbox>
                  <w10:wrap anchorx="margin"/>
                </v:shape>
              </w:pict>
            </mc:Fallback>
          </mc:AlternateContent>
        </w:r>
        <w:r w:rsidRPr="00F00993">
          <w:rPr>
            <w:noProof/>
            <w:color w:val="000000" w:themeColor="text1"/>
            <w:rPrChange w:id="7730" w:author="Jacyeude Araújo" w:date="2019-10-02T13:03:00Z">
              <w:rPr>
                <w:noProof/>
              </w:rPr>
            </w:rPrChange>
          </w:rPr>
          <mc:AlternateContent>
            <mc:Choice Requires="wps">
              <w:drawing>
                <wp:anchor distT="0" distB="0" distL="114300" distR="114300" simplePos="0" relativeHeight="251738112" behindDoc="0" locked="0" layoutInCell="1" allowOverlap="1" wp14:anchorId="0EEE52E5" wp14:editId="664C094D">
                  <wp:simplePos x="0" y="0"/>
                  <wp:positionH relativeFrom="margin">
                    <wp:posOffset>0</wp:posOffset>
                  </wp:positionH>
                  <wp:positionV relativeFrom="paragraph">
                    <wp:posOffset>742950</wp:posOffset>
                  </wp:positionV>
                  <wp:extent cx="2496185" cy="175260"/>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2496185" cy="175260"/>
                          </a:xfrm>
                          <a:prstGeom prst="rect">
                            <a:avLst/>
                          </a:prstGeom>
                          <a:solidFill>
                            <a:prstClr val="white"/>
                          </a:solidFill>
                          <a:ln>
                            <a:noFill/>
                          </a:ln>
                        </wps:spPr>
                        <wps:txbx>
                          <w:txbxContent>
                            <w:p w14:paraId="27282566" w14:textId="19AAE2A8" w:rsidR="000E2D34" w:rsidRPr="009F2804" w:rsidRDefault="000E2D34">
                              <w:pPr>
                                <w:pStyle w:val="Legenda"/>
                                <w:rPr>
                                  <w:noProof/>
                                  <w:color w:val="000000" w:themeColor="text1"/>
                                </w:rPr>
                                <w:pPrChange w:id="7731" w:author="Jacyeude Araújo" w:date="2019-10-02T12:43:00Z">
                                  <w:pPr>
                                    <w:spacing w:after="0" w:line="360" w:lineRule="auto"/>
                                    <w:ind w:firstLine="1440"/>
                                    <w:jc w:val="both"/>
                                  </w:pPr>
                                </w:pPrChange>
                              </w:pPr>
                              <w:ins w:id="7732" w:author="Jacyeude Araújo" w:date="2019-10-02T12:43:00Z">
                                <w:r>
                                  <w:t xml:space="preserve">Figura </w:t>
                                </w:r>
                                <w:r>
                                  <w:fldChar w:fldCharType="begin"/>
                                </w:r>
                                <w:r>
                                  <w:instrText xml:space="preserve"> SEQ Figura \* ARABIC </w:instrText>
                                </w:r>
                              </w:ins>
                              <w:r>
                                <w:fldChar w:fldCharType="separate"/>
                              </w:r>
                              <w:r w:rsidR="0008128E">
                                <w:rPr>
                                  <w:noProof/>
                                </w:rPr>
                                <w:t>63</w:t>
                              </w:r>
                              <w:ins w:id="7733" w:author="Jacyeude Araújo" w:date="2019-10-02T12:43:00Z">
                                <w:r>
                                  <w:fldChar w:fldCharType="end"/>
                                </w:r>
                                <w:r>
                                  <w:t xml:space="preserve"> - </w:t>
                                </w:r>
                                <w:r w:rsidRPr="0053120C">
                                  <w:t xml:space="preserve">Resultados kernel </w:t>
                                </w:r>
                                <w:proofErr w:type="spellStart"/>
                                <w:r w:rsidRPr="0053120C">
                                  <w:t>rbf</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E52E5" id="Caixa de Texto 169" o:spid="_x0000_s1042" type="#_x0000_t202" style="position:absolute;left:0;text-align:left;margin-left:0;margin-top:58.5pt;width:196.55pt;height:13.8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" stroked="f">
                  <v:textbox inset="0,0,0,0">
                    <w:txbxContent>
                      <w:p w14:paraId="27282566" w14:textId="19AAE2A8" w:rsidR="000E2D34" w:rsidRPr="009F2804" w:rsidRDefault="000E2D34">
                        <w:pPr>
                          <w:pStyle w:val="Legenda"/>
                          <w:rPr>
                            <w:noProof/>
                            <w:color w:val="000000" w:themeColor="text1"/>
                          </w:rPr>
                          <w:pPrChange w:id="7734" w:author="Jacyeude Araújo" w:date="2019-10-02T12:43:00Z">
                            <w:pPr>
                              <w:spacing w:after="0" w:line="360" w:lineRule="auto"/>
                              <w:ind w:firstLine="1440"/>
                              <w:jc w:val="both"/>
                            </w:pPr>
                          </w:pPrChange>
                        </w:pPr>
                        <w:ins w:id="7735" w:author="Jacyeude Araújo" w:date="2019-10-02T12:43:00Z">
                          <w:r>
                            <w:t xml:space="preserve">Figura </w:t>
                          </w:r>
                          <w:r>
                            <w:fldChar w:fldCharType="begin"/>
                          </w:r>
                          <w:r>
                            <w:instrText xml:space="preserve"> SEQ Figura \* ARABIC </w:instrText>
                          </w:r>
                        </w:ins>
                        <w:r>
                          <w:fldChar w:fldCharType="separate"/>
                        </w:r>
                        <w:r w:rsidR="0008128E">
                          <w:rPr>
                            <w:noProof/>
                          </w:rPr>
                          <w:t>63</w:t>
                        </w:r>
                        <w:ins w:id="7736" w:author="Jacyeude Araújo" w:date="2019-10-02T12:43:00Z">
                          <w:r>
                            <w:fldChar w:fldCharType="end"/>
                          </w:r>
                          <w:r>
                            <w:t xml:space="preserve"> - </w:t>
                          </w:r>
                          <w:r w:rsidRPr="0053120C">
                            <w:t xml:space="preserve">Resultados kernel </w:t>
                          </w:r>
                          <w:proofErr w:type="spellStart"/>
                          <w:r w:rsidRPr="0053120C">
                            <w:t>rbf</w:t>
                          </w:r>
                        </w:ins>
                        <w:proofErr w:type="spellEnd"/>
                      </w:p>
                    </w:txbxContent>
                  </v:textbox>
                  <w10:wrap anchorx="margin"/>
                </v:shape>
              </w:pict>
            </mc:Fallback>
          </mc:AlternateContent>
        </w:r>
      </w:ins>
      <w:r w:rsidR="001C0F2D" w:rsidRPr="00F00993">
        <w:rPr>
          <w:rFonts w:ascii="Times New Roman" w:hAnsi="Times New Roman" w:cs="Times New Roman"/>
          <w:color w:val="000000" w:themeColor="text1"/>
          <w:sz w:val="24"/>
          <w:szCs w:val="24"/>
        </w:rPr>
        <w:t xml:space="preserve">Para esse </w:t>
      </w:r>
      <w:proofErr w:type="spellStart"/>
      <w:r w:rsidR="001C0F2D" w:rsidRPr="00F00993">
        <w:rPr>
          <w:rFonts w:ascii="Times New Roman" w:hAnsi="Times New Roman" w:cs="Times New Roman"/>
          <w:i/>
          <w:iCs/>
          <w:color w:val="000000" w:themeColor="text1"/>
          <w:sz w:val="24"/>
          <w:szCs w:val="24"/>
        </w:rPr>
        <w:t>dataset</w:t>
      </w:r>
      <w:proofErr w:type="spellEnd"/>
      <w:r w:rsidR="001C0F2D" w:rsidRPr="00F00993">
        <w:rPr>
          <w:rFonts w:ascii="Times New Roman" w:hAnsi="Times New Roman" w:cs="Times New Roman"/>
          <w:color w:val="000000" w:themeColor="text1"/>
          <w:sz w:val="24"/>
          <w:szCs w:val="24"/>
        </w:rPr>
        <w:t xml:space="preserve"> foram selecionadas as colunas “y 2fases 5” como alvo e outras sete colunas como inputs da condição de alimentação por somente duas fases para as simulações de MVS. A seguir os resultados obtidos através de </w:t>
      </w:r>
      <w:r w:rsidR="001C0F2D" w:rsidRPr="00F00993">
        <w:rPr>
          <w:rFonts w:ascii="Times New Roman" w:hAnsi="Times New Roman" w:cs="Times New Roman"/>
          <w:i/>
          <w:iCs/>
          <w:color w:val="000000" w:themeColor="text1"/>
          <w:sz w:val="24"/>
          <w:szCs w:val="24"/>
        </w:rPr>
        <w:t>Analysis.</w:t>
      </w:r>
    </w:p>
    <w:p w14:paraId="6AB08760" w14:textId="6DCEC368" w:rsidR="00CA155D" w:rsidRPr="00F00993" w:rsidRDefault="005E5B42" w:rsidP="001C0F2D">
      <w:pPr>
        <w:spacing w:after="0" w:line="360" w:lineRule="auto"/>
        <w:ind w:firstLine="1440"/>
        <w:jc w:val="both"/>
        <w:rPr>
          <w:rFonts w:ascii="Times New Roman" w:hAnsi="Times New Roman" w:cs="Times New Roman"/>
          <w:i/>
          <w:iCs/>
          <w:color w:val="000000" w:themeColor="text1"/>
          <w:sz w:val="24"/>
          <w:szCs w:val="24"/>
        </w:rPr>
      </w:pPr>
      <w:r w:rsidRPr="00F00993">
        <w:rPr>
          <w:noProof/>
          <w:color w:val="000000" w:themeColor="text1"/>
          <w:lang w:eastAsia="pt-BR"/>
          <w:rPrChange w:id="7737" w:author="Jacyeude Araújo" w:date="2019-10-02T13:03:00Z">
            <w:rPr>
              <w:noProof/>
              <w:color w:val="000000" w:themeColor="text1"/>
              <w:lang w:eastAsia="pt-BR"/>
            </w:rPr>
          </w:rPrChange>
        </w:rPr>
        <w:drawing>
          <wp:anchor distT="0" distB="0" distL="114300" distR="114300" simplePos="0" relativeHeight="251705344" behindDoc="0" locked="0" layoutInCell="1" allowOverlap="1" wp14:anchorId="1F8E64E5" wp14:editId="116E44F7">
            <wp:simplePos x="0" y="0"/>
            <wp:positionH relativeFrom="margin">
              <wp:posOffset>3383915</wp:posOffset>
            </wp:positionH>
            <wp:positionV relativeFrom="paragraph">
              <wp:posOffset>150495</wp:posOffset>
            </wp:positionV>
            <wp:extent cx="2731135" cy="236855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31135"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55D" w:rsidRPr="00F00993">
        <w:rPr>
          <w:noProof/>
          <w:color w:val="000000" w:themeColor="text1"/>
          <w:lang w:eastAsia="pt-BR"/>
          <w:rPrChange w:id="7738" w:author="Jacyeude Araújo" w:date="2019-10-02T13:03:00Z">
            <w:rPr>
              <w:noProof/>
              <w:color w:val="000000" w:themeColor="text1"/>
              <w:lang w:eastAsia="pt-BR"/>
            </w:rPr>
          </w:rPrChange>
        </w:rPr>
        <w:drawing>
          <wp:anchor distT="0" distB="0" distL="114300" distR="114300" simplePos="0" relativeHeight="251703296" behindDoc="0" locked="0" layoutInCell="1" allowOverlap="1" wp14:anchorId="479B4CA0" wp14:editId="66B0174C">
            <wp:simplePos x="0" y="0"/>
            <wp:positionH relativeFrom="margin">
              <wp:posOffset>0</wp:posOffset>
            </wp:positionH>
            <wp:positionV relativeFrom="paragraph">
              <wp:posOffset>162560</wp:posOffset>
            </wp:positionV>
            <wp:extent cx="2496457" cy="2264871"/>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6457" cy="22648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285E1" w14:textId="04A2BC0C"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3BFB8133" w14:textId="0AAC0555"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1D09881" w14:textId="57089AE2"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4DA6A58A" w14:textId="52705308"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E5A145E" w14:textId="74C0968F"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r w:rsidRPr="00F00993">
        <w:rPr>
          <w:rFonts w:ascii="Times New Roman" w:hAnsi="Times New Roman" w:cs="Times New Roman"/>
          <w:i/>
          <w:iCs/>
          <w:color w:val="000000" w:themeColor="text1"/>
          <w:sz w:val="24"/>
          <w:szCs w:val="24"/>
        </w:rPr>
        <w:t xml:space="preserve">                                                               </w:t>
      </w:r>
    </w:p>
    <w:p w14:paraId="22C59BAC" w14:textId="1129F781" w:rsidR="00CA155D" w:rsidRPr="00F00993"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87A2035" w14:textId="45D3BEE2" w:rsidR="00CA155D" w:rsidRPr="00F00993" w:rsidDel="005E5B42" w:rsidRDefault="005E5B42" w:rsidP="001C0F2D">
      <w:pPr>
        <w:spacing w:after="0" w:line="360" w:lineRule="auto"/>
        <w:ind w:firstLine="1440"/>
        <w:jc w:val="both"/>
        <w:rPr>
          <w:del w:id="7739" w:author="Jacyeude Araújo" w:date="2019-10-02T12:44:00Z"/>
          <w:rFonts w:ascii="Times New Roman" w:hAnsi="Times New Roman" w:cs="Times New Roman"/>
          <w:i/>
          <w:iCs/>
          <w:color w:val="000000" w:themeColor="text1"/>
          <w:sz w:val="24"/>
          <w:szCs w:val="24"/>
        </w:rPr>
      </w:pPr>
      <w:r w:rsidRPr="00F00993">
        <w:rPr>
          <w:noProof/>
          <w:color w:val="000000" w:themeColor="text1"/>
          <w:lang w:eastAsia="pt-BR"/>
          <w:rPrChange w:id="7740" w:author="Jacyeude Araújo" w:date="2019-10-02T13:03:00Z">
            <w:rPr>
              <w:noProof/>
              <w:color w:val="000000" w:themeColor="text1"/>
              <w:lang w:eastAsia="pt-BR"/>
            </w:rPr>
          </w:rPrChange>
        </w:rPr>
        <mc:AlternateContent>
          <mc:Choice Requires="wps">
            <w:drawing>
              <wp:anchor distT="0" distB="0" distL="114300" distR="114300" simplePos="0" relativeHeight="251715584" behindDoc="0" locked="0" layoutInCell="1" allowOverlap="1" wp14:anchorId="06A2E9E8" wp14:editId="0BBF660E">
                <wp:simplePos x="0" y="0"/>
                <wp:positionH relativeFrom="column">
                  <wp:posOffset>3383915</wp:posOffset>
                </wp:positionH>
                <wp:positionV relativeFrom="paragraph">
                  <wp:posOffset>644525</wp:posOffset>
                </wp:positionV>
                <wp:extent cx="2731135" cy="635"/>
                <wp:effectExtent l="0" t="0" r="0" b="0"/>
                <wp:wrapNone/>
                <wp:docPr id="175" name="Caixa de Texto 175"/>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7B99DB61" w14:textId="6A95E2DD" w:rsidR="000E2D34" w:rsidRPr="009E59CC" w:rsidRDefault="000E2D34" w:rsidP="00C37E71">
                            <w:pPr>
                              <w:pStyle w:val="Legenda"/>
                              <w:rPr>
                                <w:noProof/>
                              </w:rPr>
                            </w:pPr>
                            <w:bookmarkStart w:id="7741" w:name="_Toc20849554"/>
                            <w:del w:id="7742" w:author="Jacyeude Araújo" w:date="2019-10-02T12:43:00Z">
                              <w:r w:rsidDel="00F55780">
                                <w:delText xml:space="preserve">Figura </w:delText>
                              </w:r>
                            </w:del>
                            <w:del w:id="7743"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67</w:delText>
                              </w:r>
                              <w:r w:rsidDel="00DA6A84">
                                <w:fldChar w:fldCharType="end"/>
                              </w:r>
                            </w:del>
                            <w:del w:id="7744" w:author="Jacyeude Araújo" w:date="2019-10-02T12:43:00Z">
                              <w:r w:rsidDel="00F55780">
                                <w:delText xml:space="preserve"> - Resultados kernel polynomial. </w:delText>
                              </w:r>
                            </w:del>
                            <w:r>
                              <w:t>Fonte: O próprio autor.</w:t>
                            </w:r>
                            <w:bookmarkEnd w:id="7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E9E8" id="Caixa de Texto 175" o:spid="_x0000_s1043" type="#_x0000_t202" style="position:absolute;left:0;text-align:left;margin-left:266.45pt;margin-top:50.75pt;width:215.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" stroked="f">
                <v:textbox style="mso-fit-shape-to-text:t" inset="0,0,0,0">
                  <w:txbxContent>
                    <w:p w14:paraId="7B99DB61" w14:textId="6A95E2DD" w:rsidR="000E2D34" w:rsidRPr="009E59CC" w:rsidRDefault="000E2D34" w:rsidP="00C37E71">
                      <w:pPr>
                        <w:pStyle w:val="Legenda"/>
                        <w:rPr>
                          <w:noProof/>
                        </w:rPr>
                      </w:pPr>
                      <w:bookmarkStart w:id="7745" w:name="_Toc20849554"/>
                      <w:del w:id="7746" w:author="Jacyeude Araújo" w:date="2019-10-02T12:43:00Z">
                        <w:r w:rsidDel="00F55780">
                          <w:delText xml:space="preserve">Figura </w:delText>
                        </w:r>
                      </w:del>
                      <w:del w:id="7747"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67</w:delText>
                        </w:r>
                        <w:r w:rsidDel="00DA6A84">
                          <w:fldChar w:fldCharType="end"/>
                        </w:r>
                      </w:del>
                      <w:del w:id="7748" w:author="Jacyeude Araújo" w:date="2019-10-02T12:43:00Z">
                        <w:r w:rsidDel="00F55780">
                          <w:delText xml:space="preserve"> - Resultados kernel polynomial. </w:delText>
                        </w:r>
                      </w:del>
                      <w:r>
                        <w:t>Fonte: O próprio autor.</w:t>
                      </w:r>
                      <w:bookmarkEnd w:id="7745"/>
                    </w:p>
                  </w:txbxContent>
                </v:textbox>
              </v:shape>
            </w:pict>
          </mc:Fallback>
        </mc:AlternateContent>
      </w:r>
      <w:r w:rsidRPr="00F00993">
        <w:rPr>
          <w:noProof/>
          <w:color w:val="000000" w:themeColor="text1"/>
          <w:lang w:eastAsia="pt-BR"/>
          <w:rPrChange w:id="7749" w:author="Jacyeude Araújo" w:date="2019-10-02T13:03:00Z">
            <w:rPr>
              <w:noProof/>
              <w:color w:val="000000" w:themeColor="text1"/>
              <w:lang w:eastAsia="pt-BR"/>
            </w:rPr>
          </w:rPrChange>
        </w:rPr>
        <mc:AlternateContent>
          <mc:Choice Requires="wps">
            <w:drawing>
              <wp:anchor distT="0" distB="0" distL="114300" distR="114300" simplePos="0" relativeHeight="251717632" behindDoc="0" locked="0" layoutInCell="1" allowOverlap="1" wp14:anchorId="6AA67054" wp14:editId="050D57C1">
                <wp:simplePos x="0" y="0"/>
                <wp:positionH relativeFrom="column">
                  <wp:posOffset>0</wp:posOffset>
                </wp:positionH>
                <wp:positionV relativeFrom="paragraph">
                  <wp:posOffset>598170</wp:posOffset>
                </wp:positionV>
                <wp:extent cx="2496185" cy="635"/>
                <wp:effectExtent l="0" t="0" r="0" b="0"/>
                <wp:wrapNone/>
                <wp:docPr id="176" name="Caixa de Texto 176"/>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9DD5303" w14:textId="3EA90C92" w:rsidR="000E2D34" w:rsidRPr="00A441BF" w:rsidRDefault="000E2D34" w:rsidP="00C37E71">
                            <w:pPr>
                              <w:pStyle w:val="Legenda"/>
                              <w:rPr>
                                <w:noProof/>
                              </w:rPr>
                            </w:pPr>
                            <w:bookmarkStart w:id="7750" w:name="_Toc20849555"/>
                            <w:del w:id="7751" w:author="Jacyeude Araújo" w:date="2019-10-02T12:43:00Z">
                              <w:r w:rsidDel="005E5B42">
                                <w:delText xml:space="preserve">Figura </w:delText>
                              </w:r>
                            </w:del>
                            <w:del w:id="7752"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68</w:delText>
                              </w:r>
                              <w:r w:rsidDel="00DA6A84">
                                <w:fldChar w:fldCharType="end"/>
                              </w:r>
                            </w:del>
                            <w:del w:id="7753" w:author="Jacyeude Araújo" w:date="2019-10-02T12:43:00Z">
                              <w:r w:rsidDel="005E5B42">
                                <w:delText xml:space="preserve"> - </w:delText>
                              </w:r>
                              <w:r w:rsidRPr="008051D6" w:rsidDel="005E5B42">
                                <w:delText xml:space="preserve"> - Resultados kernel </w:delText>
                              </w:r>
                              <w:r w:rsidDel="005E5B42">
                                <w:delText>rbf</w:delText>
                              </w:r>
                              <w:r w:rsidRPr="008051D6" w:rsidDel="005E5B42">
                                <w:delText xml:space="preserve">l. </w:delText>
                              </w:r>
                            </w:del>
                            <w:r w:rsidRPr="008051D6">
                              <w:t>Fonte: O próprio autor.</w:t>
                            </w:r>
                            <w:bookmarkEnd w:id="7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67054" id="Caixa de Texto 176" o:spid="_x0000_s1044" type="#_x0000_t202" style="position:absolute;left:0;text-align:left;margin-left:0;margin-top:47.1pt;width:196.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" stroked="f">
                <v:textbox style="mso-fit-shape-to-text:t" inset="0,0,0,0">
                  <w:txbxContent>
                    <w:p w14:paraId="29DD5303" w14:textId="3EA90C92" w:rsidR="000E2D34" w:rsidRPr="00A441BF" w:rsidRDefault="000E2D34" w:rsidP="00C37E71">
                      <w:pPr>
                        <w:pStyle w:val="Legenda"/>
                        <w:rPr>
                          <w:noProof/>
                        </w:rPr>
                      </w:pPr>
                      <w:bookmarkStart w:id="7754" w:name="_Toc20849555"/>
                      <w:del w:id="7755" w:author="Jacyeude Araújo" w:date="2019-10-02T12:43:00Z">
                        <w:r w:rsidDel="005E5B42">
                          <w:delText xml:space="preserve">Figura </w:delText>
                        </w:r>
                      </w:del>
                      <w:del w:id="7756"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68</w:delText>
                        </w:r>
                        <w:r w:rsidDel="00DA6A84">
                          <w:fldChar w:fldCharType="end"/>
                        </w:r>
                      </w:del>
                      <w:del w:id="7757" w:author="Jacyeude Araújo" w:date="2019-10-02T12:43:00Z">
                        <w:r w:rsidDel="005E5B42">
                          <w:delText xml:space="preserve"> - </w:delText>
                        </w:r>
                        <w:r w:rsidRPr="008051D6" w:rsidDel="005E5B42">
                          <w:delText xml:space="preserve"> - Resultados kernel </w:delText>
                        </w:r>
                        <w:r w:rsidDel="005E5B42">
                          <w:delText>rbf</w:delText>
                        </w:r>
                        <w:r w:rsidRPr="008051D6" w:rsidDel="005E5B42">
                          <w:delText xml:space="preserve">l. </w:delText>
                        </w:r>
                      </w:del>
                      <w:r w:rsidRPr="008051D6">
                        <w:t>Fonte: O próprio autor.</w:t>
                      </w:r>
                      <w:bookmarkEnd w:id="7754"/>
                    </w:p>
                  </w:txbxContent>
                </v:textbox>
              </v:shape>
            </w:pict>
          </mc:Fallback>
        </mc:AlternateContent>
      </w:r>
    </w:p>
    <w:p w14:paraId="2E962CC2" w14:textId="78EC695E" w:rsidR="001C0F2D" w:rsidRPr="00F00993" w:rsidRDefault="00AA3429">
      <w:pPr>
        <w:spacing w:after="0" w:line="360" w:lineRule="auto"/>
        <w:ind w:firstLine="1440"/>
        <w:jc w:val="both"/>
        <w:rPr>
          <w:rFonts w:ascii="Times New Roman" w:hAnsi="Times New Roman" w:cs="Times New Roman"/>
          <w:color w:val="000000" w:themeColor="text1"/>
        </w:rPr>
        <w:pPrChange w:id="7758" w:author="Jacyeude Araújo" w:date="2019-10-02T12:44:00Z">
          <w:pPr>
            <w:keepNext/>
            <w:spacing w:after="0" w:line="360" w:lineRule="auto"/>
          </w:pPr>
        </w:pPrChange>
      </w:pPr>
      <w:del w:id="7759" w:author="Jacyeude Araújo" w:date="2019-10-02T12:44:00Z">
        <w:r w:rsidRPr="00F00993" w:rsidDel="005E5B42">
          <w:rPr>
            <w:rFonts w:ascii="Times New Roman" w:hAnsi="Times New Roman" w:cs="Times New Roman"/>
            <w:color w:val="000000" w:themeColor="text1"/>
          </w:rPr>
          <w:delText xml:space="preserve"> </w:delText>
        </w:r>
      </w:del>
    </w:p>
    <w:p w14:paraId="3049BCC6" w14:textId="77777777" w:rsidR="00C37E71" w:rsidRPr="00F00993" w:rsidRDefault="00C37E71" w:rsidP="00AA3429">
      <w:pPr>
        <w:pStyle w:val="Legenda"/>
        <w:jc w:val="center"/>
        <w:rPr>
          <w:rFonts w:ascii="Times New Roman" w:hAnsi="Times New Roman" w:cs="Times New Roman"/>
          <w:color w:val="000000" w:themeColor="text1"/>
        </w:rPr>
      </w:pPr>
    </w:p>
    <w:p w14:paraId="523FD25C" w14:textId="42C9A6F2" w:rsidR="001C0F2D" w:rsidRPr="00F00993" w:rsidRDefault="005E5B42" w:rsidP="00AA3429">
      <w:pPr>
        <w:pStyle w:val="Legenda"/>
        <w:jc w:val="center"/>
        <w:rPr>
          <w:rFonts w:ascii="Times New Roman" w:hAnsi="Times New Roman" w:cs="Times New Roman"/>
          <w:color w:val="000000" w:themeColor="text1"/>
        </w:rPr>
      </w:pPr>
      <w:ins w:id="7760" w:author="Jacyeude Araújo" w:date="2019-10-02T12:44:00Z">
        <w:r w:rsidRPr="00F00993">
          <w:rPr>
            <w:noProof/>
            <w:color w:val="000000" w:themeColor="text1"/>
            <w:rPrChange w:id="7761" w:author="Jacyeude Araújo" w:date="2019-10-02T13:03:00Z">
              <w:rPr>
                <w:noProof/>
              </w:rPr>
            </w:rPrChange>
          </w:rPr>
          <w:lastRenderedPageBreak/>
          <mc:AlternateContent>
            <mc:Choice Requires="wps">
              <w:drawing>
                <wp:anchor distT="0" distB="0" distL="114300" distR="114300" simplePos="0" relativeHeight="251743232" behindDoc="0" locked="0" layoutInCell="1" allowOverlap="1" wp14:anchorId="74C294AA" wp14:editId="16053F12">
                  <wp:simplePos x="0" y="0"/>
                  <wp:positionH relativeFrom="margin">
                    <wp:posOffset>3351530</wp:posOffset>
                  </wp:positionH>
                  <wp:positionV relativeFrom="paragraph">
                    <wp:posOffset>-304800</wp:posOffset>
                  </wp:positionV>
                  <wp:extent cx="2763520" cy="274320"/>
                  <wp:effectExtent l="0" t="0" r="0" b="0"/>
                  <wp:wrapNone/>
                  <wp:docPr id="172" name="Caixa de Texto 172"/>
                  <wp:cNvGraphicFramePr/>
                  <a:graphic xmlns:a="http://schemas.openxmlformats.org/drawingml/2006/main">
                    <a:graphicData uri="http://schemas.microsoft.com/office/word/2010/wordprocessingShape">
                      <wps:wsp>
                        <wps:cNvSpPr txBox="1"/>
                        <wps:spPr>
                          <a:xfrm>
                            <a:off x="0" y="0"/>
                            <a:ext cx="2763520" cy="274320"/>
                          </a:xfrm>
                          <a:prstGeom prst="rect">
                            <a:avLst/>
                          </a:prstGeom>
                          <a:solidFill>
                            <a:prstClr val="white"/>
                          </a:solidFill>
                          <a:ln>
                            <a:noFill/>
                          </a:ln>
                        </wps:spPr>
                        <wps:txbx>
                          <w:txbxContent>
                            <w:p w14:paraId="154FF3F6" w14:textId="75900EE7" w:rsidR="000E2D34" w:rsidRPr="00DE65F1" w:rsidRDefault="000E2D34">
                              <w:pPr>
                                <w:pStyle w:val="Legenda"/>
                                <w:rPr>
                                  <w:noProof/>
                                  <w:color w:val="000000" w:themeColor="text1"/>
                                </w:rPr>
                                <w:pPrChange w:id="7762" w:author="Jacyeude Araújo" w:date="2019-10-02T12:44:00Z">
                                  <w:pPr>
                                    <w:jc w:val="center"/>
                                  </w:pPr>
                                </w:pPrChange>
                              </w:pPr>
                              <w:ins w:id="7763" w:author="Jacyeude Araújo" w:date="2019-10-02T12:44:00Z">
                                <w:r>
                                  <w:t xml:space="preserve">Figura </w:t>
                                </w:r>
                                <w:r>
                                  <w:fldChar w:fldCharType="begin"/>
                                </w:r>
                                <w:r>
                                  <w:instrText xml:space="preserve"> SEQ Figura \* ARABIC </w:instrText>
                                </w:r>
                              </w:ins>
                              <w:r>
                                <w:fldChar w:fldCharType="separate"/>
                              </w:r>
                              <w:r w:rsidR="0008128E">
                                <w:rPr>
                                  <w:noProof/>
                                </w:rPr>
                                <w:t>64</w:t>
                              </w:r>
                              <w:ins w:id="7764" w:author="Jacyeude Araújo" w:date="2019-10-02T12:44:00Z">
                                <w:r>
                                  <w:fldChar w:fldCharType="end"/>
                                </w:r>
                                <w:r>
                                  <w:t xml:space="preserve"> - </w:t>
                                </w:r>
                                <w:r w:rsidRPr="00181A6A">
                                  <w:t xml:space="preserve">Resultados do kernel linear, condição </w:t>
                                </w:r>
                              </w:ins>
                              <w:ins w:id="7765" w:author="Jacyeude Araújo" w:date="2019-10-02T12:47:00Z">
                                <w:r>
                                  <w:t>de d</w:t>
                                </w:r>
                              </w:ins>
                              <w:ins w:id="7766" w:author="Jacyeude Araújo" w:date="2019-10-02T12:48:00Z">
                                <w:r>
                                  <w:t>uas fases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294AA" id="Caixa de Texto 172" o:spid="_x0000_s1045" type="#_x0000_t202" style="position:absolute;left:0;text-align:left;margin-left:263.9pt;margin-top:-24pt;width:217.6pt;height:21.6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" stroked="f">
                  <v:textbox inset="0,0,0,0">
                    <w:txbxContent>
                      <w:p w14:paraId="154FF3F6" w14:textId="75900EE7" w:rsidR="000E2D34" w:rsidRPr="00DE65F1" w:rsidRDefault="000E2D34">
                        <w:pPr>
                          <w:pStyle w:val="Legenda"/>
                          <w:rPr>
                            <w:noProof/>
                            <w:color w:val="000000" w:themeColor="text1"/>
                          </w:rPr>
                          <w:pPrChange w:id="7767" w:author="Jacyeude Araújo" w:date="2019-10-02T12:44:00Z">
                            <w:pPr>
                              <w:jc w:val="center"/>
                            </w:pPr>
                          </w:pPrChange>
                        </w:pPr>
                        <w:ins w:id="7768" w:author="Jacyeude Araújo" w:date="2019-10-02T12:44:00Z">
                          <w:r>
                            <w:t xml:space="preserve">Figura </w:t>
                          </w:r>
                          <w:r>
                            <w:fldChar w:fldCharType="begin"/>
                          </w:r>
                          <w:r>
                            <w:instrText xml:space="preserve"> SEQ Figura \* ARABIC </w:instrText>
                          </w:r>
                        </w:ins>
                        <w:r>
                          <w:fldChar w:fldCharType="separate"/>
                        </w:r>
                        <w:r w:rsidR="0008128E">
                          <w:rPr>
                            <w:noProof/>
                          </w:rPr>
                          <w:t>64</w:t>
                        </w:r>
                        <w:ins w:id="7769" w:author="Jacyeude Araújo" w:date="2019-10-02T12:44:00Z">
                          <w:r>
                            <w:fldChar w:fldCharType="end"/>
                          </w:r>
                          <w:r>
                            <w:t xml:space="preserve"> - </w:t>
                          </w:r>
                          <w:r w:rsidRPr="00181A6A">
                            <w:t xml:space="preserve">Resultados do kernel linear, condição </w:t>
                          </w:r>
                        </w:ins>
                        <w:ins w:id="7770" w:author="Jacyeude Araújo" w:date="2019-10-02T12:47:00Z">
                          <w:r>
                            <w:t>de d</w:t>
                          </w:r>
                        </w:ins>
                        <w:ins w:id="7771" w:author="Jacyeude Araújo" w:date="2019-10-02T12:48:00Z">
                          <w:r>
                            <w:t>uas fases</w:t>
                          </w:r>
                        </w:ins>
                      </w:p>
                    </w:txbxContent>
                  </v:textbox>
                  <w10:wrap anchorx="margin"/>
                </v:shape>
              </w:pict>
            </mc:Fallback>
          </mc:AlternateContent>
        </w:r>
      </w:ins>
      <w:ins w:id="7772" w:author="Jacyeude Araújo" w:date="2019-10-02T12:45:00Z">
        <w:r w:rsidRPr="00F00993">
          <w:rPr>
            <w:noProof/>
            <w:color w:val="000000" w:themeColor="text1"/>
            <w:rPrChange w:id="7773" w:author="Jacyeude Araújo" w:date="2019-10-02T13:03:00Z">
              <w:rPr>
                <w:noProof/>
              </w:rPr>
            </w:rPrChange>
          </w:rPr>
          <mc:AlternateContent>
            <mc:Choice Requires="wps">
              <w:drawing>
                <wp:anchor distT="0" distB="0" distL="114300" distR="114300" simplePos="0" relativeHeight="251742208" behindDoc="0" locked="0" layoutInCell="1" allowOverlap="1" wp14:anchorId="23648020" wp14:editId="4D16762B">
                  <wp:simplePos x="0" y="0"/>
                  <wp:positionH relativeFrom="column">
                    <wp:posOffset>-110490</wp:posOffset>
                  </wp:positionH>
                  <wp:positionV relativeFrom="paragraph">
                    <wp:posOffset>-304800</wp:posOffset>
                  </wp:positionV>
                  <wp:extent cx="2684780" cy="289560"/>
                  <wp:effectExtent l="0" t="0" r="1270" b="0"/>
                  <wp:wrapNone/>
                  <wp:docPr id="177" name="Caixa de Texto 177"/>
                  <wp:cNvGraphicFramePr/>
                  <a:graphic xmlns:a="http://schemas.openxmlformats.org/drawingml/2006/main">
                    <a:graphicData uri="http://schemas.microsoft.com/office/word/2010/wordprocessingShape">
                      <wps:wsp>
                        <wps:cNvSpPr txBox="1"/>
                        <wps:spPr>
                          <a:xfrm>
                            <a:off x="0" y="0"/>
                            <a:ext cx="2684780" cy="289560"/>
                          </a:xfrm>
                          <a:prstGeom prst="rect">
                            <a:avLst/>
                          </a:prstGeom>
                          <a:solidFill>
                            <a:prstClr val="white"/>
                          </a:solidFill>
                          <a:ln>
                            <a:noFill/>
                          </a:ln>
                        </wps:spPr>
                        <wps:txbx>
                          <w:txbxContent>
                            <w:p w14:paraId="465F4F58" w14:textId="2CD44164" w:rsidR="000E2D34" w:rsidRPr="00A825D8" w:rsidRDefault="000E2D34">
                              <w:pPr>
                                <w:pStyle w:val="Legenda"/>
                                <w:rPr>
                                  <w:noProof/>
                                  <w:color w:val="000000" w:themeColor="text1"/>
                                </w:rPr>
                                <w:pPrChange w:id="7774" w:author="Jacyeude Araújo" w:date="2019-10-02T12:45:00Z">
                                  <w:pPr>
                                    <w:jc w:val="center"/>
                                  </w:pPr>
                                </w:pPrChange>
                              </w:pPr>
                              <w:ins w:id="7775" w:author="Jacyeude Araújo" w:date="2019-10-02T12:45:00Z">
                                <w:r>
                                  <w:t xml:space="preserve">Figura </w:t>
                                </w:r>
                                <w:r>
                                  <w:fldChar w:fldCharType="begin"/>
                                </w:r>
                                <w:r>
                                  <w:instrText xml:space="preserve"> SEQ Figura \* ARABIC </w:instrText>
                                </w:r>
                              </w:ins>
                              <w:r>
                                <w:fldChar w:fldCharType="separate"/>
                              </w:r>
                              <w:r w:rsidR="0008128E">
                                <w:rPr>
                                  <w:noProof/>
                                </w:rPr>
                                <w:t>65</w:t>
                              </w:r>
                              <w:ins w:id="7776" w:author="Jacyeude Araújo" w:date="2019-10-02T12:45:00Z">
                                <w:r>
                                  <w:fldChar w:fldCharType="end"/>
                                </w:r>
                                <w:r>
                                  <w:t xml:space="preserve"> - Resultados do kernel </w:t>
                                </w:r>
                                <w:proofErr w:type="spellStart"/>
                                <w:r>
                                  <w:t>sgmoid</w:t>
                                </w:r>
                                <w:proofErr w:type="spellEnd"/>
                                <w:r>
                                  <w:t xml:space="preserve">, </w:t>
                                </w:r>
                              </w:ins>
                              <w:ins w:id="7777" w:author="Jacyeude Araújo" w:date="2019-10-02T12:47:00Z">
                                <w:r>
                                  <w:t>Condição de duas fases.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48020" id="Caixa de Texto 177" o:spid="_x0000_s1046" type="#_x0000_t202" style="position:absolute;left:0;text-align:left;margin-left:-8.7pt;margin-top:-24pt;width:211.4pt;height:22.8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" stroked="f">
                  <v:textbox inset="0,0,0,0">
                    <w:txbxContent>
                      <w:p w14:paraId="465F4F58" w14:textId="2CD44164" w:rsidR="000E2D34" w:rsidRPr="00A825D8" w:rsidRDefault="000E2D34">
                        <w:pPr>
                          <w:pStyle w:val="Legenda"/>
                          <w:rPr>
                            <w:noProof/>
                            <w:color w:val="000000" w:themeColor="text1"/>
                          </w:rPr>
                          <w:pPrChange w:id="7778" w:author="Jacyeude Araújo" w:date="2019-10-02T12:45:00Z">
                            <w:pPr>
                              <w:jc w:val="center"/>
                            </w:pPr>
                          </w:pPrChange>
                        </w:pPr>
                        <w:ins w:id="7779" w:author="Jacyeude Araújo" w:date="2019-10-02T12:45:00Z">
                          <w:r>
                            <w:t xml:space="preserve">Figura </w:t>
                          </w:r>
                          <w:r>
                            <w:fldChar w:fldCharType="begin"/>
                          </w:r>
                          <w:r>
                            <w:instrText xml:space="preserve"> SEQ Figura \* ARABIC </w:instrText>
                          </w:r>
                        </w:ins>
                        <w:r>
                          <w:fldChar w:fldCharType="separate"/>
                        </w:r>
                        <w:r w:rsidR="0008128E">
                          <w:rPr>
                            <w:noProof/>
                          </w:rPr>
                          <w:t>65</w:t>
                        </w:r>
                        <w:ins w:id="7780" w:author="Jacyeude Araújo" w:date="2019-10-02T12:45:00Z">
                          <w:r>
                            <w:fldChar w:fldCharType="end"/>
                          </w:r>
                          <w:r>
                            <w:t xml:space="preserve"> - Resultados do kernel </w:t>
                          </w:r>
                          <w:proofErr w:type="spellStart"/>
                          <w:r>
                            <w:t>sgmoid</w:t>
                          </w:r>
                          <w:proofErr w:type="spellEnd"/>
                          <w:r>
                            <w:t xml:space="preserve">, </w:t>
                          </w:r>
                        </w:ins>
                        <w:ins w:id="7781" w:author="Jacyeude Araújo" w:date="2019-10-02T12:47:00Z">
                          <w:r>
                            <w:t>Condição de duas fases.</w:t>
                          </w:r>
                        </w:ins>
                      </w:p>
                    </w:txbxContent>
                  </v:textbox>
                </v:shape>
              </w:pict>
            </mc:Fallback>
          </mc:AlternateContent>
        </w:r>
      </w:ins>
    </w:p>
    <w:p w14:paraId="45CC5005" w14:textId="6FFB5FE4" w:rsidR="00D62348" w:rsidRPr="00F00993" w:rsidRDefault="00C37E71" w:rsidP="00AA3429">
      <w:pPr>
        <w:jc w:val="center"/>
        <w:rPr>
          <w:rFonts w:ascii="Times New Roman" w:hAnsi="Times New Roman" w:cs="Times New Roman"/>
          <w:color w:val="000000" w:themeColor="text1"/>
        </w:rPr>
      </w:pPr>
      <w:r w:rsidRPr="00F00993">
        <w:rPr>
          <w:noProof/>
          <w:color w:val="000000" w:themeColor="text1"/>
          <w:lang w:eastAsia="pt-BR"/>
          <w:rPrChange w:id="7782" w:author="Jacyeude Araújo" w:date="2019-10-02T13:03:00Z">
            <w:rPr>
              <w:noProof/>
              <w:color w:val="000000" w:themeColor="text1"/>
              <w:lang w:eastAsia="pt-BR"/>
            </w:rPr>
          </w:rPrChange>
        </w:rPr>
        <w:drawing>
          <wp:anchor distT="0" distB="0" distL="114300" distR="114300" simplePos="0" relativeHeight="251661310" behindDoc="0" locked="0" layoutInCell="1" allowOverlap="1" wp14:anchorId="5A60C998" wp14:editId="0B23C6AD">
            <wp:simplePos x="0" y="0"/>
            <wp:positionH relativeFrom="margin">
              <wp:posOffset>3351530</wp:posOffset>
            </wp:positionH>
            <wp:positionV relativeFrom="paragraph">
              <wp:posOffset>-311422</wp:posOffset>
            </wp:positionV>
            <wp:extent cx="2763974" cy="2542540"/>
            <wp:effectExtent l="0" t="0" r="0" b="0"/>
            <wp:wrapNone/>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63974" cy="254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2348" w:rsidRPr="00F00993">
        <w:rPr>
          <w:noProof/>
          <w:color w:val="000000" w:themeColor="text1"/>
          <w:lang w:eastAsia="pt-BR"/>
          <w:rPrChange w:id="7783" w:author="Jacyeude Araújo" w:date="2019-10-02T13:03:00Z">
            <w:rPr>
              <w:noProof/>
              <w:color w:val="000000" w:themeColor="text1"/>
              <w:lang w:eastAsia="pt-BR"/>
            </w:rPr>
          </w:rPrChange>
        </w:rPr>
        <w:drawing>
          <wp:anchor distT="0" distB="0" distL="114300" distR="114300" simplePos="0" relativeHeight="251709440" behindDoc="0" locked="0" layoutInCell="1" allowOverlap="1" wp14:anchorId="356D999B" wp14:editId="21ADF752">
            <wp:simplePos x="0" y="0"/>
            <wp:positionH relativeFrom="column">
              <wp:posOffset>-125730</wp:posOffset>
            </wp:positionH>
            <wp:positionV relativeFrom="paragraph">
              <wp:posOffset>-266519</wp:posOffset>
            </wp:positionV>
            <wp:extent cx="2684780" cy="2466340"/>
            <wp:effectExtent l="0" t="0" r="1270" b="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4780" cy="246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70C" w:rsidRPr="00F00993">
        <w:rPr>
          <w:noProof/>
          <w:color w:val="000000" w:themeColor="text1"/>
          <w:lang w:eastAsia="pt-BR"/>
          <w:rPrChange w:id="7784" w:author="Jacyeude Araújo" w:date="2019-10-02T13:03:00Z">
            <w:rPr>
              <w:noProof/>
              <w:color w:val="000000" w:themeColor="text1"/>
              <w:lang w:eastAsia="pt-BR"/>
            </w:rPr>
          </w:rPrChange>
        </w:rPr>
        <mc:AlternateContent>
          <mc:Choice Requires="wps">
            <w:drawing>
              <wp:anchor distT="0" distB="0" distL="114300" distR="114300" simplePos="0" relativeHeight="251711488" behindDoc="0" locked="0" layoutInCell="1" allowOverlap="1" wp14:anchorId="45ADE4D4" wp14:editId="7A919C3E">
                <wp:simplePos x="0" y="0"/>
                <wp:positionH relativeFrom="column">
                  <wp:posOffset>3382645</wp:posOffset>
                </wp:positionH>
                <wp:positionV relativeFrom="paragraph">
                  <wp:posOffset>2209165</wp:posOffset>
                </wp:positionV>
                <wp:extent cx="2732405" cy="635"/>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4D187E53" w14:textId="30475871" w:rsidR="000E2D34" w:rsidRPr="00907B5E" w:rsidRDefault="000E2D34" w:rsidP="0046570C">
                            <w:pPr>
                              <w:pStyle w:val="Legenda"/>
                              <w:rPr>
                                <w:noProof/>
                              </w:rPr>
                            </w:pPr>
                            <w:bookmarkStart w:id="7785" w:name="_Toc20849556"/>
                            <w:del w:id="7786" w:author="Jacyeude Araújo" w:date="2019-10-02T12:44:00Z">
                              <w:r w:rsidDel="005E5B42">
                                <w:delText>Figura 69</w:delText>
                              </w:r>
                            </w:del>
                            <w:del w:id="7787"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69</w:delText>
                              </w:r>
                              <w:r w:rsidDel="00DA6A84">
                                <w:fldChar w:fldCharType="end"/>
                              </w:r>
                            </w:del>
                            <w:del w:id="7788" w:author="Jacyeude Araújo" w:date="2019-10-02T12:44:00Z">
                              <w:r w:rsidDel="005E5B42">
                                <w:delText xml:space="preserve">- </w:delText>
                              </w:r>
                              <w:r w:rsidRPr="00D73159" w:rsidDel="005E5B42">
                                <w:delText xml:space="preserve">Resultados do kernel </w:delText>
                              </w:r>
                              <w:r w:rsidDel="005E5B42">
                                <w:delText>linear</w:delText>
                              </w:r>
                              <w:r w:rsidRPr="00D73159" w:rsidDel="005E5B42">
                                <w:delText xml:space="preserve">, condição Desnível. </w:delText>
                              </w:r>
                            </w:del>
                            <w:r w:rsidRPr="00D73159">
                              <w:t>Fonte: O próprio autor.</w:t>
                            </w:r>
                            <w:bookmarkEnd w:id="7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DE4D4" id="Caixa de Texto 173" o:spid="_x0000_s1047" type="#_x0000_t202" style="position:absolute;left:0;text-align:left;margin-left:266.35pt;margin-top:173.95pt;width:21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" stroked="f">
                <v:textbox style="mso-fit-shape-to-text:t" inset="0,0,0,0">
                  <w:txbxContent>
                    <w:p w14:paraId="4D187E53" w14:textId="30475871" w:rsidR="000E2D34" w:rsidRPr="00907B5E" w:rsidRDefault="000E2D34" w:rsidP="0046570C">
                      <w:pPr>
                        <w:pStyle w:val="Legenda"/>
                        <w:rPr>
                          <w:noProof/>
                        </w:rPr>
                      </w:pPr>
                      <w:bookmarkStart w:id="7789" w:name="_Toc20849556"/>
                      <w:del w:id="7790" w:author="Jacyeude Araújo" w:date="2019-10-02T12:44:00Z">
                        <w:r w:rsidDel="005E5B42">
                          <w:delText>Figura 69</w:delText>
                        </w:r>
                      </w:del>
                      <w:del w:id="7791"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69</w:delText>
                        </w:r>
                        <w:r w:rsidDel="00DA6A84">
                          <w:fldChar w:fldCharType="end"/>
                        </w:r>
                      </w:del>
                      <w:del w:id="7792" w:author="Jacyeude Araújo" w:date="2019-10-02T12:44:00Z">
                        <w:r w:rsidDel="005E5B42">
                          <w:delText xml:space="preserve">- </w:delText>
                        </w:r>
                        <w:r w:rsidRPr="00D73159" w:rsidDel="005E5B42">
                          <w:delText xml:space="preserve">Resultados do kernel </w:delText>
                        </w:r>
                        <w:r w:rsidDel="005E5B42">
                          <w:delText>linear</w:delText>
                        </w:r>
                        <w:r w:rsidRPr="00D73159" w:rsidDel="005E5B42">
                          <w:delText xml:space="preserve">, condição Desnível. </w:delText>
                        </w:r>
                      </w:del>
                      <w:r w:rsidRPr="00D73159">
                        <w:t>Fonte: O próprio autor.</w:t>
                      </w:r>
                      <w:bookmarkEnd w:id="7789"/>
                    </w:p>
                  </w:txbxContent>
                </v:textbox>
              </v:shape>
            </w:pict>
          </mc:Fallback>
        </mc:AlternateContent>
      </w:r>
    </w:p>
    <w:p w14:paraId="46339BA1" w14:textId="2289BC2F" w:rsidR="00D62348" w:rsidRPr="00F00993" w:rsidRDefault="00D62348" w:rsidP="00AA3429">
      <w:pPr>
        <w:jc w:val="center"/>
        <w:rPr>
          <w:rFonts w:ascii="Times New Roman" w:hAnsi="Times New Roman" w:cs="Times New Roman"/>
          <w:color w:val="000000" w:themeColor="text1"/>
        </w:rPr>
      </w:pPr>
    </w:p>
    <w:p w14:paraId="50CBD65E" w14:textId="7CB5A5FE" w:rsidR="00D62348" w:rsidRPr="00F00993" w:rsidRDefault="00D62348" w:rsidP="00AA3429">
      <w:pPr>
        <w:jc w:val="center"/>
        <w:rPr>
          <w:rFonts w:ascii="Times New Roman" w:hAnsi="Times New Roman" w:cs="Times New Roman"/>
          <w:color w:val="000000" w:themeColor="text1"/>
        </w:rPr>
      </w:pPr>
    </w:p>
    <w:p w14:paraId="5FADFB1B" w14:textId="6F6CB756" w:rsidR="00D62348" w:rsidRPr="00F00993" w:rsidRDefault="00D62348" w:rsidP="00AA3429">
      <w:pPr>
        <w:jc w:val="center"/>
        <w:rPr>
          <w:rFonts w:ascii="Times New Roman" w:hAnsi="Times New Roman" w:cs="Times New Roman"/>
          <w:color w:val="000000" w:themeColor="text1"/>
        </w:rPr>
      </w:pPr>
    </w:p>
    <w:p w14:paraId="38C262A4" w14:textId="77777777" w:rsidR="00D62348" w:rsidRPr="00F00993" w:rsidRDefault="00D62348" w:rsidP="00AA3429">
      <w:pPr>
        <w:jc w:val="center"/>
        <w:rPr>
          <w:rFonts w:ascii="Times New Roman" w:hAnsi="Times New Roman" w:cs="Times New Roman"/>
          <w:color w:val="000000" w:themeColor="text1"/>
        </w:rPr>
      </w:pPr>
    </w:p>
    <w:p w14:paraId="0E080BD9" w14:textId="56EB5B53" w:rsidR="00D62348" w:rsidRPr="00F00993" w:rsidRDefault="00D62348" w:rsidP="00AA3429">
      <w:pPr>
        <w:jc w:val="center"/>
        <w:rPr>
          <w:rFonts w:ascii="Times New Roman" w:hAnsi="Times New Roman" w:cs="Times New Roman"/>
          <w:color w:val="000000" w:themeColor="text1"/>
        </w:rPr>
      </w:pPr>
    </w:p>
    <w:p w14:paraId="757602FD" w14:textId="240473B3" w:rsidR="001C0F2D" w:rsidRPr="00F00993" w:rsidRDefault="001C0F2D" w:rsidP="00AA3429">
      <w:pPr>
        <w:jc w:val="center"/>
        <w:rPr>
          <w:rFonts w:ascii="Times New Roman" w:hAnsi="Times New Roman" w:cs="Times New Roman"/>
          <w:color w:val="000000" w:themeColor="text1"/>
        </w:rPr>
      </w:pPr>
    </w:p>
    <w:p w14:paraId="4B5D8F82" w14:textId="2BA7F954" w:rsidR="001C0F2D" w:rsidRPr="00F00993" w:rsidRDefault="00D62348" w:rsidP="00AA3429">
      <w:pPr>
        <w:keepNext/>
        <w:jc w:val="center"/>
        <w:rPr>
          <w:rFonts w:ascii="Times New Roman" w:hAnsi="Times New Roman" w:cs="Times New Roman"/>
          <w:color w:val="000000" w:themeColor="text1"/>
        </w:rPr>
      </w:pPr>
      <w:r w:rsidRPr="00F00993">
        <w:rPr>
          <w:rFonts w:ascii="Times New Roman" w:hAnsi="Times New Roman" w:cs="Times New Roman"/>
          <w:noProof/>
          <w:color w:val="000000" w:themeColor="text1"/>
        </w:rPr>
        <w:t xml:space="preserve">                                                          </w:t>
      </w:r>
      <w:r w:rsidR="00AA3429" w:rsidRPr="00F00993">
        <w:rPr>
          <w:rFonts w:ascii="Times New Roman" w:hAnsi="Times New Roman" w:cs="Times New Roman"/>
          <w:color w:val="000000" w:themeColor="text1"/>
        </w:rPr>
        <w:t xml:space="preserve">      </w:t>
      </w:r>
    </w:p>
    <w:p w14:paraId="2508CE05" w14:textId="3DB4C75F" w:rsidR="00C37E71" w:rsidRPr="00F00993" w:rsidDel="005E5B42" w:rsidRDefault="001C0F2D">
      <w:pPr>
        <w:pStyle w:val="Legenda"/>
        <w:spacing w:after="0"/>
        <w:rPr>
          <w:del w:id="7793" w:author="Jacyeude Araújo" w:date="2019-10-02T12:45:00Z"/>
          <w:color w:val="000000" w:themeColor="text1"/>
        </w:rPr>
      </w:pPr>
      <w:del w:id="7794" w:author="Jacyeude Araújo" w:date="2019-10-02T12:45:00Z">
        <w:r w:rsidRPr="00F00993" w:rsidDel="005E5B42">
          <w:rPr>
            <w:rFonts w:ascii="Times New Roman" w:hAnsi="Times New Roman" w:cs="Times New Roman"/>
            <w:i w:val="0"/>
            <w:iCs w:val="0"/>
            <w:color w:val="000000" w:themeColor="text1"/>
          </w:rPr>
          <w:delText xml:space="preserve">Figura </w:delText>
        </w:r>
        <w:r w:rsidR="00C37E71" w:rsidRPr="00F00993" w:rsidDel="005E5B42">
          <w:rPr>
            <w:rFonts w:ascii="Times New Roman" w:hAnsi="Times New Roman" w:cs="Times New Roman"/>
            <w:i w:val="0"/>
            <w:iCs w:val="0"/>
            <w:color w:val="000000" w:themeColor="text1"/>
          </w:rPr>
          <w:delText>70</w:delText>
        </w:r>
        <w:r w:rsidRPr="00F00993" w:rsidDel="005E5B42">
          <w:rPr>
            <w:rFonts w:ascii="Times New Roman" w:hAnsi="Times New Roman" w:cs="Times New Roman"/>
            <w:i w:val="0"/>
            <w:iCs w:val="0"/>
            <w:color w:val="000000" w:themeColor="text1"/>
          </w:rPr>
          <w:delText xml:space="preserve"> </w:delText>
        </w:r>
        <w:r w:rsidR="0046570C" w:rsidRPr="00F00993" w:rsidDel="005E5B42">
          <w:rPr>
            <w:rFonts w:ascii="Times New Roman" w:hAnsi="Times New Roman" w:cs="Times New Roman"/>
            <w:i w:val="0"/>
            <w:iCs w:val="0"/>
            <w:color w:val="000000" w:themeColor="text1"/>
          </w:rPr>
          <w:delText>- Resultados</w:delText>
        </w:r>
        <w:r w:rsidR="0046570C" w:rsidRPr="00F00993" w:rsidDel="005E5B42">
          <w:rPr>
            <w:i w:val="0"/>
            <w:iCs w:val="0"/>
            <w:color w:val="000000" w:themeColor="text1"/>
          </w:rPr>
          <w:delText xml:space="preserve"> do kernel linear</w:delText>
        </w:r>
      </w:del>
    </w:p>
    <w:p w14:paraId="36F991B9" w14:textId="7935E5F7" w:rsidR="0046570C" w:rsidRPr="00F00993" w:rsidRDefault="0046570C">
      <w:pPr>
        <w:pStyle w:val="Legenda"/>
        <w:spacing w:after="0"/>
        <w:rPr>
          <w:color w:val="000000" w:themeColor="text1"/>
        </w:rPr>
        <w:pPrChange w:id="7795" w:author="Jacyeude Araújo" w:date="2019-10-02T12:45:00Z">
          <w:pPr>
            <w:pStyle w:val="Legenda"/>
          </w:pPr>
        </w:pPrChange>
      </w:pPr>
      <w:bookmarkStart w:id="7796" w:name="_Toc20849557"/>
      <w:del w:id="7797" w:author="Jacyeude Araújo" w:date="2019-10-02T12:45:00Z">
        <w:r w:rsidRPr="00F00993" w:rsidDel="005E5B42">
          <w:rPr>
            <w:color w:val="000000" w:themeColor="text1"/>
          </w:rPr>
          <w:delText xml:space="preserve">condição Desnível. Fonte: O próprio autor. </w:delText>
        </w:r>
        <w:r w:rsidRPr="00F00993" w:rsidDel="005E5B42">
          <w:rPr>
            <w:color w:val="000000" w:themeColor="text1"/>
          </w:rPr>
          <w:tab/>
        </w:r>
        <w:r w:rsidR="001C0F2D" w:rsidRPr="00F00993" w:rsidDel="005E5B42">
          <w:rPr>
            <w:rFonts w:ascii="Times New Roman" w:hAnsi="Times New Roman" w:cs="Times New Roman"/>
            <w:color w:val="000000" w:themeColor="text1"/>
          </w:rPr>
          <w:tab/>
        </w:r>
        <w:r w:rsidR="001C0F2D" w:rsidRPr="00F00993" w:rsidDel="005E5B42">
          <w:rPr>
            <w:rFonts w:ascii="Times New Roman" w:hAnsi="Times New Roman" w:cs="Times New Roman"/>
            <w:color w:val="000000" w:themeColor="text1"/>
          </w:rPr>
          <w:tab/>
        </w:r>
        <w:r w:rsidR="001C0F2D" w:rsidRPr="00F00993" w:rsidDel="005E5B42">
          <w:rPr>
            <w:rFonts w:ascii="Times New Roman" w:hAnsi="Times New Roman" w:cs="Times New Roman"/>
            <w:color w:val="000000" w:themeColor="text1"/>
          </w:rPr>
          <w:tab/>
          <w:delText xml:space="preserve">Figura </w:delText>
        </w:r>
      </w:del>
      <w:del w:id="7798" w:author="Jacyeude Araújo" w:date="2019-10-02T10:09:00Z">
        <w:r w:rsidR="00CC0B09" w:rsidRPr="00F00993" w:rsidDel="00DA6A84">
          <w:rPr>
            <w:rFonts w:ascii="Times New Roman" w:hAnsi="Times New Roman" w:cs="Times New Roman"/>
            <w:color w:val="000000" w:themeColor="text1"/>
            <w:rPrChange w:id="7799" w:author="Jacyeude Araújo" w:date="2019-10-02T13:03:00Z">
              <w:rPr>
                <w:rFonts w:ascii="Times New Roman" w:hAnsi="Times New Roman" w:cs="Times New Roman"/>
                <w:color w:val="000000" w:themeColor="text1"/>
              </w:rPr>
            </w:rPrChange>
          </w:rPr>
          <w:fldChar w:fldCharType="begin"/>
        </w:r>
        <w:r w:rsidR="00CC0B09" w:rsidRPr="00F00993" w:rsidDel="00DA6A84">
          <w:rPr>
            <w:rFonts w:ascii="Times New Roman" w:hAnsi="Times New Roman" w:cs="Times New Roman"/>
            <w:color w:val="000000" w:themeColor="text1"/>
          </w:rPr>
          <w:delInstrText xml:space="preserve"> SEQ Figura \* ARABIC </w:delInstrText>
        </w:r>
        <w:r w:rsidR="00CC0B09" w:rsidRPr="00F00993" w:rsidDel="00DA6A84">
          <w:rPr>
            <w:rFonts w:ascii="Times New Roman" w:hAnsi="Times New Roman" w:cs="Times New Roman"/>
            <w:color w:val="000000" w:themeColor="text1"/>
            <w:rPrChange w:id="7800" w:author="Jacyeude Araújo" w:date="2019-10-02T13:03:00Z">
              <w:rPr>
                <w:rFonts w:ascii="Times New Roman" w:hAnsi="Times New Roman" w:cs="Times New Roman"/>
                <w:color w:val="000000" w:themeColor="text1"/>
              </w:rPr>
            </w:rPrChange>
          </w:rPr>
          <w:fldChar w:fldCharType="separate"/>
        </w:r>
        <w:r w:rsidR="00EE7A76" w:rsidRPr="00F00993" w:rsidDel="00DA6A84">
          <w:rPr>
            <w:rFonts w:ascii="Times New Roman" w:hAnsi="Times New Roman" w:cs="Times New Roman"/>
            <w:noProof/>
            <w:color w:val="000000" w:themeColor="text1"/>
          </w:rPr>
          <w:delText>70</w:delText>
        </w:r>
        <w:r w:rsidR="00CC0B09" w:rsidRPr="00F00993" w:rsidDel="00DA6A84">
          <w:rPr>
            <w:rFonts w:ascii="Times New Roman" w:hAnsi="Times New Roman" w:cs="Times New Roman"/>
            <w:color w:val="000000" w:themeColor="text1"/>
            <w:rPrChange w:id="7801" w:author="Jacyeude Araújo" w:date="2019-10-02T13:03:00Z">
              <w:rPr>
                <w:rFonts w:ascii="Times New Roman" w:hAnsi="Times New Roman" w:cs="Times New Roman"/>
                <w:color w:val="000000" w:themeColor="text1"/>
              </w:rPr>
            </w:rPrChange>
          </w:rPr>
          <w:fldChar w:fldCharType="end"/>
        </w:r>
      </w:del>
      <w:del w:id="7802" w:author="Jacyeude Araújo" w:date="2019-10-02T12:45:00Z">
        <w:r w:rsidR="001C0F2D" w:rsidRPr="00F00993" w:rsidDel="005E5B42">
          <w:rPr>
            <w:rFonts w:ascii="Times New Roman" w:hAnsi="Times New Roman" w:cs="Times New Roman"/>
            <w:color w:val="000000" w:themeColor="text1"/>
          </w:rPr>
          <w:delText xml:space="preserve"> -  </w:delText>
        </w:r>
        <w:r w:rsidRPr="00F00993" w:rsidDel="005E5B42">
          <w:rPr>
            <w:color w:val="000000" w:themeColor="text1"/>
          </w:rPr>
          <w:delText>Resultados do kernel Sigmoid, condição</w:delText>
        </w:r>
        <w:bookmarkEnd w:id="7796"/>
        <w:r w:rsidRPr="00F00993" w:rsidDel="005E5B42">
          <w:rPr>
            <w:color w:val="000000" w:themeColor="text1"/>
          </w:rPr>
          <w:delText xml:space="preserve"> </w:delText>
        </w:r>
      </w:del>
      <w:ins w:id="7803" w:author="Jacyeude Araújo" w:date="2019-10-02T12:45:00Z">
        <w:r w:rsidR="005E5B42" w:rsidRPr="00F00993">
          <w:rPr>
            <w:color w:val="000000" w:themeColor="text1"/>
          </w:rPr>
          <w:t>Fonte: O próprio autor</w:t>
        </w:r>
      </w:ins>
    </w:p>
    <w:p w14:paraId="318310B6" w14:textId="77777777" w:rsidR="001C0F2D" w:rsidRPr="00F00993" w:rsidRDefault="001C0F2D" w:rsidP="00C37E71">
      <w:pPr>
        <w:spacing w:after="0" w:line="360" w:lineRule="auto"/>
        <w:rPr>
          <w:rFonts w:ascii="Times New Roman" w:hAnsi="Times New Roman" w:cs="Times New Roman"/>
          <w:color w:val="000000" w:themeColor="text1"/>
          <w:sz w:val="24"/>
          <w:szCs w:val="24"/>
        </w:rPr>
      </w:pPr>
    </w:p>
    <w:p w14:paraId="0C24F069" w14:textId="79585C23"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resultados obtidos de </w:t>
      </w:r>
      <w:r w:rsidRPr="00F00993">
        <w:rPr>
          <w:rFonts w:ascii="Times New Roman" w:hAnsi="Times New Roman" w:cs="Times New Roman"/>
          <w:i/>
          <w:iCs/>
          <w:color w:val="000000" w:themeColor="text1"/>
          <w:sz w:val="24"/>
          <w:szCs w:val="24"/>
        </w:rPr>
        <w:t>Analysis</w:t>
      </w:r>
      <w:r w:rsidRPr="00F00993">
        <w:rPr>
          <w:rFonts w:ascii="Times New Roman" w:hAnsi="Times New Roman" w:cs="Times New Roman"/>
          <w:color w:val="000000" w:themeColor="text1"/>
          <w:sz w:val="24"/>
          <w:szCs w:val="24"/>
        </w:rPr>
        <w:t>, mostraram que o kernel polynomial apresentou melhor performance de treino, onde foi obtido 0.953, mostrando a tendência de correlação entre resultados previstos e o alvo(</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xml:space="preserve">) indicado. As descrições de valores dos erros representam os limites do dimensionamento do hiperplano de margem máxima de separação das classes. A seguir na </w:t>
      </w:r>
      <w:del w:id="7804" w:author="Jacyeude Araújo" w:date="2019-10-02T12:46:00Z">
        <w:r w:rsidRPr="00F00993" w:rsidDel="005E5B42">
          <w:rPr>
            <w:rFonts w:ascii="Times New Roman" w:hAnsi="Times New Roman" w:cs="Times New Roman"/>
            <w:color w:val="000000" w:themeColor="text1"/>
            <w:sz w:val="24"/>
            <w:szCs w:val="24"/>
          </w:rPr>
          <w:delText>f</w:delText>
        </w:r>
      </w:del>
      <w:ins w:id="7805" w:author="Jacyeude Araújo" w:date="2019-10-02T12:46:00Z">
        <w:r w:rsidR="005E5B42" w:rsidRPr="00F00993">
          <w:rPr>
            <w:rFonts w:ascii="Times New Roman" w:hAnsi="Times New Roman" w:cs="Times New Roman"/>
            <w:color w:val="000000" w:themeColor="text1"/>
            <w:sz w:val="24"/>
            <w:szCs w:val="24"/>
          </w:rPr>
          <w:t>F</w:t>
        </w:r>
      </w:ins>
      <w:r w:rsidRPr="00F00993">
        <w:rPr>
          <w:rFonts w:ascii="Times New Roman" w:hAnsi="Times New Roman" w:cs="Times New Roman"/>
          <w:color w:val="000000" w:themeColor="text1"/>
          <w:sz w:val="24"/>
          <w:szCs w:val="24"/>
        </w:rPr>
        <w:t xml:space="preserve">igura </w:t>
      </w:r>
      <w:del w:id="7806" w:author="Jacyeude Araújo" w:date="2019-10-02T12:46:00Z">
        <w:r w:rsidR="003C11DD" w:rsidRPr="00F00993" w:rsidDel="005E5B42">
          <w:rPr>
            <w:rFonts w:ascii="Times New Roman" w:hAnsi="Times New Roman" w:cs="Times New Roman"/>
            <w:color w:val="000000" w:themeColor="text1"/>
            <w:sz w:val="24"/>
            <w:szCs w:val="24"/>
          </w:rPr>
          <w:delText>71</w:delText>
        </w:r>
      </w:del>
      <w:ins w:id="7807" w:author="Jacyeude Araújo" w:date="2019-10-02T12:46:00Z">
        <w:r w:rsidR="005E5B42" w:rsidRPr="00F00993">
          <w:rPr>
            <w:rFonts w:ascii="Times New Roman" w:hAnsi="Times New Roman" w:cs="Times New Roman"/>
            <w:color w:val="000000" w:themeColor="text1"/>
            <w:sz w:val="24"/>
            <w:szCs w:val="24"/>
          </w:rPr>
          <w:t>66</w:t>
        </w:r>
      </w:ins>
      <w:r w:rsidRPr="00F00993">
        <w:rPr>
          <w:rFonts w:ascii="Times New Roman" w:hAnsi="Times New Roman" w:cs="Times New Roman"/>
          <w:color w:val="000000" w:themeColor="text1"/>
          <w:sz w:val="24"/>
          <w:szCs w:val="24"/>
        </w:rPr>
        <w:t>, o gráfico das representações das correlações obtidas para os kernels utilizados.</w:t>
      </w:r>
    </w:p>
    <w:p w14:paraId="4AD5897E" w14:textId="21EB3532" w:rsidR="005E5B42" w:rsidRPr="00F00993" w:rsidRDefault="005E5B42">
      <w:pPr>
        <w:pStyle w:val="Legenda"/>
        <w:keepNext/>
        <w:jc w:val="center"/>
        <w:rPr>
          <w:ins w:id="7808" w:author="Jacyeude Araújo" w:date="2019-10-02T12:46:00Z"/>
          <w:color w:val="000000" w:themeColor="text1"/>
          <w:rPrChange w:id="7809" w:author="Jacyeude Araújo" w:date="2019-10-02T13:03:00Z">
            <w:rPr>
              <w:ins w:id="7810" w:author="Jacyeude Araújo" w:date="2019-10-02T12:46:00Z"/>
            </w:rPr>
          </w:rPrChange>
        </w:rPr>
        <w:pPrChange w:id="7811" w:author="Jacyeude Araújo" w:date="2019-10-02T12:46:00Z">
          <w:pPr>
            <w:pStyle w:val="Legenda"/>
          </w:pPr>
        </w:pPrChange>
      </w:pPr>
      <w:ins w:id="7812" w:author="Jacyeude Araújo" w:date="2019-10-02T12:46:00Z">
        <w:r w:rsidRPr="00F00993">
          <w:rPr>
            <w:color w:val="000000" w:themeColor="text1"/>
            <w:rPrChange w:id="7813" w:author="Jacyeude Araújo" w:date="2019-10-02T13:03:00Z">
              <w:rPr/>
            </w:rPrChange>
          </w:rPr>
          <w:t xml:space="preserve">Figura </w:t>
        </w:r>
        <w:r w:rsidRPr="00F00993">
          <w:rPr>
            <w:color w:val="000000" w:themeColor="text1"/>
            <w:rPrChange w:id="7814" w:author="Jacyeude Araújo" w:date="2019-10-02T13:03:00Z">
              <w:rPr/>
            </w:rPrChange>
          </w:rPr>
          <w:fldChar w:fldCharType="begin"/>
        </w:r>
        <w:r w:rsidRPr="00F00993">
          <w:rPr>
            <w:color w:val="000000" w:themeColor="text1"/>
            <w:rPrChange w:id="7815" w:author="Jacyeude Araújo" w:date="2019-10-02T13:03:00Z">
              <w:rPr/>
            </w:rPrChange>
          </w:rPr>
          <w:instrText xml:space="preserve"> SEQ Figura \* ARABIC </w:instrText>
        </w:r>
      </w:ins>
      <w:r w:rsidRPr="00F00993">
        <w:rPr>
          <w:color w:val="000000" w:themeColor="text1"/>
          <w:rPrChange w:id="7816" w:author="Jacyeude Araújo" w:date="2019-10-02T13:03:00Z">
            <w:rPr/>
          </w:rPrChange>
        </w:rPr>
        <w:fldChar w:fldCharType="separate"/>
      </w:r>
      <w:r w:rsidR="0008128E">
        <w:rPr>
          <w:noProof/>
          <w:color w:val="000000" w:themeColor="text1"/>
        </w:rPr>
        <w:t>66</w:t>
      </w:r>
      <w:ins w:id="7817" w:author="Jacyeude Araújo" w:date="2019-10-02T12:46:00Z">
        <w:r w:rsidRPr="00F00993">
          <w:rPr>
            <w:color w:val="000000" w:themeColor="text1"/>
            <w:rPrChange w:id="7818" w:author="Jacyeude Araújo" w:date="2019-10-02T13:03:00Z">
              <w:rPr/>
            </w:rPrChange>
          </w:rPr>
          <w:fldChar w:fldCharType="end"/>
        </w:r>
        <w:r w:rsidRPr="00F00993">
          <w:rPr>
            <w:color w:val="000000" w:themeColor="text1"/>
            <w:rPrChange w:id="7819" w:author="Jacyeude Araújo" w:date="2019-10-02T13:03:00Z">
              <w:rPr/>
            </w:rPrChange>
          </w:rPr>
          <w:t xml:space="preserve"> - Correlação linear por kernel - condição duas fases</w:t>
        </w:r>
      </w:ins>
    </w:p>
    <w:p w14:paraId="501FD673" w14:textId="18699709" w:rsidR="00075D6D" w:rsidRPr="00F00993" w:rsidRDefault="00D62348" w:rsidP="00075D6D">
      <w:pPr>
        <w:keepNext/>
        <w:spacing w:after="0" w:line="360" w:lineRule="auto"/>
        <w:jc w:val="center"/>
        <w:rPr>
          <w:rFonts w:ascii="Times New Roman" w:hAnsi="Times New Roman" w:cs="Times New Roman"/>
          <w:color w:val="000000" w:themeColor="text1"/>
        </w:rPr>
      </w:pPr>
      <w:r w:rsidRPr="00F00993">
        <w:rPr>
          <w:rFonts w:ascii="Times New Roman" w:hAnsi="Times New Roman" w:cs="Times New Roman"/>
          <w:noProof/>
          <w:color w:val="000000" w:themeColor="text1"/>
          <w:lang w:eastAsia="pt-BR"/>
          <w:rPrChange w:id="7820" w:author="Jacyeude Araújo" w:date="2019-10-02T13:03:00Z">
            <w:rPr>
              <w:rFonts w:ascii="Times New Roman" w:hAnsi="Times New Roman" w:cs="Times New Roman"/>
              <w:noProof/>
              <w:color w:val="000000" w:themeColor="text1"/>
              <w:lang w:eastAsia="pt-BR"/>
            </w:rPr>
          </w:rPrChange>
        </w:rPr>
        <w:drawing>
          <wp:inline distT="0" distB="0" distL="0" distR="0" wp14:anchorId="614C8F62" wp14:editId="3D60FA60">
            <wp:extent cx="3592377" cy="1889841"/>
            <wp:effectExtent l="0" t="0" r="8255"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47669" cy="1918928"/>
                    </a:xfrm>
                    <a:prstGeom prst="rect">
                      <a:avLst/>
                    </a:prstGeom>
                    <a:noFill/>
                    <a:ln>
                      <a:noFill/>
                    </a:ln>
                  </pic:spPr>
                </pic:pic>
              </a:graphicData>
            </a:graphic>
          </wp:inline>
        </w:drawing>
      </w:r>
    </w:p>
    <w:p w14:paraId="00279AE7" w14:textId="4464A592" w:rsidR="001C0F2D" w:rsidRPr="00F00993" w:rsidRDefault="00075D6D" w:rsidP="00075D6D">
      <w:pPr>
        <w:pStyle w:val="Legenda"/>
        <w:jc w:val="center"/>
        <w:rPr>
          <w:rFonts w:ascii="Times New Roman" w:hAnsi="Times New Roman" w:cs="Times New Roman"/>
          <w:color w:val="000000" w:themeColor="text1"/>
          <w:sz w:val="24"/>
          <w:szCs w:val="24"/>
        </w:rPr>
      </w:pPr>
      <w:del w:id="7821" w:author="Jacyeude Araújo" w:date="2019-10-02T12:46:00Z">
        <w:r w:rsidRPr="00F00993" w:rsidDel="005E5B42">
          <w:rPr>
            <w:rFonts w:ascii="Times New Roman" w:hAnsi="Times New Roman" w:cs="Times New Roman"/>
            <w:color w:val="000000" w:themeColor="text1"/>
          </w:rPr>
          <w:delText xml:space="preserve">Figura </w:delText>
        </w:r>
        <w:r w:rsidR="00C37E71" w:rsidRPr="00F00993" w:rsidDel="005E5B42">
          <w:rPr>
            <w:rFonts w:ascii="Times New Roman" w:hAnsi="Times New Roman" w:cs="Times New Roman"/>
            <w:color w:val="000000" w:themeColor="text1"/>
          </w:rPr>
          <w:delText>71</w:delText>
        </w:r>
        <w:r w:rsidRPr="00F00993" w:rsidDel="005E5B42">
          <w:rPr>
            <w:rFonts w:ascii="Times New Roman" w:hAnsi="Times New Roman" w:cs="Times New Roman"/>
            <w:color w:val="000000" w:themeColor="text1"/>
          </w:rPr>
          <w:delText xml:space="preserve"> -Correlação linear por kernel - condição duas fases</w:delText>
        </w:r>
      </w:del>
      <w:ins w:id="7822" w:author="Jacyeude Araújo" w:date="2019-10-02T12:46:00Z">
        <w:r w:rsidR="005E5B42" w:rsidRPr="00F00993">
          <w:rPr>
            <w:rFonts w:ascii="Times New Roman" w:hAnsi="Times New Roman" w:cs="Times New Roman"/>
            <w:color w:val="000000" w:themeColor="text1"/>
          </w:rPr>
          <w:t>Fonte: O próprio autor.</w:t>
        </w:r>
      </w:ins>
    </w:p>
    <w:p w14:paraId="0A6E5096" w14:textId="77777777" w:rsidR="001C0F2D" w:rsidRPr="00F00993" w:rsidRDefault="001C0F2D" w:rsidP="001C0F2D">
      <w:pPr>
        <w:spacing w:after="0" w:line="360" w:lineRule="auto"/>
        <w:jc w:val="center"/>
        <w:rPr>
          <w:rFonts w:ascii="Times New Roman" w:hAnsi="Times New Roman" w:cs="Times New Roman"/>
          <w:color w:val="000000" w:themeColor="text1"/>
          <w:sz w:val="24"/>
          <w:szCs w:val="24"/>
        </w:rPr>
      </w:pPr>
    </w:p>
    <w:p w14:paraId="4516349A" w14:textId="3E52DDED"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Portanto, a capacidade de o classificador reconhecer corretamente a amostra selecionada é satisfatória, sendo </w:t>
      </w:r>
      <w:proofErr w:type="spellStart"/>
      <w:r w:rsidR="00D62348" w:rsidRPr="00F00993">
        <w:rPr>
          <w:rFonts w:ascii="Times New Roman" w:hAnsi="Times New Roman" w:cs="Times New Roman"/>
          <w:color w:val="000000" w:themeColor="text1"/>
          <w:sz w:val="24"/>
          <w:szCs w:val="24"/>
        </w:rPr>
        <w:t>rbf</w:t>
      </w:r>
      <w:proofErr w:type="spellEnd"/>
      <w:r w:rsidR="00D62348"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color w:val="000000" w:themeColor="text1"/>
          <w:sz w:val="24"/>
          <w:szCs w:val="24"/>
        </w:rPr>
        <w:t>o kernel que obteve melhor performance</w:t>
      </w:r>
      <w:r w:rsidR="00D62348" w:rsidRPr="00F00993">
        <w:rPr>
          <w:rFonts w:ascii="Times New Roman" w:hAnsi="Times New Roman" w:cs="Times New Roman"/>
          <w:color w:val="000000" w:themeColor="text1"/>
          <w:sz w:val="24"/>
          <w:szCs w:val="24"/>
        </w:rPr>
        <w:t xml:space="preserve"> com 0.83 de correlação entre dados previstos e indicados</w:t>
      </w:r>
      <w:r w:rsidRPr="00F00993">
        <w:rPr>
          <w:rFonts w:ascii="Times New Roman" w:hAnsi="Times New Roman" w:cs="Times New Roman"/>
          <w:color w:val="000000" w:themeColor="text1"/>
          <w:sz w:val="24"/>
          <w:szCs w:val="24"/>
        </w:rPr>
        <w:t>. Definindo a localização da característica do teste físico de funcionamento do motor com alimentação de somente duas fases.</w:t>
      </w:r>
    </w:p>
    <w:p w14:paraId="7FECE34E"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3DD9236B" w14:textId="4F28E67F" w:rsidR="001C0F2D" w:rsidRPr="00F00993" w:rsidRDefault="001C0F2D" w:rsidP="001C0F2D">
      <w:pPr>
        <w:pStyle w:val="Ttulo3"/>
        <w:rPr>
          <w:rFonts w:ascii="Times New Roman" w:hAnsi="Times New Roman" w:cs="Times New Roman"/>
          <w:color w:val="000000" w:themeColor="text1"/>
        </w:rPr>
      </w:pPr>
      <w:bookmarkStart w:id="7823" w:name="_Toc20921331"/>
      <w:r w:rsidRPr="00F00993">
        <w:rPr>
          <w:rFonts w:ascii="Times New Roman" w:hAnsi="Times New Roman" w:cs="Times New Roman"/>
          <w:color w:val="000000" w:themeColor="text1"/>
        </w:rPr>
        <w:lastRenderedPageBreak/>
        <w:t xml:space="preserve">5.3.4 </w:t>
      </w:r>
      <w:proofErr w:type="spellStart"/>
      <w:r w:rsidRPr="00F00993">
        <w:rPr>
          <w:rFonts w:ascii="Times New Roman" w:hAnsi="Times New Roman" w:cs="Times New Roman"/>
          <w:i/>
          <w:iCs/>
          <w:color w:val="000000" w:themeColor="text1"/>
        </w:rPr>
        <w:t>Dataset</w:t>
      </w:r>
      <w:proofErr w:type="spellEnd"/>
      <w:r w:rsidRPr="00F00993">
        <w:rPr>
          <w:rFonts w:ascii="Times New Roman" w:hAnsi="Times New Roman" w:cs="Times New Roman"/>
          <w:color w:val="000000" w:themeColor="text1"/>
        </w:rPr>
        <w:t xml:space="preserve"> 4 - Condições de Desnível na base</w:t>
      </w:r>
      <w:bookmarkEnd w:id="7823"/>
    </w:p>
    <w:p w14:paraId="4E3091EB" w14:textId="15799CA8" w:rsidR="001C0F2D" w:rsidRPr="00F00993"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385ABA3D" w14:textId="6A665B0D" w:rsidR="001C0F2D" w:rsidRPr="00F00993" w:rsidRDefault="005E5B42" w:rsidP="001C0F2D">
      <w:pPr>
        <w:spacing w:after="0" w:line="360" w:lineRule="auto"/>
        <w:ind w:firstLine="1440"/>
        <w:jc w:val="both"/>
        <w:rPr>
          <w:rFonts w:ascii="Times New Roman" w:hAnsi="Times New Roman" w:cs="Times New Roman"/>
          <w:color w:val="000000" w:themeColor="text1"/>
          <w:sz w:val="24"/>
          <w:szCs w:val="24"/>
        </w:rPr>
      </w:pPr>
      <w:ins w:id="7824" w:author="Jacyeude Araújo" w:date="2019-10-02T12:48:00Z">
        <w:r w:rsidRPr="00F00993">
          <w:rPr>
            <w:noProof/>
            <w:color w:val="000000" w:themeColor="text1"/>
            <w:rPrChange w:id="7825" w:author="Jacyeude Araújo" w:date="2019-10-02T13:03:00Z">
              <w:rPr>
                <w:noProof/>
              </w:rPr>
            </w:rPrChange>
          </w:rPr>
          <mc:AlternateContent>
            <mc:Choice Requires="wps">
              <w:drawing>
                <wp:anchor distT="0" distB="0" distL="114300" distR="114300" simplePos="0" relativeHeight="251745280" behindDoc="0" locked="0" layoutInCell="1" allowOverlap="1" wp14:anchorId="5B0A2549" wp14:editId="26228946">
                  <wp:simplePos x="0" y="0"/>
                  <wp:positionH relativeFrom="margin">
                    <wp:align>right</wp:align>
                  </wp:positionH>
                  <wp:positionV relativeFrom="paragraph">
                    <wp:posOffset>1026160</wp:posOffset>
                  </wp:positionV>
                  <wp:extent cx="2622550" cy="274320"/>
                  <wp:effectExtent l="0" t="0" r="6350" b="0"/>
                  <wp:wrapNone/>
                  <wp:docPr id="178" name="Caixa de Texto 178"/>
                  <wp:cNvGraphicFramePr/>
                  <a:graphic xmlns:a="http://schemas.openxmlformats.org/drawingml/2006/main">
                    <a:graphicData uri="http://schemas.microsoft.com/office/word/2010/wordprocessingShape">
                      <wps:wsp>
                        <wps:cNvSpPr txBox="1"/>
                        <wps:spPr>
                          <a:xfrm>
                            <a:off x="0" y="0"/>
                            <a:ext cx="2622550" cy="274320"/>
                          </a:xfrm>
                          <a:prstGeom prst="rect">
                            <a:avLst/>
                          </a:prstGeom>
                          <a:solidFill>
                            <a:prstClr val="white"/>
                          </a:solidFill>
                          <a:ln>
                            <a:noFill/>
                          </a:ln>
                        </wps:spPr>
                        <wps:txbx>
                          <w:txbxContent>
                            <w:p w14:paraId="1DD5EB1C" w14:textId="6003CEA1" w:rsidR="000E2D34" w:rsidRPr="002D23CE" w:rsidRDefault="000E2D34">
                              <w:pPr>
                                <w:pStyle w:val="Legenda"/>
                                <w:rPr>
                                  <w:rFonts w:ascii="Times New Roman" w:hAnsi="Times New Roman" w:cs="Times New Roman"/>
                                  <w:noProof/>
                                  <w:color w:val="000000" w:themeColor="text1"/>
                                  <w:sz w:val="24"/>
                                  <w:szCs w:val="24"/>
                                </w:rPr>
                                <w:pPrChange w:id="7826" w:author="Jacyeude Araújo" w:date="2019-10-02T12:48:00Z">
                                  <w:pPr>
                                    <w:spacing w:after="0" w:line="360" w:lineRule="auto"/>
                                    <w:ind w:firstLine="1440"/>
                                    <w:jc w:val="both"/>
                                  </w:pPr>
                                </w:pPrChange>
                              </w:pPr>
                              <w:ins w:id="7827" w:author="Jacyeude Araújo" w:date="2019-10-02T12:48:00Z">
                                <w:r>
                                  <w:t xml:space="preserve">Figura </w:t>
                                </w:r>
                                <w:r>
                                  <w:fldChar w:fldCharType="begin"/>
                                </w:r>
                                <w:r>
                                  <w:instrText xml:space="preserve"> SEQ Figura \* ARABIC </w:instrText>
                                </w:r>
                              </w:ins>
                              <w:r>
                                <w:fldChar w:fldCharType="separate"/>
                              </w:r>
                              <w:r w:rsidR="0008128E">
                                <w:rPr>
                                  <w:noProof/>
                                </w:rPr>
                                <w:t>67</w:t>
                              </w:r>
                              <w:ins w:id="7828" w:author="Jacyeude Araújo" w:date="2019-10-02T12:48:00Z">
                                <w:r>
                                  <w:fldChar w:fldCharType="end"/>
                                </w:r>
                                <w:r>
                                  <w:t xml:space="preserve"> - </w:t>
                                </w:r>
                                <w:r w:rsidRPr="00762A53">
                                  <w:t>Resultados do kernel Polynomial, condição Desnível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A2549" id="Caixa de Texto 178" o:spid="_x0000_s1048" type="#_x0000_t202" style="position:absolute;left:0;text-align:left;margin-left:155.3pt;margin-top:80.8pt;width:206.5pt;height:21.6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" stroked="f">
                  <v:textbox inset="0,0,0,0">
                    <w:txbxContent>
                      <w:p w14:paraId="1DD5EB1C" w14:textId="6003CEA1" w:rsidR="000E2D34" w:rsidRPr="002D23CE" w:rsidRDefault="000E2D34">
                        <w:pPr>
                          <w:pStyle w:val="Legenda"/>
                          <w:rPr>
                            <w:rFonts w:ascii="Times New Roman" w:hAnsi="Times New Roman" w:cs="Times New Roman"/>
                            <w:noProof/>
                            <w:color w:val="000000" w:themeColor="text1"/>
                            <w:sz w:val="24"/>
                            <w:szCs w:val="24"/>
                          </w:rPr>
                          <w:pPrChange w:id="7829" w:author="Jacyeude Araújo" w:date="2019-10-02T12:48:00Z">
                            <w:pPr>
                              <w:spacing w:after="0" w:line="360" w:lineRule="auto"/>
                              <w:ind w:firstLine="1440"/>
                              <w:jc w:val="both"/>
                            </w:pPr>
                          </w:pPrChange>
                        </w:pPr>
                        <w:ins w:id="7830" w:author="Jacyeude Araújo" w:date="2019-10-02T12:48:00Z">
                          <w:r>
                            <w:t xml:space="preserve">Figura </w:t>
                          </w:r>
                          <w:r>
                            <w:fldChar w:fldCharType="begin"/>
                          </w:r>
                          <w:r>
                            <w:instrText xml:space="preserve"> SEQ Figura \* ARABIC </w:instrText>
                          </w:r>
                        </w:ins>
                        <w:r>
                          <w:fldChar w:fldCharType="separate"/>
                        </w:r>
                        <w:r w:rsidR="0008128E">
                          <w:rPr>
                            <w:noProof/>
                          </w:rPr>
                          <w:t>67</w:t>
                        </w:r>
                        <w:ins w:id="7831" w:author="Jacyeude Araújo" w:date="2019-10-02T12:48:00Z">
                          <w:r>
                            <w:fldChar w:fldCharType="end"/>
                          </w:r>
                          <w:r>
                            <w:t xml:space="preserve"> - </w:t>
                          </w:r>
                          <w:r w:rsidRPr="00762A53">
                            <w:t>Resultados do kernel Polynomial, condição Desnível</w:t>
                          </w:r>
                        </w:ins>
                      </w:p>
                    </w:txbxContent>
                  </v:textbox>
                  <w10:wrap anchorx="margin"/>
                </v:shape>
              </w:pict>
            </mc:Fallback>
          </mc:AlternateContent>
        </w:r>
      </w:ins>
      <w:r w:rsidR="001C0F2D" w:rsidRPr="00F00993">
        <w:rPr>
          <w:rFonts w:ascii="Times New Roman" w:hAnsi="Times New Roman" w:cs="Times New Roman"/>
          <w:color w:val="000000" w:themeColor="text1"/>
          <w:sz w:val="24"/>
          <w:szCs w:val="24"/>
        </w:rPr>
        <w:t>Para avaliar o reconhecimento de uma classe das condições de desnível ensaiadas no motor de indução foram selecionadas como alvo(</w:t>
      </w:r>
      <w:r w:rsidR="001C0F2D" w:rsidRPr="00F00993">
        <w:rPr>
          <w:rFonts w:ascii="Times New Roman" w:hAnsi="Times New Roman" w:cs="Times New Roman"/>
          <w:i/>
          <w:iCs/>
          <w:color w:val="000000" w:themeColor="text1"/>
          <w:sz w:val="24"/>
          <w:szCs w:val="24"/>
        </w:rPr>
        <w:t>target</w:t>
      </w:r>
      <w:r w:rsidR="001C0F2D" w:rsidRPr="00F00993">
        <w:rPr>
          <w:rFonts w:ascii="Times New Roman" w:hAnsi="Times New Roman" w:cs="Times New Roman"/>
          <w:color w:val="000000" w:themeColor="text1"/>
          <w:sz w:val="24"/>
          <w:szCs w:val="24"/>
        </w:rPr>
        <w:t>) a coluna “</w:t>
      </w:r>
      <w:r w:rsidR="008031A2" w:rsidRPr="00F00993">
        <w:rPr>
          <w:rFonts w:ascii="Times New Roman" w:hAnsi="Times New Roman" w:cs="Times New Roman"/>
          <w:color w:val="000000" w:themeColor="text1"/>
          <w:sz w:val="24"/>
          <w:szCs w:val="24"/>
        </w:rPr>
        <w:t>x</w:t>
      </w:r>
      <w:r w:rsidR="001C0F2D" w:rsidRPr="00F00993">
        <w:rPr>
          <w:rFonts w:ascii="Times New Roman" w:hAnsi="Times New Roman" w:cs="Times New Roman"/>
          <w:color w:val="000000" w:themeColor="text1"/>
          <w:sz w:val="24"/>
          <w:szCs w:val="24"/>
        </w:rPr>
        <w:t xml:space="preserve"> Desnível </w:t>
      </w:r>
      <w:r w:rsidR="008031A2" w:rsidRPr="00F00993">
        <w:rPr>
          <w:rFonts w:ascii="Times New Roman" w:hAnsi="Times New Roman" w:cs="Times New Roman"/>
          <w:color w:val="000000" w:themeColor="text1"/>
          <w:sz w:val="24"/>
          <w:szCs w:val="24"/>
        </w:rPr>
        <w:t>2</w:t>
      </w:r>
      <w:r w:rsidR="001C0F2D" w:rsidRPr="00F00993">
        <w:rPr>
          <w:rFonts w:ascii="Times New Roman" w:hAnsi="Times New Roman" w:cs="Times New Roman"/>
          <w:color w:val="000000" w:themeColor="text1"/>
          <w:sz w:val="24"/>
          <w:szCs w:val="24"/>
        </w:rPr>
        <w:t>” e outras sete colunas de representação da condição de desnível foram selecionadas como entradas(</w:t>
      </w:r>
      <w:r w:rsidR="001C0F2D" w:rsidRPr="00F00993">
        <w:rPr>
          <w:rFonts w:ascii="Times New Roman" w:hAnsi="Times New Roman" w:cs="Times New Roman"/>
          <w:i/>
          <w:iCs/>
          <w:color w:val="000000" w:themeColor="text1"/>
          <w:sz w:val="24"/>
          <w:szCs w:val="24"/>
        </w:rPr>
        <w:t>inputs)</w:t>
      </w:r>
      <w:r w:rsidR="001C0F2D" w:rsidRPr="00F00993">
        <w:rPr>
          <w:rFonts w:ascii="Times New Roman" w:hAnsi="Times New Roman" w:cs="Times New Roman"/>
          <w:color w:val="000000" w:themeColor="text1"/>
          <w:sz w:val="24"/>
          <w:szCs w:val="24"/>
        </w:rPr>
        <w:t xml:space="preserve">, para a execução de MVS. Através de </w:t>
      </w:r>
      <w:proofErr w:type="spellStart"/>
      <w:r w:rsidR="001C0F2D" w:rsidRPr="00F00993">
        <w:rPr>
          <w:rFonts w:ascii="Times New Roman" w:hAnsi="Times New Roman" w:cs="Times New Roman"/>
          <w:i/>
          <w:iCs/>
          <w:color w:val="000000" w:themeColor="text1"/>
          <w:sz w:val="24"/>
          <w:szCs w:val="24"/>
        </w:rPr>
        <w:t>Analaysis</w:t>
      </w:r>
      <w:proofErr w:type="spellEnd"/>
      <w:r w:rsidR="001C0F2D" w:rsidRPr="00F00993">
        <w:rPr>
          <w:rFonts w:ascii="Times New Roman" w:hAnsi="Times New Roman" w:cs="Times New Roman"/>
          <w:color w:val="000000" w:themeColor="text1"/>
          <w:sz w:val="24"/>
          <w:szCs w:val="24"/>
        </w:rPr>
        <w:t>, foram obtidos os seguintes resultados. (</w:t>
      </w:r>
      <w:ins w:id="7832" w:author="Jacyeude Araújo" w:date="2019-10-02T12:46:00Z">
        <w:r w:rsidRPr="00F00993">
          <w:rPr>
            <w:rFonts w:ascii="Times New Roman" w:hAnsi="Times New Roman" w:cs="Times New Roman"/>
            <w:color w:val="000000" w:themeColor="text1"/>
            <w:sz w:val="24"/>
            <w:szCs w:val="24"/>
          </w:rPr>
          <w:t>F</w:t>
        </w:r>
      </w:ins>
      <w:del w:id="7833" w:author="Jacyeude Araújo" w:date="2019-10-02T12:46:00Z">
        <w:r w:rsidR="001C0F2D" w:rsidRPr="00F00993" w:rsidDel="005E5B42">
          <w:rPr>
            <w:rFonts w:ascii="Times New Roman" w:hAnsi="Times New Roman" w:cs="Times New Roman"/>
            <w:color w:val="000000" w:themeColor="text1"/>
            <w:sz w:val="24"/>
            <w:szCs w:val="24"/>
          </w:rPr>
          <w:delText>f</w:delText>
        </w:r>
      </w:del>
      <w:r w:rsidR="001C0F2D" w:rsidRPr="00F00993">
        <w:rPr>
          <w:rFonts w:ascii="Times New Roman" w:hAnsi="Times New Roman" w:cs="Times New Roman"/>
          <w:color w:val="000000" w:themeColor="text1"/>
          <w:sz w:val="24"/>
          <w:szCs w:val="24"/>
        </w:rPr>
        <w:t>igura</w:t>
      </w:r>
      <w:r w:rsidR="008031A2" w:rsidRPr="00F00993">
        <w:rPr>
          <w:rFonts w:ascii="Times New Roman" w:hAnsi="Times New Roman" w:cs="Times New Roman"/>
          <w:color w:val="000000" w:themeColor="text1"/>
          <w:sz w:val="24"/>
          <w:szCs w:val="24"/>
        </w:rPr>
        <w:t>s</w:t>
      </w:r>
      <w:r w:rsidR="001C0F2D" w:rsidRPr="00F00993">
        <w:rPr>
          <w:rFonts w:ascii="Times New Roman" w:hAnsi="Times New Roman" w:cs="Times New Roman"/>
          <w:color w:val="000000" w:themeColor="text1"/>
          <w:sz w:val="24"/>
          <w:szCs w:val="24"/>
        </w:rPr>
        <w:t xml:space="preserve"> </w:t>
      </w:r>
      <w:del w:id="7834" w:author="Jacyeude Araújo" w:date="2019-10-02T12:46:00Z">
        <w:r w:rsidR="008031A2" w:rsidRPr="00F00993" w:rsidDel="005E5B42">
          <w:rPr>
            <w:rFonts w:ascii="Times New Roman" w:hAnsi="Times New Roman" w:cs="Times New Roman"/>
            <w:color w:val="000000" w:themeColor="text1"/>
            <w:sz w:val="24"/>
            <w:szCs w:val="24"/>
          </w:rPr>
          <w:delText>72</w:delText>
        </w:r>
      </w:del>
      <w:ins w:id="7835" w:author="Jacyeude Araújo" w:date="2019-10-02T12:46:00Z">
        <w:r w:rsidRPr="00F00993">
          <w:rPr>
            <w:rFonts w:ascii="Times New Roman" w:hAnsi="Times New Roman" w:cs="Times New Roman"/>
            <w:color w:val="000000" w:themeColor="text1"/>
            <w:sz w:val="24"/>
            <w:szCs w:val="24"/>
          </w:rPr>
          <w:t>67</w:t>
        </w:r>
      </w:ins>
      <w:r w:rsidR="008031A2" w:rsidRPr="00F00993">
        <w:rPr>
          <w:rFonts w:ascii="Times New Roman" w:hAnsi="Times New Roman" w:cs="Times New Roman"/>
          <w:color w:val="000000" w:themeColor="text1"/>
          <w:sz w:val="24"/>
          <w:szCs w:val="24"/>
        </w:rPr>
        <w:t>,</w:t>
      </w:r>
      <w:del w:id="7836" w:author="Jacyeude Araújo" w:date="2019-10-02T12:46:00Z">
        <w:r w:rsidR="008031A2" w:rsidRPr="00F00993" w:rsidDel="005E5B42">
          <w:rPr>
            <w:rFonts w:ascii="Times New Roman" w:hAnsi="Times New Roman" w:cs="Times New Roman"/>
            <w:color w:val="000000" w:themeColor="text1"/>
            <w:sz w:val="24"/>
            <w:szCs w:val="24"/>
          </w:rPr>
          <w:delText>73</w:delText>
        </w:r>
      </w:del>
      <w:ins w:id="7837" w:author="Jacyeude Araújo" w:date="2019-10-02T12:47:00Z">
        <w:r w:rsidRPr="00F00993">
          <w:rPr>
            <w:rFonts w:ascii="Times New Roman" w:hAnsi="Times New Roman" w:cs="Times New Roman"/>
            <w:color w:val="000000" w:themeColor="text1"/>
            <w:sz w:val="24"/>
            <w:szCs w:val="24"/>
          </w:rPr>
          <w:t>68</w:t>
        </w:r>
      </w:ins>
      <w:r w:rsidR="008031A2" w:rsidRPr="00F00993">
        <w:rPr>
          <w:rFonts w:ascii="Times New Roman" w:hAnsi="Times New Roman" w:cs="Times New Roman"/>
          <w:color w:val="000000" w:themeColor="text1"/>
          <w:sz w:val="24"/>
          <w:szCs w:val="24"/>
        </w:rPr>
        <w:t>,</w:t>
      </w:r>
      <w:ins w:id="7838" w:author="Jacyeude Araújo" w:date="2019-10-02T12:47:00Z">
        <w:r w:rsidRPr="00F00993">
          <w:rPr>
            <w:rFonts w:ascii="Times New Roman" w:hAnsi="Times New Roman" w:cs="Times New Roman"/>
            <w:color w:val="000000" w:themeColor="text1"/>
            <w:sz w:val="24"/>
            <w:szCs w:val="24"/>
          </w:rPr>
          <w:t>69</w:t>
        </w:r>
      </w:ins>
      <w:del w:id="7839" w:author="Jacyeude Araújo" w:date="2019-10-02T12:47:00Z">
        <w:r w:rsidR="008031A2" w:rsidRPr="00F00993" w:rsidDel="005E5B42">
          <w:rPr>
            <w:rFonts w:ascii="Times New Roman" w:hAnsi="Times New Roman" w:cs="Times New Roman"/>
            <w:color w:val="000000" w:themeColor="text1"/>
            <w:sz w:val="24"/>
            <w:szCs w:val="24"/>
          </w:rPr>
          <w:delText>74</w:delText>
        </w:r>
      </w:del>
      <w:r w:rsidR="008031A2" w:rsidRPr="00F00993">
        <w:rPr>
          <w:rFonts w:ascii="Times New Roman" w:hAnsi="Times New Roman" w:cs="Times New Roman"/>
          <w:color w:val="000000" w:themeColor="text1"/>
          <w:sz w:val="24"/>
          <w:szCs w:val="24"/>
        </w:rPr>
        <w:t xml:space="preserve"> e 7</w:t>
      </w:r>
      <w:ins w:id="7840" w:author="Jacyeude Araújo" w:date="2019-10-02T12:47:00Z">
        <w:r w:rsidRPr="00F00993">
          <w:rPr>
            <w:rFonts w:ascii="Times New Roman" w:hAnsi="Times New Roman" w:cs="Times New Roman"/>
            <w:color w:val="000000" w:themeColor="text1"/>
            <w:sz w:val="24"/>
            <w:szCs w:val="24"/>
          </w:rPr>
          <w:t>0</w:t>
        </w:r>
      </w:ins>
      <w:del w:id="7841" w:author="Jacyeude Araújo" w:date="2019-10-02T12:47:00Z">
        <w:r w:rsidR="008031A2" w:rsidRPr="00F00993" w:rsidDel="005E5B42">
          <w:rPr>
            <w:rFonts w:ascii="Times New Roman" w:hAnsi="Times New Roman" w:cs="Times New Roman"/>
            <w:color w:val="000000" w:themeColor="text1"/>
            <w:sz w:val="24"/>
            <w:szCs w:val="24"/>
          </w:rPr>
          <w:delText>5</w:delText>
        </w:r>
      </w:del>
      <w:r w:rsidR="001C0F2D" w:rsidRPr="00F00993">
        <w:rPr>
          <w:rFonts w:ascii="Times New Roman" w:hAnsi="Times New Roman" w:cs="Times New Roman"/>
          <w:color w:val="000000" w:themeColor="text1"/>
          <w:sz w:val="24"/>
          <w:szCs w:val="24"/>
        </w:rPr>
        <w:t>)</w:t>
      </w:r>
    </w:p>
    <w:p w14:paraId="0BA79626" w14:textId="73BFF4E2" w:rsidR="001C0F2D" w:rsidRPr="00F00993" w:rsidRDefault="005E5B42" w:rsidP="001C0F2D">
      <w:pPr>
        <w:spacing w:after="0" w:line="360" w:lineRule="auto"/>
        <w:ind w:firstLine="1440"/>
        <w:jc w:val="both"/>
        <w:rPr>
          <w:rFonts w:ascii="Times New Roman" w:hAnsi="Times New Roman" w:cs="Times New Roman"/>
          <w:color w:val="000000" w:themeColor="text1"/>
          <w:sz w:val="24"/>
          <w:szCs w:val="24"/>
        </w:rPr>
      </w:pPr>
      <w:ins w:id="7842" w:author="Jacyeude Araújo" w:date="2019-10-02T12:49:00Z">
        <w:r w:rsidRPr="00F00993">
          <w:rPr>
            <w:noProof/>
            <w:color w:val="000000" w:themeColor="text1"/>
            <w:rPrChange w:id="7843" w:author="Jacyeude Araújo" w:date="2019-10-02T13:03:00Z">
              <w:rPr>
                <w:noProof/>
              </w:rPr>
            </w:rPrChange>
          </w:rPr>
          <mc:AlternateContent>
            <mc:Choice Requires="wps">
              <w:drawing>
                <wp:anchor distT="0" distB="0" distL="114300" distR="114300" simplePos="0" relativeHeight="251747328" behindDoc="0" locked="0" layoutInCell="1" allowOverlap="1" wp14:anchorId="0F94D879" wp14:editId="73B821A2">
                  <wp:simplePos x="0" y="0"/>
                  <wp:positionH relativeFrom="margin">
                    <wp:posOffset>0</wp:posOffset>
                  </wp:positionH>
                  <wp:positionV relativeFrom="paragraph">
                    <wp:posOffset>27940</wp:posOffset>
                  </wp:positionV>
                  <wp:extent cx="2651125" cy="1905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2651125" cy="190500"/>
                          </a:xfrm>
                          <a:prstGeom prst="rect">
                            <a:avLst/>
                          </a:prstGeom>
                          <a:solidFill>
                            <a:prstClr val="white"/>
                          </a:solidFill>
                          <a:ln>
                            <a:noFill/>
                          </a:ln>
                        </wps:spPr>
                        <wps:txbx>
                          <w:txbxContent>
                            <w:p w14:paraId="7D96DE3B" w14:textId="36BE8CE4" w:rsidR="000E2D34" w:rsidRPr="00B314F8" w:rsidRDefault="000E2D34">
                              <w:pPr>
                                <w:pStyle w:val="Legenda"/>
                                <w:rPr>
                                  <w:rFonts w:ascii="Times New Roman" w:hAnsi="Times New Roman" w:cs="Times New Roman"/>
                                  <w:noProof/>
                                  <w:color w:val="000000" w:themeColor="text1"/>
                                  <w:sz w:val="24"/>
                                  <w:szCs w:val="24"/>
                                </w:rPr>
                                <w:pPrChange w:id="7844" w:author="Jacyeude Araújo" w:date="2019-10-02T12:49:00Z">
                                  <w:pPr>
                                    <w:spacing w:after="0" w:line="360" w:lineRule="auto"/>
                                    <w:ind w:firstLine="1440"/>
                                    <w:jc w:val="both"/>
                                  </w:pPr>
                                </w:pPrChange>
                              </w:pPr>
                              <w:ins w:id="7845" w:author="Jacyeude Araújo" w:date="2019-10-02T12:49:00Z">
                                <w:r>
                                  <w:t xml:space="preserve">Figura </w:t>
                                </w:r>
                                <w:r>
                                  <w:fldChar w:fldCharType="begin"/>
                                </w:r>
                                <w:r>
                                  <w:instrText xml:space="preserve"> SEQ Figura \* ARABIC </w:instrText>
                                </w:r>
                              </w:ins>
                              <w:r>
                                <w:fldChar w:fldCharType="separate"/>
                              </w:r>
                              <w:r w:rsidR="0008128E">
                                <w:rPr>
                                  <w:noProof/>
                                </w:rPr>
                                <w:t>68</w:t>
                              </w:r>
                              <w:ins w:id="7846" w:author="Jacyeude Araújo" w:date="2019-10-02T12:49:00Z">
                                <w:r>
                                  <w:fldChar w:fldCharType="end"/>
                                </w:r>
                                <w:r>
                                  <w:t xml:space="preserve"> - </w:t>
                                </w:r>
                                <w:r w:rsidRPr="00DD5B3F">
                                  <w:t xml:space="preserve">- Resultados do kernel </w:t>
                                </w:r>
                                <w:proofErr w:type="spellStart"/>
                                <w:r w:rsidRPr="00DD5B3F">
                                  <w:t>Rbf</w:t>
                                </w:r>
                                <w:proofErr w:type="spellEnd"/>
                                <w:r w:rsidRPr="00DD5B3F">
                                  <w:t>, condição Desnível.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4D879" id="Caixa de Texto 179" o:spid="_x0000_s1049" type="#_x0000_t202" style="position:absolute;left:0;text-align:left;margin-left:0;margin-top:2.2pt;width:208.75pt;height:1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" stroked="f">
                  <v:textbox inset="0,0,0,0">
                    <w:txbxContent>
                      <w:p w14:paraId="7D96DE3B" w14:textId="36BE8CE4" w:rsidR="000E2D34" w:rsidRPr="00B314F8" w:rsidRDefault="000E2D34">
                        <w:pPr>
                          <w:pStyle w:val="Legenda"/>
                          <w:rPr>
                            <w:rFonts w:ascii="Times New Roman" w:hAnsi="Times New Roman" w:cs="Times New Roman"/>
                            <w:noProof/>
                            <w:color w:val="000000" w:themeColor="text1"/>
                            <w:sz w:val="24"/>
                            <w:szCs w:val="24"/>
                          </w:rPr>
                          <w:pPrChange w:id="7847" w:author="Jacyeude Araújo" w:date="2019-10-02T12:49:00Z">
                            <w:pPr>
                              <w:spacing w:after="0" w:line="360" w:lineRule="auto"/>
                              <w:ind w:firstLine="1440"/>
                              <w:jc w:val="both"/>
                            </w:pPr>
                          </w:pPrChange>
                        </w:pPr>
                        <w:ins w:id="7848" w:author="Jacyeude Araújo" w:date="2019-10-02T12:49:00Z">
                          <w:r>
                            <w:t xml:space="preserve">Figura </w:t>
                          </w:r>
                          <w:r>
                            <w:fldChar w:fldCharType="begin"/>
                          </w:r>
                          <w:r>
                            <w:instrText xml:space="preserve"> SEQ Figura \* ARABIC </w:instrText>
                          </w:r>
                        </w:ins>
                        <w:r>
                          <w:fldChar w:fldCharType="separate"/>
                        </w:r>
                        <w:r w:rsidR="0008128E">
                          <w:rPr>
                            <w:noProof/>
                          </w:rPr>
                          <w:t>68</w:t>
                        </w:r>
                        <w:ins w:id="7849" w:author="Jacyeude Araújo" w:date="2019-10-02T12:49:00Z">
                          <w:r>
                            <w:fldChar w:fldCharType="end"/>
                          </w:r>
                          <w:r>
                            <w:t xml:space="preserve"> - </w:t>
                          </w:r>
                          <w:r w:rsidRPr="00DD5B3F">
                            <w:t xml:space="preserve">- Resultados do kernel </w:t>
                          </w:r>
                          <w:proofErr w:type="spellStart"/>
                          <w:r w:rsidRPr="00DD5B3F">
                            <w:t>Rbf</w:t>
                          </w:r>
                          <w:proofErr w:type="spellEnd"/>
                          <w:r w:rsidRPr="00DD5B3F">
                            <w:t>, condição Desnível.</w:t>
                          </w:r>
                        </w:ins>
                      </w:p>
                    </w:txbxContent>
                  </v:textbox>
                  <w10:wrap anchorx="margin"/>
                </v:shape>
              </w:pict>
            </mc:Fallback>
          </mc:AlternateContent>
        </w:r>
      </w:ins>
      <w:r w:rsidRPr="00F00993">
        <w:rPr>
          <w:rFonts w:ascii="Times New Roman" w:hAnsi="Times New Roman" w:cs="Times New Roman"/>
          <w:b/>
          <w:bCs/>
          <w:noProof/>
          <w:color w:val="000000" w:themeColor="text1"/>
          <w:sz w:val="24"/>
          <w:szCs w:val="24"/>
          <w:lang w:eastAsia="pt-BR"/>
          <w:rPrChange w:id="7850" w:author="Jacyeude Araújo" w:date="2019-10-02T13:03:00Z">
            <w:rPr>
              <w:rFonts w:ascii="Times New Roman" w:hAnsi="Times New Roman" w:cs="Times New Roman"/>
              <w:b/>
              <w:bCs/>
              <w:noProof/>
              <w:color w:val="000000" w:themeColor="text1"/>
              <w:sz w:val="24"/>
              <w:szCs w:val="24"/>
              <w:lang w:eastAsia="pt-BR"/>
            </w:rPr>
          </w:rPrChange>
        </w:rPr>
        <w:drawing>
          <wp:anchor distT="0" distB="0" distL="114300" distR="114300" simplePos="0" relativeHeight="251687936" behindDoc="0" locked="0" layoutInCell="1" allowOverlap="1" wp14:anchorId="10D53525" wp14:editId="106EDF1C">
            <wp:simplePos x="0" y="0"/>
            <wp:positionH relativeFrom="margin">
              <wp:posOffset>0</wp:posOffset>
            </wp:positionH>
            <wp:positionV relativeFrom="paragraph">
              <wp:posOffset>246380</wp:posOffset>
            </wp:positionV>
            <wp:extent cx="2651125" cy="2470150"/>
            <wp:effectExtent l="0" t="0" r="0" b="6350"/>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51125" cy="247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9FD" w:rsidRPr="00F00993">
        <w:rPr>
          <w:rFonts w:ascii="Times New Roman" w:hAnsi="Times New Roman" w:cs="Times New Roman"/>
          <w:noProof/>
          <w:color w:val="000000" w:themeColor="text1"/>
          <w:sz w:val="24"/>
          <w:szCs w:val="24"/>
          <w:lang w:eastAsia="pt-BR"/>
          <w:rPrChange w:id="7851"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700224" behindDoc="0" locked="0" layoutInCell="1" allowOverlap="1" wp14:anchorId="7D35FE43" wp14:editId="411CD5B7">
            <wp:simplePos x="0" y="0"/>
            <wp:positionH relativeFrom="margin">
              <wp:align>right</wp:align>
            </wp:positionH>
            <wp:positionV relativeFrom="paragraph">
              <wp:posOffset>154305</wp:posOffset>
            </wp:positionV>
            <wp:extent cx="2622550" cy="2654935"/>
            <wp:effectExtent l="0" t="0" r="6350" b="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22550" cy="265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93B45" w14:textId="7F1B8947"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3E357AC3" w14:textId="268B17ED"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12F62432" w14:textId="6C8CFADD"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67724370" w14:textId="1E233968"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718DC31E" w14:textId="31AB9692"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57853573" w14:textId="3E311230"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091E0399" w14:textId="03DE5B6B"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4DAE14A1" w14:textId="6FF1F16F"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663DA9D8" w14:textId="54D84111"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18A21C39" w14:textId="3637DD71" w:rsidR="0082578A" w:rsidRPr="00F00993" w:rsidRDefault="005E5B42" w:rsidP="001C0F2D">
      <w:pPr>
        <w:spacing w:after="0" w:line="360" w:lineRule="auto"/>
        <w:ind w:firstLine="1440"/>
        <w:jc w:val="both"/>
        <w:rPr>
          <w:rFonts w:ascii="Times New Roman" w:hAnsi="Times New Roman" w:cs="Times New Roman"/>
          <w:color w:val="000000" w:themeColor="text1"/>
          <w:sz w:val="24"/>
          <w:szCs w:val="24"/>
        </w:rPr>
      </w:pPr>
      <w:r w:rsidRPr="00F00993">
        <w:rPr>
          <w:noProof/>
          <w:color w:val="000000" w:themeColor="text1"/>
          <w:lang w:eastAsia="pt-BR"/>
          <w:rPrChange w:id="7852" w:author="Jacyeude Araújo" w:date="2019-10-02T13:03:00Z">
            <w:rPr>
              <w:noProof/>
              <w:color w:val="000000" w:themeColor="text1"/>
              <w:lang w:eastAsia="pt-BR"/>
            </w:rPr>
          </w:rPrChange>
        </w:rPr>
        <mc:AlternateContent>
          <mc:Choice Requires="wps">
            <w:drawing>
              <wp:anchor distT="0" distB="0" distL="114300" distR="114300" simplePos="0" relativeHeight="251691008" behindDoc="0" locked="0" layoutInCell="1" allowOverlap="1" wp14:anchorId="49D9C2D3" wp14:editId="25DF189A">
                <wp:simplePos x="0" y="0"/>
                <wp:positionH relativeFrom="column">
                  <wp:posOffset>0</wp:posOffset>
                </wp:positionH>
                <wp:positionV relativeFrom="paragraph">
                  <wp:posOffset>129540</wp:posOffset>
                </wp:positionV>
                <wp:extent cx="2651125" cy="635"/>
                <wp:effectExtent l="0" t="0" r="0" b="0"/>
                <wp:wrapNone/>
                <wp:docPr id="132" name="Caixa de Texto 13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15EC1501" w14:textId="444D91C6" w:rsidR="000E2D34" w:rsidRPr="002D58B3" w:rsidRDefault="000E2D34" w:rsidP="0082578A">
                            <w:pPr>
                              <w:pStyle w:val="Legenda"/>
                              <w:rPr>
                                <w:rFonts w:ascii="Times New Roman" w:hAnsi="Times New Roman" w:cs="Times New Roman"/>
                                <w:noProof/>
                                <w:color w:val="000000" w:themeColor="text1"/>
                              </w:rPr>
                            </w:pPr>
                            <w:bookmarkStart w:id="7853" w:name="_Toc20849558"/>
                            <w:del w:id="7854" w:author="Jacyeude Araújo" w:date="2019-10-02T12:49:00Z">
                              <w:r w:rsidDel="005E5B42">
                                <w:delText xml:space="preserve">Figura </w:delText>
                              </w:r>
                            </w:del>
                            <w:del w:id="7855"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71</w:delText>
                              </w:r>
                              <w:r w:rsidDel="00DA6A84">
                                <w:fldChar w:fldCharType="end"/>
                              </w:r>
                            </w:del>
                            <w:del w:id="7856" w:author="Jacyeude Araújo" w:date="2019-10-02T12:49:00Z">
                              <w:r w:rsidDel="005E5B42">
                                <w:delText xml:space="preserve">3 - Resultados do kernel Rbf, condição Desnível. </w:delText>
                              </w:r>
                            </w:del>
                            <w:r>
                              <w:t>Fonte: O próprio autor.</w:t>
                            </w:r>
                            <w:bookmarkEnd w:id="7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C2D3" id="Caixa de Texto 132" o:spid="_x0000_s1050" type="#_x0000_t202" style="position:absolute;left:0;text-align:left;margin-left:0;margin-top:10.2pt;width:208.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9GNgIAAG8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" stroked="f">
                <v:textbox style="mso-fit-shape-to-text:t" inset="0,0,0,0">
                  <w:txbxContent>
                    <w:p w14:paraId="15EC1501" w14:textId="444D91C6" w:rsidR="000E2D34" w:rsidRPr="002D58B3" w:rsidRDefault="000E2D34" w:rsidP="0082578A">
                      <w:pPr>
                        <w:pStyle w:val="Legenda"/>
                        <w:rPr>
                          <w:rFonts w:ascii="Times New Roman" w:hAnsi="Times New Roman" w:cs="Times New Roman"/>
                          <w:noProof/>
                          <w:color w:val="000000" w:themeColor="text1"/>
                        </w:rPr>
                      </w:pPr>
                      <w:bookmarkStart w:id="7857" w:name="_Toc20849558"/>
                      <w:del w:id="7858" w:author="Jacyeude Araújo" w:date="2019-10-02T12:49:00Z">
                        <w:r w:rsidDel="005E5B42">
                          <w:delText xml:space="preserve">Figura </w:delText>
                        </w:r>
                      </w:del>
                      <w:del w:id="7859" w:author="Jacyeude Araújo" w:date="2019-10-02T10:09:00Z">
                        <w:r w:rsidDel="00DA6A84">
                          <w:fldChar w:fldCharType="begin"/>
                        </w:r>
                        <w:r w:rsidDel="00DA6A84">
                          <w:delInstrText xml:space="preserve"> SEQ Figura \* ARABIC </w:delInstrText>
                        </w:r>
                        <w:r w:rsidDel="00DA6A84">
                          <w:fldChar w:fldCharType="separate"/>
                        </w:r>
                        <w:r w:rsidDel="00DA6A84">
                          <w:rPr>
                            <w:noProof/>
                          </w:rPr>
                          <w:delText>71</w:delText>
                        </w:r>
                        <w:r w:rsidDel="00DA6A84">
                          <w:fldChar w:fldCharType="end"/>
                        </w:r>
                      </w:del>
                      <w:del w:id="7860" w:author="Jacyeude Araújo" w:date="2019-10-02T12:49:00Z">
                        <w:r w:rsidDel="005E5B42">
                          <w:delText xml:space="preserve">3 - Resultados do kernel Rbf, condição Desnível. </w:delText>
                        </w:r>
                      </w:del>
                      <w:r>
                        <w:t>Fonte: O próprio autor.</w:t>
                      </w:r>
                      <w:bookmarkEnd w:id="7857"/>
                    </w:p>
                  </w:txbxContent>
                </v:textbox>
              </v:shape>
            </w:pict>
          </mc:Fallback>
        </mc:AlternateContent>
      </w:r>
      <w:r w:rsidR="00B109FD" w:rsidRPr="00F00993">
        <w:rPr>
          <w:noProof/>
          <w:color w:val="000000" w:themeColor="text1"/>
          <w:lang w:eastAsia="pt-BR"/>
          <w:rPrChange w:id="7861" w:author="Jacyeude Araújo" w:date="2019-10-02T13:03:00Z">
            <w:rPr>
              <w:noProof/>
              <w:color w:val="000000" w:themeColor="text1"/>
              <w:lang w:eastAsia="pt-BR"/>
            </w:rPr>
          </w:rPrChange>
        </w:rPr>
        <mc:AlternateContent>
          <mc:Choice Requires="wps">
            <w:drawing>
              <wp:anchor distT="0" distB="0" distL="114300" distR="114300" simplePos="0" relativeHeight="251693056" behindDoc="0" locked="0" layoutInCell="1" allowOverlap="1" wp14:anchorId="4651F1F5" wp14:editId="1430F89F">
                <wp:simplePos x="0" y="0"/>
                <wp:positionH relativeFrom="column">
                  <wp:posOffset>3576320</wp:posOffset>
                </wp:positionH>
                <wp:positionV relativeFrom="paragraph">
                  <wp:posOffset>156845</wp:posOffset>
                </wp:positionV>
                <wp:extent cx="2653030" cy="635"/>
                <wp:effectExtent l="0" t="0" r="0" b="0"/>
                <wp:wrapNone/>
                <wp:docPr id="139" name="Caixa de Texto 139"/>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139DC94A" w14:textId="04EA16BD" w:rsidR="000E2D34" w:rsidRPr="0042542F" w:rsidRDefault="000E2D34" w:rsidP="0082578A">
                            <w:pPr>
                              <w:pStyle w:val="Legenda"/>
                              <w:rPr>
                                <w:rFonts w:ascii="Times New Roman" w:hAnsi="Times New Roman" w:cs="Times New Roman"/>
                                <w:noProof/>
                                <w:color w:val="000000" w:themeColor="text1"/>
                              </w:rPr>
                            </w:pPr>
                            <w:del w:id="7862" w:author="Jacyeude Araújo" w:date="2019-10-02T12:48:00Z">
                              <w:r w:rsidDel="005E5B42">
                                <w:delText xml:space="preserve">Figura 72 - </w:delText>
                              </w:r>
                              <w:r w:rsidRPr="0019597F" w:rsidDel="005E5B42">
                                <w:delText xml:space="preserve">Resultados do kernel </w:delText>
                              </w:r>
                              <w:r w:rsidDel="005E5B42">
                                <w:delText>Polynomial</w:delText>
                              </w:r>
                              <w:r w:rsidRPr="0019597F" w:rsidDel="005E5B42">
                                <w:delText xml:space="preserve">, condição Desnível. </w:delText>
                              </w:r>
                            </w:del>
                            <w:r w:rsidRPr="0019597F">
                              <w:t>Fonte: O pr</w:t>
                            </w:r>
                            <w:r>
                              <w:t>ó</w:t>
                            </w:r>
                            <w:r w:rsidRPr="0019597F">
                              <w:t>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1F1F5" id="Caixa de Texto 139" o:spid="_x0000_s1051" type="#_x0000_t202" style="position:absolute;left:0;text-align:left;margin-left:281.6pt;margin-top:12.35pt;width:208.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" stroked="f">
                <v:textbox style="mso-fit-shape-to-text:t" inset="0,0,0,0">
                  <w:txbxContent>
                    <w:p w14:paraId="139DC94A" w14:textId="04EA16BD" w:rsidR="000E2D34" w:rsidRPr="0042542F" w:rsidRDefault="000E2D34" w:rsidP="0082578A">
                      <w:pPr>
                        <w:pStyle w:val="Legenda"/>
                        <w:rPr>
                          <w:rFonts w:ascii="Times New Roman" w:hAnsi="Times New Roman" w:cs="Times New Roman"/>
                          <w:noProof/>
                          <w:color w:val="000000" w:themeColor="text1"/>
                        </w:rPr>
                      </w:pPr>
                      <w:del w:id="7863" w:author="Jacyeude Araújo" w:date="2019-10-02T12:48:00Z">
                        <w:r w:rsidDel="005E5B42">
                          <w:delText xml:space="preserve">Figura 72 - </w:delText>
                        </w:r>
                        <w:r w:rsidRPr="0019597F" w:rsidDel="005E5B42">
                          <w:delText xml:space="preserve">Resultados do kernel </w:delText>
                        </w:r>
                        <w:r w:rsidDel="005E5B42">
                          <w:delText>Polynomial</w:delText>
                        </w:r>
                        <w:r w:rsidRPr="0019597F" w:rsidDel="005E5B42">
                          <w:delText xml:space="preserve">, condição Desnível. </w:delText>
                        </w:r>
                      </w:del>
                      <w:r w:rsidRPr="0019597F">
                        <w:t>Fonte: O pr</w:t>
                      </w:r>
                      <w:r>
                        <w:t>ó</w:t>
                      </w:r>
                      <w:r w:rsidRPr="0019597F">
                        <w:t>prio autor.</w:t>
                      </w:r>
                    </w:p>
                  </w:txbxContent>
                </v:textbox>
              </v:shape>
            </w:pict>
          </mc:Fallback>
        </mc:AlternateContent>
      </w:r>
    </w:p>
    <w:p w14:paraId="0204C97C" w14:textId="183709F3" w:rsidR="0082578A" w:rsidRPr="00F00993" w:rsidRDefault="005E5B42" w:rsidP="001C0F2D">
      <w:pPr>
        <w:spacing w:after="0" w:line="360" w:lineRule="auto"/>
        <w:ind w:firstLine="1440"/>
        <w:jc w:val="both"/>
        <w:rPr>
          <w:rFonts w:ascii="Times New Roman" w:hAnsi="Times New Roman" w:cs="Times New Roman"/>
          <w:color w:val="000000" w:themeColor="text1"/>
          <w:sz w:val="24"/>
          <w:szCs w:val="24"/>
        </w:rPr>
      </w:pPr>
      <w:ins w:id="7864" w:author="Jacyeude Araújo" w:date="2019-10-02T12:50:00Z">
        <w:r w:rsidRPr="00F00993">
          <w:rPr>
            <w:noProof/>
            <w:color w:val="000000" w:themeColor="text1"/>
            <w:rPrChange w:id="7865" w:author="Jacyeude Araújo" w:date="2019-10-02T13:03:00Z">
              <w:rPr>
                <w:noProof/>
              </w:rPr>
            </w:rPrChange>
          </w:rPr>
          <mc:AlternateContent>
            <mc:Choice Requires="wps">
              <w:drawing>
                <wp:anchor distT="0" distB="0" distL="114300" distR="114300" simplePos="0" relativeHeight="251751424" behindDoc="0" locked="0" layoutInCell="1" allowOverlap="1" wp14:anchorId="4D9DE2CD" wp14:editId="64A16A73">
                  <wp:simplePos x="0" y="0"/>
                  <wp:positionH relativeFrom="margin">
                    <wp:posOffset>0</wp:posOffset>
                  </wp:positionH>
                  <wp:positionV relativeFrom="paragraph">
                    <wp:posOffset>131445</wp:posOffset>
                  </wp:positionV>
                  <wp:extent cx="2622550" cy="274320"/>
                  <wp:effectExtent l="0" t="0" r="6350" b="0"/>
                  <wp:wrapNone/>
                  <wp:docPr id="181" name="Caixa de Texto 181"/>
                  <wp:cNvGraphicFramePr/>
                  <a:graphic xmlns:a="http://schemas.openxmlformats.org/drawingml/2006/main">
                    <a:graphicData uri="http://schemas.microsoft.com/office/word/2010/wordprocessingShape">
                      <wps:wsp>
                        <wps:cNvSpPr txBox="1"/>
                        <wps:spPr>
                          <a:xfrm>
                            <a:off x="0" y="0"/>
                            <a:ext cx="2622550" cy="274320"/>
                          </a:xfrm>
                          <a:prstGeom prst="rect">
                            <a:avLst/>
                          </a:prstGeom>
                          <a:solidFill>
                            <a:prstClr val="white"/>
                          </a:solidFill>
                          <a:ln>
                            <a:noFill/>
                          </a:ln>
                        </wps:spPr>
                        <wps:txbx>
                          <w:txbxContent>
                            <w:p w14:paraId="4FCD5692" w14:textId="38D0ED3A" w:rsidR="000E2D34" w:rsidRPr="0095467C" w:rsidRDefault="000E2D34">
                              <w:pPr>
                                <w:pStyle w:val="Legenda"/>
                                <w:rPr>
                                  <w:rFonts w:ascii="Times New Roman" w:hAnsi="Times New Roman" w:cs="Times New Roman"/>
                                  <w:noProof/>
                                  <w:color w:val="000000" w:themeColor="text1"/>
                                  <w:sz w:val="24"/>
                                  <w:szCs w:val="24"/>
                                </w:rPr>
                                <w:pPrChange w:id="7866" w:author="Jacyeude Araújo" w:date="2019-10-02T12:50:00Z">
                                  <w:pPr>
                                    <w:spacing w:after="0" w:line="360" w:lineRule="auto"/>
                                    <w:ind w:firstLine="1440"/>
                                    <w:jc w:val="both"/>
                                  </w:pPr>
                                </w:pPrChange>
                              </w:pPr>
                              <w:ins w:id="7867" w:author="Jacyeude Araújo" w:date="2019-10-02T12:50:00Z">
                                <w:r>
                                  <w:t xml:space="preserve">Figura </w:t>
                                </w:r>
                                <w:r>
                                  <w:fldChar w:fldCharType="begin"/>
                                </w:r>
                                <w:r>
                                  <w:instrText xml:space="preserve"> SEQ Figura \* ARABIC </w:instrText>
                                </w:r>
                              </w:ins>
                              <w:r>
                                <w:fldChar w:fldCharType="separate"/>
                              </w:r>
                              <w:r w:rsidR="0008128E">
                                <w:rPr>
                                  <w:noProof/>
                                </w:rPr>
                                <w:t>69</w:t>
                              </w:r>
                              <w:ins w:id="7868" w:author="Jacyeude Araújo" w:date="2019-10-02T12:50:00Z">
                                <w:r>
                                  <w:fldChar w:fldCharType="end"/>
                                </w:r>
                                <w:r>
                                  <w:t xml:space="preserve"> </w:t>
                                </w:r>
                                <w:r w:rsidRPr="00F14494">
                                  <w:t xml:space="preserve">- Resultados do kernel </w:t>
                                </w:r>
                                <w:proofErr w:type="spellStart"/>
                                <w:r w:rsidRPr="00F14494">
                                  <w:t>Sigmoid</w:t>
                                </w:r>
                                <w:proofErr w:type="spellEnd"/>
                                <w:r w:rsidRPr="00F14494">
                                  <w:t>, condição Desnível.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DE2CD" id="Caixa de Texto 181" o:spid="_x0000_s1052" type="#_x0000_t202" style="position:absolute;left:0;text-align:left;margin-left:0;margin-top:10.35pt;width:206.5pt;height:21.6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" stroked="f">
                  <v:textbox inset="0,0,0,0">
                    <w:txbxContent>
                      <w:p w14:paraId="4FCD5692" w14:textId="38D0ED3A" w:rsidR="000E2D34" w:rsidRPr="0095467C" w:rsidRDefault="000E2D34">
                        <w:pPr>
                          <w:pStyle w:val="Legenda"/>
                          <w:rPr>
                            <w:rFonts w:ascii="Times New Roman" w:hAnsi="Times New Roman" w:cs="Times New Roman"/>
                            <w:noProof/>
                            <w:color w:val="000000" w:themeColor="text1"/>
                            <w:sz w:val="24"/>
                            <w:szCs w:val="24"/>
                          </w:rPr>
                          <w:pPrChange w:id="7869" w:author="Jacyeude Araújo" w:date="2019-10-02T12:50:00Z">
                            <w:pPr>
                              <w:spacing w:after="0" w:line="360" w:lineRule="auto"/>
                              <w:ind w:firstLine="1440"/>
                              <w:jc w:val="both"/>
                            </w:pPr>
                          </w:pPrChange>
                        </w:pPr>
                        <w:ins w:id="7870" w:author="Jacyeude Araújo" w:date="2019-10-02T12:50:00Z">
                          <w:r>
                            <w:t xml:space="preserve">Figura </w:t>
                          </w:r>
                          <w:r>
                            <w:fldChar w:fldCharType="begin"/>
                          </w:r>
                          <w:r>
                            <w:instrText xml:space="preserve"> SEQ Figura \* ARABIC </w:instrText>
                          </w:r>
                        </w:ins>
                        <w:r>
                          <w:fldChar w:fldCharType="separate"/>
                        </w:r>
                        <w:r w:rsidR="0008128E">
                          <w:rPr>
                            <w:noProof/>
                          </w:rPr>
                          <w:t>69</w:t>
                        </w:r>
                        <w:ins w:id="7871" w:author="Jacyeude Araújo" w:date="2019-10-02T12:50:00Z">
                          <w:r>
                            <w:fldChar w:fldCharType="end"/>
                          </w:r>
                          <w:r>
                            <w:t xml:space="preserve"> </w:t>
                          </w:r>
                          <w:r w:rsidRPr="00F14494">
                            <w:t xml:space="preserve">- Resultados do kernel </w:t>
                          </w:r>
                          <w:proofErr w:type="spellStart"/>
                          <w:r w:rsidRPr="00F14494">
                            <w:t>Sigmoid</w:t>
                          </w:r>
                          <w:proofErr w:type="spellEnd"/>
                          <w:r w:rsidRPr="00F14494">
                            <w:t>, condição Desnível.</w:t>
                          </w:r>
                        </w:ins>
                      </w:p>
                    </w:txbxContent>
                  </v:textbox>
                  <w10:wrap anchorx="margin"/>
                </v:shape>
              </w:pict>
            </mc:Fallback>
          </mc:AlternateContent>
        </w:r>
        <w:r w:rsidRPr="00F00993">
          <w:rPr>
            <w:noProof/>
            <w:color w:val="000000" w:themeColor="text1"/>
            <w:rPrChange w:id="7872" w:author="Jacyeude Araújo" w:date="2019-10-02T13:03:00Z">
              <w:rPr>
                <w:noProof/>
              </w:rPr>
            </w:rPrChange>
          </w:rPr>
          <mc:AlternateContent>
            <mc:Choice Requires="wps">
              <w:drawing>
                <wp:anchor distT="0" distB="0" distL="114300" distR="114300" simplePos="0" relativeHeight="251749376" behindDoc="0" locked="0" layoutInCell="1" allowOverlap="1" wp14:anchorId="12FEC616" wp14:editId="41758CC2">
                  <wp:simplePos x="0" y="0"/>
                  <wp:positionH relativeFrom="margin">
                    <wp:align>right</wp:align>
                  </wp:positionH>
                  <wp:positionV relativeFrom="paragraph">
                    <wp:posOffset>139065</wp:posOffset>
                  </wp:positionV>
                  <wp:extent cx="2558415" cy="281940"/>
                  <wp:effectExtent l="0" t="0" r="0" b="3810"/>
                  <wp:wrapNone/>
                  <wp:docPr id="180" name="Caixa de Texto 180"/>
                  <wp:cNvGraphicFramePr/>
                  <a:graphic xmlns:a="http://schemas.openxmlformats.org/drawingml/2006/main">
                    <a:graphicData uri="http://schemas.microsoft.com/office/word/2010/wordprocessingShape">
                      <wps:wsp>
                        <wps:cNvSpPr txBox="1"/>
                        <wps:spPr>
                          <a:xfrm>
                            <a:off x="0" y="0"/>
                            <a:ext cx="2558415" cy="281940"/>
                          </a:xfrm>
                          <a:prstGeom prst="rect">
                            <a:avLst/>
                          </a:prstGeom>
                          <a:solidFill>
                            <a:prstClr val="white"/>
                          </a:solidFill>
                          <a:ln>
                            <a:noFill/>
                          </a:ln>
                        </wps:spPr>
                        <wps:txbx>
                          <w:txbxContent>
                            <w:p w14:paraId="47EC42D0" w14:textId="4698510D" w:rsidR="000E2D34" w:rsidRPr="004367BC" w:rsidRDefault="000E2D34">
                              <w:pPr>
                                <w:pStyle w:val="Legenda"/>
                                <w:rPr>
                                  <w:rFonts w:ascii="Times New Roman" w:hAnsi="Times New Roman" w:cs="Times New Roman"/>
                                  <w:noProof/>
                                  <w:color w:val="000000" w:themeColor="text1"/>
                                  <w:sz w:val="24"/>
                                  <w:szCs w:val="24"/>
                                </w:rPr>
                                <w:pPrChange w:id="7873" w:author="Jacyeude Araújo" w:date="2019-10-02T12:50:00Z">
                                  <w:pPr>
                                    <w:spacing w:after="0" w:line="360" w:lineRule="auto"/>
                                    <w:ind w:firstLine="1440"/>
                                    <w:jc w:val="both"/>
                                  </w:pPr>
                                </w:pPrChange>
                              </w:pPr>
                              <w:ins w:id="7874" w:author="Jacyeude Araújo" w:date="2019-10-02T12:50:00Z">
                                <w:r>
                                  <w:t xml:space="preserve">Figura </w:t>
                                </w:r>
                                <w:r>
                                  <w:fldChar w:fldCharType="begin"/>
                                </w:r>
                                <w:r>
                                  <w:instrText xml:space="preserve"> SEQ Figura \* ARABIC </w:instrText>
                                </w:r>
                              </w:ins>
                              <w:r>
                                <w:fldChar w:fldCharType="separate"/>
                              </w:r>
                              <w:r w:rsidR="0008128E">
                                <w:rPr>
                                  <w:noProof/>
                                </w:rPr>
                                <w:t>70</w:t>
                              </w:r>
                              <w:ins w:id="7875" w:author="Jacyeude Araújo" w:date="2019-10-02T12:50:00Z">
                                <w:r>
                                  <w:fldChar w:fldCharType="end"/>
                                </w:r>
                                <w:r>
                                  <w:t xml:space="preserve"> - </w:t>
                                </w:r>
                                <w:r w:rsidRPr="006C5096">
                                  <w:t>Resultados do kernel Linear, condição Desnível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EC616" id="Caixa de Texto 180" o:spid="_x0000_s1053" type="#_x0000_t202" style="position:absolute;left:0;text-align:left;margin-left:150.25pt;margin-top:10.95pt;width:201.45pt;height:22.2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" stroked="f">
                  <v:textbox inset="0,0,0,0">
                    <w:txbxContent>
                      <w:p w14:paraId="47EC42D0" w14:textId="4698510D" w:rsidR="000E2D34" w:rsidRPr="004367BC" w:rsidRDefault="000E2D34">
                        <w:pPr>
                          <w:pStyle w:val="Legenda"/>
                          <w:rPr>
                            <w:rFonts w:ascii="Times New Roman" w:hAnsi="Times New Roman" w:cs="Times New Roman"/>
                            <w:noProof/>
                            <w:color w:val="000000" w:themeColor="text1"/>
                            <w:sz w:val="24"/>
                            <w:szCs w:val="24"/>
                          </w:rPr>
                          <w:pPrChange w:id="7876" w:author="Jacyeude Araújo" w:date="2019-10-02T12:50:00Z">
                            <w:pPr>
                              <w:spacing w:after="0" w:line="360" w:lineRule="auto"/>
                              <w:ind w:firstLine="1440"/>
                              <w:jc w:val="both"/>
                            </w:pPr>
                          </w:pPrChange>
                        </w:pPr>
                        <w:ins w:id="7877" w:author="Jacyeude Araújo" w:date="2019-10-02T12:50:00Z">
                          <w:r>
                            <w:t xml:space="preserve">Figura </w:t>
                          </w:r>
                          <w:r>
                            <w:fldChar w:fldCharType="begin"/>
                          </w:r>
                          <w:r>
                            <w:instrText xml:space="preserve"> SEQ Figura \* ARABIC </w:instrText>
                          </w:r>
                        </w:ins>
                        <w:r>
                          <w:fldChar w:fldCharType="separate"/>
                        </w:r>
                        <w:r w:rsidR="0008128E">
                          <w:rPr>
                            <w:noProof/>
                          </w:rPr>
                          <w:t>70</w:t>
                        </w:r>
                        <w:ins w:id="7878" w:author="Jacyeude Araújo" w:date="2019-10-02T12:50:00Z">
                          <w:r>
                            <w:fldChar w:fldCharType="end"/>
                          </w:r>
                          <w:r>
                            <w:t xml:space="preserve"> - </w:t>
                          </w:r>
                          <w:r w:rsidRPr="006C5096">
                            <w:t>Resultados do kernel Linear, condição Desnível</w:t>
                          </w:r>
                        </w:ins>
                      </w:p>
                    </w:txbxContent>
                  </v:textbox>
                  <w10:wrap anchorx="margin"/>
                </v:shape>
              </w:pict>
            </mc:Fallback>
          </mc:AlternateContent>
        </w:r>
      </w:ins>
    </w:p>
    <w:p w14:paraId="2EC805B1" w14:textId="2D0E7D25" w:rsidR="0082578A" w:rsidRPr="00F00993" w:rsidRDefault="005E5B42"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noProof/>
          <w:color w:val="000000" w:themeColor="text1"/>
          <w:sz w:val="24"/>
          <w:szCs w:val="24"/>
          <w:lang w:eastAsia="pt-BR"/>
          <w:rPrChange w:id="7879"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694080" behindDoc="0" locked="0" layoutInCell="1" allowOverlap="1" wp14:anchorId="178F0029" wp14:editId="68B6F2E9">
            <wp:simplePos x="0" y="0"/>
            <wp:positionH relativeFrom="margin">
              <wp:posOffset>0</wp:posOffset>
            </wp:positionH>
            <wp:positionV relativeFrom="paragraph">
              <wp:posOffset>140335</wp:posOffset>
            </wp:positionV>
            <wp:extent cx="2622550" cy="2473960"/>
            <wp:effectExtent l="0" t="0" r="6350" b="2540"/>
            <wp:wrapNone/>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22550" cy="247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0993">
        <w:rPr>
          <w:rFonts w:ascii="Times New Roman" w:hAnsi="Times New Roman" w:cs="Times New Roman"/>
          <w:noProof/>
          <w:color w:val="000000" w:themeColor="text1"/>
          <w:sz w:val="24"/>
          <w:szCs w:val="24"/>
          <w:lang w:eastAsia="pt-BR"/>
          <w:rPrChange w:id="7880" w:author="Jacyeude Araújo" w:date="2019-10-02T13:03:00Z">
            <w:rPr>
              <w:rFonts w:ascii="Times New Roman" w:hAnsi="Times New Roman" w:cs="Times New Roman"/>
              <w:noProof/>
              <w:color w:val="000000" w:themeColor="text1"/>
              <w:sz w:val="24"/>
              <w:szCs w:val="24"/>
              <w:lang w:eastAsia="pt-BR"/>
            </w:rPr>
          </w:rPrChange>
        </w:rPr>
        <w:drawing>
          <wp:anchor distT="0" distB="0" distL="114300" distR="114300" simplePos="0" relativeHeight="251697152" behindDoc="0" locked="0" layoutInCell="1" allowOverlap="1" wp14:anchorId="4CEF2B8E" wp14:editId="01619468">
            <wp:simplePos x="0" y="0"/>
            <wp:positionH relativeFrom="margin">
              <wp:align>right</wp:align>
            </wp:positionH>
            <wp:positionV relativeFrom="paragraph">
              <wp:posOffset>159385</wp:posOffset>
            </wp:positionV>
            <wp:extent cx="2558415" cy="2455545"/>
            <wp:effectExtent l="0" t="0" r="0" b="1905"/>
            <wp:wrapNone/>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58415" cy="245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2319A" w14:textId="23C0C65B"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1CC2350B" w14:textId="1F35D112"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118C811B" w14:textId="33253019"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3737D711" w14:textId="57DE6441"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65AB0078" w14:textId="4569BD41"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1CB8C369" w14:textId="08CED260"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212E7A17" w14:textId="54064ADF"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38BBFC31" w14:textId="1EC6A79D"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4618F446" w14:textId="27599E88" w:rsidR="0082578A" w:rsidRPr="00F00993" w:rsidRDefault="0082578A" w:rsidP="001C0F2D">
      <w:pPr>
        <w:spacing w:after="0" w:line="360" w:lineRule="auto"/>
        <w:ind w:firstLine="1440"/>
        <w:jc w:val="both"/>
        <w:rPr>
          <w:rFonts w:ascii="Times New Roman" w:hAnsi="Times New Roman" w:cs="Times New Roman"/>
          <w:color w:val="000000" w:themeColor="text1"/>
          <w:sz w:val="24"/>
          <w:szCs w:val="24"/>
        </w:rPr>
      </w:pPr>
    </w:p>
    <w:p w14:paraId="68BEF430" w14:textId="34239F4C" w:rsidR="0082578A" w:rsidRPr="00F00993" w:rsidRDefault="005E5B42" w:rsidP="001C0F2D">
      <w:pPr>
        <w:spacing w:after="0" w:line="360" w:lineRule="auto"/>
        <w:ind w:firstLine="1440"/>
        <w:jc w:val="both"/>
        <w:rPr>
          <w:rFonts w:ascii="Times New Roman" w:hAnsi="Times New Roman" w:cs="Times New Roman"/>
          <w:color w:val="000000" w:themeColor="text1"/>
          <w:sz w:val="24"/>
          <w:szCs w:val="24"/>
        </w:rPr>
      </w:pPr>
      <w:r w:rsidRPr="00F00993">
        <w:rPr>
          <w:noProof/>
          <w:color w:val="000000" w:themeColor="text1"/>
          <w:lang w:eastAsia="pt-BR"/>
          <w:rPrChange w:id="7881" w:author="Jacyeude Araújo" w:date="2019-10-02T13:03:00Z">
            <w:rPr>
              <w:noProof/>
              <w:color w:val="000000" w:themeColor="text1"/>
              <w:lang w:eastAsia="pt-BR"/>
            </w:rPr>
          </w:rPrChange>
        </w:rPr>
        <mc:AlternateContent>
          <mc:Choice Requires="wps">
            <w:drawing>
              <wp:anchor distT="0" distB="0" distL="114300" distR="114300" simplePos="0" relativeHeight="251696128" behindDoc="0" locked="0" layoutInCell="1" allowOverlap="1" wp14:anchorId="71B4403A" wp14:editId="6763FFF7">
                <wp:simplePos x="0" y="0"/>
                <wp:positionH relativeFrom="margin">
                  <wp:align>left</wp:align>
                </wp:positionH>
                <wp:positionV relativeFrom="paragraph">
                  <wp:posOffset>59055</wp:posOffset>
                </wp:positionV>
                <wp:extent cx="2622550" cy="175260"/>
                <wp:effectExtent l="0" t="0" r="6350" b="0"/>
                <wp:wrapNone/>
                <wp:docPr id="155" name="Caixa de Texto 155"/>
                <wp:cNvGraphicFramePr/>
                <a:graphic xmlns:a="http://schemas.openxmlformats.org/drawingml/2006/main">
                  <a:graphicData uri="http://schemas.microsoft.com/office/word/2010/wordprocessingShape">
                    <wps:wsp>
                      <wps:cNvSpPr txBox="1"/>
                      <wps:spPr>
                        <a:xfrm>
                          <a:off x="0" y="0"/>
                          <a:ext cx="2622550" cy="175260"/>
                        </a:xfrm>
                        <a:prstGeom prst="rect">
                          <a:avLst/>
                        </a:prstGeom>
                        <a:solidFill>
                          <a:prstClr val="white"/>
                        </a:solidFill>
                        <a:ln>
                          <a:noFill/>
                        </a:ln>
                      </wps:spPr>
                      <wps:txbx>
                        <w:txbxContent>
                          <w:p w14:paraId="2768A193" w14:textId="613E2CDA" w:rsidR="000E2D34" w:rsidRPr="003409CC" w:rsidRDefault="000E2D34" w:rsidP="0082578A">
                            <w:pPr>
                              <w:pStyle w:val="Legenda"/>
                              <w:rPr>
                                <w:rFonts w:ascii="Times New Roman" w:hAnsi="Times New Roman" w:cs="Times New Roman"/>
                                <w:noProof/>
                                <w:color w:val="000000" w:themeColor="text1"/>
                                <w:sz w:val="24"/>
                                <w:szCs w:val="24"/>
                              </w:rPr>
                            </w:pPr>
                            <w:del w:id="7882" w:author="Jacyeude Araújo" w:date="2019-10-02T12:50:00Z">
                              <w:r w:rsidDel="005E5B42">
                                <w:delText xml:space="preserve">Figura 75 - </w:delText>
                              </w:r>
                              <w:r w:rsidRPr="009E6588" w:rsidDel="005E5B42">
                                <w:delText>Resultados do kernel</w:delText>
                              </w:r>
                              <w:r w:rsidDel="005E5B42">
                                <w:delText xml:space="preserve"> Sigmoid</w:delText>
                              </w:r>
                              <w:r w:rsidRPr="009E6588" w:rsidDel="005E5B42">
                                <w:delText xml:space="preserve">, condição Desnível. </w:delText>
                              </w:r>
                            </w:del>
                            <w:r w:rsidRPr="009E6588">
                              <w:t xml:space="preserve">Fonte: O </w:t>
                            </w:r>
                            <w:del w:id="7883" w:author="Jacyeude Araújo" w:date="2019-10-02T12:50:00Z">
                              <w:r w:rsidRPr="009E6588" w:rsidDel="005E5B42">
                                <w:delText>proprio</w:delText>
                              </w:r>
                            </w:del>
                            <w:ins w:id="7884" w:author="Jacyeude Araújo" w:date="2019-10-02T12:50:00Z">
                              <w:r w:rsidRPr="009E6588">
                                <w:t>próprio</w:t>
                              </w:r>
                            </w:ins>
                            <w:r w:rsidRPr="009E6588">
                              <w:t xml:space="preserve">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4403A" id="Caixa de Texto 155" o:spid="_x0000_s1054" type="#_x0000_t202" style="position:absolute;left:0;text-align:left;margin-left:0;margin-top:4.65pt;width:206.5pt;height:13.8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" stroked="f">
                <v:textbox inset="0,0,0,0">
                  <w:txbxContent>
                    <w:p w14:paraId="2768A193" w14:textId="613E2CDA" w:rsidR="000E2D34" w:rsidRPr="003409CC" w:rsidRDefault="000E2D34" w:rsidP="0082578A">
                      <w:pPr>
                        <w:pStyle w:val="Legenda"/>
                        <w:rPr>
                          <w:rFonts w:ascii="Times New Roman" w:hAnsi="Times New Roman" w:cs="Times New Roman"/>
                          <w:noProof/>
                          <w:color w:val="000000" w:themeColor="text1"/>
                          <w:sz w:val="24"/>
                          <w:szCs w:val="24"/>
                        </w:rPr>
                      </w:pPr>
                      <w:del w:id="7885" w:author="Jacyeude Araújo" w:date="2019-10-02T12:50:00Z">
                        <w:r w:rsidDel="005E5B42">
                          <w:delText xml:space="preserve">Figura 75 - </w:delText>
                        </w:r>
                        <w:r w:rsidRPr="009E6588" w:rsidDel="005E5B42">
                          <w:delText>Resultados do kernel</w:delText>
                        </w:r>
                        <w:r w:rsidDel="005E5B42">
                          <w:delText xml:space="preserve"> Sigmoid</w:delText>
                        </w:r>
                        <w:r w:rsidRPr="009E6588" w:rsidDel="005E5B42">
                          <w:delText xml:space="preserve">, condição Desnível. </w:delText>
                        </w:r>
                      </w:del>
                      <w:r w:rsidRPr="009E6588">
                        <w:t xml:space="preserve">Fonte: O </w:t>
                      </w:r>
                      <w:del w:id="7886" w:author="Jacyeude Araújo" w:date="2019-10-02T12:50:00Z">
                        <w:r w:rsidRPr="009E6588" w:rsidDel="005E5B42">
                          <w:delText>proprio</w:delText>
                        </w:r>
                      </w:del>
                      <w:ins w:id="7887" w:author="Jacyeude Araújo" w:date="2019-10-02T12:50:00Z">
                        <w:r w:rsidRPr="009E6588">
                          <w:t>próprio</w:t>
                        </w:r>
                      </w:ins>
                      <w:r w:rsidRPr="009E6588">
                        <w:t xml:space="preserve"> autor.</w:t>
                      </w:r>
                    </w:p>
                  </w:txbxContent>
                </v:textbox>
                <w10:wrap anchorx="margin"/>
              </v:shape>
            </w:pict>
          </mc:Fallback>
        </mc:AlternateContent>
      </w:r>
      <w:r w:rsidRPr="00F00993">
        <w:rPr>
          <w:noProof/>
          <w:color w:val="000000" w:themeColor="text1"/>
          <w:lang w:eastAsia="pt-BR"/>
          <w:rPrChange w:id="7888" w:author="Jacyeude Araújo" w:date="2019-10-02T13:03:00Z">
            <w:rPr>
              <w:noProof/>
              <w:color w:val="000000" w:themeColor="text1"/>
              <w:lang w:eastAsia="pt-BR"/>
            </w:rPr>
          </w:rPrChange>
        </w:rPr>
        <mc:AlternateContent>
          <mc:Choice Requires="wps">
            <w:drawing>
              <wp:anchor distT="0" distB="0" distL="114300" distR="114300" simplePos="0" relativeHeight="251699200" behindDoc="0" locked="0" layoutInCell="1" allowOverlap="1" wp14:anchorId="66B1161F" wp14:editId="534DF0C6">
                <wp:simplePos x="0" y="0"/>
                <wp:positionH relativeFrom="margin">
                  <wp:align>right</wp:align>
                </wp:positionH>
                <wp:positionV relativeFrom="paragraph">
                  <wp:posOffset>8255</wp:posOffset>
                </wp:positionV>
                <wp:extent cx="2558415" cy="635"/>
                <wp:effectExtent l="0" t="0" r="0" b="0"/>
                <wp:wrapNone/>
                <wp:docPr id="159" name="Caixa de Texto 159"/>
                <wp:cNvGraphicFramePr/>
                <a:graphic xmlns:a="http://schemas.openxmlformats.org/drawingml/2006/main">
                  <a:graphicData uri="http://schemas.microsoft.com/office/word/2010/wordprocessingShape">
                    <wps:wsp>
                      <wps:cNvSpPr txBox="1"/>
                      <wps:spPr>
                        <a:xfrm>
                          <a:off x="0" y="0"/>
                          <a:ext cx="2558415" cy="635"/>
                        </a:xfrm>
                        <a:prstGeom prst="rect">
                          <a:avLst/>
                        </a:prstGeom>
                        <a:solidFill>
                          <a:prstClr val="white"/>
                        </a:solidFill>
                        <a:ln>
                          <a:noFill/>
                        </a:ln>
                      </wps:spPr>
                      <wps:txbx>
                        <w:txbxContent>
                          <w:p w14:paraId="5AD63F9C" w14:textId="5AD38A44" w:rsidR="000E2D34" w:rsidRPr="003677E1" w:rsidRDefault="000E2D34" w:rsidP="0082578A">
                            <w:pPr>
                              <w:pStyle w:val="Legenda"/>
                              <w:rPr>
                                <w:rFonts w:ascii="Times New Roman" w:hAnsi="Times New Roman" w:cs="Times New Roman"/>
                                <w:noProof/>
                                <w:color w:val="000000" w:themeColor="text1"/>
                                <w:sz w:val="24"/>
                                <w:szCs w:val="24"/>
                              </w:rPr>
                            </w:pPr>
                            <w:del w:id="7889" w:author="Jacyeude Araújo" w:date="2019-10-02T12:49:00Z">
                              <w:r w:rsidDel="005E5B42">
                                <w:delText>Figura 74 - Resultados</w:delText>
                              </w:r>
                              <w:r w:rsidRPr="000B1422" w:rsidDel="005E5B42">
                                <w:delText xml:space="preserve"> do kernel</w:delText>
                              </w:r>
                              <w:r w:rsidDel="005E5B42">
                                <w:delText xml:space="preserve"> Linear</w:delText>
                              </w:r>
                              <w:r w:rsidRPr="000B1422" w:rsidDel="005E5B42">
                                <w:delText xml:space="preserve">, condição Desnível. </w:delText>
                              </w:r>
                            </w:del>
                            <w:r w:rsidRPr="000B1422">
                              <w:t>Fonte: O pr</w:t>
                            </w:r>
                            <w:r>
                              <w:t>ó</w:t>
                            </w:r>
                            <w:r w:rsidRPr="000B1422">
                              <w:t>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1161F" id="Caixa de Texto 159" o:spid="_x0000_s1055" type="#_x0000_t202" style="position:absolute;left:0;text-align:left;margin-left:150.25pt;margin-top:.65pt;width:201.4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7yNQIAAG8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" stroked="f">
                <v:textbox style="mso-fit-shape-to-text:t" inset="0,0,0,0">
                  <w:txbxContent>
                    <w:p w14:paraId="5AD63F9C" w14:textId="5AD38A44" w:rsidR="000E2D34" w:rsidRPr="003677E1" w:rsidRDefault="000E2D34" w:rsidP="0082578A">
                      <w:pPr>
                        <w:pStyle w:val="Legenda"/>
                        <w:rPr>
                          <w:rFonts w:ascii="Times New Roman" w:hAnsi="Times New Roman" w:cs="Times New Roman"/>
                          <w:noProof/>
                          <w:color w:val="000000" w:themeColor="text1"/>
                          <w:sz w:val="24"/>
                          <w:szCs w:val="24"/>
                        </w:rPr>
                      </w:pPr>
                      <w:del w:id="7890" w:author="Jacyeude Araújo" w:date="2019-10-02T12:49:00Z">
                        <w:r w:rsidDel="005E5B42">
                          <w:delText>Figura 74 - Resultados</w:delText>
                        </w:r>
                        <w:r w:rsidRPr="000B1422" w:rsidDel="005E5B42">
                          <w:delText xml:space="preserve"> do kernel</w:delText>
                        </w:r>
                        <w:r w:rsidDel="005E5B42">
                          <w:delText xml:space="preserve"> Linear</w:delText>
                        </w:r>
                        <w:r w:rsidRPr="000B1422" w:rsidDel="005E5B42">
                          <w:delText xml:space="preserve">, condição Desnível. </w:delText>
                        </w:r>
                      </w:del>
                      <w:r w:rsidRPr="000B1422">
                        <w:t>Fonte: O pr</w:t>
                      </w:r>
                      <w:r>
                        <w:t>ó</w:t>
                      </w:r>
                      <w:r w:rsidRPr="000B1422">
                        <w:t>prio autor.</w:t>
                      </w:r>
                    </w:p>
                  </w:txbxContent>
                </v:textbox>
                <w10:wrap anchorx="margin"/>
              </v:shape>
            </w:pict>
          </mc:Fallback>
        </mc:AlternateContent>
      </w:r>
    </w:p>
    <w:p w14:paraId="46037313" w14:textId="2F24F70E" w:rsidR="001C0F2D" w:rsidRPr="00F00993" w:rsidRDefault="001C0F2D" w:rsidP="00AA3429">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Os resultados obtidos de </w:t>
      </w:r>
      <w:r w:rsidRPr="00F00993">
        <w:rPr>
          <w:rFonts w:ascii="Times New Roman" w:hAnsi="Times New Roman" w:cs="Times New Roman"/>
          <w:i/>
          <w:iCs/>
          <w:color w:val="000000" w:themeColor="text1"/>
          <w:sz w:val="24"/>
          <w:szCs w:val="24"/>
        </w:rPr>
        <w:t>Analysis</w:t>
      </w:r>
      <w:r w:rsidRPr="00F00993">
        <w:rPr>
          <w:rFonts w:ascii="Times New Roman" w:hAnsi="Times New Roman" w:cs="Times New Roman"/>
          <w:color w:val="000000" w:themeColor="text1"/>
          <w:sz w:val="24"/>
          <w:szCs w:val="24"/>
        </w:rPr>
        <w:t xml:space="preserve">, mostram que foi obtida correlação linear </w:t>
      </w:r>
      <w:r w:rsidR="008031A2" w:rsidRPr="00F00993">
        <w:rPr>
          <w:rFonts w:ascii="Times New Roman" w:hAnsi="Times New Roman" w:cs="Times New Roman"/>
          <w:color w:val="000000" w:themeColor="text1"/>
          <w:sz w:val="24"/>
          <w:szCs w:val="24"/>
        </w:rPr>
        <w:t xml:space="preserve">mais eficiente obtida foi </w:t>
      </w:r>
      <w:r w:rsidRPr="00F00993">
        <w:rPr>
          <w:rFonts w:ascii="Times New Roman" w:hAnsi="Times New Roman" w:cs="Times New Roman"/>
          <w:color w:val="000000" w:themeColor="text1"/>
          <w:sz w:val="24"/>
          <w:szCs w:val="24"/>
        </w:rPr>
        <w:t>de 0,</w:t>
      </w:r>
      <w:r w:rsidR="008031A2" w:rsidRPr="00F00993">
        <w:rPr>
          <w:rFonts w:ascii="Times New Roman" w:hAnsi="Times New Roman" w:cs="Times New Roman"/>
          <w:color w:val="000000" w:themeColor="text1"/>
          <w:sz w:val="24"/>
          <w:szCs w:val="24"/>
        </w:rPr>
        <w:t>977</w:t>
      </w:r>
      <w:r w:rsidRPr="00F00993">
        <w:rPr>
          <w:rFonts w:ascii="Times New Roman" w:hAnsi="Times New Roman" w:cs="Times New Roman"/>
          <w:color w:val="000000" w:themeColor="text1"/>
          <w:sz w:val="24"/>
          <w:szCs w:val="24"/>
        </w:rPr>
        <w:t xml:space="preserve">, mostrando a tendência de correlação positiva entre resultados previstos </w:t>
      </w:r>
      <w:r w:rsidRPr="00F00993">
        <w:rPr>
          <w:rFonts w:ascii="Times New Roman" w:hAnsi="Times New Roman" w:cs="Times New Roman"/>
          <w:color w:val="000000" w:themeColor="text1"/>
          <w:sz w:val="24"/>
          <w:szCs w:val="24"/>
        </w:rPr>
        <w:lastRenderedPageBreak/>
        <w:t>e o alvo(</w:t>
      </w:r>
      <w:r w:rsidRPr="00F00993">
        <w:rPr>
          <w:rFonts w:ascii="Times New Roman" w:hAnsi="Times New Roman" w:cs="Times New Roman"/>
          <w:i/>
          <w:iCs/>
          <w:color w:val="000000" w:themeColor="text1"/>
          <w:sz w:val="24"/>
          <w:szCs w:val="24"/>
        </w:rPr>
        <w:t>target</w:t>
      </w:r>
      <w:r w:rsidRPr="00F00993">
        <w:rPr>
          <w:rFonts w:ascii="Times New Roman" w:hAnsi="Times New Roman" w:cs="Times New Roman"/>
          <w:color w:val="000000" w:themeColor="text1"/>
          <w:sz w:val="24"/>
          <w:szCs w:val="24"/>
        </w:rPr>
        <w:t>). Indicando que foi obtido, neste caso, 9</w:t>
      </w:r>
      <w:r w:rsidR="008031A2" w:rsidRPr="00F00993">
        <w:rPr>
          <w:rFonts w:ascii="Times New Roman" w:hAnsi="Times New Roman" w:cs="Times New Roman"/>
          <w:color w:val="000000" w:themeColor="text1"/>
          <w:sz w:val="24"/>
          <w:szCs w:val="24"/>
        </w:rPr>
        <w:t>8</w:t>
      </w:r>
      <w:r w:rsidRPr="00F00993">
        <w:rPr>
          <w:rFonts w:ascii="Times New Roman" w:hAnsi="Times New Roman" w:cs="Times New Roman"/>
          <w:color w:val="000000" w:themeColor="text1"/>
          <w:sz w:val="24"/>
          <w:szCs w:val="24"/>
        </w:rPr>
        <w:t>% de correlação</w:t>
      </w:r>
      <w:r w:rsidR="008031A2" w:rsidRPr="00F00993">
        <w:rPr>
          <w:rFonts w:ascii="Times New Roman" w:hAnsi="Times New Roman" w:cs="Times New Roman"/>
          <w:color w:val="000000" w:themeColor="text1"/>
          <w:sz w:val="24"/>
          <w:szCs w:val="24"/>
        </w:rPr>
        <w:t>, no exemplo em que é usado o kernel polynomial</w:t>
      </w:r>
      <w:r w:rsidR="003C11DD" w:rsidRPr="00F00993">
        <w:rPr>
          <w:rFonts w:ascii="Times New Roman" w:hAnsi="Times New Roman" w:cs="Times New Roman"/>
          <w:color w:val="000000" w:themeColor="text1"/>
          <w:sz w:val="24"/>
          <w:szCs w:val="24"/>
        </w:rPr>
        <w:t xml:space="preserve">, junto a </w:t>
      </w:r>
      <w:proofErr w:type="spellStart"/>
      <w:r w:rsidR="003C11DD" w:rsidRPr="00F00993">
        <w:rPr>
          <w:rFonts w:ascii="Times New Roman" w:hAnsi="Times New Roman" w:cs="Times New Roman"/>
          <w:color w:val="000000" w:themeColor="text1"/>
          <w:sz w:val="24"/>
          <w:szCs w:val="24"/>
        </w:rPr>
        <w:t>rbf</w:t>
      </w:r>
      <w:proofErr w:type="spellEnd"/>
      <w:r w:rsidR="003C11DD" w:rsidRPr="00F00993">
        <w:rPr>
          <w:rFonts w:ascii="Times New Roman" w:hAnsi="Times New Roman" w:cs="Times New Roman"/>
          <w:color w:val="000000" w:themeColor="text1"/>
          <w:sz w:val="24"/>
          <w:szCs w:val="24"/>
        </w:rPr>
        <w:t xml:space="preserve"> que atingiu 95% em termos de correlação</w:t>
      </w:r>
      <w:r w:rsidRPr="00F00993">
        <w:rPr>
          <w:rFonts w:ascii="Times New Roman" w:hAnsi="Times New Roman" w:cs="Times New Roman"/>
          <w:color w:val="000000" w:themeColor="text1"/>
          <w:sz w:val="24"/>
          <w:szCs w:val="24"/>
        </w:rPr>
        <w:t xml:space="preserve">. </w:t>
      </w:r>
      <w:r w:rsidR="008031A2" w:rsidRPr="00F00993">
        <w:rPr>
          <w:rFonts w:ascii="Times New Roman" w:hAnsi="Times New Roman" w:cs="Times New Roman"/>
          <w:color w:val="000000" w:themeColor="text1"/>
          <w:sz w:val="24"/>
          <w:szCs w:val="24"/>
        </w:rPr>
        <w:t>Segue o gráfico de desempenho na figura 7</w:t>
      </w:r>
      <w:del w:id="7891" w:author="Jacyeude Araújo" w:date="2019-10-02T12:51:00Z">
        <w:r w:rsidR="008031A2" w:rsidRPr="00F00993" w:rsidDel="005E5B42">
          <w:rPr>
            <w:rFonts w:ascii="Times New Roman" w:hAnsi="Times New Roman" w:cs="Times New Roman"/>
            <w:color w:val="000000" w:themeColor="text1"/>
            <w:sz w:val="24"/>
            <w:szCs w:val="24"/>
          </w:rPr>
          <w:delText>6</w:delText>
        </w:r>
      </w:del>
      <w:ins w:id="7892" w:author="Jacyeude Araújo" w:date="2019-10-02T12:51:00Z">
        <w:r w:rsidR="005E5B42" w:rsidRPr="00F00993">
          <w:rPr>
            <w:rFonts w:ascii="Times New Roman" w:hAnsi="Times New Roman" w:cs="Times New Roman"/>
            <w:color w:val="000000" w:themeColor="text1"/>
            <w:sz w:val="24"/>
            <w:szCs w:val="24"/>
          </w:rPr>
          <w:t>1</w:t>
        </w:r>
      </w:ins>
      <w:r w:rsidR="008031A2" w:rsidRPr="00F00993">
        <w:rPr>
          <w:rFonts w:ascii="Times New Roman" w:hAnsi="Times New Roman" w:cs="Times New Roman"/>
          <w:color w:val="000000" w:themeColor="text1"/>
          <w:sz w:val="24"/>
          <w:szCs w:val="24"/>
        </w:rPr>
        <w:t>.</w:t>
      </w:r>
    </w:p>
    <w:p w14:paraId="54275F14" w14:textId="48340BB2" w:rsidR="008031A2" w:rsidRPr="00F00993" w:rsidRDefault="008031A2" w:rsidP="00AA3429">
      <w:pPr>
        <w:spacing w:after="0" w:line="360" w:lineRule="auto"/>
        <w:ind w:firstLine="1440"/>
        <w:jc w:val="both"/>
        <w:rPr>
          <w:rFonts w:ascii="Times New Roman" w:eastAsiaTheme="minorEastAsia" w:hAnsi="Times New Roman" w:cs="Times New Roman"/>
          <w:color w:val="000000" w:themeColor="text1"/>
          <w:sz w:val="24"/>
          <w:szCs w:val="24"/>
        </w:rPr>
      </w:pPr>
    </w:p>
    <w:p w14:paraId="1E301CA0" w14:textId="1932863F" w:rsidR="005E5B42" w:rsidRPr="00F00993" w:rsidRDefault="005E5B42">
      <w:pPr>
        <w:pStyle w:val="Legenda"/>
        <w:keepNext/>
        <w:jc w:val="center"/>
        <w:rPr>
          <w:ins w:id="7893" w:author="Jacyeude Araújo" w:date="2019-10-02T12:51:00Z"/>
          <w:color w:val="000000" w:themeColor="text1"/>
          <w:rPrChange w:id="7894" w:author="Jacyeude Araújo" w:date="2019-10-02T13:03:00Z">
            <w:rPr>
              <w:ins w:id="7895" w:author="Jacyeude Araújo" w:date="2019-10-02T12:51:00Z"/>
            </w:rPr>
          </w:rPrChange>
        </w:rPr>
        <w:pPrChange w:id="7896" w:author="Jacyeude Araújo" w:date="2019-10-02T12:51:00Z">
          <w:pPr>
            <w:pStyle w:val="Legenda"/>
          </w:pPr>
        </w:pPrChange>
      </w:pPr>
      <w:ins w:id="7897" w:author="Jacyeude Araújo" w:date="2019-10-02T12:51:00Z">
        <w:r w:rsidRPr="00F00993">
          <w:rPr>
            <w:color w:val="000000" w:themeColor="text1"/>
            <w:rPrChange w:id="7898" w:author="Jacyeude Araújo" w:date="2019-10-02T13:03:00Z">
              <w:rPr/>
            </w:rPrChange>
          </w:rPr>
          <w:t xml:space="preserve">Figura </w:t>
        </w:r>
        <w:r w:rsidRPr="00F00993">
          <w:rPr>
            <w:color w:val="000000" w:themeColor="text1"/>
            <w:rPrChange w:id="7899" w:author="Jacyeude Araújo" w:date="2019-10-02T13:03:00Z">
              <w:rPr/>
            </w:rPrChange>
          </w:rPr>
          <w:fldChar w:fldCharType="begin"/>
        </w:r>
        <w:r w:rsidRPr="00F00993">
          <w:rPr>
            <w:color w:val="000000" w:themeColor="text1"/>
            <w:rPrChange w:id="7900" w:author="Jacyeude Araújo" w:date="2019-10-02T13:03:00Z">
              <w:rPr/>
            </w:rPrChange>
          </w:rPr>
          <w:instrText xml:space="preserve"> SEQ Figura \* ARABIC </w:instrText>
        </w:r>
      </w:ins>
      <w:r w:rsidRPr="00F00993">
        <w:rPr>
          <w:color w:val="000000" w:themeColor="text1"/>
          <w:rPrChange w:id="7901" w:author="Jacyeude Araújo" w:date="2019-10-02T13:03:00Z">
            <w:rPr/>
          </w:rPrChange>
        </w:rPr>
        <w:fldChar w:fldCharType="separate"/>
      </w:r>
      <w:r w:rsidR="0008128E">
        <w:rPr>
          <w:noProof/>
          <w:color w:val="000000" w:themeColor="text1"/>
        </w:rPr>
        <w:t>71</w:t>
      </w:r>
      <w:ins w:id="7902" w:author="Jacyeude Araújo" w:date="2019-10-02T12:51:00Z">
        <w:r w:rsidRPr="00F00993">
          <w:rPr>
            <w:color w:val="000000" w:themeColor="text1"/>
            <w:rPrChange w:id="7903" w:author="Jacyeude Araújo" w:date="2019-10-02T13:03:00Z">
              <w:rPr/>
            </w:rPrChange>
          </w:rPr>
          <w:fldChar w:fldCharType="end"/>
        </w:r>
        <w:r w:rsidRPr="00F00993">
          <w:rPr>
            <w:color w:val="000000" w:themeColor="text1"/>
            <w:rPrChange w:id="7904" w:author="Jacyeude Araújo" w:date="2019-10-02T13:03:00Z">
              <w:rPr/>
            </w:rPrChange>
          </w:rPr>
          <w:t xml:space="preserve"> - Gráfico de desempenho em termos de correlação linear, condição Desníveis.</w:t>
        </w:r>
      </w:ins>
    </w:p>
    <w:p w14:paraId="025667DA" w14:textId="77777777" w:rsidR="008031A2" w:rsidRPr="00F00993" w:rsidRDefault="008031A2" w:rsidP="008031A2">
      <w:pPr>
        <w:keepNext/>
        <w:spacing w:after="0" w:line="360" w:lineRule="auto"/>
        <w:jc w:val="center"/>
        <w:rPr>
          <w:color w:val="000000" w:themeColor="text1"/>
        </w:rPr>
      </w:pPr>
      <w:r w:rsidRPr="00F00993">
        <w:rPr>
          <w:rFonts w:ascii="Times New Roman" w:eastAsiaTheme="minorEastAsia" w:hAnsi="Times New Roman" w:cs="Times New Roman"/>
          <w:noProof/>
          <w:color w:val="000000" w:themeColor="text1"/>
          <w:sz w:val="24"/>
          <w:szCs w:val="24"/>
          <w:lang w:eastAsia="pt-BR"/>
          <w:rPrChange w:id="7905" w:author="Jacyeude Araújo" w:date="2019-10-02T13:03:00Z">
            <w:rPr>
              <w:rFonts w:ascii="Times New Roman" w:eastAsiaTheme="minorEastAsia" w:hAnsi="Times New Roman" w:cs="Times New Roman"/>
              <w:noProof/>
              <w:color w:val="000000" w:themeColor="text1"/>
              <w:sz w:val="24"/>
              <w:szCs w:val="24"/>
              <w:lang w:eastAsia="pt-BR"/>
            </w:rPr>
          </w:rPrChange>
        </w:rPr>
        <w:drawing>
          <wp:inline distT="0" distB="0" distL="0" distR="0" wp14:anchorId="4C9B540D" wp14:editId="3276DC9E">
            <wp:extent cx="3643086" cy="1901673"/>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1358" cy="1916431"/>
                    </a:xfrm>
                    <a:prstGeom prst="rect">
                      <a:avLst/>
                    </a:prstGeom>
                    <a:noFill/>
                    <a:ln>
                      <a:noFill/>
                    </a:ln>
                  </pic:spPr>
                </pic:pic>
              </a:graphicData>
            </a:graphic>
          </wp:inline>
        </w:drawing>
      </w:r>
    </w:p>
    <w:p w14:paraId="0FB1917F" w14:textId="153AC7B8" w:rsidR="008031A2" w:rsidRPr="00F00993" w:rsidRDefault="008031A2" w:rsidP="008031A2">
      <w:pPr>
        <w:pStyle w:val="Legenda"/>
        <w:jc w:val="center"/>
        <w:rPr>
          <w:rFonts w:ascii="Times New Roman" w:eastAsiaTheme="minorEastAsia" w:hAnsi="Times New Roman" w:cs="Times New Roman"/>
          <w:color w:val="000000" w:themeColor="text1"/>
          <w:sz w:val="24"/>
          <w:szCs w:val="24"/>
        </w:rPr>
      </w:pPr>
      <w:bookmarkStart w:id="7906" w:name="_Toc20849559"/>
      <w:del w:id="7907" w:author="Jacyeude Araújo" w:date="2019-10-02T12:51:00Z">
        <w:r w:rsidRPr="00F00993" w:rsidDel="005E5B42">
          <w:rPr>
            <w:color w:val="000000" w:themeColor="text1"/>
          </w:rPr>
          <w:delText xml:space="preserve">Figura </w:delText>
        </w:r>
      </w:del>
      <w:del w:id="7908" w:author="Jacyeude Araújo" w:date="2019-10-02T10:09:00Z">
        <w:r w:rsidRPr="00F00993" w:rsidDel="00DA6A84">
          <w:rPr>
            <w:color w:val="000000" w:themeColor="text1"/>
            <w:rPrChange w:id="7909" w:author="Jacyeude Araújo" w:date="2019-10-02T13:03:00Z">
              <w:rPr>
                <w:color w:val="000000" w:themeColor="text1"/>
              </w:rPr>
            </w:rPrChange>
          </w:rPr>
          <w:fldChar w:fldCharType="begin"/>
        </w:r>
        <w:r w:rsidRPr="00F00993" w:rsidDel="00DA6A84">
          <w:rPr>
            <w:color w:val="000000" w:themeColor="text1"/>
          </w:rPr>
          <w:delInstrText xml:space="preserve"> SEQ Figura \* ARABIC </w:delInstrText>
        </w:r>
        <w:r w:rsidRPr="00F00993" w:rsidDel="00DA6A84">
          <w:rPr>
            <w:color w:val="000000" w:themeColor="text1"/>
            <w:rPrChange w:id="7910" w:author="Jacyeude Araújo" w:date="2019-10-02T13:03:00Z">
              <w:rPr>
                <w:color w:val="000000" w:themeColor="text1"/>
              </w:rPr>
            </w:rPrChange>
          </w:rPr>
          <w:fldChar w:fldCharType="separate"/>
        </w:r>
        <w:r w:rsidR="00EE7A76" w:rsidRPr="00F00993" w:rsidDel="00DA6A84">
          <w:rPr>
            <w:noProof/>
            <w:color w:val="000000" w:themeColor="text1"/>
          </w:rPr>
          <w:delText>72</w:delText>
        </w:r>
        <w:r w:rsidRPr="00F00993" w:rsidDel="00DA6A84">
          <w:rPr>
            <w:color w:val="000000" w:themeColor="text1"/>
            <w:rPrChange w:id="7911" w:author="Jacyeude Araújo" w:date="2019-10-02T13:03:00Z">
              <w:rPr>
                <w:color w:val="000000" w:themeColor="text1"/>
              </w:rPr>
            </w:rPrChange>
          </w:rPr>
          <w:fldChar w:fldCharType="end"/>
        </w:r>
      </w:del>
      <w:del w:id="7912" w:author="Jacyeude Araújo" w:date="2019-10-02T12:51:00Z">
        <w:r w:rsidR="00C37E71" w:rsidRPr="00F00993" w:rsidDel="005E5B42">
          <w:rPr>
            <w:color w:val="000000" w:themeColor="text1"/>
          </w:rPr>
          <w:delText>6</w:delText>
        </w:r>
        <w:r w:rsidRPr="00F00993" w:rsidDel="005E5B42">
          <w:rPr>
            <w:color w:val="000000" w:themeColor="text1"/>
          </w:rPr>
          <w:delText xml:space="preserve"> - Gráfico de desempenho em termos de correlação linear, condição Desníveis. </w:delText>
        </w:r>
      </w:del>
      <w:r w:rsidRPr="00F00993">
        <w:rPr>
          <w:color w:val="000000" w:themeColor="text1"/>
        </w:rPr>
        <w:t>Fonte: o próprio autor.</w:t>
      </w:r>
      <w:bookmarkEnd w:id="7906"/>
    </w:p>
    <w:p w14:paraId="4407CAAA" w14:textId="77777777" w:rsidR="008031A2" w:rsidRPr="00F00993" w:rsidRDefault="008031A2" w:rsidP="00AA3429">
      <w:pPr>
        <w:spacing w:after="0" w:line="360" w:lineRule="auto"/>
        <w:ind w:firstLine="1440"/>
        <w:jc w:val="both"/>
        <w:rPr>
          <w:rFonts w:ascii="Times New Roman" w:eastAsiaTheme="minorEastAsia" w:hAnsi="Times New Roman" w:cs="Times New Roman"/>
          <w:color w:val="000000" w:themeColor="text1"/>
          <w:sz w:val="24"/>
          <w:szCs w:val="24"/>
        </w:rPr>
      </w:pPr>
    </w:p>
    <w:p w14:paraId="0D6278B2" w14:textId="64183EDE" w:rsidR="001C0F2D" w:rsidRPr="00F00993" w:rsidRDefault="001C0F2D" w:rsidP="008031A2">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Notando-se que a aplicação de </w:t>
      </w:r>
      <w:r w:rsidR="00CE3E64"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conseguiu classificar com alta correlação entre os valores reais e os valores previsto para a característica em questão, sendo novamente assertivo em classificar a classe que representa uma condição do motor de indução, neste caso a de desnível na base.</w:t>
      </w:r>
    </w:p>
    <w:p w14:paraId="3AD67E26" w14:textId="77777777" w:rsidR="00075D6D" w:rsidRPr="00F00993" w:rsidRDefault="00075D6D" w:rsidP="001C0F2D">
      <w:pPr>
        <w:spacing w:line="360" w:lineRule="auto"/>
        <w:jc w:val="both"/>
        <w:rPr>
          <w:rFonts w:ascii="Times New Roman" w:hAnsi="Times New Roman" w:cs="Times New Roman"/>
          <w:color w:val="000000" w:themeColor="text1"/>
          <w:sz w:val="24"/>
          <w:szCs w:val="24"/>
        </w:rPr>
      </w:pPr>
    </w:p>
    <w:p w14:paraId="0EEF9E96" w14:textId="77777777" w:rsidR="001C0F2D" w:rsidRPr="00F00993"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7913" w:name="_Toc20921332"/>
      <w:r w:rsidRPr="00F00993">
        <w:rPr>
          <w:rFonts w:ascii="Times New Roman" w:hAnsi="Times New Roman" w:cs="Times New Roman"/>
          <w:b/>
          <w:bCs/>
          <w:color w:val="000000" w:themeColor="text1"/>
          <w:sz w:val="24"/>
          <w:szCs w:val="24"/>
        </w:rPr>
        <w:t>5.4</w:t>
      </w:r>
      <w:r w:rsidRPr="00F00993">
        <w:rPr>
          <w:rFonts w:ascii="Times New Roman" w:hAnsi="Times New Roman" w:cs="Times New Roman"/>
          <w:color w:val="000000" w:themeColor="text1"/>
          <w:sz w:val="24"/>
          <w:szCs w:val="24"/>
        </w:rPr>
        <w:t xml:space="preserve"> </w:t>
      </w:r>
      <w:r w:rsidRPr="00F00993">
        <w:rPr>
          <w:rFonts w:ascii="Times New Roman" w:hAnsi="Times New Roman" w:cs="Times New Roman"/>
          <w:b/>
          <w:bCs/>
          <w:color w:val="000000" w:themeColor="text1"/>
          <w:sz w:val="24"/>
          <w:szCs w:val="24"/>
        </w:rPr>
        <w:t>Discussão dos resultados obtidos no estudo do modelo físico do sistema de monitoramento de vibração e corrente aplicado em IBM® Cloud</w:t>
      </w:r>
      <w:bookmarkEnd w:id="7913"/>
    </w:p>
    <w:p w14:paraId="19A3A97A" w14:textId="77777777" w:rsidR="001C0F2D" w:rsidRPr="00F00993" w:rsidRDefault="001C0F2D" w:rsidP="001C0F2D">
      <w:pPr>
        <w:spacing w:after="0" w:line="360" w:lineRule="auto"/>
        <w:jc w:val="both"/>
        <w:rPr>
          <w:rFonts w:ascii="Times New Roman" w:hAnsi="Times New Roman" w:cs="Times New Roman"/>
          <w:color w:val="000000" w:themeColor="text1"/>
          <w:sz w:val="24"/>
          <w:szCs w:val="24"/>
        </w:rPr>
      </w:pPr>
    </w:p>
    <w:p w14:paraId="36A95DA6"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Na sessão anterior foram apresentados os resultados obtidos para análises de desempenho de MVS para auxiliar na decisão de qual conjunto de funções executou de maneira mais assertiva a criação de modelos com base em características de diferentes classes em diferentes bancos de dados simulados.</w:t>
      </w:r>
    </w:p>
    <w:bookmarkEnd w:id="6680"/>
    <w:p w14:paraId="1A7A8937" w14:textId="77777777" w:rsidR="001C0F2D" w:rsidRPr="00F00993"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Nota-se que a oferta da escolha das funções de kernel condiciona os dados a diferentes performances de processamento. Podendo ser possível que sejam necessários vários testes empíricos para que se possa obter a melhor performance das funções, onde a característica de generalização do modelo deve ser mantida, para que desta forma MVS classifique modelos entre as classes avaliadas. </w:t>
      </w:r>
    </w:p>
    <w:p w14:paraId="69EEC9A3" w14:textId="44D6D11C" w:rsidR="001C0F2D" w:rsidRPr="00F00993" w:rsidRDefault="001C0F2D" w:rsidP="001C0F2D">
      <w:pPr>
        <w:autoSpaceDE w:val="0"/>
        <w:autoSpaceDN w:val="0"/>
        <w:adjustRightInd w:val="0"/>
        <w:spacing w:after="0" w:line="360" w:lineRule="auto"/>
        <w:ind w:firstLine="1440"/>
        <w:jc w:val="both"/>
        <w:rPr>
          <w:rFonts w:ascii="Times New Roman" w:eastAsiaTheme="minorEastAsia" w:hAnsi="Times New Roman" w:cs="Times New Roman"/>
          <w:iCs/>
          <w:color w:val="000000" w:themeColor="text1"/>
          <w:sz w:val="24"/>
          <w:szCs w:val="24"/>
        </w:rPr>
      </w:pPr>
      <w:r w:rsidRPr="00F00993">
        <w:rPr>
          <w:rFonts w:ascii="Times New Roman" w:hAnsi="Times New Roman" w:cs="Times New Roman"/>
          <w:color w:val="000000" w:themeColor="text1"/>
          <w:sz w:val="24"/>
          <w:szCs w:val="24"/>
        </w:rPr>
        <w:lastRenderedPageBreak/>
        <w:t>Neste estudo de caso, foram utilizados os valores dos parâmetros de kernel em modo</w:t>
      </w:r>
      <w:r w:rsidRPr="00F00993">
        <w:rPr>
          <w:rFonts w:ascii="Times New Roman" w:eastAsiaTheme="minorEastAsia" w:hAnsi="Times New Roman" w:cs="Times New Roman"/>
          <w:color w:val="000000" w:themeColor="text1"/>
          <w:sz w:val="24"/>
          <w:szCs w:val="24"/>
        </w:rPr>
        <w:t xml:space="preserve"> </w:t>
      </w:r>
      <w:r w:rsidRPr="00F00993">
        <w:rPr>
          <w:rFonts w:ascii="Times New Roman" w:eastAsiaTheme="minorEastAsia" w:hAnsi="Times New Roman" w:cs="Times New Roman"/>
          <w:i/>
          <w:iCs/>
          <w:color w:val="000000" w:themeColor="text1"/>
          <w:sz w:val="24"/>
          <w:szCs w:val="24"/>
        </w:rPr>
        <w:t>default</w:t>
      </w:r>
      <w:r w:rsidRPr="00F00993">
        <w:rPr>
          <w:rFonts w:ascii="Times New Roman" w:eastAsiaTheme="minorEastAsia" w:hAnsi="Times New Roman" w:cs="Times New Roman"/>
          <w:iCs/>
          <w:color w:val="000000" w:themeColor="text1"/>
          <w:sz w:val="24"/>
          <w:szCs w:val="24"/>
        </w:rPr>
        <w:t xml:space="preserve">, </w:t>
      </w:r>
      <w:ins w:id="7914" w:author="Jacyeude Araújo" w:date="2019-10-02T12:52:00Z">
        <w:r w:rsidR="005E5B42" w:rsidRPr="00F00993">
          <w:rPr>
            <w:rFonts w:ascii="Times New Roman" w:eastAsiaTheme="minorEastAsia" w:hAnsi="Times New Roman" w:cs="Times New Roman"/>
            <w:iCs/>
            <w:color w:val="000000" w:themeColor="text1"/>
            <w:sz w:val="24"/>
            <w:szCs w:val="24"/>
          </w:rPr>
          <w:t xml:space="preserve">de acordo com </w:t>
        </w:r>
      </w:ins>
      <w:ins w:id="7915" w:author="Jacyeude Araújo" w:date="2019-10-02T12:53:00Z">
        <w:r w:rsidR="005E5B42" w:rsidRPr="00F00993">
          <w:rPr>
            <w:rFonts w:ascii="Times New Roman" w:eastAsiaTheme="minorEastAsia" w:hAnsi="Times New Roman" w:cs="Times New Roman"/>
            <w:iCs/>
            <w:color w:val="000000" w:themeColor="text1"/>
            <w:sz w:val="24"/>
            <w:szCs w:val="24"/>
          </w:rPr>
          <w:t>dados da Tabela 5</w:t>
        </w:r>
      </w:ins>
      <w:del w:id="7916" w:author="Jacyeude Araújo" w:date="2019-10-02T12:52:00Z">
        <w:r w:rsidRPr="00F00993" w:rsidDel="005E5B42">
          <w:rPr>
            <w:rFonts w:ascii="Times New Roman" w:eastAsiaTheme="minorEastAsia" w:hAnsi="Times New Roman" w:cs="Times New Roman"/>
            <w:iCs/>
            <w:color w:val="000000" w:themeColor="text1"/>
            <w:sz w:val="24"/>
            <w:szCs w:val="24"/>
          </w:rPr>
          <w:delText xml:space="preserve">sendo </w:delText>
        </w:r>
      </w:del>
      <w:del w:id="7917" w:author="Jacyeude Araújo" w:date="2019-10-02T12:53:00Z">
        <w:r w:rsidRPr="00F00993" w:rsidDel="005E5B42">
          <w:rPr>
            <w:rFonts w:ascii="Times New Roman" w:eastAsiaTheme="minorEastAsia" w:hAnsi="Times New Roman" w:cs="Times New Roman"/>
            <w:iCs/>
            <w:color w:val="000000" w:themeColor="text1"/>
            <w:sz w:val="24"/>
            <w:szCs w:val="24"/>
          </w:rPr>
          <w:delText>os seguintes para cada simulação</w:delText>
        </w:r>
      </w:del>
      <w:r w:rsidRPr="00F00993">
        <w:rPr>
          <w:rFonts w:ascii="Times New Roman" w:eastAsiaTheme="minorEastAsia" w:hAnsi="Times New Roman" w:cs="Times New Roman"/>
          <w:iCs/>
          <w:color w:val="000000" w:themeColor="text1"/>
          <w:sz w:val="24"/>
          <w:szCs w:val="24"/>
        </w:rPr>
        <w:t>:</w:t>
      </w:r>
    </w:p>
    <w:p w14:paraId="08BA5712" w14:textId="77777777" w:rsidR="001C0F2D" w:rsidRPr="00F00993" w:rsidRDefault="001C0F2D" w:rsidP="001C0F2D">
      <w:pPr>
        <w:autoSpaceDE w:val="0"/>
        <w:autoSpaceDN w:val="0"/>
        <w:adjustRightInd w:val="0"/>
        <w:spacing w:after="0" w:line="360" w:lineRule="auto"/>
        <w:ind w:firstLine="1440"/>
        <w:rPr>
          <w:rFonts w:ascii="Times New Roman" w:eastAsiaTheme="minorEastAsia" w:hAnsi="Times New Roman" w:cs="Times New Roman"/>
          <w:color w:val="000000" w:themeColor="text1"/>
          <w:sz w:val="24"/>
          <w:szCs w:val="24"/>
        </w:rPr>
      </w:pPr>
    </w:p>
    <w:p w14:paraId="58F60927" w14:textId="721BDC8E" w:rsidR="005E5B42" w:rsidRPr="00F00993" w:rsidRDefault="005E5B42">
      <w:pPr>
        <w:pStyle w:val="Legenda"/>
        <w:keepNext/>
        <w:jc w:val="center"/>
        <w:rPr>
          <w:ins w:id="7918" w:author="Jacyeude Araújo" w:date="2019-10-02T12:52:00Z"/>
          <w:color w:val="000000" w:themeColor="text1"/>
          <w:rPrChange w:id="7919" w:author="Jacyeude Araújo" w:date="2019-10-02T13:03:00Z">
            <w:rPr>
              <w:ins w:id="7920" w:author="Jacyeude Araújo" w:date="2019-10-02T12:52:00Z"/>
            </w:rPr>
          </w:rPrChange>
        </w:rPr>
        <w:pPrChange w:id="7921" w:author="Jacyeude Araújo" w:date="2019-10-02T12:52:00Z">
          <w:pPr/>
        </w:pPrChange>
      </w:pPr>
      <w:bookmarkStart w:id="7922" w:name="_Toc20913736"/>
      <w:ins w:id="7923" w:author="Jacyeude Araújo" w:date="2019-10-02T12:52:00Z">
        <w:r w:rsidRPr="00F00993">
          <w:rPr>
            <w:color w:val="000000" w:themeColor="text1"/>
            <w:rPrChange w:id="7924" w:author="Jacyeude Araújo" w:date="2019-10-02T13:03:00Z">
              <w:rPr>
                <w:i/>
                <w:iCs/>
              </w:rPr>
            </w:rPrChange>
          </w:rPr>
          <w:t xml:space="preserve">Tabela </w:t>
        </w:r>
        <w:r w:rsidRPr="00F00993">
          <w:rPr>
            <w:color w:val="000000" w:themeColor="text1"/>
            <w:rPrChange w:id="7925" w:author="Jacyeude Araújo" w:date="2019-10-02T13:03:00Z">
              <w:rPr>
                <w:i/>
                <w:iCs/>
              </w:rPr>
            </w:rPrChange>
          </w:rPr>
          <w:fldChar w:fldCharType="begin"/>
        </w:r>
        <w:r w:rsidRPr="00F00993">
          <w:rPr>
            <w:color w:val="000000" w:themeColor="text1"/>
            <w:rPrChange w:id="7926" w:author="Jacyeude Araújo" w:date="2019-10-02T13:03:00Z">
              <w:rPr>
                <w:i/>
                <w:iCs/>
              </w:rPr>
            </w:rPrChange>
          </w:rPr>
          <w:instrText xml:space="preserve"> SEQ Tabela \* ARABIC </w:instrText>
        </w:r>
      </w:ins>
      <w:r w:rsidRPr="00F00993">
        <w:rPr>
          <w:color w:val="000000" w:themeColor="text1"/>
          <w:rPrChange w:id="7927" w:author="Jacyeude Araújo" w:date="2019-10-02T13:03:00Z">
            <w:rPr>
              <w:i/>
              <w:iCs/>
            </w:rPr>
          </w:rPrChange>
        </w:rPr>
        <w:fldChar w:fldCharType="separate"/>
      </w:r>
      <w:r w:rsidR="0008128E">
        <w:rPr>
          <w:noProof/>
          <w:color w:val="000000" w:themeColor="text1"/>
        </w:rPr>
        <w:t>5</w:t>
      </w:r>
      <w:ins w:id="7928" w:author="Jacyeude Araújo" w:date="2019-10-02T12:52:00Z">
        <w:r w:rsidRPr="00F00993">
          <w:rPr>
            <w:color w:val="000000" w:themeColor="text1"/>
            <w:rPrChange w:id="7929" w:author="Jacyeude Araújo" w:date="2019-10-02T13:03:00Z">
              <w:rPr>
                <w:i/>
                <w:iCs/>
              </w:rPr>
            </w:rPrChange>
          </w:rPr>
          <w:fldChar w:fldCharType="end"/>
        </w:r>
        <w:r w:rsidRPr="00F00993">
          <w:rPr>
            <w:color w:val="000000" w:themeColor="text1"/>
            <w:rPrChange w:id="7930" w:author="Jacyeude Araújo" w:date="2019-10-02T13:03:00Z">
              <w:rPr>
                <w:i/>
                <w:iCs/>
              </w:rPr>
            </w:rPrChange>
          </w:rPr>
          <w:t xml:space="preserve"> - Valores dos parâmetros dos kernels aplicados</w:t>
        </w:r>
        <w:bookmarkEnd w:id="7922"/>
      </w:ins>
    </w:p>
    <w:tbl>
      <w:tblPr>
        <w:tblStyle w:val="Tabelacomgrade"/>
        <w:tblW w:w="0" w:type="auto"/>
        <w:jc w:val="center"/>
        <w:tblLook w:val="04A0" w:firstRow="1" w:lastRow="0" w:firstColumn="1" w:lastColumn="0" w:noHBand="0" w:noVBand="1"/>
      </w:tblPr>
      <w:tblGrid>
        <w:gridCol w:w="1657"/>
        <w:gridCol w:w="1668"/>
        <w:gridCol w:w="1803"/>
        <w:gridCol w:w="1685"/>
        <w:gridCol w:w="1681"/>
      </w:tblGrid>
      <w:tr w:rsidR="00EE7A76" w:rsidRPr="00F00993" w14:paraId="3C002C52" w14:textId="77777777" w:rsidTr="0091429E">
        <w:trPr>
          <w:jc w:val="center"/>
        </w:trPr>
        <w:tc>
          <w:tcPr>
            <w:tcW w:w="1657" w:type="dxa"/>
          </w:tcPr>
          <w:p w14:paraId="6FAB13BF"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68" w:type="dxa"/>
          </w:tcPr>
          <w:p w14:paraId="112167CC"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RBF</w:t>
            </w:r>
          </w:p>
        </w:tc>
        <w:tc>
          <w:tcPr>
            <w:tcW w:w="1803" w:type="dxa"/>
          </w:tcPr>
          <w:p w14:paraId="4997B5AE"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POLYNOMIAL</w:t>
            </w:r>
          </w:p>
        </w:tc>
        <w:tc>
          <w:tcPr>
            <w:tcW w:w="1685" w:type="dxa"/>
          </w:tcPr>
          <w:p w14:paraId="5C21B35E"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SIGMOID</w:t>
            </w:r>
          </w:p>
        </w:tc>
        <w:tc>
          <w:tcPr>
            <w:tcW w:w="1681" w:type="dxa"/>
          </w:tcPr>
          <w:p w14:paraId="13EB1137"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F00993">
              <w:rPr>
                <w:rFonts w:ascii="Times New Roman" w:eastAsiaTheme="minorEastAsia" w:hAnsi="Times New Roman" w:cs="Times New Roman"/>
                <w:color w:val="000000" w:themeColor="text1"/>
                <w:sz w:val="24"/>
                <w:szCs w:val="24"/>
              </w:rPr>
              <w:t>LINEAR</w:t>
            </w:r>
          </w:p>
        </w:tc>
      </w:tr>
      <w:tr w:rsidR="00EE7A76" w:rsidRPr="00F00993" w14:paraId="27F58EBA" w14:textId="77777777" w:rsidTr="0091429E">
        <w:trPr>
          <w:jc w:val="center"/>
        </w:trPr>
        <w:tc>
          <w:tcPr>
            <w:tcW w:w="1657" w:type="dxa"/>
          </w:tcPr>
          <w:p w14:paraId="6DB1083F"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Change w:id="7931" w:author="Jacyeude Araújo" w:date="2019-10-02T13:03:00Z">
                      <w:rPr>
                        <w:rFonts w:ascii="Cambria Math" w:eastAsiaTheme="minorEastAsia" w:hAnsi="Cambria Math" w:cs="Times New Roman"/>
                        <w:color w:val="000000" w:themeColor="text1"/>
                        <w:sz w:val="24"/>
                        <w:szCs w:val="24"/>
                      </w:rPr>
                    </w:rPrChange>
                  </w:rPr>
                  <m:t>γ</m:t>
                </m:r>
              </m:oMath>
            </m:oMathPara>
          </w:p>
        </w:tc>
        <w:tc>
          <w:tcPr>
            <w:tcW w:w="1668" w:type="dxa"/>
          </w:tcPr>
          <w:p w14:paraId="3B965D83" w14:textId="53375AF2" w:rsidR="001C0F2D" w:rsidRPr="00F00993"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0.1</w:t>
            </w:r>
          </w:p>
        </w:tc>
        <w:tc>
          <w:tcPr>
            <w:tcW w:w="1803" w:type="dxa"/>
          </w:tcPr>
          <w:p w14:paraId="128E318D" w14:textId="416BF830"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0.5</w:t>
            </w:r>
          </w:p>
        </w:tc>
        <w:tc>
          <w:tcPr>
            <w:tcW w:w="1685" w:type="dxa"/>
          </w:tcPr>
          <w:p w14:paraId="740FA238" w14:textId="093B9351"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0.5</w:t>
            </w:r>
          </w:p>
        </w:tc>
        <w:tc>
          <w:tcPr>
            <w:tcW w:w="1681" w:type="dxa"/>
          </w:tcPr>
          <w:p w14:paraId="16CF40CC" w14:textId="47498C77"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w:t>
            </w:r>
          </w:p>
        </w:tc>
      </w:tr>
      <w:tr w:rsidR="00EE7A76" w:rsidRPr="00F00993" w14:paraId="262886BD" w14:textId="77777777" w:rsidTr="0091429E">
        <w:trPr>
          <w:jc w:val="center"/>
        </w:trPr>
        <w:tc>
          <w:tcPr>
            <w:tcW w:w="1657" w:type="dxa"/>
          </w:tcPr>
          <w:p w14:paraId="12714D64"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Change w:id="7932" w:author="Jacyeude Araújo" w:date="2019-10-02T13:03:00Z">
                      <w:rPr>
                        <w:rFonts w:ascii="Cambria Math" w:eastAsiaTheme="minorEastAsia" w:hAnsi="Cambria Math" w:cs="Times New Roman"/>
                        <w:color w:val="000000" w:themeColor="text1"/>
                        <w:sz w:val="24"/>
                        <w:szCs w:val="24"/>
                      </w:rPr>
                    </w:rPrChange>
                  </w:rPr>
                  <m:t>ε</m:t>
                </m:r>
              </m:oMath>
            </m:oMathPara>
          </w:p>
        </w:tc>
        <w:tc>
          <w:tcPr>
            <w:tcW w:w="1668" w:type="dxa"/>
          </w:tcPr>
          <w:p w14:paraId="1FB2A44F" w14:textId="65FD28A5" w:rsidR="001C0F2D" w:rsidRPr="00F00993"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w:t>
            </w:r>
          </w:p>
        </w:tc>
        <w:tc>
          <w:tcPr>
            <w:tcW w:w="1803" w:type="dxa"/>
          </w:tcPr>
          <w:p w14:paraId="23564045" w14:textId="0EE1DD50"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0.1</w:t>
            </w:r>
          </w:p>
        </w:tc>
        <w:tc>
          <w:tcPr>
            <w:tcW w:w="1685" w:type="dxa"/>
          </w:tcPr>
          <w:p w14:paraId="3EEC5B2D" w14:textId="4D8F4060"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w:t>
            </w:r>
          </w:p>
        </w:tc>
        <w:tc>
          <w:tcPr>
            <w:tcW w:w="1681" w:type="dxa"/>
          </w:tcPr>
          <w:p w14:paraId="0C72AB76" w14:textId="159FD258" w:rsidR="001C0F2D" w:rsidRPr="00F00993"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0.1</w:t>
            </w:r>
          </w:p>
        </w:tc>
      </w:tr>
      <w:tr w:rsidR="00EE7A76" w:rsidRPr="00F00993" w14:paraId="30FFEF0E" w14:textId="77777777" w:rsidTr="0091429E">
        <w:trPr>
          <w:jc w:val="center"/>
        </w:trPr>
        <w:tc>
          <w:tcPr>
            <w:tcW w:w="1657" w:type="dxa"/>
          </w:tcPr>
          <w:p w14:paraId="7BC5D553" w14:textId="77777777" w:rsidR="001C0F2D" w:rsidRPr="00F00993"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Change w:id="7933" w:author="Jacyeude Araújo" w:date="2019-10-02T13:03:00Z">
                      <w:rPr>
                        <w:rFonts w:ascii="Cambria Math" w:eastAsiaTheme="minorEastAsia" w:hAnsi="Cambria Math" w:cs="Times New Roman"/>
                        <w:color w:val="000000" w:themeColor="text1"/>
                        <w:sz w:val="24"/>
                        <w:szCs w:val="24"/>
                      </w:rPr>
                    </w:rPrChange>
                  </w:rPr>
                  <m:t>C</m:t>
                </m:r>
              </m:oMath>
            </m:oMathPara>
          </w:p>
        </w:tc>
        <w:tc>
          <w:tcPr>
            <w:tcW w:w="1668" w:type="dxa"/>
          </w:tcPr>
          <w:p w14:paraId="6F95DB18" w14:textId="54D0B6AF" w:rsidR="001C0F2D" w:rsidRPr="00F00993"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10</w:t>
            </w:r>
          </w:p>
        </w:tc>
        <w:tc>
          <w:tcPr>
            <w:tcW w:w="1803" w:type="dxa"/>
          </w:tcPr>
          <w:p w14:paraId="630310FE" w14:textId="787A7715"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w:t>
            </w:r>
          </w:p>
        </w:tc>
        <w:tc>
          <w:tcPr>
            <w:tcW w:w="1685" w:type="dxa"/>
          </w:tcPr>
          <w:p w14:paraId="07AFC20F" w14:textId="08913FCF" w:rsidR="001C0F2D" w:rsidRPr="00F00993"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0.1</w:t>
            </w:r>
          </w:p>
        </w:tc>
        <w:tc>
          <w:tcPr>
            <w:tcW w:w="1681" w:type="dxa"/>
          </w:tcPr>
          <w:p w14:paraId="7CB46E7F" w14:textId="412CC0C7" w:rsidR="001C0F2D" w:rsidRPr="00F00993" w:rsidRDefault="008031A2" w:rsidP="0091429E">
            <w:pPr>
              <w:keepNext/>
              <w:autoSpaceDE w:val="0"/>
              <w:autoSpaceDN w:val="0"/>
              <w:adjustRightInd w:val="0"/>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1</w:t>
            </w:r>
          </w:p>
        </w:tc>
      </w:tr>
    </w:tbl>
    <w:p w14:paraId="6582BBBC" w14:textId="7CEAC450" w:rsidR="001C0F2D" w:rsidRPr="00F00993" w:rsidRDefault="00CA155D" w:rsidP="00CA155D">
      <w:pPr>
        <w:pStyle w:val="Legenda"/>
        <w:jc w:val="center"/>
        <w:rPr>
          <w:color w:val="000000" w:themeColor="text1"/>
        </w:rPr>
      </w:pPr>
      <w:del w:id="7934" w:author="Jacyeude Araújo" w:date="2019-10-02T12:52:00Z">
        <w:r w:rsidRPr="00F00993" w:rsidDel="005E5B42">
          <w:rPr>
            <w:color w:val="000000" w:themeColor="text1"/>
          </w:rPr>
          <w:delText xml:space="preserve">Tabela </w:delText>
        </w:r>
        <w:r w:rsidRPr="00F00993" w:rsidDel="005E5B42">
          <w:rPr>
            <w:color w:val="000000" w:themeColor="text1"/>
            <w:rPrChange w:id="7935" w:author="Jacyeude Araújo" w:date="2019-10-02T13:03:00Z">
              <w:rPr>
                <w:color w:val="000000" w:themeColor="text1"/>
              </w:rPr>
            </w:rPrChange>
          </w:rPr>
          <w:fldChar w:fldCharType="begin"/>
        </w:r>
        <w:r w:rsidRPr="00F00993" w:rsidDel="005E5B42">
          <w:rPr>
            <w:color w:val="000000" w:themeColor="text1"/>
          </w:rPr>
          <w:delInstrText xml:space="preserve"> SEQ Tabela \* ARABIC </w:delInstrText>
        </w:r>
        <w:r w:rsidRPr="00F00993" w:rsidDel="005E5B42">
          <w:rPr>
            <w:color w:val="000000" w:themeColor="text1"/>
            <w:rPrChange w:id="7936" w:author="Jacyeude Araújo" w:date="2019-10-02T13:03:00Z">
              <w:rPr>
                <w:color w:val="000000" w:themeColor="text1"/>
              </w:rPr>
            </w:rPrChange>
          </w:rPr>
          <w:fldChar w:fldCharType="separate"/>
        </w:r>
        <w:r w:rsidR="00EE7A76" w:rsidRPr="00F00993" w:rsidDel="005E5B42">
          <w:rPr>
            <w:noProof/>
            <w:color w:val="000000" w:themeColor="text1"/>
          </w:rPr>
          <w:delText>8</w:delText>
        </w:r>
        <w:r w:rsidRPr="00F00993" w:rsidDel="005E5B42">
          <w:rPr>
            <w:color w:val="000000" w:themeColor="text1"/>
            <w:rPrChange w:id="7937" w:author="Jacyeude Araújo" w:date="2019-10-02T13:03:00Z">
              <w:rPr>
                <w:color w:val="000000" w:themeColor="text1"/>
              </w:rPr>
            </w:rPrChange>
          </w:rPr>
          <w:fldChar w:fldCharType="end"/>
        </w:r>
        <w:r w:rsidRPr="00F00993" w:rsidDel="005E5B42">
          <w:rPr>
            <w:color w:val="000000" w:themeColor="text1"/>
          </w:rPr>
          <w:delText>- Valores dos parâmetros dos kernels aplicados</w:delText>
        </w:r>
      </w:del>
      <w:ins w:id="7938" w:author="Jacyeude Araújo" w:date="2019-10-02T12:52:00Z">
        <w:r w:rsidR="005E5B42" w:rsidRPr="00F00993">
          <w:rPr>
            <w:color w:val="000000" w:themeColor="text1"/>
          </w:rPr>
          <w:t>Fonte: O próprio autor.</w:t>
        </w:r>
      </w:ins>
    </w:p>
    <w:p w14:paraId="6368F85B" w14:textId="7B86AED9"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Desta forma foi possível observar o desempenho de classificação proposto por MSV conseguiu com alto nível de correlação obter modelos preditivos acerca das características selecionadas, mostrando que o kernel polynomial obteve desempenho superior, como mostrado na </w:t>
      </w:r>
      <w:del w:id="7939" w:author="Jacyeude Araújo" w:date="2019-10-02T12:53:00Z">
        <w:r w:rsidRPr="00F00993" w:rsidDel="005E5B42">
          <w:rPr>
            <w:rFonts w:ascii="Times New Roman" w:hAnsi="Times New Roman" w:cs="Times New Roman"/>
            <w:color w:val="000000" w:themeColor="text1"/>
            <w:sz w:val="24"/>
            <w:szCs w:val="24"/>
          </w:rPr>
          <w:delText>t</w:delText>
        </w:r>
      </w:del>
      <w:ins w:id="7940" w:author="Jacyeude Araújo" w:date="2019-10-02T12:53:00Z">
        <w:r w:rsidR="005E5B42" w:rsidRPr="00F00993">
          <w:rPr>
            <w:rFonts w:ascii="Times New Roman" w:hAnsi="Times New Roman" w:cs="Times New Roman"/>
            <w:color w:val="000000" w:themeColor="text1"/>
            <w:sz w:val="24"/>
            <w:szCs w:val="24"/>
          </w:rPr>
          <w:t>T</w:t>
        </w:r>
      </w:ins>
      <w:r w:rsidRPr="00F00993">
        <w:rPr>
          <w:rFonts w:ascii="Times New Roman" w:hAnsi="Times New Roman" w:cs="Times New Roman"/>
          <w:color w:val="000000" w:themeColor="text1"/>
          <w:sz w:val="24"/>
          <w:szCs w:val="24"/>
        </w:rPr>
        <w:t xml:space="preserve">abela </w:t>
      </w:r>
      <w:ins w:id="7941" w:author="Jacyeude Araújo" w:date="2019-10-02T12:53:00Z">
        <w:r w:rsidR="005E5B42" w:rsidRPr="00F00993">
          <w:rPr>
            <w:rFonts w:ascii="Times New Roman" w:hAnsi="Times New Roman" w:cs="Times New Roman"/>
            <w:color w:val="000000" w:themeColor="text1"/>
            <w:sz w:val="24"/>
            <w:szCs w:val="24"/>
          </w:rPr>
          <w:t>6</w:t>
        </w:r>
      </w:ins>
      <w:del w:id="7942" w:author="Jacyeude Araújo" w:date="2019-10-02T12:53:00Z">
        <w:r w:rsidR="0091429E" w:rsidRPr="00F00993" w:rsidDel="005E5B42">
          <w:rPr>
            <w:rFonts w:ascii="Times New Roman" w:hAnsi="Times New Roman" w:cs="Times New Roman"/>
            <w:color w:val="000000" w:themeColor="text1"/>
            <w:sz w:val="24"/>
            <w:szCs w:val="24"/>
          </w:rPr>
          <w:delText>9</w:delText>
        </w:r>
      </w:del>
      <w:r w:rsidRPr="00F00993">
        <w:rPr>
          <w:rFonts w:ascii="Times New Roman" w:hAnsi="Times New Roman" w:cs="Times New Roman"/>
          <w:color w:val="000000" w:themeColor="text1"/>
          <w:sz w:val="24"/>
          <w:szCs w:val="24"/>
        </w:rPr>
        <w:t>.</w:t>
      </w:r>
    </w:p>
    <w:p w14:paraId="4D0CABD3"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0D8FD8D7" w14:textId="232B23F8" w:rsidR="00F00993" w:rsidRPr="00F00993" w:rsidRDefault="00F00993">
      <w:pPr>
        <w:pStyle w:val="Legenda"/>
        <w:keepNext/>
        <w:jc w:val="center"/>
        <w:rPr>
          <w:ins w:id="7943" w:author="Jacyeude Araújo" w:date="2019-10-02T12:54:00Z"/>
          <w:color w:val="000000" w:themeColor="text1"/>
          <w:rPrChange w:id="7944" w:author="Jacyeude Araújo" w:date="2019-10-02T13:03:00Z">
            <w:rPr>
              <w:ins w:id="7945" w:author="Jacyeude Araújo" w:date="2019-10-02T12:54:00Z"/>
            </w:rPr>
          </w:rPrChange>
        </w:rPr>
        <w:pPrChange w:id="7946" w:author="Jacyeude Araújo" w:date="2019-10-02T12:54:00Z">
          <w:pPr/>
        </w:pPrChange>
      </w:pPr>
      <w:bookmarkStart w:id="7947" w:name="_Toc20913737"/>
      <w:ins w:id="7948" w:author="Jacyeude Araújo" w:date="2019-10-02T12:54:00Z">
        <w:r w:rsidRPr="00F00993">
          <w:rPr>
            <w:color w:val="000000" w:themeColor="text1"/>
            <w:rPrChange w:id="7949" w:author="Jacyeude Araújo" w:date="2019-10-02T13:03:00Z">
              <w:rPr>
                <w:i/>
                <w:iCs/>
              </w:rPr>
            </w:rPrChange>
          </w:rPr>
          <w:t xml:space="preserve">Tabela </w:t>
        </w:r>
        <w:r w:rsidRPr="00F00993">
          <w:rPr>
            <w:color w:val="000000" w:themeColor="text1"/>
            <w:rPrChange w:id="7950" w:author="Jacyeude Araújo" w:date="2019-10-02T13:03:00Z">
              <w:rPr>
                <w:i/>
                <w:iCs/>
              </w:rPr>
            </w:rPrChange>
          </w:rPr>
          <w:fldChar w:fldCharType="begin"/>
        </w:r>
        <w:r w:rsidRPr="00F00993">
          <w:rPr>
            <w:color w:val="000000" w:themeColor="text1"/>
            <w:rPrChange w:id="7951" w:author="Jacyeude Araújo" w:date="2019-10-02T13:03:00Z">
              <w:rPr>
                <w:i/>
                <w:iCs/>
              </w:rPr>
            </w:rPrChange>
          </w:rPr>
          <w:instrText xml:space="preserve"> SEQ Tabela \* ARABIC </w:instrText>
        </w:r>
      </w:ins>
      <w:r w:rsidRPr="00F00993">
        <w:rPr>
          <w:color w:val="000000" w:themeColor="text1"/>
          <w:rPrChange w:id="7952" w:author="Jacyeude Araújo" w:date="2019-10-02T13:03:00Z">
            <w:rPr>
              <w:i/>
              <w:iCs/>
            </w:rPr>
          </w:rPrChange>
        </w:rPr>
        <w:fldChar w:fldCharType="separate"/>
      </w:r>
      <w:r w:rsidR="0008128E">
        <w:rPr>
          <w:noProof/>
          <w:color w:val="000000" w:themeColor="text1"/>
        </w:rPr>
        <w:t>6</w:t>
      </w:r>
      <w:ins w:id="7953" w:author="Jacyeude Araújo" w:date="2019-10-02T12:54:00Z">
        <w:r w:rsidRPr="00F00993">
          <w:rPr>
            <w:color w:val="000000" w:themeColor="text1"/>
            <w:rPrChange w:id="7954" w:author="Jacyeude Araújo" w:date="2019-10-02T13:03:00Z">
              <w:rPr>
                <w:i/>
                <w:iCs/>
              </w:rPr>
            </w:rPrChange>
          </w:rPr>
          <w:fldChar w:fldCharType="end"/>
        </w:r>
        <w:r w:rsidRPr="00F00993">
          <w:rPr>
            <w:color w:val="000000" w:themeColor="text1"/>
            <w:rPrChange w:id="7955" w:author="Jacyeude Araújo" w:date="2019-10-02T13:03:00Z">
              <w:rPr>
                <w:i/>
                <w:iCs/>
              </w:rPr>
            </w:rPrChange>
          </w:rPr>
          <w:t xml:space="preserve"> - Avaliação da classificação executada nos testes de MVS.</w:t>
        </w:r>
        <w:bookmarkEnd w:id="7947"/>
      </w:ins>
    </w:p>
    <w:tbl>
      <w:tblPr>
        <w:tblStyle w:val="Tabelacomgrade"/>
        <w:tblW w:w="0" w:type="auto"/>
        <w:jc w:val="center"/>
        <w:tblLook w:val="04A0" w:firstRow="1" w:lastRow="0" w:firstColumn="1" w:lastColumn="0" w:noHBand="0" w:noVBand="1"/>
      </w:tblPr>
      <w:tblGrid>
        <w:gridCol w:w="2695"/>
        <w:gridCol w:w="3780"/>
        <w:gridCol w:w="1980"/>
      </w:tblGrid>
      <w:tr w:rsidR="00EE7A76" w:rsidRPr="00F00993" w14:paraId="2386B742" w14:textId="77777777" w:rsidTr="0091429E">
        <w:trPr>
          <w:jc w:val="center"/>
        </w:trPr>
        <w:tc>
          <w:tcPr>
            <w:tcW w:w="2695" w:type="dxa"/>
          </w:tcPr>
          <w:p w14:paraId="7A28A5A6" w14:textId="77777777" w:rsidR="001C0F2D" w:rsidRPr="00F00993" w:rsidRDefault="001C0F2D" w:rsidP="00C22242">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Condição</w:t>
            </w:r>
          </w:p>
        </w:tc>
        <w:tc>
          <w:tcPr>
            <w:tcW w:w="3780" w:type="dxa"/>
          </w:tcPr>
          <w:p w14:paraId="0467D602" w14:textId="7729CC56" w:rsidR="001C0F2D" w:rsidRPr="00F00993" w:rsidRDefault="00CA155D" w:rsidP="00C22242">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Maior índice de </w:t>
            </w:r>
            <w:r w:rsidR="001C0F2D" w:rsidRPr="00F00993">
              <w:rPr>
                <w:rFonts w:ascii="Times New Roman" w:hAnsi="Times New Roman" w:cs="Times New Roman"/>
                <w:color w:val="000000" w:themeColor="text1"/>
                <w:sz w:val="24"/>
                <w:szCs w:val="24"/>
              </w:rPr>
              <w:t>Correlação Linear</w:t>
            </w:r>
          </w:p>
        </w:tc>
        <w:tc>
          <w:tcPr>
            <w:tcW w:w="1980" w:type="dxa"/>
          </w:tcPr>
          <w:p w14:paraId="1E89B237" w14:textId="76850BFA" w:rsidR="001C0F2D" w:rsidRPr="00F00993" w:rsidRDefault="001C0F2D" w:rsidP="00C22242">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Kernel</w:t>
            </w:r>
          </w:p>
        </w:tc>
      </w:tr>
      <w:tr w:rsidR="00EE7A76" w:rsidRPr="00F00993" w14:paraId="05FD811F" w14:textId="77777777" w:rsidTr="0091429E">
        <w:trPr>
          <w:jc w:val="center"/>
        </w:trPr>
        <w:tc>
          <w:tcPr>
            <w:tcW w:w="2695" w:type="dxa"/>
          </w:tcPr>
          <w:p w14:paraId="02311933" w14:textId="7777777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Normal</w:t>
            </w:r>
          </w:p>
        </w:tc>
        <w:tc>
          <w:tcPr>
            <w:tcW w:w="3780" w:type="dxa"/>
          </w:tcPr>
          <w:p w14:paraId="30A0722D" w14:textId="6B295BC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9</w:t>
            </w:r>
            <w:r w:rsidR="00CA155D" w:rsidRPr="00F00993">
              <w:rPr>
                <w:rFonts w:ascii="Times New Roman" w:hAnsi="Times New Roman" w:cs="Times New Roman"/>
                <w:color w:val="000000" w:themeColor="text1"/>
                <w:sz w:val="24"/>
                <w:szCs w:val="24"/>
              </w:rPr>
              <w:t>6</w:t>
            </w:r>
            <w:r w:rsidRPr="00F00993">
              <w:rPr>
                <w:rFonts w:ascii="Times New Roman" w:hAnsi="Times New Roman" w:cs="Times New Roman"/>
                <w:color w:val="000000" w:themeColor="text1"/>
                <w:sz w:val="24"/>
                <w:szCs w:val="24"/>
              </w:rPr>
              <w:t>%</w:t>
            </w:r>
          </w:p>
        </w:tc>
        <w:tc>
          <w:tcPr>
            <w:tcW w:w="1980" w:type="dxa"/>
          </w:tcPr>
          <w:p w14:paraId="1648E81E" w14:textId="1378AEEA" w:rsidR="001C0F2D" w:rsidRPr="00F00993" w:rsidRDefault="00CA155D" w:rsidP="00C22242">
            <w:pPr>
              <w:spacing w:line="360" w:lineRule="auto"/>
              <w:jc w:val="both"/>
              <w:rPr>
                <w:rFonts w:ascii="Times New Roman" w:hAnsi="Times New Roman" w:cs="Times New Roman"/>
                <w:color w:val="000000" w:themeColor="text1"/>
                <w:sz w:val="24"/>
                <w:szCs w:val="24"/>
              </w:rPr>
            </w:pPr>
            <w:proofErr w:type="spellStart"/>
            <w:r w:rsidRPr="00F00993">
              <w:rPr>
                <w:rFonts w:ascii="Times New Roman" w:hAnsi="Times New Roman" w:cs="Times New Roman"/>
                <w:color w:val="000000" w:themeColor="text1"/>
                <w:sz w:val="24"/>
                <w:szCs w:val="24"/>
              </w:rPr>
              <w:t>Rbf</w:t>
            </w:r>
            <w:proofErr w:type="spellEnd"/>
          </w:p>
        </w:tc>
      </w:tr>
      <w:tr w:rsidR="00EE7A76" w:rsidRPr="00F00993" w14:paraId="510D8E48" w14:textId="77777777" w:rsidTr="0091429E">
        <w:trPr>
          <w:jc w:val="center"/>
        </w:trPr>
        <w:tc>
          <w:tcPr>
            <w:tcW w:w="2695" w:type="dxa"/>
          </w:tcPr>
          <w:p w14:paraId="694F3AE8" w14:textId="7777777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Desbalanceamento</w:t>
            </w:r>
          </w:p>
        </w:tc>
        <w:tc>
          <w:tcPr>
            <w:tcW w:w="3780" w:type="dxa"/>
          </w:tcPr>
          <w:p w14:paraId="1F93BC69" w14:textId="48A11C5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9</w:t>
            </w:r>
            <w:r w:rsidR="00CA155D" w:rsidRPr="00F00993">
              <w:rPr>
                <w:rFonts w:ascii="Times New Roman" w:hAnsi="Times New Roman" w:cs="Times New Roman"/>
                <w:color w:val="000000" w:themeColor="text1"/>
                <w:sz w:val="24"/>
                <w:szCs w:val="24"/>
              </w:rPr>
              <w:t>8</w:t>
            </w:r>
            <w:r w:rsidRPr="00F00993">
              <w:rPr>
                <w:rFonts w:ascii="Times New Roman" w:hAnsi="Times New Roman" w:cs="Times New Roman"/>
                <w:color w:val="000000" w:themeColor="text1"/>
                <w:sz w:val="24"/>
                <w:szCs w:val="24"/>
              </w:rPr>
              <w:t>%</w:t>
            </w:r>
          </w:p>
        </w:tc>
        <w:tc>
          <w:tcPr>
            <w:tcW w:w="1980" w:type="dxa"/>
          </w:tcPr>
          <w:p w14:paraId="01AFD1BA" w14:textId="77777777" w:rsidR="001C0F2D" w:rsidRPr="00F00993" w:rsidRDefault="001C0F2D" w:rsidP="00C22242">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Polynomial</w:t>
            </w:r>
          </w:p>
        </w:tc>
      </w:tr>
      <w:tr w:rsidR="00EE7A76" w:rsidRPr="00F00993" w14:paraId="0C2F810A" w14:textId="77777777" w:rsidTr="0091429E">
        <w:trPr>
          <w:jc w:val="center"/>
        </w:trPr>
        <w:tc>
          <w:tcPr>
            <w:tcW w:w="2695" w:type="dxa"/>
          </w:tcPr>
          <w:p w14:paraId="10184577" w14:textId="7777777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Duas fases</w:t>
            </w:r>
          </w:p>
        </w:tc>
        <w:tc>
          <w:tcPr>
            <w:tcW w:w="3780" w:type="dxa"/>
          </w:tcPr>
          <w:p w14:paraId="0E2DA087" w14:textId="5132BD38"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9</w:t>
            </w:r>
            <w:r w:rsidR="003C11DD" w:rsidRPr="00F00993">
              <w:rPr>
                <w:rFonts w:ascii="Times New Roman" w:hAnsi="Times New Roman" w:cs="Times New Roman"/>
                <w:color w:val="000000" w:themeColor="text1"/>
                <w:sz w:val="24"/>
                <w:szCs w:val="24"/>
              </w:rPr>
              <w:t>2</w:t>
            </w:r>
            <w:r w:rsidRPr="00F00993">
              <w:rPr>
                <w:rFonts w:ascii="Times New Roman" w:hAnsi="Times New Roman" w:cs="Times New Roman"/>
                <w:color w:val="000000" w:themeColor="text1"/>
                <w:sz w:val="24"/>
                <w:szCs w:val="24"/>
              </w:rPr>
              <w:t>%</w:t>
            </w:r>
          </w:p>
        </w:tc>
        <w:tc>
          <w:tcPr>
            <w:tcW w:w="1980" w:type="dxa"/>
          </w:tcPr>
          <w:p w14:paraId="07741AA9" w14:textId="624DCDD0" w:rsidR="001C0F2D" w:rsidRPr="00F00993" w:rsidRDefault="003C11DD" w:rsidP="00C22242">
            <w:pPr>
              <w:spacing w:line="360" w:lineRule="auto"/>
              <w:jc w:val="both"/>
              <w:rPr>
                <w:rFonts w:ascii="Times New Roman" w:hAnsi="Times New Roman" w:cs="Times New Roman"/>
                <w:color w:val="000000" w:themeColor="text1"/>
                <w:sz w:val="24"/>
                <w:szCs w:val="24"/>
              </w:rPr>
            </w:pPr>
            <w:proofErr w:type="spellStart"/>
            <w:r w:rsidRPr="00F00993">
              <w:rPr>
                <w:rFonts w:ascii="Times New Roman" w:hAnsi="Times New Roman" w:cs="Times New Roman"/>
                <w:color w:val="000000" w:themeColor="text1"/>
                <w:sz w:val="24"/>
                <w:szCs w:val="24"/>
              </w:rPr>
              <w:t>Rbf</w:t>
            </w:r>
            <w:proofErr w:type="spellEnd"/>
          </w:p>
        </w:tc>
      </w:tr>
      <w:tr w:rsidR="00EE7A76" w:rsidRPr="00F00993" w14:paraId="7293690D" w14:textId="77777777" w:rsidTr="0091429E">
        <w:trPr>
          <w:jc w:val="center"/>
        </w:trPr>
        <w:tc>
          <w:tcPr>
            <w:tcW w:w="2695" w:type="dxa"/>
          </w:tcPr>
          <w:p w14:paraId="15762697" w14:textId="77777777"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Desnível na base</w:t>
            </w:r>
          </w:p>
        </w:tc>
        <w:tc>
          <w:tcPr>
            <w:tcW w:w="3780" w:type="dxa"/>
          </w:tcPr>
          <w:p w14:paraId="70B32D0B" w14:textId="6A059A85" w:rsidR="001C0F2D" w:rsidRPr="00F00993" w:rsidRDefault="001C0F2D" w:rsidP="00CA155D">
            <w:pPr>
              <w:spacing w:line="360" w:lineRule="auto"/>
              <w:jc w:val="center"/>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9</w:t>
            </w:r>
            <w:r w:rsidR="00CA155D" w:rsidRPr="00F00993">
              <w:rPr>
                <w:rFonts w:ascii="Times New Roman" w:hAnsi="Times New Roman" w:cs="Times New Roman"/>
                <w:color w:val="000000" w:themeColor="text1"/>
                <w:sz w:val="24"/>
                <w:szCs w:val="24"/>
              </w:rPr>
              <w:t>8</w:t>
            </w:r>
            <w:r w:rsidRPr="00F00993">
              <w:rPr>
                <w:rFonts w:ascii="Times New Roman" w:hAnsi="Times New Roman" w:cs="Times New Roman"/>
                <w:color w:val="000000" w:themeColor="text1"/>
                <w:sz w:val="24"/>
                <w:szCs w:val="24"/>
              </w:rPr>
              <w:t>%</w:t>
            </w:r>
          </w:p>
        </w:tc>
        <w:tc>
          <w:tcPr>
            <w:tcW w:w="1980" w:type="dxa"/>
          </w:tcPr>
          <w:p w14:paraId="24D3F60F" w14:textId="77777777" w:rsidR="001C0F2D" w:rsidRPr="00F00993" w:rsidRDefault="001C0F2D" w:rsidP="00CA155D">
            <w:pPr>
              <w:keepNext/>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Polynomial</w:t>
            </w:r>
          </w:p>
        </w:tc>
      </w:tr>
    </w:tbl>
    <w:p w14:paraId="1C31FC21" w14:textId="2189780E" w:rsidR="001C0F2D" w:rsidRPr="00F00993" w:rsidRDefault="00CA155D" w:rsidP="00CA155D">
      <w:pPr>
        <w:pStyle w:val="Legenda"/>
        <w:jc w:val="center"/>
        <w:rPr>
          <w:rFonts w:ascii="Times New Roman" w:hAnsi="Times New Roman" w:cs="Times New Roman"/>
          <w:color w:val="000000" w:themeColor="text1"/>
          <w:sz w:val="24"/>
          <w:szCs w:val="24"/>
        </w:rPr>
      </w:pPr>
      <w:del w:id="7956" w:author="Jacyeude Araújo" w:date="2019-10-02T12:53:00Z">
        <w:r w:rsidRPr="00F00993" w:rsidDel="00F00993">
          <w:rPr>
            <w:color w:val="000000" w:themeColor="text1"/>
          </w:rPr>
          <w:delText xml:space="preserve">Tabela </w:delText>
        </w:r>
        <w:r w:rsidRPr="00F00993" w:rsidDel="00F00993">
          <w:rPr>
            <w:color w:val="000000" w:themeColor="text1"/>
            <w:rPrChange w:id="7957" w:author="Jacyeude Araújo" w:date="2019-10-02T13:03:00Z">
              <w:rPr>
                <w:color w:val="000000" w:themeColor="text1"/>
              </w:rPr>
            </w:rPrChange>
          </w:rPr>
          <w:fldChar w:fldCharType="begin"/>
        </w:r>
        <w:r w:rsidRPr="00F00993" w:rsidDel="00F00993">
          <w:rPr>
            <w:color w:val="000000" w:themeColor="text1"/>
          </w:rPr>
          <w:delInstrText xml:space="preserve"> SEQ Tabela \* ARABIC </w:delInstrText>
        </w:r>
        <w:r w:rsidRPr="00F00993" w:rsidDel="00F00993">
          <w:rPr>
            <w:color w:val="000000" w:themeColor="text1"/>
            <w:rPrChange w:id="7958" w:author="Jacyeude Araújo" w:date="2019-10-02T13:03:00Z">
              <w:rPr>
                <w:color w:val="000000" w:themeColor="text1"/>
              </w:rPr>
            </w:rPrChange>
          </w:rPr>
          <w:fldChar w:fldCharType="separate"/>
        </w:r>
        <w:r w:rsidR="00EE7A76" w:rsidRPr="00F00993" w:rsidDel="00F00993">
          <w:rPr>
            <w:noProof/>
            <w:color w:val="000000" w:themeColor="text1"/>
          </w:rPr>
          <w:delText>9</w:delText>
        </w:r>
        <w:r w:rsidRPr="00F00993" w:rsidDel="00F00993">
          <w:rPr>
            <w:color w:val="000000" w:themeColor="text1"/>
            <w:rPrChange w:id="7959" w:author="Jacyeude Araújo" w:date="2019-10-02T13:03:00Z">
              <w:rPr>
                <w:color w:val="000000" w:themeColor="text1"/>
              </w:rPr>
            </w:rPrChange>
          </w:rPr>
          <w:fldChar w:fldCharType="end"/>
        </w:r>
        <w:r w:rsidRPr="00F00993" w:rsidDel="00F00993">
          <w:rPr>
            <w:color w:val="000000" w:themeColor="text1"/>
          </w:rPr>
          <w:delText xml:space="preserve"> - Avaliação da classificação executada nos testes de MVS.</w:delText>
        </w:r>
      </w:del>
      <w:ins w:id="7960" w:author="Jacyeude Araújo" w:date="2019-10-02T12:53:00Z">
        <w:r w:rsidR="00F00993" w:rsidRPr="00F00993">
          <w:rPr>
            <w:color w:val="000000" w:themeColor="text1"/>
          </w:rPr>
          <w:t>Fonte: O próprio autor.</w:t>
        </w:r>
      </w:ins>
    </w:p>
    <w:p w14:paraId="59412D04" w14:textId="459E4EF2" w:rsidR="00CA155D" w:rsidRPr="00F00993" w:rsidRDefault="003C11D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A utilização do método de classificação MVS, provou ser bastante robusto e eficiente mediante os resultados das classificações obtidas, satisfazendo aos objetivos deste trabalho.</w:t>
      </w:r>
    </w:p>
    <w:p w14:paraId="21B43885" w14:textId="1C75DB38" w:rsidR="0091429E" w:rsidRPr="00F00993" w:rsidRDefault="003C11D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Notando-se determinada sensibilidade das diferentes acurácias </w:t>
      </w:r>
      <w:r w:rsidR="00B055EC" w:rsidRPr="00F00993">
        <w:rPr>
          <w:rFonts w:ascii="Times New Roman" w:hAnsi="Times New Roman" w:cs="Times New Roman"/>
          <w:color w:val="000000" w:themeColor="text1"/>
          <w:sz w:val="24"/>
          <w:szCs w:val="24"/>
        </w:rPr>
        <w:t>através</w:t>
      </w:r>
      <w:r w:rsidRPr="00F00993">
        <w:rPr>
          <w:rFonts w:ascii="Times New Roman" w:hAnsi="Times New Roman" w:cs="Times New Roman"/>
          <w:color w:val="000000" w:themeColor="text1"/>
          <w:sz w:val="24"/>
          <w:szCs w:val="24"/>
        </w:rPr>
        <w:t xml:space="preserve"> </w:t>
      </w:r>
      <w:r w:rsidR="00B055EC" w:rsidRPr="00F00993">
        <w:rPr>
          <w:rFonts w:ascii="Times New Roman" w:hAnsi="Times New Roman" w:cs="Times New Roman"/>
          <w:color w:val="000000" w:themeColor="text1"/>
          <w:sz w:val="24"/>
          <w:szCs w:val="24"/>
        </w:rPr>
        <w:t xml:space="preserve">de </w:t>
      </w:r>
      <w:r w:rsidRPr="00F00993">
        <w:rPr>
          <w:rFonts w:ascii="Times New Roman" w:hAnsi="Times New Roman" w:cs="Times New Roman"/>
          <w:color w:val="000000" w:themeColor="text1"/>
          <w:sz w:val="24"/>
          <w:szCs w:val="24"/>
        </w:rPr>
        <w:t>ajustes do</w:t>
      </w:r>
      <w:r w:rsidR="00B055EC" w:rsidRPr="00F00993">
        <w:rPr>
          <w:rFonts w:ascii="Times New Roman" w:hAnsi="Times New Roman" w:cs="Times New Roman"/>
          <w:color w:val="000000" w:themeColor="text1"/>
          <w:sz w:val="24"/>
          <w:szCs w:val="24"/>
        </w:rPr>
        <w:t>s kernels MVS</w:t>
      </w:r>
      <w:r w:rsidRPr="00F00993">
        <w:rPr>
          <w:rFonts w:ascii="Times New Roman" w:hAnsi="Times New Roman" w:cs="Times New Roman"/>
          <w:color w:val="000000" w:themeColor="text1"/>
          <w:sz w:val="24"/>
          <w:szCs w:val="24"/>
        </w:rPr>
        <w:t xml:space="preserve"> para gerar como saída um modelo de predição. Sendo útil esta contribuição que avaliou com elevados índices de</w:t>
      </w:r>
      <w:r w:rsidR="00B055EC" w:rsidRPr="00F00993">
        <w:rPr>
          <w:rFonts w:ascii="Times New Roman" w:hAnsi="Times New Roman" w:cs="Times New Roman"/>
          <w:color w:val="000000" w:themeColor="text1"/>
          <w:sz w:val="24"/>
          <w:szCs w:val="24"/>
        </w:rPr>
        <w:t xml:space="preserve"> relação entre as condições avaliadas. Todos os ensaios tiveram seus dados particionados, objetivando o teste, para avaliação da qualidade do modelo desenvolvido. </w:t>
      </w:r>
      <w:r w:rsidR="0091429E" w:rsidRPr="00F00993">
        <w:rPr>
          <w:rFonts w:ascii="Times New Roman" w:hAnsi="Times New Roman" w:cs="Times New Roman"/>
          <w:color w:val="000000" w:themeColor="text1"/>
          <w:sz w:val="24"/>
          <w:szCs w:val="24"/>
        </w:rPr>
        <w:t>Nas figuras</w:t>
      </w:r>
      <w:r w:rsidR="00B055EC" w:rsidRPr="00F00993">
        <w:rPr>
          <w:rFonts w:ascii="Times New Roman" w:hAnsi="Times New Roman" w:cs="Times New Roman"/>
          <w:color w:val="000000" w:themeColor="text1"/>
          <w:sz w:val="24"/>
          <w:szCs w:val="24"/>
        </w:rPr>
        <w:t xml:space="preserve"> 5</w:t>
      </w:r>
      <w:ins w:id="7961" w:author="Jacyeude Araújo" w:date="2019-10-02T12:56:00Z">
        <w:r w:rsidR="00F00993" w:rsidRPr="00F00993">
          <w:rPr>
            <w:rFonts w:ascii="Times New Roman" w:hAnsi="Times New Roman" w:cs="Times New Roman"/>
            <w:color w:val="000000" w:themeColor="text1"/>
            <w:sz w:val="24"/>
            <w:szCs w:val="24"/>
          </w:rPr>
          <w:t>2</w:t>
        </w:r>
      </w:ins>
      <w:del w:id="7962" w:author="Jacyeude Araújo" w:date="2019-10-02T12:56:00Z">
        <w:r w:rsidR="00B055EC" w:rsidRPr="00F00993" w:rsidDel="00F00993">
          <w:rPr>
            <w:rFonts w:ascii="Times New Roman" w:hAnsi="Times New Roman" w:cs="Times New Roman"/>
            <w:color w:val="000000" w:themeColor="text1"/>
            <w:sz w:val="24"/>
            <w:szCs w:val="24"/>
          </w:rPr>
          <w:delText>7</w:delText>
        </w:r>
      </w:del>
      <w:r w:rsidR="00B055EC" w:rsidRPr="00F00993">
        <w:rPr>
          <w:rFonts w:ascii="Times New Roman" w:hAnsi="Times New Roman" w:cs="Times New Roman"/>
          <w:color w:val="000000" w:themeColor="text1"/>
          <w:sz w:val="24"/>
          <w:szCs w:val="24"/>
        </w:rPr>
        <w:t xml:space="preserve">, </w:t>
      </w:r>
      <w:ins w:id="7963" w:author="Jacyeude Araújo" w:date="2019-10-02T12:56:00Z">
        <w:r w:rsidR="00F00993" w:rsidRPr="00F00993">
          <w:rPr>
            <w:rFonts w:ascii="Times New Roman" w:hAnsi="Times New Roman" w:cs="Times New Roman"/>
            <w:color w:val="000000" w:themeColor="text1"/>
            <w:sz w:val="24"/>
            <w:szCs w:val="24"/>
          </w:rPr>
          <w:t>57</w:t>
        </w:r>
      </w:ins>
      <w:del w:id="7964" w:author="Jacyeude Araújo" w:date="2019-10-02T12:56:00Z">
        <w:r w:rsidR="00B055EC" w:rsidRPr="00F00993" w:rsidDel="00F00993">
          <w:rPr>
            <w:rFonts w:ascii="Times New Roman" w:hAnsi="Times New Roman" w:cs="Times New Roman"/>
            <w:color w:val="000000" w:themeColor="text1"/>
            <w:sz w:val="24"/>
            <w:szCs w:val="24"/>
          </w:rPr>
          <w:delText>62</w:delText>
        </w:r>
      </w:del>
      <w:r w:rsidR="00B055EC" w:rsidRPr="00F00993">
        <w:rPr>
          <w:rFonts w:ascii="Times New Roman" w:hAnsi="Times New Roman" w:cs="Times New Roman"/>
          <w:color w:val="000000" w:themeColor="text1"/>
          <w:sz w:val="24"/>
          <w:szCs w:val="24"/>
        </w:rPr>
        <w:t>,6</w:t>
      </w:r>
      <w:ins w:id="7965" w:author="Jacyeude Araújo" w:date="2019-10-02T12:56:00Z">
        <w:r w:rsidR="00F00993" w:rsidRPr="00F00993">
          <w:rPr>
            <w:rFonts w:ascii="Times New Roman" w:hAnsi="Times New Roman" w:cs="Times New Roman"/>
            <w:color w:val="000000" w:themeColor="text1"/>
            <w:sz w:val="24"/>
            <w:szCs w:val="24"/>
          </w:rPr>
          <w:t>3</w:t>
        </w:r>
      </w:ins>
      <w:del w:id="7966" w:author="Jacyeude Araújo" w:date="2019-10-02T12:56:00Z">
        <w:r w:rsidR="00B055EC" w:rsidRPr="00F00993" w:rsidDel="00F00993">
          <w:rPr>
            <w:rFonts w:ascii="Times New Roman" w:hAnsi="Times New Roman" w:cs="Times New Roman"/>
            <w:color w:val="000000" w:themeColor="text1"/>
            <w:sz w:val="24"/>
            <w:szCs w:val="24"/>
          </w:rPr>
          <w:delText>7</w:delText>
        </w:r>
      </w:del>
      <w:r w:rsidR="00B055EC" w:rsidRPr="00F00993">
        <w:rPr>
          <w:rFonts w:ascii="Times New Roman" w:hAnsi="Times New Roman" w:cs="Times New Roman"/>
          <w:color w:val="000000" w:themeColor="text1"/>
          <w:sz w:val="24"/>
          <w:szCs w:val="24"/>
        </w:rPr>
        <w:t xml:space="preserve"> e </w:t>
      </w:r>
      <w:ins w:id="7967" w:author="Jacyeude Araújo" w:date="2019-10-02T12:56:00Z">
        <w:r w:rsidR="00F00993" w:rsidRPr="00F00993">
          <w:rPr>
            <w:rFonts w:ascii="Times New Roman" w:hAnsi="Times New Roman" w:cs="Times New Roman"/>
            <w:color w:val="000000" w:themeColor="text1"/>
            <w:sz w:val="24"/>
            <w:szCs w:val="24"/>
          </w:rPr>
          <w:t>68</w:t>
        </w:r>
      </w:ins>
      <w:del w:id="7968" w:author="Jacyeude Araújo" w:date="2019-10-02T12:56:00Z">
        <w:r w:rsidR="00B055EC" w:rsidRPr="00F00993" w:rsidDel="00F00993">
          <w:rPr>
            <w:rFonts w:ascii="Times New Roman" w:hAnsi="Times New Roman" w:cs="Times New Roman"/>
            <w:color w:val="000000" w:themeColor="text1"/>
            <w:sz w:val="24"/>
            <w:szCs w:val="24"/>
          </w:rPr>
          <w:delText>72</w:delText>
        </w:r>
      </w:del>
      <w:r w:rsidR="00B055EC" w:rsidRPr="00F00993">
        <w:rPr>
          <w:rFonts w:ascii="Times New Roman" w:hAnsi="Times New Roman" w:cs="Times New Roman"/>
          <w:color w:val="000000" w:themeColor="text1"/>
          <w:sz w:val="24"/>
          <w:szCs w:val="24"/>
        </w:rPr>
        <w:t>, represent</w:t>
      </w:r>
      <w:ins w:id="7969" w:author="Jacyeude Araújo" w:date="2019-10-02T12:54:00Z">
        <w:r w:rsidR="00F00993" w:rsidRPr="00F00993">
          <w:rPr>
            <w:rFonts w:ascii="Times New Roman" w:hAnsi="Times New Roman" w:cs="Times New Roman"/>
            <w:color w:val="000000" w:themeColor="text1"/>
            <w:sz w:val="24"/>
            <w:szCs w:val="24"/>
          </w:rPr>
          <w:t>a</w:t>
        </w:r>
      </w:ins>
      <w:ins w:id="7970" w:author="Jacyeude Araújo" w:date="2019-10-02T12:56:00Z">
        <w:r w:rsidR="00F00993" w:rsidRPr="00F00993">
          <w:rPr>
            <w:rFonts w:ascii="Times New Roman" w:hAnsi="Times New Roman" w:cs="Times New Roman"/>
            <w:color w:val="000000" w:themeColor="text1"/>
            <w:sz w:val="24"/>
            <w:szCs w:val="24"/>
          </w:rPr>
          <w:t>m</w:t>
        </w:r>
      </w:ins>
      <w:del w:id="7971" w:author="Jacyeude Araújo" w:date="2019-10-02T12:54:00Z">
        <w:r w:rsidR="00B055EC" w:rsidRPr="00F00993" w:rsidDel="00F00993">
          <w:rPr>
            <w:rFonts w:ascii="Times New Roman" w:hAnsi="Times New Roman" w:cs="Times New Roman"/>
            <w:color w:val="000000" w:themeColor="text1"/>
            <w:sz w:val="24"/>
            <w:szCs w:val="24"/>
          </w:rPr>
          <w:delText>ando</w:delText>
        </w:r>
      </w:del>
      <w:r w:rsidR="00B055EC" w:rsidRPr="00F00993">
        <w:rPr>
          <w:rFonts w:ascii="Times New Roman" w:hAnsi="Times New Roman" w:cs="Times New Roman"/>
          <w:color w:val="000000" w:themeColor="text1"/>
          <w:sz w:val="24"/>
          <w:szCs w:val="24"/>
        </w:rPr>
        <w:t xml:space="preserve"> um ensaio de cada condição respectivamente</w:t>
      </w:r>
      <w:ins w:id="7972" w:author="Jacyeude Araújo" w:date="2019-10-02T12:55:00Z">
        <w:r w:rsidR="00F00993" w:rsidRPr="00F00993">
          <w:rPr>
            <w:rFonts w:ascii="Times New Roman" w:hAnsi="Times New Roman" w:cs="Times New Roman"/>
            <w:color w:val="000000" w:themeColor="text1"/>
            <w:sz w:val="24"/>
            <w:szCs w:val="24"/>
          </w:rPr>
          <w:t xml:space="preserve">. </w:t>
        </w:r>
      </w:ins>
      <w:del w:id="7973" w:author="Jacyeude Araújo" w:date="2019-10-02T12:55:00Z">
        <w:r w:rsidR="00B055EC" w:rsidRPr="00F00993" w:rsidDel="00F00993">
          <w:rPr>
            <w:rFonts w:ascii="Times New Roman" w:hAnsi="Times New Roman" w:cs="Times New Roman"/>
            <w:color w:val="000000" w:themeColor="text1"/>
            <w:sz w:val="24"/>
            <w:szCs w:val="24"/>
          </w:rPr>
          <w:delText xml:space="preserve">, por exemplo </w:delText>
        </w:r>
      </w:del>
      <w:r w:rsidR="00B055EC" w:rsidRPr="00F00993">
        <w:rPr>
          <w:rFonts w:ascii="Times New Roman" w:hAnsi="Times New Roman" w:cs="Times New Roman"/>
          <w:color w:val="000000" w:themeColor="text1"/>
          <w:sz w:val="24"/>
          <w:szCs w:val="24"/>
        </w:rPr>
        <w:t>é possível notar que os valores de treino e teste praticamente não sofreram alteração, validando as informações de treino.</w:t>
      </w:r>
      <w:r w:rsidR="0091429E" w:rsidRPr="00F00993">
        <w:rPr>
          <w:rFonts w:ascii="Times New Roman" w:hAnsi="Times New Roman" w:cs="Times New Roman"/>
          <w:color w:val="000000" w:themeColor="text1"/>
          <w:sz w:val="24"/>
          <w:szCs w:val="24"/>
        </w:rPr>
        <w:t xml:space="preserve"> De certo que para este estudo de caso os kernels </w:t>
      </w:r>
      <w:proofErr w:type="spellStart"/>
      <w:r w:rsidR="0091429E" w:rsidRPr="00F00993">
        <w:rPr>
          <w:rFonts w:ascii="Times New Roman" w:hAnsi="Times New Roman" w:cs="Times New Roman"/>
          <w:color w:val="000000" w:themeColor="text1"/>
          <w:sz w:val="24"/>
          <w:szCs w:val="24"/>
        </w:rPr>
        <w:t>Rbf</w:t>
      </w:r>
      <w:proofErr w:type="spellEnd"/>
      <w:r w:rsidR="0091429E" w:rsidRPr="00F00993">
        <w:rPr>
          <w:rFonts w:ascii="Times New Roman" w:hAnsi="Times New Roman" w:cs="Times New Roman"/>
          <w:color w:val="000000" w:themeColor="text1"/>
          <w:sz w:val="24"/>
          <w:szCs w:val="24"/>
        </w:rPr>
        <w:t xml:space="preserve"> e </w:t>
      </w:r>
      <w:proofErr w:type="spellStart"/>
      <w:r w:rsidR="0091429E" w:rsidRPr="00F00993">
        <w:rPr>
          <w:rFonts w:ascii="Times New Roman" w:hAnsi="Times New Roman" w:cs="Times New Roman"/>
          <w:color w:val="000000" w:themeColor="text1"/>
          <w:sz w:val="24"/>
          <w:szCs w:val="24"/>
        </w:rPr>
        <w:t>Polymonial</w:t>
      </w:r>
      <w:proofErr w:type="spellEnd"/>
      <w:r w:rsidR="0091429E" w:rsidRPr="00F00993">
        <w:rPr>
          <w:rFonts w:ascii="Times New Roman" w:hAnsi="Times New Roman" w:cs="Times New Roman"/>
          <w:color w:val="000000" w:themeColor="text1"/>
          <w:sz w:val="24"/>
          <w:szCs w:val="24"/>
        </w:rPr>
        <w:t xml:space="preserve"> atenderam as necessidades de classificação entre classes, de acordo com os testes realizados e descritos nos tópicos anteriores.</w:t>
      </w:r>
    </w:p>
    <w:p w14:paraId="114FF3EC" w14:textId="77777777" w:rsidR="001C0F2D" w:rsidRPr="00F00993"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7974" w:name="_Toc20921333"/>
      <w:r w:rsidRPr="00F00993">
        <w:rPr>
          <w:rFonts w:ascii="Times New Roman" w:hAnsi="Times New Roman" w:cs="Times New Roman"/>
          <w:b/>
          <w:bCs/>
          <w:color w:val="000000" w:themeColor="text1"/>
          <w:sz w:val="24"/>
          <w:szCs w:val="24"/>
        </w:rPr>
        <w:lastRenderedPageBreak/>
        <w:t>6 Conclusão e Trabalhos Futuros</w:t>
      </w:r>
      <w:bookmarkEnd w:id="7974"/>
    </w:p>
    <w:p w14:paraId="434D4DF2" w14:textId="77777777" w:rsidR="001C0F2D" w:rsidRPr="00F00993" w:rsidRDefault="001C0F2D" w:rsidP="001C0F2D">
      <w:pPr>
        <w:pStyle w:val="Ttulo3"/>
        <w:spacing w:before="0" w:line="360" w:lineRule="auto"/>
        <w:jc w:val="both"/>
        <w:rPr>
          <w:rFonts w:ascii="Times New Roman" w:hAnsi="Times New Roman" w:cs="Times New Roman"/>
          <w:color w:val="000000" w:themeColor="text1"/>
        </w:rPr>
      </w:pPr>
      <w:bookmarkStart w:id="7975" w:name="_Toc20921334"/>
      <w:r w:rsidRPr="00F00993">
        <w:rPr>
          <w:rFonts w:ascii="Times New Roman" w:hAnsi="Times New Roman" w:cs="Times New Roman"/>
          <w:color w:val="000000" w:themeColor="text1"/>
        </w:rPr>
        <w:t>6.1 Conclusões</w:t>
      </w:r>
      <w:bookmarkEnd w:id="7975"/>
    </w:p>
    <w:p w14:paraId="07B41303" w14:textId="77777777" w:rsidR="001C0F2D" w:rsidRPr="00F00993" w:rsidRDefault="001C0F2D" w:rsidP="001C0F2D">
      <w:pPr>
        <w:spacing w:after="0" w:line="360" w:lineRule="auto"/>
        <w:jc w:val="both"/>
        <w:rPr>
          <w:rFonts w:ascii="Times New Roman" w:hAnsi="Times New Roman" w:cs="Times New Roman"/>
          <w:color w:val="000000" w:themeColor="text1"/>
          <w:sz w:val="24"/>
          <w:szCs w:val="24"/>
        </w:rPr>
      </w:pPr>
    </w:p>
    <w:p w14:paraId="224A0241" w14:textId="1A0BBD8A"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Nessa dissertação foi proposta uma metodologia para classificar quatro condições diferentes de funcionamento de um motor </w:t>
      </w:r>
      <w:ins w:id="7976" w:author="Jacyeude Araújo" w:date="2019-10-02T10:05:00Z">
        <w:r w:rsidR="00DA6A84" w:rsidRPr="00F00993">
          <w:rPr>
            <w:rFonts w:ascii="Times New Roman" w:hAnsi="Times New Roman" w:cs="Times New Roman"/>
            <w:color w:val="000000" w:themeColor="text1"/>
            <w:sz w:val="24"/>
            <w:szCs w:val="24"/>
          </w:rPr>
          <w:t>trifásico de</w:t>
        </w:r>
      </w:ins>
      <w:del w:id="7977" w:author="Jacyeude Araújo" w:date="2019-10-02T10:05:00Z">
        <w:r w:rsidRPr="00F00993" w:rsidDel="00DA6A84">
          <w:rPr>
            <w:rFonts w:ascii="Times New Roman" w:hAnsi="Times New Roman" w:cs="Times New Roman"/>
            <w:color w:val="000000" w:themeColor="text1"/>
            <w:sz w:val="24"/>
            <w:szCs w:val="24"/>
          </w:rPr>
          <w:delText>de</w:delText>
        </w:r>
      </w:del>
      <w:r w:rsidRPr="00F00993">
        <w:rPr>
          <w:rFonts w:ascii="Times New Roman" w:hAnsi="Times New Roman" w:cs="Times New Roman"/>
          <w:color w:val="000000" w:themeColor="text1"/>
          <w:sz w:val="24"/>
          <w:szCs w:val="24"/>
        </w:rPr>
        <w:t xml:space="preserve"> indução</w:t>
      </w:r>
      <w:del w:id="7978" w:author="Jacyeude Araújo" w:date="2019-10-02T10:05:00Z">
        <w:r w:rsidRPr="00F00993" w:rsidDel="00DA6A84">
          <w:rPr>
            <w:rFonts w:ascii="Times New Roman" w:hAnsi="Times New Roman" w:cs="Times New Roman"/>
            <w:color w:val="000000" w:themeColor="text1"/>
            <w:sz w:val="24"/>
            <w:szCs w:val="24"/>
          </w:rPr>
          <w:delText xml:space="preserve"> trifásico</w:delText>
        </w:r>
      </w:del>
      <w:r w:rsidRPr="00F00993">
        <w:rPr>
          <w:rFonts w:ascii="Times New Roman" w:hAnsi="Times New Roman" w:cs="Times New Roman"/>
          <w:color w:val="000000" w:themeColor="text1"/>
          <w:sz w:val="24"/>
          <w:szCs w:val="24"/>
        </w:rPr>
        <w:t xml:space="preserve">, </w:t>
      </w:r>
      <w:del w:id="7979" w:author="Mauro Sérgio Silva Pinto" w:date="2019-09-28T21:20:00Z">
        <w:r w:rsidRPr="00F00993" w:rsidDel="003436F0">
          <w:rPr>
            <w:rFonts w:ascii="Times New Roman" w:hAnsi="Times New Roman" w:cs="Times New Roman"/>
            <w:color w:val="000000" w:themeColor="text1"/>
            <w:sz w:val="24"/>
            <w:szCs w:val="24"/>
          </w:rPr>
          <w:delText>onde o objetivo</w:delText>
        </w:r>
        <w:r w:rsidR="00B35C27" w:rsidRPr="00F00993" w:rsidDel="003436F0">
          <w:rPr>
            <w:rFonts w:ascii="Times New Roman" w:hAnsi="Times New Roman" w:cs="Times New Roman"/>
            <w:color w:val="000000" w:themeColor="text1"/>
            <w:sz w:val="24"/>
            <w:szCs w:val="24"/>
          </w:rPr>
          <w:delText xml:space="preserve"> de estudo </w:delText>
        </w:r>
        <w:r w:rsidRPr="00F00993" w:rsidDel="003436F0">
          <w:rPr>
            <w:rFonts w:ascii="Times New Roman" w:hAnsi="Times New Roman" w:cs="Times New Roman"/>
            <w:color w:val="000000" w:themeColor="text1"/>
            <w:sz w:val="24"/>
            <w:szCs w:val="24"/>
          </w:rPr>
          <w:delText xml:space="preserve">foi </w:delText>
        </w:r>
        <w:r w:rsidR="00B35C27" w:rsidRPr="00F00993" w:rsidDel="003436F0">
          <w:rPr>
            <w:rFonts w:ascii="Times New Roman" w:hAnsi="Times New Roman" w:cs="Times New Roman"/>
            <w:color w:val="000000" w:themeColor="text1"/>
            <w:sz w:val="24"/>
            <w:szCs w:val="24"/>
          </w:rPr>
          <w:delText>a</w:delText>
        </w:r>
        <w:r w:rsidRPr="00F00993" w:rsidDel="003436F0">
          <w:rPr>
            <w:rFonts w:ascii="Times New Roman" w:hAnsi="Times New Roman" w:cs="Times New Roman"/>
            <w:color w:val="000000" w:themeColor="text1"/>
            <w:sz w:val="24"/>
            <w:szCs w:val="24"/>
          </w:rPr>
          <w:delText xml:space="preserve"> utilização</w:delText>
        </w:r>
      </w:del>
      <w:ins w:id="7980" w:author="Mauro Sérgio Silva Pinto" w:date="2019-09-28T21:20:00Z">
        <w:r w:rsidR="003436F0" w:rsidRPr="00F00993">
          <w:rPr>
            <w:rFonts w:ascii="Times New Roman" w:hAnsi="Times New Roman" w:cs="Times New Roman"/>
            <w:color w:val="000000" w:themeColor="text1"/>
            <w:sz w:val="24"/>
            <w:szCs w:val="24"/>
          </w:rPr>
          <w:t>através</w:t>
        </w:r>
      </w:ins>
      <w:r w:rsidRPr="00F00993">
        <w:rPr>
          <w:rFonts w:ascii="Times New Roman" w:hAnsi="Times New Roman" w:cs="Times New Roman"/>
          <w:color w:val="000000" w:themeColor="text1"/>
          <w:sz w:val="24"/>
          <w:szCs w:val="24"/>
        </w:rPr>
        <w:t xml:space="preserve"> d</w:t>
      </w:r>
      <w:r w:rsidR="00B35C27" w:rsidRPr="00F00993">
        <w:rPr>
          <w:rFonts w:ascii="Times New Roman" w:hAnsi="Times New Roman" w:cs="Times New Roman"/>
          <w:color w:val="000000" w:themeColor="text1"/>
          <w:sz w:val="24"/>
          <w:szCs w:val="24"/>
        </w:rPr>
        <w:t>o método de classificação</w:t>
      </w:r>
      <w:r w:rsidRPr="00F00993">
        <w:rPr>
          <w:rFonts w:ascii="Times New Roman" w:hAnsi="Times New Roman" w:cs="Times New Roman"/>
          <w:color w:val="000000" w:themeColor="text1"/>
          <w:sz w:val="24"/>
          <w:szCs w:val="24"/>
        </w:rPr>
        <w:t xml:space="preserve"> MVS </w:t>
      </w:r>
      <w:r w:rsidR="00B35C27" w:rsidRPr="00F00993">
        <w:rPr>
          <w:rFonts w:ascii="Times New Roman" w:hAnsi="Times New Roman" w:cs="Times New Roman"/>
          <w:color w:val="000000" w:themeColor="text1"/>
          <w:sz w:val="24"/>
          <w:szCs w:val="24"/>
        </w:rPr>
        <w:t xml:space="preserve">disponível no SPSS Modeler, </w:t>
      </w:r>
      <w:ins w:id="7981" w:author="Jacyeude Araújo" w:date="2019-10-02T14:50:00Z">
        <w:r w:rsidR="0043045B">
          <w:rPr>
            <w:rFonts w:ascii="Times New Roman" w:hAnsi="Times New Roman" w:cs="Times New Roman"/>
            <w:color w:val="000000" w:themeColor="text1"/>
            <w:sz w:val="24"/>
            <w:szCs w:val="24"/>
          </w:rPr>
          <w:t xml:space="preserve">onde foram gerados </w:t>
        </w:r>
      </w:ins>
      <w:del w:id="7982" w:author="Jacyeude Araújo" w:date="2019-10-02T14:50:00Z">
        <w:r w:rsidR="00B35C27" w:rsidRPr="00F00993" w:rsidDel="0043045B">
          <w:rPr>
            <w:rFonts w:ascii="Times New Roman" w:hAnsi="Times New Roman" w:cs="Times New Roman"/>
            <w:color w:val="000000" w:themeColor="text1"/>
            <w:sz w:val="24"/>
            <w:szCs w:val="24"/>
          </w:rPr>
          <w:delText>que</w:delText>
        </w:r>
        <w:r w:rsidR="000A738B" w:rsidRPr="00F00993" w:rsidDel="0043045B">
          <w:rPr>
            <w:rFonts w:ascii="Times New Roman" w:hAnsi="Times New Roman" w:cs="Times New Roman"/>
            <w:color w:val="000000" w:themeColor="text1"/>
            <w:sz w:val="24"/>
            <w:szCs w:val="24"/>
          </w:rPr>
          <w:delText xml:space="preserve"> mostrou</w:delText>
        </w:r>
        <w:r w:rsidR="00B35C27" w:rsidRPr="00F00993" w:rsidDel="0043045B">
          <w:rPr>
            <w:rFonts w:ascii="Times New Roman" w:hAnsi="Times New Roman" w:cs="Times New Roman"/>
            <w:color w:val="000000" w:themeColor="text1"/>
            <w:sz w:val="24"/>
            <w:szCs w:val="24"/>
          </w:rPr>
          <w:delText xml:space="preserve"> </w:delText>
        </w:r>
        <w:r w:rsidR="000A738B" w:rsidRPr="00F00993" w:rsidDel="0043045B">
          <w:rPr>
            <w:rFonts w:ascii="Times New Roman" w:hAnsi="Times New Roman" w:cs="Times New Roman"/>
            <w:color w:val="000000" w:themeColor="text1"/>
            <w:sz w:val="24"/>
            <w:szCs w:val="24"/>
          </w:rPr>
          <w:delText xml:space="preserve">através de avaliações em termos de correlação linear, </w:delText>
        </w:r>
      </w:del>
      <w:r w:rsidRPr="00F00993">
        <w:rPr>
          <w:rFonts w:ascii="Times New Roman" w:hAnsi="Times New Roman" w:cs="Times New Roman"/>
          <w:color w:val="000000" w:themeColor="text1"/>
          <w:sz w:val="24"/>
          <w:szCs w:val="24"/>
        </w:rPr>
        <w:t xml:space="preserve">diferentes </w:t>
      </w:r>
      <w:r w:rsidR="00B35C27" w:rsidRPr="00F00993">
        <w:rPr>
          <w:rFonts w:ascii="Times New Roman" w:hAnsi="Times New Roman" w:cs="Times New Roman"/>
          <w:color w:val="000000" w:themeColor="text1"/>
          <w:sz w:val="24"/>
          <w:szCs w:val="24"/>
        </w:rPr>
        <w:t xml:space="preserve">modelos que apresentaram bons valores de acurácia para </w:t>
      </w:r>
      <w:r w:rsidR="000A738B" w:rsidRPr="00F00993">
        <w:rPr>
          <w:rFonts w:ascii="Times New Roman" w:hAnsi="Times New Roman" w:cs="Times New Roman"/>
          <w:color w:val="000000" w:themeColor="text1"/>
          <w:sz w:val="24"/>
          <w:szCs w:val="24"/>
        </w:rPr>
        <w:t>a determinação de cada condição do motor de indução</w:t>
      </w:r>
      <w:r w:rsidRPr="00F00993">
        <w:rPr>
          <w:rFonts w:ascii="Times New Roman" w:hAnsi="Times New Roman" w:cs="Times New Roman"/>
          <w:color w:val="000000" w:themeColor="text1"/>
          <w:sz w:val="24"/>
          <w:szCs w:val="24"/>
        </w:rPr>
        <w:t>.</w:t>
      </w:r>
    </w:p>
    <w:p w14:paraId="63710580" w14:textId="1D6B4706" w:rsidR="006661DD" w:rsidRPr="003E7CDA" w:rsidRDefault="006661DD" w:rsidP="006661DD">
      <w:pPr>
        <w:spacing w:after="0" w:line="360" w:lineRule="auto"/>
        <w:ind w:firstLine="1440"/>
        <w:jc w:val="both"/>
        <w:rPr>
          <w:ins w:id="7983" w:author="Jacyeude Araújo" w:date="2019-10-02T14:12:00Z"/>
          <w:rFonts w:ascii="Times New Roman" w:hAnsi="Times New Roman" w:cs="Times New Roman"/>
          <w:color w:val="000000" w:themeColor="text1"/>
          <w:sz w:val="24"/>
          <w:szCs w:val="24"/>
        </w:rPr>
      </w:pPr>
      <w:ins w:id="7984" w:author="Jacyeude Araújo" w:date="2019-10-02T14:13:00Z">
        <w:r w:rsidRPr="003E7CDA">
          <w:rPr>
            <w:rFonts w:ascii="Times New Roman" w:hAnsi="Times New Roman" w:cs="Times New Roman"/>
            <w:color w:val="000000" w:themeColor="text1"/>
            <w:sz w:val="24"/>
            <w:szCs w:val="24"/>
            <w:rPrChange w:id="7985" w:author="Jacyeude Araújo" w:date="2019-10-02T14:38:00Z">
              <w:rPr>
                <w:rFonts w:ascii="Times New Roman" w:hAnsi="Times New Roman" w:cs="Times New Roman"/>
                <w:color w:val="000000" w:themeColor="text1"/>
                <w:sz w:val="24"/>
                <w:szCs w:val="24"/>
                <w:highlight w:val="yellow"/>
              </w:rPr>
            </w:rPrChange>
          </w:rPr>
          <w:t xml:space="preserve">A aplicação da metodologia de classificação de </w:t>
        </w:r>
      </w:ins>
      <w:ins w:id="7986" w:author="Jacyeude Araújo" w:date="2019-10-02T14:12:00Z">
        <w:r w:rsidRPr="003E7CDA">
          <w:rPr>
            <w:rFonts w:ascii="Times New Roman" w:hAnsi="Times New Roman" w:cs="Times New Roman"/>
            <w:color w:val="000000" w:themeColor="text1"/>
            <w:sz w:val="24"/>
            <w:szCs w:val="24"/>
            <w:rPrChange w:id="7987" w:author="Jacyeude Araújo" w:date="2019-10-02T14:38:00Z">
              <w:rPr>
                <w:rFonts w:ascii="Times New Roman" w:hAnsi="Times New Roman" w:cs="Times New Roman"/>
                <w:color w:val="000000" w:themeColor="text1"/>
                <w:sz w:val="24"/>
                <w:szCs w:val="24"/>
                <w:highlight w:val="yellow"/>
              </w:rPr>
            </w:rPrChange>
          </w:rPr>
          <w:t>MVS mostr</w:t>
        </w:r>
      </w:ins>
      <w:ins w:id="7988" w:author="Jacyeude Araújo" w:date="2019-10-02T14:14:00Z">
        <w:r w:rsidRPr="003E7CDA">
          <w:rPr>
            <w:rFonts w:ascii="Times New Roman" w:hAnsi="Times New Roman" w:cs="Times New Roman"/>
            <w:color w:val="000000" w:themeColor="text1"/>
            <w:sz w:val="24"/>
            <w:szCs w:val="24"/>
            <w:rPrChange w:id="7989" w:author="Jacyeude Araújo" w:date="2019-10-02T14:38:00Z">
              <w:rPr>
                <w:rFonts w:ascii="Times New Roman" w:hAnsi="Times New Roman" w:cs="Times New Roman"/>
                <w:color w:val="000000" w:themeColor="text1"/>
                <w:sz w:val="24"/>
                <w:szCs w:val="24"/>
                <w:highlight w:val="yellow"/>
              </w:rPr>
            </w:rPrChange>
          </w:rPr>
          <w:t>ou</w:t>
        </w:r>
      </w:ins>
      <w:ins w:id="7990" w:author="Jacyeude Araújo" w:date="2019-10-02T14:12:00Z">
        <w:r w:rsidRPr="003E7CDA">
          <w:rPr>
            <w:rFonts w:ascii="Times New Roman" w:hAnsi="Times New Roman" w:cs="Times New Roman"/>
            <w:color w:val="000000" w:themeColor="text1"/>
            <w:sz w:val="24"/>
            <w:szCs w:val="24"/>
            <w:rPrChange w:id="7991" w:author="Jacyeude Araújo" w:date="2019-10-02T14:38:00Z">
              <w:rPr>
                <w:rFonts w:ascii="Times New Roman" w:hAnsi="Times New Roman" w:cs="Times New Roman"/>
                <w:color w:val="000000" w:themeColor="text1"/>
                <w:sz w:val="24"/>
                <w:szCs w:val="24"/>
                <w:highlight w:val="yellow"/>
              </w:rPr>
            </w:rPrChange>
          </w:rPr>
          <w:t xml:space="preserve"> capacidade de aprendizado a partir de um conjunto de dados de treinamento, onde </w:t>
        </w:r>
      </w:ins>
      <w:ins w:id="7992" w:author="Jacyeude Araújo" w:date="2019-10-02T14:38:00Z">
        <w:r w:rsidR="006A161D">
          <w:rPr>
            <w:rFonts w:ascii="Times New Roman" w:hAnsi="Times New Roman" w:cs="Times New Roman"/>
            <w:color w:val="000000" w:themeColor="text1"/>
            <w:sz w:val="24"/>
            <w:szCs w:val="24"/>
          </w:rPr>
          <w:t xml:space="preserve">a metodologia </w:t>
        </w:r>
      </w:ins>
      <w:ins w:id="7993" w:author="Jacyeude Araújo" w:date="2019-10-02T14:12:00Z">
        <w:r w:rsidRPr="003E7CDA">
          <w:rPr>
            <w:rFonts w:ascii="Times New Roman" w:hAnsi="Times New Roman" w:cs="Times New Roman"/>
            <w:color w:val="000000" w:themeColor="text1"/>
            <w:sz w:val="24"/>
            <w:szCs w:val="24"/>
            <w:rPrChange w:id="7994" w:author="Jacyeude Araújo" w:date="2019-10-02T14:38:00Z">
              <w:rPr>
                <w:rFonts w:ascii="Times New Roman" w:hAnsi="Times New Roman" w:cs="Times New Roman"/>
                <w:color w:val="000000" w:themeColor="text1"/>
                <w:sz w:val="24"/>
                <w:szCs w:val="24"/>
                <w:highlight w:val="yellow"/>
              </w:rPr>
            </w:rPrChange>
          </w:rPr>
          <w:t xml:space="preserve">busca por uma hipótese(alvo), </w:t>
        </w:r>
      </w:ins>
      <w:ins w:id="7995" w:author="Jacyeude Araújo" w:date="2019-10-02T14:38:00Z">
        <w:r w:rsidR="006A161D">
          <w:rPr>
            <w:rFonts w:ascii="Times New Roman" w:hAnsi="Times New Roman" w:cs="Times New Roman"/>
            <w:color w:val="000000" w:themeColor="text1"/>
            <w:sz w:val="24"/>
            <w:szCs w:val="24"/>
          </w:rPr>
          <w:t>em um</w:t>
        </w:r>
      </w:ins>
      <w:ins w:id="7996" w:author="Jacyeude Araújo" w:date="2019-10-02T14:12:00Z">
        <w:r w:rsidRPr="003E7CDA">
          <w:rPr>
            <w:rFonts w:ascii="Times New Roman" w:hAnsi="Times New Roman" w:cs="Times New Roman"/>
            <w:color w:val="000000" w:themeColor="text1"/>
            <w:sz w:val="24"/>
            <w:szCs w:val="24"/>
            <w:rPrChange w:id="7997" w:author="Jacyeude Araújo" w:date="2019-10-02T14:38:00Z">
              <w:rPr>
                <w:rFonts w:ascii="Times New Roman" w:hAnsi="Times New Roman" w:cs="Times New Roman"/>
                <w:color w:val="000000" w:themeColor="text1"/>
                <w:sz w:val="24"/>
                <w:szCs w:val="24"/>
                <w:highlight w:val="yellow"/>
              </w:rPr>
            </w:rPrChange>
          </w:rPr>
          <w:t xml:space="preserve"> espaço de possíveis hipóteses, sendo capaz de descrever as relações entre os objetos e gerar um modelo que melhor se ajuste aos dados de treinamento fornecidos</w:t>
        </w:r>
      </w:ins>
      <w:ins w:id="7998" w:author="Jacyeude Araújo" w:date="2019-10-02T14:30:00Z">
        <w:r w:rsidR="003E7CDA" w:rsidRPr="003E7CDA">
          <w:rPr>
            <w:rFonts w:ascii="Times New Roman" w:hAnsi="Times New Roman" w:cs="Times New Roman"/>
            <w:color w:val="000000" w:themeColor="text1"/>
            <w:sz w:val="24"/>
            <w:szCs w:val="24"/>
            <w:rPrChange w:id="7999" w:author="Jacyeude Araújo" w:date="2019-10-02T14:38:00Z">
              <w:rPr>
                <w:rFonts w:ascii="Times New Roman" w:hAnsi="Times New Roman" w:cs="Times New Roman"/>
                <w:color w:val="000000" w:themeColor="text1"/>
                <w:sz w:val="24"/>
                <w:szCs w:val="24"/>
                <w:highlight w:val="yellow"/>
              </w:rPr>
            </w:rPrChange>
          </w:rPr>
          <w:t>. Os dados das simula</w:t>
        </w:r>
      </w:ins>
      <w:ins w:id="8000" w:author="Jacyeude Araújo" w:date="2019-10-02T14:31:00Z">
        <w:r w:rsidR="003E7CDA" w:rsidRPr="003E7CDA">
          <w:rPr>
            <w:rFonts w:ascii="Times New Roman" w:hAnsi="Times New Roman" w:cs="Times New Roman"/>
            <w:color w:val="000000" w:themeColor="text1"/>
            <w:sz w:val="24"/>
            <w:szCs w:val="24"/>
            <w:rPrChange w:id="8001" w:author="Jacyeude Araújo" w:date="2019-10-02T14:38:00Z">
              <w:rPr>
                <w:rFonts w:ascii="Times New Roman" w:hAnsi="Times New Roman" w:cs="Times New Roman"/>
                <w:color w:val="000000" w:themeColor="text1"/>
                <w:sz w:val="24"/>
                <w:szCs w:val="24"/>
                <w:highlight w:val="yellow"/>
              </w:rPr>
            </w:rPrChange>
          </w:rPr>
          <w:t xml:space="preserve">ções foram particionados em 80% do conteúdo para treinamento e </w:t>
        </w:r>
      </w:ins>
      <w:ins w:id="8002" w:author="Jacyeude Araújo" w:date="2019-10-02T14:30:00Z">
        <w:r w:rsidR="003E7CDA" w:rsidRPr="003E7CDA">
          <w:rPr>
            <w:rFonts w:ascii="Times New Roman" w:hAnsi="Times New Roman" w:cs="Times New Roman"/>
            <w:color w:val="000000" w:themeColor="text1"/>
            <w:sz w:val="24"/>
            <w:szCs w:val="24"/>
            <w:rPrChange w:id="8003" w:author="Jacyeude Araújo" w:date="2019-10-02T14:38:00Z">
              <w:rPr>
                <w:rFonts w:ascii="Times New Roman" w:hAnsi="Times New Roman" w:cs="Times New Roman"/>
                <w:color w:val="000000" w:themeColor="text1"/>
                <w:sz w:val="24"/>
                <w:szCs w:val="24"/>
                <w:highlight w:val="yellow"/>
              </w:rPr>
            </w:rPrChange>
          </w:rPr>
          <w:t>20</w:t>
        </w:r>
      </w:ins>
      <w:ins w:id="8004" w:author="Jacyeude Araújo" w:date="2019-10-02T14:39:00Z">
        <w:r w:rsidR="006A161D" w:rsidRPr="003E7CDA">
          <w:rPr>
            <w:rFonts w:ascii="Times New Roman" w:hAnsi="Times New Roman" w:cs="Times New Roman"/>
            <w:color w:val="000000" w:themeColor="text1"/>
            <w:sz w:val="24"/>
            <w:szCs w:val="24"/>
          </w:rPr>
          <w:t>% para</w:t>
        </w:r>
      </w:ins>
      <w:ins w:id="8005" w:author="Jacyeude Araújo" w:date="2019-10-02T14:30:00Z">
        <w:r w:rsidR="003E7CDA" w:rsidRPr="003E7CDA">
          <w:rPr>
            <w:rFonts w:ascii="Times New Roman" w:hAnsi="Times New Roman" w:cs="Times New Roman"/>
            <w:color w:val="000000" w:themeColor="text1"/>
            <w:sz w:val="24"/>
            <w:szCs w:val="24"/>
            <w:rPrChange w:id="8006" w:author="Jacyeude Araújo" w:date="2019-10-02T14:38:00Z">
              <w:rPr>
                <w:rFonts w:ascii="Times New Roman" w:hAnsi="Times New Roman" w:cs="Times New Roman"/>
                <w:color w:val="000000" w:themeColor="text1"/>
                <w:sz w:val="24"/>
                <w:szCs w:val="24"/>
                <w:highlight w:val="yellow"/>
              </w:rPr>
            </w:rPrChange>
          </w:rPr>
          <w:t xml:space="preserve"> testar o modelo gerado</w:t>
        </w:r>
      </w:ins>
      <w:ins w:id="8007" w:author="Jacyeude Araújo" w:date="2019-10-02T14:12:00Z">
        <w:r w:rsidRPr="003E7CDA">
          <w:rPr>
            <w:rFonts w:ascii="Times New Roman" w:hAnsi="Times New Roman" w:cs="Times New Roman"/>
            <w:color w:val="000000" w:themeColor="text1"/>
            <w:sz w:val="24"/>
            <w:szCs w:val="24"/>
            <w:rPrChange w:id="8008" w:author="Jacyeude Araújo" w:date="2019-10-02T14:38:00Z">
              <w:rPr>
                <w:rFonts w:ascii="Times New Roman" w:hAnsi="Times New Roman" w:cs="Times New Roman"/>
                <w:color w:val="000000" w:themeColor="text1"/>
                <w:sz w:val="24"/>
                <w:szCs w:val="24"/>
                <w:highlight w:val="yellow"/>
              </w:rPr>
            </w:rPrChange>
          </w:rPr>
          <w:t>.</w:t>
        </w:r>
      </w:ins>
    </w:p>
    <w:p w14:paraId="56A3CB3B" w14:textId="7D0A33E6" w:rsidR="001C0F2D" w:rsidRDefault="001C0F2D" w:rsidP="001C0F2D">
      <w:pPr>
        <w:spacing w:after="0" w:line="360" w:lineRule="auto"/>
        <w:ind w:firstLine="1440"/>
        <w:jc w:val="both"/>
        <w:rPr>
          <w:ins w:id="8009" w:author="Jacyeude Araújo" w:date="2019-10-02T14:19:00Z"/>
          <w:rFonts w:ascii="Times New Roman" w:hAnsi="Times New Roman" w:cs="Times New Roman"/>
          <w:color w:val="000000" w:themeColor="text1"/>
          <w:sz w:val="24"/>
          <w:szCs w:val="24"/>
        </w:rPr>
      </w:pPr>
      <w:del w:id="8010" w:author="Jacyeude Araújo" w:date="2019-10-02T14:15:00Z">
        <w:r w:rsidRPr="003E7CDA" w:rsidDel="006661DD">
          <w:rPr>
            <w:rFonts w:ascii="Times New Roman" w:hAnsi="Times New Roman" w:cs="Times New Roman"/>
            <w:color w:val="000000" w:themeColor="text1"/>
            <w:sz w:val="24"/>
            <w:szCs w:val="24"/>
          </w:rPr>
          <w:delText>As aplicações mostraram que</w:delText>
        </w:r>
      </w:del>
      <w:ins w:id="8011" w:author="Jacyeude Araújo" w:date="2019-10-02T14:15:00Z">
        <w:r w:rsidR="006661DD" w:rsidRPr="003E7CDA">
          <w:rPr>
            <w:rFonts w:ascii="Times New Roman" w:hAnsi="Times New Roman" w:cs="Times New Roman"/>
            <w:color w:val="000000" w:themeColor="text1"/>
            <w:sz w:val="24"/>
            <w:szCs w:val="24"/>
          </w:rPr>
          <w:t>Os resultados obtidos nas simulações no SPSS Modeler</w:t>
        </w:r>
      </w:ins>
      <w:r w:rsidRPr="003E7CDA">
        <w:rPr>
          <w:rFonts w:ascii="Times New Roman" w:hAnsi="Times New Roman" w:cs="Times New Roman"/>
          <w:color w:val="000000" w:themeColor="text1"/>
          <w:sz w:val="24"/>
          <w:szCs w:val="24"/>
        </w:rPr>
        <w:t xml:space="preserve"> </w:t>
      </w:r>
      <w:ins w:id="8012" w:author="Jacyeude Araújo" w:date="2019-10-02T14:16:00Z">
        <w:r w:rsidR="006661DD" w:rsidRPr="003E7CDA">
          <w:rPr>
            <w:rFonts w:ascii="Times New Roman" w:hAnsi="Times New Roman" w:cs="Times New Roman"/>
            <w:color w:val="000000" w:themeColor="text1"/>
            <w:sz w:val="24"/>
            <w:szCs w:val="24"/>
          </w:rPr>
          <w:t xml:space="preserve">mostraram </w:t>
        </w:r>
      </w:ins>
      <w:del w:id="8013" w:author="Jacyeude Araújo" w:date="2019-10-02T14:16:00Z">
        <w:r w:rsidRPr="003E7CDA" w:rsidDel="006661DD">
          <w:rPr>
            <w:rFonts w:ascii="Times New Roman" w:hAnsi="Times New Roman" w:cs="Times New Roman"/>
            <w:color w:val="000000" w:themeColor="text1"/>
            <w:sz w:val="24"/>
            <w:szCs w:val="24"/>
          </w:rPr>
          <w:delText>a</w:delText>
        </w:r>
      </w:del>
      <w:ins w:id="8014" w:author="Jacyeude Araújo" w:date="2019-10-02T14:16:00Z">
        <w:r w:rsidR="006661DD" w:rsidRPr="003E7CDA">
          <w:rPr>
            <w:rFonts w:ascii="Times New Roman" w:hAnsi="Times New Roman" w:cs="Times New Roman"/>
            <w:color w:val="000000" w:themeColor="text1"/>
            <w:sz w:val="24"/>
            <w:szCs w:val="24"/>
          </w:rPr>
          <w:t>que a</w:t>
        </w:r>
      </w:ins>
      <w:r w:rsidRPr="003E7CDA">
        <w:rPr>
          <w:rFonts w:ascii="Times New Roman" w:hAnsi="Times New Roman" w:cs="Times New Roman"/>
          <w:color w:val="000000" w:themeColor="text1"/>
          <w:sz w:val="24"/>
          <w:szCs w:val="24"/>
        </w:rPr>
        <w:t xml:space="preserve"> seleção distinta dos tipos e parâmetros das funções </w:t>
      </w:r>
      <w:r w:rsidRPr="003E7CDA">
        <w:rPr>
          <w:rFonts w:ascii="Times New Roman" w:hAnsi="Times New Roman" w:cs="Times New Roman"/>
          <w:i/>
          <w:iCs/>
          <w:color w:val="000000" w:themeColor="text1"/>
          <w:sz w:val="24"/>
          <w:szCs w:val="24"/>
        </w:rPr>
        <w:t>kernel</w:t>
      </w:r>
      <w:r w:rsidRPr="003E7CDA">
        <w:rPr>
          <w:rFonts w:ascii="Times New Roman" w:hAnsi="Times New Roman" w:cs="Times New Roman"/>
          <w:color w:val="000000" w:themeColor="text1"/>
          <w:sz w:val="24"/>
          <w:szCs w:val="24"/>
        </w:rPr>
        <w:t xml:space="preserve"> aplicadas aos exemplos</w:t>
      </w:r>
      <w:ins w:id="8015" w:author="Jacyeude Araújo" w:date="2019-10-02T14:16:00Z">
        <w:r w:rsidR="006661DD" w:rsidRPr="003E7CDA">
          <w:rPr>
            <w:rFonts w:ascii="Times New Roman" w:hAnsi="Times New Roman" w:cs="Times New Roman"/>
            <w:color w:val="000000" w:themeColor="text1"/>
            <w:sz w:val="24"/>
            <w:szCs w:val="24"/>
          </w:rPr>
          <w:t>,</w:t>
        </w:r>
      </w:ins>
      <w:r w:rsidRPr="003E7CDA">
        <w:rPr>
          <w:rFonts w:ascii="Times New Roman" w:hAnsi="Times New Roman" w:cs="Times New Roman"/>
          <w:color w:val="000000" w:themeColor="text1"/>
          <w:sz w:val="24"/>
          <w:szCs w:val="24"/>
        </w:rPr>
        <w:t xml:space="preserve"> produzem diferentes valores de acurácia dos modelos gerados, sendo </w:t>
      </w:r>
      <w:proofErr w:type="spellStart"/>
      <w:ins w:id="8016" w:author="Jacyeude Araújo" w:date="2019-10-02T14:17:00Z">
        <w:r w:rsidR="006661DD" w:rsidRPr="003E7CDA">
          <w:rPr>
            <w:rFonts w:ascii="Times New Roman" w:hAnsi="Times New Roman" w:cs="Times New Roman"/>
            <w:color w:val="000000" w:themeColor="text1"/>
            <w:sz w:val="24"/>
            <w:szCs w:val="24"/>
          </w:rPr>
          <w:t>rbf</w:t>
        </w:r>
        <w:proofErr w:type="spellEnd"/>
        <w:r w:rsidR="006661DD" w:rsidRPr="003E7CDA">
          <w:rPr>
            <w:rFonts w:ascii="Times New Roman" w:hAnsi="Times New Roman" w:cs="Times New Roman"/>
            <w:color w:val="000000" w:themeColor="text1"/>
            <w:sz w:val="24"/>
            <w:szCs w:val="24"/>
          </w:rPr>
          <w:t xml:space="preserve"> e </w:t>
        </w:r>
      </w:ins>
      <w:r w:rsidRPr="003E7CDA">
        <w:rPr>
          <w:rFonts w:ascii="Times New Roman" w:hAnsi="Times New Roman" w:cs="Times New Roman"/>
          <w:color w:val="000000" w:themeColor="text1"/>
          <w:sz w:val="24"/>
          <w:szCs w:val="24"/>
          <w:rPrChange w:id="8017" w:author="Jacyeude Araújo" w:date="2019-10-02T14:38:00Z">
            <w:rPr>
              <w:rFonts w:ascii="Times New Roman" w:hAnsi="Times New Roman" w:cs="Times New Roman"/>
              <w:i/>
              <w:iCs/>
              <w:color w:val="000000" w:themeColor="text1"/>
              <w:sz w:val="24"/>
              <w:szCs w:val="24"/>
            </w:rPr>
          </w:rPrChange>
        </w:rPr>
        <w:t>polynomial</w:t>
      </w:r>
      <w:ins w:id="8018" w:author="Jacyeude Araújo" w:date="2019-10-02T14:18:00Z">
        <w:r w:rsidR="006661DD" w:rsidRPr="003E7CDA">
          <w:rPr>
            <w:rFonts w:ascii="Times New Roman" w:hAnsi="Times New Roman" w:cs="Times New Roman"/>
            <w:color w:val="000000" w:themeColor="text1"/>
            <w:sz w:val="24"/>
            <w:szCs w:val="24"/>
          </w:rPr>
          <w:t xml:space="preserve"> </w:t>
        </w:r>
      </w:ins>
      <w:ins w:id="8019" w:author="Jacyeude Araújo" w:date="2019-10-02T14:17:00Z">
        <w:r w:rsidR="006661DD" w:rsidRPr="003E7CDA">
          <w:rPr>
            <w:rFonts w:ascii="Times New Roman" w:hAnsi="Times New Roman" w:cs="Times New Roman"/>
            <w:color w:val="000000" w:themeColor="text1"/>
            <w:sz w:val="24"/>
            <w:szCs w:val="24"/>
          </w:rPr>
          <w:t xml:space="preserve">as funções </w:t>
        </w:r>
        <w:r w:rsidR="006661DD" w:rsidRPr="006A161D">
          <w:rPr>
            <w:rFonts w:ascii="Times New Roman" w:hAnsi="Times New Roman" w:cs="Times New Roman"/>
            <w:i/>
            <w:iCs/>
            <w:color w:val="000000" w:themeColor="text1"/>
            <w:sz w:val="24"/>
            <w:szCs w:val="24"/>
            <w:rPrChange w:id="8020" w:author="Jacyeude Araújo" w:date="2019-10-02T14:41:00Z">
              <w:rPr>
                <w:rFonts w:ascii="Times New Roman" w:hAnsi="Times New Roman" w:cs="Times New Roman"/>
                <w:color w:val="000000" w:themeColor="text1"/>
                <w:sz w:val="24"/>
                <w:szCs w:val="24"/>
              </w:rPr>
            </w:rPrChange>
          </w:rPr>
          <w:t>kernel</w:t>
        </w:r>
        <w:r w:rsidR="006661DD" w:rsidRPr="003E7CDA">
          <w:rPr>
            <w:rFonts w:ascii="Times New Roman" w:hAnsi="Times New Roman" w:cs="Times New Roman"/>
            <w:color w:val="000000" w:themeColor="text1"/>
            <w:sz w:val="24"/>
            <w:szCs w:val="24"/>
          </w:rPr>
          <w:t xml:space="preserve"> que </w:t>
        </w:r>
      </w:ins>
      <w:del w:id="8021" w:author="Jacyeude Araújo" w:date="2019-10-02T14:17:00Z">
        <w:r w:rsidRPr="003E7CDA" w:rsidDel="006661DD">
          <w:rPr>
            <w:rFonts w:ascii="Times New Roman" w:hAnsi="Times New Roman" w:cs="Times New Roman"/>
            <w:color w:val="000000" w:themeColor="text1"/>
            <w:sz w:val="24"/>
            <w:szCs w:val="24"/>
          </w:rPr>
          <w:delText xml:space="preserve"> o que</w:delText>
        </w:r>
      </w:del>
      <w:ins w:id="8022" w:author="Jacyeude Araújo" w:date="2019-10-02T14:17:00Z">
        <w:r w:rsidR="006661DD" w:rsidRPr="003E7CDA">
          <w:rPr>
            <w:rFonts w:ascii="Times New Roman" w:hAnsi="Times New Roman" w:cs="Times New Roman"/>
            <w:color w:val="000000" w:themeColor="text1"/>
            <w:sz w:val="24"/>
            <w:szCs w:val="24"/>
          </w:rPr>
          <w:t xml:space="preserve"> apresentaram</w:t>
        </w:r>
      </w:ins>
      <w:del w:id="8023" w:author="Jacyeude Araújo" w:date="2019-10-02T14:17:00Z">
        <w:r w:rsidRPr="003E7CDA" w:rsidDel="006661DD">
          <w:rPr>
            <w:rFonts w:ascii="Times New Roman" w:hAnsi="Times New Roman" w:cs="Times New Roman"/>
            <w:color w:val="000000" w:themeColor="text1"/>
            <w:sz w:val="24"/>
            <w:szCs w:val="24"/>
          </w:rPr>
          <w:delText xml:space="preserve"> </w:delText>
        </w:r>
        <w:r w:rsidR="000A738B" w:rsidRPr="003E7CDA" w:rsidDel="006661DD">
          <w:rPr>
            <w:rFonts w:ascii="Times New Roman" w:hAnsi="Times New Roman" w:cs="Times New Roman"/>
            <w:color w:val="000000" w:themeColor="text1"/>
            <w:sz w:val="24"/>
            <w:szCs w:val="24"/>
          </w:rPr>
          <w:delText>apresentou d</w:delText>
        </w:r>
      </w:del>
      <w:ins w:id="8024" w:author="Jacyeude Araújo" w:date="2019-10-02T14:17:00Z">
        <w:r w:rsidR="006661DD">
          <w:rPr>
            <w:rFonts w:ascii="Times New Roman" w:hAnsi="Times New Roman" w:cs="Times New Roman"/>
            <w:color w:val="000000" w:themeColor="text1"/>
            <w:sz w:val="24"/>
            <w:szCs w:val="24"/>
          </w:rPr>
          <w:t xml:space="preserve"> d</w:t>
        </w:r>
      </w:ins>
      <w:r w:rsidR="000A738B" w:rsidRPr="00F00993">
        <w:rPr>
          <w:rFonts w:ascii="Times New Roman" w:hAnsi="Times New Roman" w:cs="Times New Roman"/>
          <w:color w:val="000000" w:themeColor="text1"/>
          <w:sz w:val="24"/>
          <w:szCs w:val="24"/>
        </w:rPr>
        <w:t>esempenho mais elevado para a c</w:t>
      </w:r>
      <w:r w:rsidRPr="00F00993">
        <w:rPr>
          <w:rFonts w:ascii="Times New Roman" w:hAnsi="Times New Roman" w:cs="Times New Roman"/>
          <w:color w:val="000000" w:themeColor="text1"/>
          <w:sz w:val="24"/>
          <w:szCs w:val="24"/>
        </w:rPr>
        <w:t xml:space="preserve">lassificação </w:t>
      </w:r>
      <w:del w:id="8025" w:author="Jacyeude Araújo" w:date="2019-10-02T14:18:00Z">
        <w:r w:rsidRPr="00F00993" w:rsidDel="00951A65">
          <w:rPr>
            <w:rFonts w:ascii="Times New Roman" w:hAnsi="Times New Roman" w:cs="Times New Roman"/>
            <w:color w:val="000000" w:themeColor="text1"/>
            <w:sz w:val="24"/>
            <w:szCs w:val="24"/>
          </w:rPr>
          <w:delText xml:space="preserve">com maior grau de confiança </w:delText>
        </w:r>
      </w:del>
      <w:r w:rsidRPr="00F00993">
        <w:rPr>
          <w:rFonts w:ascii="Times New Roman" w:hAnsi="Times New Roman" w:cs="Times New Roman"/>
          <w:color w:val="000000" w:themeColor="text1"/>
          <w:sz w:val="24"/>
          <w:szCs w:val="24"/>
        </w:rPr>
        <w:t xml:space="preserve">entre os </w:t>
      </w:r>
      <w:r w:rsidRPr="006A161D">
        <w:rPr>
          <w:rFonts w:ascii="Times New Roman" w:hAnsi="Times New Roman" w:cs="Times New Roman"/>
          <w:i/>
          <w:iCs/>
          <w:color w:val="000000" w:themeColor="text1"/>
          <w:sz w:val="24"/>
          <w:szCs w:val="24"/>
          <w:rPrChange w:id="8026" w:author="Jacyeude Araújo" w:date="2019-10-02T14:39:00Z">
            <w:rPr>
              <w:rFonts w:ascii="Times New Roman" w:hAnsi="Times New Roman" w:cs="Times New Roman"/>
              <w:color w:val="000000" w:themeColor="text1"/>
              <w:sz w:val="24"/>
              <w:szCs w:val="24"/>
            </w:rPr>
          </w:rPrChange>
        </w:rPr>
        <w:t>kernels</w:t>
      </w:r>
      <w:r w:rsidRPr="00F00993">
        <w:rPr>
          <w:rFonts w:ascii="Times New Roman" w:hAnsi="Times New Roman" w:cs="Times New Roman"/>
          <w:color w:val="000000" w:themeColor="text1"/>
          <w:sz w:val="24"/>
          <w:szCs w:val="24"/>
        </w:rPr>
        <w:t xml:space="preserve"> testados</w:t>
      </w:r>
      <w:r w:rsidR="005A7F5F" w:rsidRPr="00F00993">
        <w:rPr>
          <w:rFonts w:ascii="Times New Roman" w:hAnsi="Times New Roman" w:cs="Times New Roman"/>
          <w:color w:val="000000" w:themeColor="text1"/>
          <w:sz w:val="24"/>
          <w:szCs w:val="24"/>
        </w:rPr>
        <w:t>, chegando a 98% de acurácia na classificação d</w:t>
      </w:r>
      <w:r w:rsidR="000A738B" w:rsidRPr="00F00993">
        <w:rPr>
          <w:rFonts w:ascii="Times New Roman" w:hAnsi="Times New Roman" w:cs="Times New Roman"/>
          <w:color w:val="000000" w:themeColor="text1"/>
          <w:sz w:val="24"/>
          <w:szCs w:val="24"/>
        </w:rPr>
        <w:t>a</w:t>
      </w:r>
      <w:r w:rsidR="005A7F5F" w:rsidRPr="00F00993">
        <w:rPr>
          <w:rFonts w:ascii="Times New Roman" w:hAnsi="Times New Roman" w:cs="Times New Roman"/>
          <w:color w:val="000000" w:themeColor="text1"/>
          <w:sz w:val="24"/>
          <w:szCs w:val="24"/>
        </w:rPr>
        <w:t xml:space="preserve"> classe </w:t>
      </w:r>
      <w:ins w:id="8027" w:author="Jacyeude Araújo" w:date="2019-10-02T10:06:00Z">
        <w:r w:rsidR="00DA6A84" w:rsidRPr="00F00993">
          <w:rPr>
            <w:rFonts w:ascii="Times New Roman" w:hAnsi="Times New Roman" w:cs="Times New Roman"/>
            <w:color w:val="000000" w:themeColor="text1"/>
            <w:sz w:val="24"/>
            <w:szCs w:val="24"/>
          </w:rPr>
          <w:t>n</w:t>
        </w:r>
      </w:ins>
      <w:del w:id="8028" w:author="Jacyeude Araújo" w:date="2019-10-02T10:06:00Z">
        <w:r w:rsidR="005A7F5F" w:rsidRPr="00F00993" w:rsidDel="00DA6A84">
          <w:rPr>
            <w:rFonts w:ascii="Times New Roman" w:hAnsi="Times New Roman" w:cs="Times New Roman"/>
            <w:color w:val="000000" w:themeColor="text1"/>
            <w:sz w:val="24"/>
            <w:szCs w:val="24"/>
          </w:rPr>
          <w:delText>N</w:delText>
        </w:r>
      </w:del>
      <w:r w:rsidR="005A7F5F" w:rsidRPr="00F00993">
        <w:rPr>
          <w:rFonts w:ascii="Times New Roman" w:hAnsi="Times New Roman" w:cs="Times New Roman"/>
          <w:color w:val="000000" w:themeColor="text1"/>
          <w:sz w:val="24"/>
          <w:szCs w:val="24"/>
        </w:rPr>
        <w:t>ormal do motor de indução</w:t>
      </w:r>
      <w:r w:rsidRPr="00F00993">
        <w:rPr>
          <w:rFonts w:ascii="Times New Roman" w:hAnsi="Times New Roman" w:cs="Times New Roman"/>
          <w:color w:val="000000" w:themeColor="text1"/>
          <w:sz w:val="24"/>
          <w:szCs w:val="24"/>
        </w:rPr>
        <w:t>. Esta metodologia pode ser bastante útil em situações onde o pesquisador não conhece a natureza dos dados a serem classificados, sendo obrigado a empregar métodos empíricos para configurar os o classificador MVS.</w:t>
      </w:r>
    </w:p>
    <w:p w14:paraId="0B75F2B2" w14:textId="0A029CBC" w:rsidR="00951A65" w:rsidRPr="00951A65" w:rsidRDefault="00951A65">
      <w:pPr>
        <w:spacing w:after="0" w:line="360" w:lineRule="auto"/>
        <w:ind w:firstLine="1440"/>
        <w:jc w:val="both"/>
        <w:rPr>
          <w:rFonts w:ascii="Times New Roman" w:hAnsi="Times New Roman" w:cs="Times New Roman"/>
          <w:color w:val="000000" w:themeColor="text1"/>
          <w:sz w:val="24"/>
          <w:szCs w:val="24"/>
        </w:rPr>
      </w:pPr>
      <w:ins w:id="8029" w:author="Jacyeude Araújo" w:date="2019-10-02T14:21:00Z">
        <w:r>
          <w:rPr>
            <w:rFonts w:ascii="Times New Roman" w:hAnsi="Times New Roman" w:cs="Times New Roman"/>
            <w:color w:val="000000" w:themeColor="text1"/>
            <w:sz w:val="24"/>
            <w:szCs w:val="24"/>
          </w:rPr>
          <w:t xml:space="preserve">O método de </w:t>
        </w:r>
      </w:ins>
      <w:ins w:id="8030" w:author="Jacyeude Araújo" w:date="2019-10-02T14:22:00Z">
        <w:r>
          <w:rPr>
            <w:rFonts w:ascii="Times New Roman" w:hAnsi="Times New Roman" w:cs="Times New Roman"/>
            <w:color w:val="000000" w:themeColor="text1"/>
            <w:sz w:val="24"/>
            <w:szCs w:val="24"/>
          </w:rPr>
          <w:t xml:space="preserve">MVS foi aplicado com os parâmetros das funções </w:t>
        </w:r>
        <w:r w:rsidRPr="003E7CDA">
          <w:rPr>
            <w:rFonts w:ascii="Times New Roman" w:hAnsi="Times New Roman" w:cs="Times New Roman"/>
            <w:i/>
            <w:iCs/>
            <w:color w:val="000000" w:themeColor="text1"/>
            <w:sz w:val="24"/>
            <w:szCs w:val="24"/>
            <w:rPrChange w:id="8031" w:author="Jacyeude Araújo" w:date="2019-10-02T14:34:00Z">
              <w:rPr>
                <w:rFonts w:ascii="Times New Roman" w:hAnsi="Times New Roman" w:cs="Times New Roman"/>
                <w:color w:val="000000" w:themeColor="text1"/>
                <w:sz w:val="24"/>
                <w:szCs w:val="24"/>
              </w:rPr>
            </w:rPrChange>
          </w:rPr>
          <w:t>kernel</w:t>
        </w:r>
        <w:r>
          <w:rPr>
            <w:rFonts w:ascii="Times New Roman" w:hAnsi="Times New Roman" w:cs="Times New Roman"/>
            <w:color w:val="000000" w:themeColor="text1"/>
            <w:sz w:val="24"/>
            <w:szCs w:val="24"/>
          </w:rPr>
          <w:t xml:space="preserve"> em modo </w:t>
        </w:r>
        <w:r w:rsidRPr="00951A65">
          <w:rPr>
            <w:rFonts w:ascii="Times New Roman" w:hAnsi="Times New Roman" w:cs="Times New Roman"/>
            <w:i/>
            <w:iCs/>
            <w:color w:val="000000" w:themeColor="text1"/>
            <w:sz w:val="24"/>
            <w:szCs w:val="24"/>
            <w:rPrChange w:id="8032" w:author="Jacyeude Araújo" w:date="2019-10-02T14:22:00Z">
              <w:rPr>
                <w:rFonts w:ascii="Times New Roman" w:hAnsi="Times New Roman" w:cs="Times New Roman"/>
                <w:color w:val="000000" w:themeColor="text1"/>
                <w:sz w:val="24"/>
                <w:szCs w:val="24"/>
              </w:rPr>
            </w:rPrChange>
          </w:rPr>
          <w:t>default</w:t>
        </w:r>
        <w:r>
          <w:rPr>
            <w:rFonts w:ascii="Times New Roman" w:hAnsi="Times New Roman" w:cs="Times New Roman"/>
            <w:i/>
            <w:iCs/>
            <w:color w:val="000000" w:themeColor="text1"/>
            <w:sz w:val="24"/>
            <w:szCs w:val="24"/>
          </w:rPr>
          <w:t xml:space="preserve">, </w:t>
        </w:r>
        <w:r w:rsidRPr="00951A65">
          <w:rPr>
            <w:rFonts w:ascii="Times New Roman" w:hAnsi="Times New Roman" w:cs="Times New Roman"/>
            <w:color w:val="000000" w:themeColor="text1"/>
            <w:sz w:val="24"/>
            <w:szCs w:val="24"/>
            <w:rPrChange w:id="8033" w:author="Jacyeude Araújo" w:date="2019-10-02T14:26:00Z">
              <w:rPr>
                <w:rFonts w:ascii="Times New Roman" w:hAnsi="Times New Roman" w:cs="Times New Roman"/>
                <w:i/>
                <w:iCs/>
                <w:color w:val="000000" w:themeColor="text1"/>
                <w:sz w:val="24"/>
                <w:szCs w:val="24"/>
              </w:rPr>
            </w:rPrChange>
          </w:rPr>
          <w:t>como mostrado na Tabela 5,</w:t>
        </w:r>
      </w:ins>
      <w:ins w:id="8034" w:author="Jacyeude Araújo" w:date="2019-10-02T14:24:00Z">
        <w:r w:rsidRPr="00951A65">
          <w:rPr>
            <w:rFonts w:ascii="Times New Roman" w:hAnsi="Times New Roman" w:cs="Times New Roman"/>
            <w:color w:val="000000" w:themeColor="text1"/>
            <w:sz w:val="24"/>
            <w:szCs w:val="24"/>
            <w:rPrChange w:id="8035" w:author="Jacyeude Araújo" w:date="2019-10-02T14:26:00Z">
              <w:rPr>
                <w:rFonts w:ascii="Times New Roman" w:hAnsi="Times New Roman" w:cs="Times New Roman"/>
                <w:i/>
                <w:iCs/>
                <w:color w:val="000000" w:themeColor="text1"/>
                <w:sz w:val="24"/>
                <w:szCs w:val="24"/>
              </w:rPr>
            </w:rPrChange>
          </w:rPr>
          <w:t xml:space="preserve"> </w:t>
        </w:r>
      </w:ins>
      <w:ins w:id="8036" w:author="Jacyeude Araújo" w:date="2019-10-02T14:32:00Z">
        <w:r w:rsidR="003E7CDA">
          <w:rPr>
            <w:rFonts w:ascii="Times New Roman" w:hAnsi="Times New Roman" w:cs="Times New Roman"/>
            <w:color w:val="000000" w:themeColor="text1"/>
            <w:sz w:val="24"/>
            <w:szCs w:val="24"/>
          </w:rPr>
          <w:t>trazendo</w:t>
        </w:r>
      </w:ins>
      <w:ins w:id="8037" w:author="Jacyeude Araújo" w:date="2019-10-02T14:24:00Z">
        <w:r w:rsidRPr="00951A65">
          <w:rPr>
            <w:rFonts w:ascii="Times New Roman" w:hAnsi="Times New Roman" w:cs="Times New Roman"/>
            <w:color w:val="000000" w:themeColor="text1"/>
            <w:sz w:val="24"/>
            <w:szCs w:val="24"/>
            <w:rPrChange w:id="8038" w:author="Jacyeude Araújo" w:date="2019-10-02T14:26:00Z">
              <w:rPr>
                <w:rFonts w:ascii="Times New Roman" w:hAnsi="Times New Roman" w:cs="Times New Roman"/>
                <w:i/>
                <w:iCs/>
                <w:color w:val="000000" w:themeColor="text1"/>
                <w:sz w:val="24"/>
                <w:szCs w:val="24"/>
              </w:rPr>
            </w:rPrChange>
          </w:rPr>
          <w:t xml:space="preserve"> resu</w:t>
        </w:r>
      </w:ins>
      <w:ins w:id="8039" w:author="Jacyeude Araújo" w:date="2019-10-02T14:25:00Z">
        <w:r w:rsidRPr="00951A65">
          <w:rPr>
            <w:rFonts w:ascii="Times New Roman" w:hAnsi="Times New Roman" w:cs="Times New Roman"/>
            <w:color w:val="000000" w:themeColor="text1"/>
            <w:sz w:val="24"/>
            <w:szCs w:val="24"/>
            <w:rPrChange w:id="8040" w:author="Jacyeude Araújo" w:date="2019-10-02T14:26:00Z">
              <w:rPr>
                <w:rFonts w:ascii="Times New Roman" w:hAnsi="Times New Roman" w:cs="Times New Roman"/>
                <w:i/>
                <w:iCs/>
                <w:color w:val="000000" w:themeColor="text1"/>
                <w:sz w:val="24"/>
                <w:szCs w:val="24"/>
              </w:rPr>
            </w:rPrChange>
          </w:rPr>
          <w:t>ltados de classificação satisfatórios. Em que</w:t>
        </w:r>
      </w:ins>
      <w:ins w:id="8041" w:author="Jacyeude Araújo" w:date="2019-10-02T14:35:00Z">
        <w:r w:rsidR="003E7CDA">
          <w:rPr>
            <w:rFonts w:ascii="Times New Roman" w:hAnsi="Times New Roman" w:cs="Times New Roman"/>
            <w:color w:val="000000" w:themeColor="text1"/>
            <w:sz w:val="24"/>
            <w:szCs w:val="24"/>
          </w:rPr>
          <w:t xml:space="preserve"> em termos de correlação linear chegou-se </w:t>
        </w:r>
      </w:ins>
      <w:ins w:id="8042" w:author="Jacyeude Araújo" w:date="2019-10-02T14:25:00Z">
        <w:r w:rsidRPr="00951A65">
          <w:rPr>
            <w:rFonts w:ascii="Times New Roman" w:hAnsi="Times New Roman" w:cs="Times New Roman"/>
            <w:color w:val="000000" w:themeColor="text1"/>
            <w:sz w:val="24"/>
            <w:szCs w:val="24"/>
            <w:rPrChange w:id="8043" w:author="Jacyeude Araújo" w:date="2019-10-02T14:26:00Z">
              <w:rPr>
                <w:rFonts w:ascii="Times New Roman" w:hAnsi="Times New Roman" w:cs="Times New Roman"/>
                <w:i/>
                <w:iCs/>
                <w:color w:val="000000" w:themeColor="text1"/>
                <w:sz w:val="24"/>
                <w:szCs w:val="24"/>
              </w:rPr>
            </w:rPrChange>
          </w:rPr>
          <w:t>a</w:t>
        </w:r>
      </w:ins>
      <w:ins w:id="8044" w:author="Jacyeude Araújo" w:date="2019-10-02T14:35:00Z">
        <w:r w:rsidR="003E7CDA">
          <w:rPr>
            <w:rFonts w:ascii="Times New Roman" w:hAnsi="Times New Roman" w:cs="Times New Roman"/>
            <w:color w:val="000000" w:themeColor="text1"/>
            <w:sz w:val="24"/>
            <w:szCs w:val="24"/>
          </w:rPr>
          <w:t xml:space="preserve"> 96%</w:t>
        </w:r>
      </w:ins>
      <w:ins w:id="8045" w:author="Jacyeude Araújo" w:date="2019-10-02T14:25:00Z">
        <w:r w:rsidRPr="00951A65">
          <w:rPr>
            <w:rFonts w:ascii="Times New Roman" w:hAnsi="Times New Roman" w:cs="Times New Roman"/>
            <w:color w:val="000000" w:themeColor="text1"/>
            <w:sz w:val="24"/>
            <w:szCs w:val="24"/>
            <w:rPrChange w:id="8046" w:author="Jacyeude Araújo" w:date="2019-10-02T14:26:00Z">
              <w:rPr>
                <w:rFonts w:ascii="Times New Roman" w:hAnsi="Times New Roman" w:cs="Times New Roman"/>
                <w:i/>
                <w:iCs/>
                <w:color w:val="000000" w:themeColor="text1"/>
                <w:sz w:val="24"/>
                <w:szCs w:val="24"/>
              </w:rPr>
            </w:rPrChange>
          </w:rPr>
          <w:t xml:space="preserve"> </w:t>
        </w:r>
      </w:ins>
      <w:ins w:id="8047" w:author="Jacyeude Araújo" w:date="2019-10-02T14:35:00Z">
        <w:r w:rsidR="003E7CDA">
          <w:rPr>
            <w:rFonts w:ascii="Times New Roman" w:hAnsi="Times New Roman" w:cs="Times New Roman"/>
            <w:color w:val="000000" w:themeColor="text1"/>
            <w:sz w:val="24"/>
            <w:szCs w:val="24"/>
          </w:rPr>
          <w:t xml:space="preserve">na </w:t>
        </w:r>
      </w:ins>
      <w:ins w:id="8048" w:author="Jacyeude Araújo" w:date="2019-10-02T14:25:00Z">
        <w:r w:rsidRPr="00951A65">
          <w:rPr>
            <w:rFonts w:ascii="Times New Roman" w:hAnsi="Times New Roman" w:cs="Times New Roman"/>
            <w:color w:val="000000" w:themeColor="text1"/>
            <w:sz w:val="24"/>
            <w:szCs w:val="24"/>
            <w:rPrChange w:id="8049" w:author="Jacyeude Araújo" w:date="2019-10-02T14:26:00Z">
              <w:rPr>
                <w:rFonts w:ascii="Times New Roman" w:hAnsi="Times New Roman" w:cs="Times New Roman"/>
                <w:i/>
                <w:iCs/>
                <w:color w:val="000000" w:themeColor="text1"/>
                <w:sz w:val="24"/>
                <w:szCs w:val="24"/>
              </w:rPr>
            </w:rPrChange>
          </w:rPr>
          <w:t>condição normal</w:t>
        </w:r>
      </w:ins>
      <w:ins w:id="8050" w:author="Jacyeude Araújo" w:date="2019-10-02T14:35:00Z">
        <w:r w:rsidR="003E7CDA">
          <w:rPr>
            <w:rFonts w:ascii="Times New Roman" w:hAnsi="Times New Roman" w:cs="Times New Roman"/>
            <w:color w:val="000000" w:themeColor="text1"/>
            <w:sz w:val="24"/>
            <w:szCs w:val="24"/>
          </w:rPr>
          <w:t>,</w:t>
        </w:r>
      </w:ins>
      <w:ins w:id="8051" w:author="Jacyeude Araújo" w:date="2019-10-02T14:25:00Z">
        <w:r w:rsidRPr="00951A65">
          <w:rPr>
            <w:rFonts w:ascii="Times New Roman" w:hAnsi="Times New Roman" w:cs="Times New Roman"/>
            <w:color w:val="000000" w:themeColor="text1"/>
            <w:sz w:val="24"/>
            <w:szCs w:val="24"/>
            <w:rPrChange w:id="8052" w:author="Jacyeude Araújo" w:date="2019-10-02T14:26:00Z">
              <w:rPr>
                <w:rFonts w:ascii="Times New Roman" w:hAnsi="Times New Roman" w:cs="Times New Roman"/>
                <w:i/>
                <w:iCs/>
                <w:color w:val="000000" w:themeColor="text1"/>
                <w:sz w:val="24"/>
                <w:szCs w:val="24"/>
              </w:rPr>
            </w:rPrChange>
          </w:rPr>
          <w:t xml:space="preserve"> 9</w:t>
        </w:r>
      </w:ins>
      <w:ins w:id="8053" w:author="Jacyeude Araújo" w:date="2019-10-02T14:48:00Z">
        <w:r w:rsidR="0043045B">
          <w:rPr>
            <w:rFonts w:ascii="Times New Roman" w:hAnsi="Times New Roman" w:cs="Times New Roman"/>
            <w:color w:val="000000" w:themeColor="text1"/>
            <w:sz w:val="24"/>
            <w:szCs w:val="24"/>
          </w:rPr>
          <w:t>8</w:t>
        </w:r>
      </w:ins>
      <w:ins w:id="8054" w:author="Jacyeude Araújo" w:date="2019-10-02T14:27:00Z">
        <w:r>
          <w:rPr>
            <w:rFonts w:ascii="Times New Roman" w:hAnsi="Times New Roman" w:cs="Times New Roman"/>
            <w:color w:val="000000" w:themeColor="text1"/>
            <w:sz w:val="24"/>
            <w:szCs w:val="24"/>
          </w:rPr>
          <w:t>%</w:t>
        </w:r>
      </w:ins>
      <w:ins w:id="8055" w:author="Jacyeude Araújo" w:date="2019-10-02T14:35:00Z">
        <w:r w:rsidR="003E7CDA">
          <w:rPr>
            <w:rFonts w:ascii="Times New Roman" w:hAnsi="Times New Roman" w:cs="Times New Roman"/>
            <w:color w:val="000000" w:themeColor="text1"/>
            <w:sz w:val="24"/>
            <w:szCs w:val="24"/>
          </w:rPr>
          <w:t xml:space="preserve"> em </w:t>
        </w:r>
      </w:ins>
      <w:ins w:id="8056" w:author="Jacyeude Araújo" w:date="2019-10-02T14:32:00Z">
        <w:r w:rsidR="003E7CDA">
          <w:rPr>
            <w:rFonts w:ascii="Times New Roman" w:hAnsi="Times New Roman" w:cs="Times New Roman"/>
            <w:color w:val="000000" w:themeColor="text1"/>
            <w:sz w:val="24"/>
            <w:szCs w:val="24"/>
          </w:rPr>
          <w:t>desbalanceamento</w:t>
        </w:r>
      </w:ins>
      <w:ins w:id="8057" w:author="Jacyeude Araújo" w:date="2019-10-02T14:36:00Z">
        <w:r w:rsidR="003E7CDA">
          <w:rPr>
            <w:rFonts w:ascii="Times New Roman" w:hAnsi="Times New Roman" w:cs="Times New Roman"/>
            <w:color w:val="000000" w:themeColor="text1"/>
            <w:sz w:val="24"/>
            <w:szCs w:val="24"/>
          </w:rPr>
          <w:t>,</w:t>
        </w:r>
      </w:ins>
      <w:ins w:id="8058" w:author="Jacyeude Araújo" w:date="2019-10-02T14:25:00Z">
        <w:r w:rsidRPr="00951A65">
          <w:rPr>
            <w:rFonts w:ascii="Times New Roman" w:hAnsi="Times New Roman" w:cs="Times New Roman"/>
            <w:color w:val="000000" w:themeColor="text1"/>
            <w:sz w:val="24"/>
            <w:szCs w:val="24"/>
            <w:rPrChange w:id="8059" w:author="Jacyeude Araújo" w:date="2019-10-02T14:26:00Z">
              <w:rPr>
                <w:rFonts w:ascii="Times New Roman" w:hAnsi="Times New Roman" w:cs="Times New Roman"/>
                <w:i/>
                <w:iCs/>
                <w:color w:val="000000" w:themeColor="text1"/>
                <w:sz w:val="24"/>
                <w:szCs w:val="24"/>
              </w:rPr>
            </w:rPrChange>
          </w:rPr>
          <w:t>9</w:t>
        </w:r>
      </w:ins>
      <w:ins w:id="8060" w:author="Jacyeude Araújo" w:date="2019-10-02T14:48:00Z">
        <w:r w:rsidR="0043045B">
          <w:rPr>
            <w:rFonts w:ascii="Times New Roman" w:hAnsi="Times New Roman" w:cs="Times New Roman"/>
            <w:color w:val="000000" w:themeColor="text1"/>
            <w:sz w:val="24"/>
            <w:szCs w:val="24"/>
          </w:rPr>
          <w:t>2</w:t>
        </w:r>
      </w:ins>
      <w:ins w:id="8061" w:author="Jacyeude Araújo" w:date="2019-10-02T14:27:00Z">
        <w:r>
          <w:rPr>
            <w:rFonts w:ascii="Times New Roman" w:hAnsi="Times New Roman" w:cs="Times New Roman"/>
            <w:color w:val="000000" w:themeColor="text1"/>
            <w:sz w:val="24"/>
            <w:szCs w:val="24"/>
          </w:rPr>
          <w:t>%</w:t>
        </w:r>
      </w:ins>
      <w:ins w:id="8062" w:author="Jacyeude Araújo" w:date="2019-10-02T14:32:00Z">
        <w:r w:rsidR="003E7CDA">
          <w:rPr>
            <w:rFonts w:ascii="Times New Roman" w:hAnsi="Times New Roman" w:cs="Times New Roman"/>
            <w:color w:val="000000" w:themeColor="text1"/>
            <w:sz w:val="24"/>
            <w:szCs w:val="24"/>
          </w:rPr>
          <w:t xml:space="preserve">, </w:t>
        </w:r>
      </w:ins>
      <w:ins w:id="8063" w:author="Jacyeude Araújo" w:date="2019-10-02T14:36:00Z">
        <w:r w:rsidR="003E7CDA">
          <w:rPr>
            <w:rFonts w:ascii="Times New Roman" w:hAnsi="Times New Roman" w:cs="Times New Roman"/>
            <w:color w:val="000000" w:themeColor="text1"/>
            <w:sz w:val="24"/>
            <w:szCs w:val="24"/>
          </w:rPr>
          <w:t xml:space="preserve">em </w:t>
        </w:r>
      </w:ins>
      <w:ins w:id="8064" w:author="Jacyeude Araújo" w:date="2019-10-02T14:32:00Z">
        <w:r w:rsidR="003E7CDA">
          <w:rPr>
            <w:rFonts w:ascii="Times New Roman" w:hAnsi="Times New Roman" w:cs="Times New Roman"/>
            <w:color w:val="000000" w:themeColor="text1"/>
            <w:sz w:val="24"/>
            <w:szCs w:val="24"/>
          </w:rPr>
          <w:t xml:space="preserve">duas fases </w:t>
        </w:r>
      </w:ins>
      <w:ins w:id="8065" w:author="Jacyeude Araújo" w:date="2019-10-02T14:36:00Z">
        <w:r w:rsidR="003E7CDA">
          <w:rPr>
            <w:rFonts w:ascii="Times New Roman" w:hAnsi="Times New Roman" w:cs="Times New Roman"/>
            <w:color w:val="000000" w:themeColor="text1"/>
            <w:sz w:val="24"/>
            <w:szCs w:val="24"/>
          </w:rPr>
          <w:t>e 98</w:t>
        </w:r>
      </w:ins>
      <w:ins w:id="8066" w:author="Jacyeude Araújo" w:date="2019-10-02T14:27:00Z">
        <w:r>
          <w:rPr>
            <w:rFonts w:ascii="Times New Roman" w:hAnsi="Times New Roman" w:cs="Times New Roman"/>
            <w:color w:val="000000" w:themeColor="text1"/>
            <w:sz w:val="24"/>
            <w:szCs w:val="24"/>
          </w:rPr>
          <w:t>%</w:t>
        </w:r>
      </w:ins>
      <w:ins w:id="8067" w:author="Jacyeude Araújo" w:date="2019-10-02T14:26:00Z">
        <w:r w:rsidRPr="00951A65">
          <w:rPr>
            <w:rFonts w:ascii="Times New Roman" w:hAnsi="Times New Roman" w:cs="Times New Roman"/>
            <w:color w:val="000000" w:themeColor="text1"/>
            <w:sz w:val="24"/>
            <w:szCs w:val="24"/>
            <w:rPrChange w:id="8068" w:author="Jacyeude Araújo" w:date="2019-10-02T14:26:00Z">
              <w:rPr>
                <w:rFonts w:ascii="Times New Roman" w:hAnsi="Times New Roman" w:cs="Times New Roman"/>
                <w:i/>
                <w:iCs/>
                <w:color w:val="000000" w:themeColor="text1"/>
                <w:sz w:val="24"/>
                <w:szCs w:val="24"/>
              </w:rPr>
            </w:rPrChange>
          </w:rPr>
          <w:t xml:space="preserve"> e</w:t>
        </w:r>
      </w:ins>
      <w:ins w:id="8069" w:author="Jacyeude Araújo" w:date="2019-10-02T14:36:00Z">
        <w:r w:rsidR="003E7CDA">
          <w:rPr>
            <w:rFonts w:ascii="Times New Roman" w:hAnsi="Times New Roman" w:cs="Times New Roman"/>
            <w:color w:val="000000" w:themeColor="text1"/>
            <w:sz w:val="24"/>
            <w:szCs w:val="24"/>
          </w:rPr>
          <w:t>m</w:t>
        </w:r>
      </w:ins>
      <w:ins w:id="8070" w:author="Jacyeude Araújo" w:date="2019-10-02T14:26:00Z">
        <w:r w:rsidRPr="00951A65">
          <w:rPr>
            <w:rFonts w:ascii="Times New Roman" w:hAnsi="Times New Roman" w:cs="Times New Roman"/>
            <w:color w:val="000000" w:themeColor="text1"/>
            <w:sz w:val="24"/>
            <w:szCs w:val="24"/>
            <w:rPrChange w:id="8071" w:author="Jacyeude Araújo" w:date="2019-10-02T14:26:00Z">
              <w:rPr>
                <w:rFonts w:ascii="Times New Roman" w:hAnsi="Times New Roman" w:cs="Times New Roman"/>
                <w:i/>
                <w:iCs/>
                <w:color w:val="000000" w:themeColor="text1"/>
                <w:sz w:val="24"/>
                <w:szCs w:val="24"/>
              </w:rPr>
            </w:rPrChange>
          </w:rPr>
          <w:t xml:space="preserve"> </w:t>
        </w:r>
      </w:ins>
      <w:ins w:id="8072" w:author="Jacyeude Araújo" w:date="2019-10-02T14:32:00Z">
        <w:r w:rsidR="003E7CDA">
          <w:rPr>
            <w:rFonts w:ascii="Times New Roman" w:hAnsi="Times New Roman" w:cs="Times New Roman"/>
            <w:color w:val="000000" w:themeColor="text1"/>
            <w:sz w:val="24"/>
            <w:szCs w:val="24"/>
          </w:rPr>
          <w:t>desníveis</w:t>
        </w:r>
      </w:ins>
      <w:ins w:id="8073" w:author="Jacyeude Araújo" w:date="2019-10-02T14:36:00Z">
        <w:r w:rsidR="003E7CDA">
          <w:rPr>
            <w:rFonts w:ascii="Times New Roman" w:hAnsi="Times New Roman" w:cs="Times New Roman"/>
            <w:color w:val="000000" w:themeColor="text1"/>
            <w:sz w:val="24"/>
            <w:szCs w:val="24"/>
          </w:rPr>
          <w:t xml:space="preserve">. Mostrando que </w:t>
        </w:r>
      </w:ins>
      <w:proofErr w:type="gramStart"/>
      <w:ins w:id="8074" w:author="Jacyeude Araújo" w:date="2019-10-02T14:37:00Z">
        <w:r w:rsidR="003E7CDA">
          <w:rPr>
            <w:rFonts w:ascii="Times New Roman" w:hAnsi="Times New Roman" w:cs="Times New Roman"/>
            <w:color w:val="000000" w:themeColor="text1"/>
            <w:sz w:val="24"/>
            <w:szCs w:val="24"/>
          </w:rPr>
          <w:t>garantiu-se</w:t>
        </w:r>
        <w:proofErr w:type="gramEnd"/>
        <w:r w:rsidR="003E7CDA">
          <w:rPr>
            <w:rFonts w:ascii="Times New Roman" w:hAnsi="Times New Roman" w:cs="Times New Roman"/>
            <w:color w:val="000000" w:themeColor="text1"/>
            <w:sz w:val="24"/>
            <w:szCs w:val="24"/>
          </w:rPr>
          <w:t xml:space="preserve"> a capacidade de generalização do classificador, sendo assertivo a identificação dos padrões de cada condição ensaiada e simulada.</w:t>
        </w:r>
      </w:ins>
    </w:p>
    <w:p w14:paraId="64B878D0" w14:textId="534C760E" w:rsidR="001C0F2D" w:rsidRPr="00F00993" w:rsidDel="006661DD" w:rsidRDefault="001C0F2D" w:rsidP="001C0F2D">
      <w:pPr>
        <w:spacing w:after="0" w:line="360" w:lineRule="auto"/>
        <w:ind w:firstLine="1440"/>
        <w:jc w:val="both"/>
        <w:rPr>
          <w:del w:id="8075" w:author="Jacyeude Araújo" w:date="2019-10-02T14:12:00Z"/>
          <w:rFonts w:ascii="Times New Roman" w:hAnsi="Times New Roman" w:cs="Times New Roman"/>
          <w:color w:val="000000" w:themeColor="text1"/>
          <w:sz w:val="24"/>
          <w:szCs w:val="24"/>
        </w:rPr>
      </w:pPr>
      <w:del w:id="8076" w:author="Jacyeude Araújo" w:date="2019-10-02T14:11:00Z">
        <w:r w:rsidRPr="00801092" w:rsidDel="006661DD">
          <w:rPr>
            <w:rFonts w:ascii="Times New Roman" w:hAnsi="Times New Roman" w:cs="Times New Roman"/>
            <w:color w:val="000000" w:themeColor="text1"/>
            <w:sz w:val="24"/>
            <w:szCs w:val="24"/>
            <w:highlight w:val="yellow"/>
            <w:rPrChange w:id="8077" w:author="Jacyeude Araújo" w:date="2019-10-02T13:10:00Z">
              <w:rPr>
                <w:rFonts w:ascii="Times New Roman" w:hAnsi="Times New Roman" w:cs="Times New Roman"/>
                <w:color w:val="000000" w:themeColor="text1"/>
                <w:sz w:val="24"/>
                <w:szCs w:val="24"/>
              </w:rPr>
            </w:rPrChange>
          </w:rPr>
          <w:delText>Mostrando</w:delText>
        </w:r>
        <w:commentRangeStart w:id="8078"/>
        <w:commentRangeStart w:id="8079"/>
        <w:r w:rsidRPr="00801092" w:rsidDel="006661DD">
          <w:rPr>
            <w:rFonts w:ascii="Times New Roman" w:hAnsi="Times New Roman" w:cs="Times New Roman"/>
            <w:color w:val="000000" w:themeColor="text1"/>
            <w:sz w:val="24"/>
            <w:szCs w:val="24"/>
            <w:highlight w:val="yellow"/>
            <w:rPrChange w:id="8080" w:author="Jacyeude Araújo" w:date="2019-10-02T13:10:00Z">
              <w:rPr>
                <w:rFonts w:ascii="Times New Roman" w:hAnsi="Times New Roman" w:cs="Times New Roman"/>
                <w:color w:val="000000" w:themeColor="text1"/>
                <w:sz w:val="24"/>
                <w:szCs w:val="24"/>
              </w:rPr>
            </w:rPrChange>
          </w:rPr>
          <w:delText>, junto as fundamentações de [</w:delText>
        </w:r>
        <w:r w:rsidR="0046570C" w:rsidRPr="00801092" w:rsidDel="006661DD">
          <w:rPr>
            <w:rFonts w:ascii="Times New Roman" w:hAnsi="Times New Roman" w:cs="Times New Roman"/>
            <w:color w:val="000000" w:themeColor="text1"/>
            <w:sz w:val="24"/>
            <w:szCs w:val="24"/>
            <w:highlight w:val="yellow"/>
            <w:rPrChange w:id="8081" w:author="Jacyeude Araújo" w:date="2019-10-02T13:10:00Z">
              <w:rPr>
                <w:rFonts w:ascii="Times New Roman" w:hAnsi="Times New Roman" w:cs="Times New Roman"/>
                <w:color w:val="000000" w:themeColor="text1"/>
                <w:sz w:val="24"/>
                <w:szCs w:val="24"/>
              </w:rPr>
            </w:rPrChange>
          </w:rPr>
          <w:delText>2</w:delText>
        </w:r>
        <w:r w:rsidR="00FF4FFE" w:rsidRPr="00801092" w:rsidDel="006661DD">
          <w:rPr>
            <w:rFonts w:ascii="Times New Roman" w:hAnsi="Times New Roman" w:cs="Times New Roman"/>
            <w:color w:val="000000" w:themeColor="text1"/>
            <w:sz w:val="24"/>
            <w:szCs w:val="24"/>
            <w:highlight w:val="yellow"/>
            <w:rPrChange w:id="8082" w:author="Jacyeude Araújo" w:date="2019-10-02T13:10:00Z">
              <w:rPr>
                <w:rFonts w:ascii="Times New Roman" w:hAnsi="Times New Roman" w:cs="Times New Roman"/>
                <w:color w:val="000000" w:themeColor="text1"/>
                <w:sz w:val="24"/>
                <w:szCs w:val="24"/>
              </w:rPr>
            </w:rPrChange>
          </w:rPr>
          <w:delText>3</w:delText>
        </w:r>
        <w:r w:rsidRPr="00801092" w:rsidDel="006661DD">
          <w:rPr>
            <w:rFonts w:ascii="Times New Roman" w:hAnsi="Times New Roman" w:cs="Times New Roman"/>
            <w:color w:val="000000" w:themeColor="text1"/>
            <w:sz w:val="24"/>
            <w:szCs w:val="24"/>
            <w:highlight w:val="yellow"/>
            <w:rPrChange w:id="8083" w:author="Jacyeude Araújo" w:date="2019-10-02T13:10:00Z">
              <w:rPr>
                <w:rFonts w:ascii="Times New Roman" w:hAnsi="Times New Roman" w:cs="Times New Roman"/>
                <w:color w:val="000000" w:themeColor="text1"/>
                <w:sz w:val="24"/>
                <w:szCs w:val="24"/>
              </w:rPr>
            </w:rPrChange>
          </w:rPr>
          <w:delText>][</w:delText>
        </w:r>
        <w:r w:rsidR="0046570C" w:rsidRPr="00801092" w:rsidDel="006661DD">
          <w:rPr>
            <w:rFonts w:ascii="Times New Roman" w:hAnsi="Times New Roman" w:cs="Times New Roman"/>
            <w:color w:val="000000" w:themeColor="text1"/>
            <w:sz w:val="24"/>
            <w:szCs w:val="24"/>
            <w:highlight w:val="yellow"/>
            <w:rPrChange w:id="8084" w:author="Jacyeude Araújo" w:date="2019-10-02T13:10:00Z">
              <w:rPr>
                <w:rFonts w:ascii="Times New Roman" w:hAnsi="Times New Roman" w:cs="Times New Roman"/>
                <w:color w:val="000000" w:themeColor="text1"/>
                <w:sz w:val="24"/>
                <w:szCs w:val="24"/>
              </w:rPr>
            </w:rPrChange>
          </w:rPr>
          <w:delText>33</w:delText>
        </w:r>
        <w:r w:rsidRPr="00801092" w:rsidDel="006661DD">
          <w:rPr>
            <w:rFonts w:ascii="Times New Roman" w:hAnsi="Times New Roman" w:cs="Times New Roman"/>
            <w:color w:val="000000" w:themeColor="text1"/>
            <w:sz w:val="24"/>
            <w:szCs w:val="24"/>
            <w:highlight w:val="yellow"/>
            <w:rPrChange w:id="8085" w:author="Jacyeude Araújo" w:date="2019-10-02T13:10:00Z">
              <w:rPr>
                <w:rFonts w:ascii="Times New Roman" w:hAnsi="Times New Roman" w:cs="Times New Roman"/>
                <w:color w:val="000000" w:themeColor="text1"/>
                <w:sz w:val="24"/>
                <w:szCs w:val="24"/>
              </w:rPr>
            </w:rPrChange>
          </w:rPr>
          <w:delText>][</w:delText>
        </w:r>
        <w:r w:rsidR="00FF4FFE" w:rsidRPr="00801092" w:rsidDel="006661DD">
          <w:rPr>
            <w:rFonts w:ascii="Times New Roman" w:hAnsi="Times New Roman" w:cs="Times New Roman"/>
            <w:color w:val="000000" w:themeColor="text1"/>
            <w:sz w:val="24"/>
            <w:szCs w:val="24"/>
            <w:highlight w:val="yellow"/>
            <w:rPrChange w:id="8086" w:author="Jacyeude Araújo" w:date="2019-10-02T13:10:00Z">
              <w:rPr>
                <w:rFonts w:ascii="Times New Roman" w:hAnsi="Times New Roman" w:cs="Times New Roman"/>
                <w:color w:val="000000" w:themeColor="text1"/>
                <w:sz w:val="24"/>
                <w:szCs w:val="24"/>
              </w:rPr>
            </w:rPrChange>
          </w:rPr>
          <w:delText>3</w:delText>
        </w:r>
        <w:r w:rsidR="0046570C" w:rsidRPr="00801092" w:rsidDel="006661DD">
          <w:rPr>
            <w:rFonts w:ascii="Times New Roman" w:hAnsi="Times New Roman" w:cs="Times New Roman"/>
            <w:color w:val="000000" w:themeColor="text1"/>
            <w:sz w:val="24"/>
            <w:szCs w:val="24"/>
            <w:highlight w:val="yellow"/>
            <w:rPrChange w:id="8087" w:author="Jacyeude Araújo" w:date="2019-10-02T13:10:00Z">
              <w:rPr>
                <w:rFonts w:ascii="Times New Roman" w:hAnsi="Times New Roman" w:cs="Times New Roman"/>
                <w:color w:val="000000" w:themeColor="text1"/>
                <w:sz w:val="24"/>
                <w:szCs w:val="24"/>
              </w:rPr>
            </w:rPrChange>
          </w:rPr>
          <w:delText>4</w:delText>
        </w:r>
        <w:r w:rsidRPr="00801092" w:rsidDel="006661DD">
          <w:rPr>
            <w:rFonts w:ascii="Times New Roman" w:hAnsi="Times New Roman" w:cs="Times New Roman"/>
            <w:color w:val="000000" w:themeColor="text1"/>
            <w:sz w:val="24"/>
            <w:szCs w:val="24"/>
            <w:highlight w:val="yellow"/>
            <w:rPrChange w:id="8088" w:author="Jacyeude Araújo" w:date="2019-10-02T13:10:00Z">
              <w:rPr>
                <w:rFonts w:ascii="Times New Roman" w:hAnsi="Times New Roman" w:cs="Times New Roman"/>
                <w:color w:val="000000" w:themeColor="text1"/>
                <w:sz w:val="24"/>
                <w:szCs w:val="24"/>
              </w:rPr>
            </w:rPrChange>
          </w:rPr>
          <w:delText xml:space="preserve">] et al, que </w:delText>
        </w:r>
      </w:del>
      <w:del w:id="8089" w:author="Jacyeude Araújo" w:date="2019-10-02T14:12:00Z">
        <w:r w:rsidR="00CE3E64" w:rsidRPr="00801092" w:rsidDel="006661DD">
          <w:rPr>
            <w:rFonts w:ascii="Times New Roman" w:hAnsi="Times New Roman" w:cs="Times New Roman"/>
            <w:color w:val="000000" w:themeColor="text1"/>
            <w:sz w:val="24"/>
            <w:szCs w:val="24"/>
            <w:highlight w:val="yellow"/>
            <w:rPrChange w:id="8090" w:author="Jacyeude Araújo" w:date="2019-10-02T13:10:00Z">
              <w:rPr>
                <w:rFonts w:ascii="Times New Roman" w:hAnsi="Times New Roman" w:cs="Times New Roman"/>
                <w:color w:val="000000" w:themeColor="text1"/>
                <w:sz w:val="24"/>
                <w:szCs w:val="24"/>
              </w:rPr>
            </w:rPrChange>
          </w:rPr>
          <w:delText>MVS</w:delText>
        </w:r>
        <w:r w:rsidRPr="00801092" w:rsidDel="006661DD">
          <w:rPr>
            <w:rFonts w:ascii="Times New Roman" w:hAnsi="Times New Roman" w:cs="Times New Roman"/>
            <w:color w:val="000000" w:themeColor="text1"/>
            <w:sz w:val="24"/>
            <w:szCs w:val="24"/>
            <w:highlight w:val="yellow"/>
            <w:rPrChange w:id="8091" w:author="Jacyeude Araújo" w:date="2019-10-02T13:10:00Z">
              <w:rPr>
                <w:rFonts w:ascii="Times New Roman" w:hAnsi="Times New Roman" w:cs="Times New Roman"/>
                <w:color w:val="000000" w:themeColor="text1"/>
                <w:sz w:val="24"/>
                <w:szCs w:val="24"/>
              </w:rPr>
            </w:rPrChange>
          </w:rPr>
          <w:delText xml:space="preserve"> te</w:delText>
        </w:r>
      </w:del>
      <w:del w:id="8092" w:author="Jacyeude Araújo" w:date="2019-10-02T14:11:00Z">
        <w:r w:rsidRPr="00801092" w:rsidDel="006661DD">
          <w:rPr>
            <w:rFonts w:ascii="Times New Roman" w:hAnsi="Times New Roman" w:cs="Times New Roman"/>
            <w:color w:val="000000" w:themeColor="text1"/>
            <w:sz w:val="24"/>
            <w:szCs w:val="24"/>
            <w:highlight w:val="yellow"/>
            <w:rPrChange w:id="8093" w:author="Jacyeude Araújo" w:date="2019-10-02T13:10:00Z">
              <w:rPr>
                <w:rFonts w:ascii="Times New Roman" w:hAnsi="Times New Roman" w:cs="Times New Roman"/>
                <w:color w:val="000000" w:themeColor="text1"/>
                <w:sz w:val="24"/>
                <w:szCs w:val="24"/>
              </w:rPr>
            </w:rPrChange>
          </w:rPr>
          <w:delText xml:space="preserve">m </w:delText>
        </w:r>
      </w:del>
      <w:del w:id="8094" w:author="Jacyeude Araújo" w:date="2019-10-02T14:12:00Z">
        <w:r w:rsidRPr="00801092" w:rsidDel="006661DD">
          <w:rPr>
            <w:rFonts w:ascii="Times New Roman" w:hAnsi="Times New Roman" w:cs="Times New Roman"/>
            <w:color w:val="000000" w:themeColor="text1"/>
            <w:sz w:val="24"/>
            <w:szCs w:val="24"/>
            <w:highlight w:val="yellow"/>
            <w:rPrChange w:id="8095" w:author="Jacyeude Araújo" w:date="2019-10-02T13:10:00Z">
              <w:rPr>
                <w:rFonts w:ascii="Times New Roman" w:hAnsi="Times New Roman" w:cs="Times New Roman"/>
                <w:color w:val="000000" w:themeColor="text1"/>
                <w:sz w:val="24"/>
                <w:szCs w:val="24"/>
              </w:rPr>
            </w:rPrChange>
          </w:rPr>
          <w:delText>a capacidade de melhorar o desempenho na realização d</w:delText>
        </w:r>
      </w:del>
      <w:del w:id="8096" w:author="Jacyeude Araújo" w:date="2019-10-02T14:11:00Z">
        <w:r w:rsidRPr="00801092" w:rsidDel="006661DD">
          <w:rPr>
            <w:rFonts w:ascii="Times New Roman" w:hAnsi="Times New Roman" w:cs="Times New Roman"/>
            <w:color w:val="000000" w:themeColor="text1"/>
            <w:sz w:val="24"/>
            <w:szCs w:val="24"/>
            <w:highlight w:val="yellow"/>
            <w:rPrChange w:id="8097" w:author="Jacyeude Araújo" w:date="2019-10-02T13:10:00Z">
              <w:rPr>
                <w:rFonts w:ascii="Times New Roman" w:hAnsi="Times New Roman" w:cs="Times New Roman"/>
                <w:color w:val="000000" w:themeColor="text1"/>
                <w:sz w:val="24"/>
                <w:szCs w:val="24"/>
              </w:rPr>
            </w:rPrChange>
          </w:rPr>
          <w:delText>e alguma</w:delText>
        </w:r>
      </w:del>
      <w:del w:id="8098" w:author="Jacyeude Araújo" w:date="2019-10-02T14:12:00Z">
        <w:r w:rsidRPr="00801092" w:rsidDel="006661DD">
          <w:rPr>
            <w:rFonts w:ascii="Times New Roman" w:hAnsi="Times New Roman" w:cs="Times New Roman"/>
            <w:color w:val="000000" w:themeColor="text1"/>
            <w:sz w:val="24"/>
            <w:szCs w:val="24"/>
            <w:highlight w:val="yellow"/>
            <w:rPrChange w:id="8099" w:author="Jacyeude Araújo" w:date="2019-10-02T13:10:00Z">
              <w:rPr>
                <w:rFonts w:ascii="Times New Roman" w:hAnsi="Times New Roman" w:cs="Times New Roman"/>
                <w:color w:val="000000" w:themeColor="text1"/>
                <w:sz w:val="24"/>
                <w:szCs w:val="24"/>
              </w:rPr>
            </w:rPrChange>
          </w:rPr>
          <w:delText xml:space="preserve"> tarefa por </w:delText>
        </w:r>
        <w:commentRangeEnd w:id="8078"/>
        <w:r w:rsidR="003436F0" w:rsidRPr="00801092" w:rsidDel="006661DD">
          <w:rPr>
            <w:rStyle w:val="Refdecomentrio"/>
            <w:color w:val="000000" w:themeColor="text1"/>
            <w:highlight w:val="yellow"/>
            <w:rPrChange w:id="8100" w:author="Jacyeude Araújo" w:date="2019-10-02T13:10:00Z">
              <w:rPr>
                <w:rStyle w:val="Refdecomentrio"/>
              </w:rPr>
            </w:rPrChange>
          </w:rPr>
          <w:commentReference w:id="8078"/>
        </w:r>
        <w:commentRangeEnd w:id="8079"/>
        <w:r w:rsidR="00F00993" w:rsidRPr="00801092" w:rsidDel="006661DD">
          <w:rPr>
            <w:rStyle w:val="Refdecomentrio"/>
            <w:color w:val="000000" w:themeColor="text1"/>
            <w:highlight w:val="yellow"/>
            <w:rPrChange w:id="8101" w:author="Jacyeude Araújo" w:date="2019-10-02T13:10:00Z">
              <w:rPr>
                <w:rStyle w:val="Refdecomentrio"/>
              </w:rPr>
            </w:rPrChange>
          </w:rPr>
          <w:commentReference w:id="8079"/>
        </w:r>
        <w:r w:rsidRPr="00801092" w:rsidDel="006661DD">
          <w:rPr>
            <w:rFonts w:ascii="Times New Roman" w:hAnsi="Times New Roman" w:cs="Times New Roman"/>
            <w:color w:val="000000" w:themeColor="text1"/>
            <w:sz w:val="24"/>
            <w:szCs w:val="24"/>
            <w:highlight w:val="yellow"/>
            <w:rPrChange w:id="8102" w:author="Jacyeude Araújo" w:date="2019-10-02T13:10:00Z">
              <w:rPr>
                <w:rFonts w:ascii="Times New Roman" w:hAnsi="Times New Roman" w:cs="Times New Roman"/>
                <w:color w:val="000000" w:themeColor="text1"/>
                <w:sz w:val="24"/>
                <w:szCs w:val="24"/>
              </w:rPr>
            </w:rPrChange>
          </w:rPr>
          <w:delText>meio da experiência. Onde os algoritmos de MVS mostraram que capacidade de aprendizado a partir de um conjunto de dados de treinamento, onde ele busca por uma hipótese(alvo), no espaço de possíveis hipóteses, sendo capaz de descrever as relações entre os objetos e gerar um modelo que melhor se ajuste aos dados de treinamento fornecidos.</w:delText>
        </w:r>
      </w:del>
    </w:p>
    <w:p w14:paraId="2F2BD416" w14:textId="5A458E2B" w:rsidR="001C0F2D" w:rsidRPr="00F00993" w:rsidDel="003E7CDA" w:rsidRDefault="00CE3E64" w:rsidP="00B35C27">
      <w:pPr>
        <w:spacing w:after="0" w:line="360" w:lineRule="auto"/>
        <w:ind w:firstLine="1440"/>
        <w:jc w:val="both"/>
        <w:rPr>
          <w:del w:id="8103" w:author="Jacyeude Araújo" w:date="2019-10-02T14:38:00Z"/>
          <w:rFonts w:ascii="Times New Roman" w:hAnsi="Times New Roman" w:cs="Times New Roman"/>
          <w:color w:val="000000" w:themeColor="text1"/>
          <w:sz w:val="24"/>
          <w:szCs w:val="24"/>
        </w:rPr>
      </w:pPr>
      <w:del w:id="8104" w:author="Jacyeude Araújo" w:date="2019-10-02T14:38:00Z">
        <w:r w:rsidRPr="00F00993" w:rsidDel="003E7CDA">
          <w:rPr>
            <w:rFonts w:ascii="Times New Roman" w:hAnsi="Times New Roman" w:cs="Times New Roman"/>
            <w:color w:val="000000" w:themeColor="text1"/>
            <w:sz w:val="24"/>
            <w:szCs w:val="24"/>
          </w:rPr>
          <w:delText xml:space="preserve">Constatou-se também a dificuldade de interpretação do modelo gerado pela metodologia aplicada, devido </w:delText>
        </w:r>
        <w:r w:rsidR="00B35C27" w:rsidRPr="00F00993" w:rsidDel="003E7CDA">
          <w:rPr>
            <w:rFonts w:ascii="Times New Roman" w:hAnsi="Times New Roman" w:cs="Times New Roman"/>
            <w:color w:val="000000" w:themeColor="text1"/>
            <w:sz w:val="24"/>
            <w:szCs w:val="24"/>
          </w:rPr>
          <w:delText xml:space="preserve">a sua sensibilidade </w:delText>
        </w:r>
        <w:r w:rsidR="00FF4FFE" w:rsidRPr="00F00993" w:rsidDel="003E7CDA">
          <w:rPr>
            <w:rFonts w:ascii="Times New Roman" w:hAnsi="Times New Roman" w:cs="Times New Roman"/>
            <w:color w:val="000000" w:themeColor="text1"/>
            <w:sz w:val="24"/>
            <w:szCs w:val="24"/>
          </w:rPr>
          <w:delText>a</w:delText>
        </w:r>
        <w:r w:rsidR="00B35C27" w:rsidRPr="00F00993" w:rsidDel="003E7CDA">
          <w:rPr>
            <w:rFonts w:ascii="Times New Roman" w:hAnsi="Times New Roman" w:cs="Times New Roman"/>
            <w:color w:val="000000" w:themeColor="text1"/>
            <w:sz w:val="24"/>
            <w:szCs w:val="24"/>
          </w:rPr>
          <w:delText xml:space="preserve"> escolhas de valores de parâmetros</w:delText>
        </w:r>
        <w:r w:rsidR="000A738B" w:rsidRPr="00F00993" w:rsidDel="003E7CDA">
          <w:rPr>
            <w:rFonts w:ascii="Times New Roman" w:hAnsi="Times New Roman" w:cs="Times New Roman"/>
            <w:color w:val="000000" w:themeColor="text1"/>
            <w:sz w:val="24"/>
            <w:szCs w:val="24"/>
          </w:rPr>
          <w:delText xml:space="preserve"> dos diferentes kernels</w:delText>
        </w:r>
        <w:r w:rsidR="00B35C27" w:rsidRPr="00F00993" w:rsidDel="003E7CDA">
          <w:rPr>
            <w:rFonts w:ascii="Times New Roman" w:hAnsi="Times New Roman" w:cs="Times New Roman"/>
            <w:color w:val="000000" w:themeColor="text1"/>
            <w:sz w:val="24"/>
            <w:szCs w:val="24"/>
          </w:rPr>
          <w:delText>, causando dificuldade de interpretação do modelo gerado por essa técnica, problemas que têm sido abordados em diversos trabalhos recentes, como [1</w:delText>
        </w:r>
        <w:r w:rsidR="000A449D" w:rsidRPr="00F00993" w:rsidDel="003E7CDA">
          <w:rPr>
            <w:rFonts w:ascii="Times New Roman" w:hAnsi="Times New Roman" w:cs="Times New Roman"/>
            <w:color w:val="000000" w:themeColor="text1"/>
            <w:sz w:val="24"/>
            <w:szCs w:val="24"/>
          </w:rPr>
          <w:delText>1</w:delText>
        </w:r>
        <w:r w:rsidR="00B35C27" w:rsidRPr="00F00993" w:rsidDel="003E7CDA">
          <w:rPr>
            <w:rFonts w:ascii="Times New Roman" w:hAnsi="Times New Roman" w:cs="Times New Roman"/>
            <w:color w:val="000000" w:themeColor="text1"/>
            <w:sz w:val="24"/>
            <w:szCs w:val="24"/>
          </w:rPr>
          <w:delText>, 3</w:delText>
        </w:r>
        <w:r w:rsidR="000A449D" w:rsidRPr="00F00993" w:rsidDel="003E7CDA">
          <w:rPr>
            <w:rFonts w:ascii="Times New Roman" w:hAnsi="Times New Roman" w:cs="Times New Roman"/>
            <w:color w:val="000000" w:themeColor="text1"/>
            <w:sz w:val="24"/>
            <w:szCs w:val="24"/>
          </w:rPr>
          <w:delText>6</w:delText>
        </w:r>
        <w:r w:rsidR="00B35C27" w:rsidRPr="00F00993" w:rsidDel="003E7CDA">
          <w:rPr>
            <w:rFonts w:ascii="Times New Roman" w:hAnsi="Times New Roman" w:cs="Times New Roman"/>
            <w:color w:val="000000" w:themeColor="text1"/>
            <w:sz w:val="24"/>
            <w:szCs w:val="24"/>
          </w:rPr>
          <w:delText xml:space="preserve">, </w:delText>
        </w:r>
        <w:r w:rsidR="000A449D" w:rsidRPr="00F00993" w:rsidDel="003E7CDA">
          <w:rPr>
            <w:rFonts w:ascii="Times New Roman" w:hAnsi="Times New Roman" w:cs="Times New Roman"/>
            <w:color w:val="000000" w:themeColor="text1"/>
            <w:sz w:val="24"/>
            <w:szCs w:val="24"/>
          </w:rPr>
          <w:delText>37</w:delText>
        </w:r>
        <w:r w:rsidR="00B35C27" w:rsidRPr="00F00993" w:rsidDel="003E7CDA">
          <w:rPr>
            <w:rFonts w:ascii="Times New Roman" w:hAnsi="Times New Roman" w:cs="Times New Roman"/>
            <w:color w:val="000000" w:themeColor="text1"/>
            <w:sz w:val="24"/>
            <w:szCs w:val="24"/>
          </w:rPr>
          <w:delText>,</w:delText>
        </w:r>
        <w:r w:rsidR="0046570C" w:rsidRPr="00F00993" w:rsidDel="003E7CDA">
          <w:rPr>
            <w:rFonts w:ascii="Times New Roman" w:hAnsi="Times New Roman" w:cs="Times New Roman"/>
            <w:color w:val="000000" w:themeColor="text1"/>
            <w:sz w:val="24"/>
            <w:szCs w:val="24"/>
          </w:rPr>
          <w:delText>54</w:delText>
        </w:r>
        <w:r w:rsidR="00B35C27" w:rsidRPr="00F00993" w:rsidDel="003E7CDA">
          <w:rPr>
            <w:rFonts w:ascii="Times New Roman" w:hAnsi="Times New Roman" w:cs="Times New Roman"/>
            <w:color w:val="000000" w:themeColor="text1"/>
            <w:sz w:val="24"/>
            <w:szCs w:val="24"/>
          </w:rPr>
          <w:delText>]</w:delText>
        </w:r>
        <w:r w:rsidR="00FF4FFE" w:rsidRPr="00F00993" w:rsidDel="003E7CDA">
          <w:rPr>
            <w:rFonts w:ascii="Times New Roman" w:hAnsi="Times New Roman" w:cs="Times New Roman"/>
            <w:color w:val="000000" w:themeColor="text1"/>
            <w:sz w:val="24"/>
            <w:szCs w:val="24"/>
          </w:rPr>
          <w:delText>.</w:delText>
        </w:r>
      </w:del>
    </w:p>
    <w:p w14:paraId="2DDF7DDE" w14:textId="7A040BAE" w:rsidR="000A738B" w:rsidRPr="00F00993" w:rsidRDefault="000A738B" w:rsidP="000A738B">
      <w:pPr>
        <w:autoSpaceDE w:val="0"/>
        <w:autoSpaceDN w:val="0"/>
        <w:adjustRightInd w:val="0"/>
        <w:spacing w:after="0" w:line="360" w:lineRule="auto"/>
        <w:ind w:firstLine="1440"/>
        <w:jc w:val="both"/>
        <w:rPr>
          <w:rFonts w:ascii="Times New Roman" w:hAnsi="Times New Roman" w:cs="Times New Roman"/>
          <w:color w:val="000000" w:themeColor="text1"/>
        </w:rPr>
      </w:pPr>
      <w:r w:rsidRPr="00F00993">
        <w:rPr>
          <w:rFonts w:ascii="Times New Roman" w:hAnsi="Times New Roman" w:cs="Times New Roman"/>
          <w:color w:val="000000" w:themeColor="text1"/>
          <w:sz w:val="24"/>
          <w:szCs w:val="24"/>
        </w:rPr>
        <w:t>Em suma, destaca-se que o desenvolvimento experimental de técnicas de inteligência artificial, podem ser combinadas com as tradicionais técnicas de manutenção, podendo ser a saída mais viável para uma manutenção industrial eficiente e eficaz no contexto d</w:t>
      </w:r>
      <w:r w:rsidR="00C37E71" w:rsidRPr="00F00993">
        <w:rPr>
          <w:rFonts w:ascii="Times New Roman" w:hAnsi="Times New Roman" w:cs="Times New Roman"/>
          <w:color w:val="000000" w:themeColor="text1"/>
          <w:sz w:val="24"/>
          <w:szCs w:val="24"/>
        </w:rPr>
        <w:t>o desenvolvimento</w:t>
      </w:r>
      <w:r w:rsidRPr="00F00993">
        <w:rPr>
          <w:rFonts w:ascii="Times New Roman" w:hAnsi="Times New Roman" w:cs="Times New Roman"/>
          <w:color w:val="000000" w:themeColor="text1"/>
          <w:sz w:val="24"/>
          <w:szCs w:val="24"/>
        </w:rPr>
        <w:t xml:space="preserve"> indústria 4.0.</w:t>
      </w:r>
    </w:p>
    <w:p w14:paraId="3F7409EA" w14:textId="379062B5" w:rsidR="001C0F2D" w:rsidRPr="00F00993" w:rsidDel="006A161D" w:rsidRDefault="001C0F2D" w:rsidP="001C0F2D">
      <w:pPr>
        <w:spacing w:after="0" w:line="360" w:lineRule="auto"/>
        <w:ind w:firstLine="1440"/>
        <w:jc w:val="both"/>
        <w:rPr>
          <w:del w:id="8105" w:author="Jacyeude Araújo" w:date="2019-10-02T14:40:00Z"/>
          <w:rFonts w:ascii="Times New Roman" w:hAnsi="Times New Roman" w:cs="Times New Roman"/>
          <w:color w:val="000000" w:themeColor="text1"/>
          <w:sz w:val="24"/>
          <w:szCs w:val="24"/>
        </w:rPr>
      </w:pPr>
    </w:p>
    <w:p w14:paraId="68749879" w14:textId="4784C47E" w:rsidR="00C37E71" w:rsidRPr="00F00993" w:rsidDel="003E7CDA" w:rsidRDefault="008C6185" w:rsidP="001C0F2D">
      <w:pPr>
        <w:spacing w:after="0" w:line="360" w:lineRule="auto"/>
        <w:ind w:firstLine="1440"/>
        <w:jc w:val="both"/>
        <w:rPr>
          <w:del w:id="8106" w:author="Jacyeude Araújo" w:date="2019-10-02T14:38:00Z"/>
          <w:rFonts w:ascii="Times New Roman" w:hAnsi="Times New Roman" w:cs="Times New Roman"/>
          <w:color w:val="000000" w:themeColor="text1"/>
          <w:sz w:val="24"/>
          <w:szCs w:val="24"/>
        </w:rPr>
      </w:pPr>
      <w:ins w:id="8107" w:author="Mauro Sérgio Silva Pinto" w:date="2019-09-28T21:22:00Z">
        <w:del w:id="8108" w:author="Jacyeude Araújo" w:date="2019-10-02T14:38:00Z">
          <w:r w:rsidRPr="00F00993" w:rsidDel="003E7CDA">
            <w:rPr>
              <w:rFonts w:ascii="Times New Roman" w:hAnsi="Times New Roman" w:cs="Times New Roman"/>
              <w:color w:val="000000" w:themeColor="text1"/>
              <w:sz w:val="24"/>
              <w:szCs w:val="24"/>
            </w:rPr>
            <w:delText>SENTI FALTA DE UM PAR</w:delText>
          </w:r>
        </w:del>
      </w:ins>
      <w:ins w:id="8109" w:author="Mauro Sérgio Silva Pinto" w:date="2019-09-28T21:23:00Z">
        <w:del w:id="8110" w:author="Jacyeude Araújo" w:date="2019-10-02T14:38:00Z">
          <w:r w:rsidRPr="00F00993" w:rsidDel="003E7CDA">
            <w:rPr>
              <w:rFonts w:ascii="Times New Roman" w:hAnsi="Times New Roman" w:cs="Times New Roman"/>
              <w:color w:val="000000" w:themeColor="text1"/>
              <w:sz w:val="24"/>
              <w:szCs w:val="24"/>
            </w:rPr>
            <w:delText xml:space="preserve">ÁGRADO COM: OS RESULTADOS MOSTRARAM QUE ..... veja o que se pode fazer </w:delText>
          </w:r>
        </w:del>
      </w:ins>
    </w:p>
    <w:p w14:paraId="48AA70B0" w14:textId="37BE9D8E" w:rsidR="001C0F2D" w:rsidRPr="00F00993" w:rsidRDefault="001C0F2D" w:rsidP="001C0F2D">
      <w:pPr>
        <w:pStyle w:val="Ttulo3"/>
        <w:spacing w:before="0" w:line="360" w:lineRule="auto"/>
        <w:jc w:val="both"/>
        <w:rPr>
          <w:rFonts w:ascii="Times New Roman" w:hAnsi="Times New Roman" w:cs="Times New Roman"/>
          <w:color w:val="000000" w:themeColor="text1"/>
        </w:rPr>
      </w:pPr>
      <w:bookmarkStart w:id="8111" w:name="_Toc20921335"/>
      <w:r w:rsidRPr="00F00993">
        <w:rPr>
          <w:rFonts w:ascii="Times New Roman" w:hAnsi="Times New Roman" w:cs="Times New Roman"/>
          <w:color w:val="000000" w:themeColor="text1"/>
        </w:rPr>
        <w:t>6.2 Trabalhos Futuros</w:t>
      </w:r>
      <w:bookmarkEnd w:id="8111"/>
    </w:p>
    <w:p w14:paraId="4DB1FE62" w14:textId="77777777" w:rsidR="001C0F2D" w:rsidRPr="00F00993" w:rsidRDefault="001C0F2D" w:rsidP="001C0F2D">
      <w:pPr>
        <w:rPr>
          <w:rFonts w:ascii="Times New Roman" w:hAnsi="Times New Roman" w:cs="Times New Roman"/>
          <w:color w:val="000000" w:themeColor="text1"/>
        </w:rPr>
      </w:pPr>
    </w:p>
    <w:bookmarkEnd w:id="6681"/>
    <w:p w14:paraId="4078C567" w14:textId="0CC765A0"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lastRenderedPageBreak/>
        <w:t xml:space="preserve">A partir desse ponto de avaliação e confirmação que a ferramenta aplicada pode traz acurácia </w:t>
      </w:r>
      <w:r w:rsidR="0068703C" w:rsidRPr="00F00993">
        <w:rPr>
          <w:rFonts w:ascii="Times New Roman" w:hAnsi="Times New Roman" w:cs="Times New Roman"/>
          <w:color w:val="000000" w:themeColor="text1"/>
          <w:sz w:val="24"/>
          <w:szCs w:val="24"/>
        </w:rPr>
        <w:t xml:space="preserve">significativa </w:t>
      </w:r>
      <w:r w:rsidRPr="00F00993">
        <w:rPr>
          <w:rFonts w:ascii="Times New Roman" w:hAnsi="Times New Roman" w:cs="Times New Roman"/>
          <w:color w:val="000000" w:themeColor="text1"/>
          <w:sz w:val="24"/>
          <w:szCs w:val="24"/>
        </w:rPr>
        <w:t xml:space="preserve">em classificar as condições do motor </w:t>
      </w:r>
      <w:ins w:id="8112" w:author="Jacyeude Araújo" w:date="2019-10-02T14:46:00Z">
        <w:r w:rsidR="006A161D">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 xml:space="preserve">de indução, torna-se viável estruturar uma proposta de aplicação de avaliação da condição do motor em tempo real, trazendo gatilhos que possam identificar, </w:t>
      </w:r>
      <w:del w:id="8113" w:author="Jacyeude Araújo" w:date="2019-10-02T14:45:00Z">
        <w:r w:rsidRPr="00F00993" w:rsidDel="006A161D">
          <w:rPr>
            <w:rFonts w:ascii="Times New Roman" w:hAnsi="Times New Roman" w:cs="Times New Roman"/>
            <w:color w:val="000000" w:themeColor="text1"/>
            <w:sz w:val="24"/>
            <w:szCs w:val="24"/>
          </w:rPr>
          <w:delText>diagnóstica</w:delText>
        </w:r>
        <w:r w:rsidR="0068703C" w:rsidRPr="00F00993" w:rsidDel="006A161D">
          <w:rPr>
            <w:rFonts w:ascii="Times New Roman" w:hAnsi="Times New Roman" w:cs="Times New Roman"/>
            <w:color w:val="000000" w:themeColor="text1"/>
            <w:sz w:val="24"/>
            <w:szCs w:val="24"/>
          </w:rPr>
          <w:delText>r</w:delText>
        </w:r>
      </w:del>
      <w:ins w:id="8114" w:author="Jacyeude Araújo" w:date="2019-10-02T14:45:00Z">
        <w:r w:rsidR="006A161D" w:rsidRPr="00F00993">
          <w:rPr>
            <w:rFonts w:ascii="Times New Roman" w:hAnsi="Times New Roman" w:cs="Times New Roman"/>
            <w:color w:val="000000" w:themeColor="text1"/>
            <w:sz w:val="24"/>
            <w:szCs w:val="24"/>
          </w:rPr>
          <w:t>diagnosticar</w:t>
        </w:r>
      </w:ins>
      <w:r w:rsidRPr="00F00993">
        <w:rPr>
          <w:rFonts w:ascii="Times New Roman" w:hAnsi="Times New Roman" w:cs="Times New Roman"/>
          <w:color w:val="000000" w:themeColor="text1"/>
          <w:sz w:val="24"/>
          <w:szCs w:val="24"/>
        </w:rPr>
        <w:t xml:space="preserve"> e disparar um alarme ou desarme do motor, desta forma evitando situações de colapsos que poderiam causar mais danos, tanto inerentes a disponibilidade da máquina quanto à produtividade de um sistema que dependa do motor </w:t>
      </w:r>
      <w:ins w:id="8115" w:author="Jacyeude Araújo" w:date="2019-10-02T14:47:00Z">
        <w:r w:rsidR="006A161D">
          <w:rPr>
            <w:rFonts w:ascii="Times New Roman" w:hAnsi="Times New Roman" w:cs="Times New Roman"/>
            <w:color w:val="000000" w:themeColor="text1"/>
            <w:sz w:val="24"/>
            <w:szCs w:val="24"/>
          </w:rPr>
          <w:t xml:space="preserve">trifásico </w:t>
        </w:r>
      </w:ins>
      <w:r w:rsidRPr="00F00993">
        <w:rPr>
          <w:rFonts w:ascii="Times New Roman" w:hAnsi="Times New Roman" w:cs="Times New Roman"/>
          <w:color w:val="000000" w:themeColor="text1"/>
          <w:sz w:val="24"/>
          <w:szCs w:val="24"/>
        </w:rPr>
        <w:t>de indução.</w:t>
      </w:r>
    </w:p>
    <w:p w14:paraId="64961F39" w14:textId="77777777" w:rsidR="00C22242" w:rsidRPr="00F00993" w:rsidRDefault="00C22242" w:rsidP="00C22242">
      <w:pPr>
        <w:spacing w:after="0" w:line="360" w:lineRule="auto"/>
        <w:ind w:firstLine="1440"/>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Parte dessa implementação tem fundamento com os seguintes tópicos:</w:t>
      </w:r>
    </w:p>
    <w:p w14:paraId="449733B8" w14:textId="7E4BAD9F" w:rsidR="0068703C" w:rsidRPr="00F00993"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Aprimorar o sistema embarcado usando um sensor SIM800l, permitindo conexão </w:t>
      </w:r>
      <w:r w:rsidR="009A6E95" w:rsidRPr="00F00993">
        <w:rPr>
          <w:rFonts w:ascii="Times New Roman" w:hAnsi="Times New Roman" w:cs="Times New Roman"/>
          <w:color w:val="000000" w:themeColor="text1"/>
          <w:sz w:val="24"/>
          <w:szCs w:val="24"/>
        </w:rPr>
        <w:t>móvel</w:t>
      </w:r>
      <w:r w:rsidRPr="00F00993">
        <w:rPr>
          <w:rFonts w:ascii="Times New Roman" w:hAnsi="Times New Roman" w:cs="Times New Roman"/>
          <w:color w:val="000000" w:themeColor="text1"/>
          <w:sz w:val="24"/>
          <w:szCs w:val="24"/>
        </w:rPr>
        <w:t>.</w:t>
      </w:r>
    </w:p>
    <w:p w14:paraId="7559D8E2" w14:textId="4736F4EA" w:rsidR="0068703C" w:rsidRPr="00F00993"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Comunicação do sistema embarcado via protocolo HTTP REQUEST.</w:t>
      </w:r>
    </w:p>
    <w:p w14:paraId="225E7E37" w14:textId="6AB1E3E7" w:rsidR="0068703C" w:rsidRPr="00F00993"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Realizar análise através de </w:t>
      </w:r>
      <w:r w:rsidR="00CE3E64" w:rsidRPr="00F00993">
        <w:rPr>
          <w:rFonts w:ascii="Times New Roman" w:hAnsi="Times New Roman" w:cs="Times New Roman"/>
          <w:color w:val="000000" w:themeColor="text1"/>
          <w:sz w:val="24"/>
          <w:szCs w:val="24"/>
        </w:rPr>
        <w:t>MVS</w:t>
      </w:r>
      <w:r w:rsidRPr="00F00993">
        <w:rPr>
          <w:rFonts w:ascii="Times New Roman" w:hAnsi="Times New Roman" w:cs="Times New Roman"/>
          <w:color w:val="000000" w:themeColor="text1"/>
          <w:sz w:val="24"/>
          <w:szCs w:val="24"/>
        </w:rPr>
        <w:t xml:space="preserve"> em tempo real na nuvem.</w:t>
      </w:r>
    </w:p>
    <w:p w14:paraId="68AD2F5D" w14:textId="5F3BADF6" w:rsidR="0068703C" w:rsidRPr="00F00993"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Emissão de aviso da condição avaliada.</w:t>
      </w:r>
    </w:p>
    <w:p w14:paraId="042007CF" w14:textId="0CDAF6B3" w:rsidR="0068703C" w:rsidRPr="00F00993" w:rsidRDefault="0068703C" w:rsidP="0068703C">
      <w:pPr>
        <w:pStyle w:val="PargrafodaLista"/>
        <w:spacing w:after="0" w:line="360" w:lineRule="auto"/>
        <w:ind w:left="2160"/>
        <w:jc w:val="both"/>
        <w:rPr>
          <w:rFonts w:ascii="Times New Roman" w:hAnsi="Times New Roman" w:cs="Times New Roman"/>
          <w:color w:val="000000" w:themeColor="text1"/>
          <w:sz w:val="24"/>
          <w:szCs w:val="24"/>
        </w:rPr>
      </w:pPr>
    </w:p>
    <w:p w14:paraId="79C96458" w14:textId="77777777" w:rsidR="001C0F2D" w:rsidRPr="00F00993" w:rsidRDefault="001C0F2D" w:rsidP="001C0F2D">
      <w:pPr>
        <w:spacing w:after="0" w:line="360" w:lineRule="auto"/>
        <w:ind w:firstLine="1440"/>
        <w:jc w:val="both"/>
        <w:rPr>
          <w:rFonts w:ascii="Times New Roman" w:hAnsi="Times New Roman" w:cs="Times New Roman"/>
          <w:color w:val="000000" w:themeColor="text1"/>
          <w:sz w:val="24"/>
          <w:szCs w:val="24"/>
        </w:rPr>
      </w:pPr>
    </w:p>
    <w:p w14:paraId="28DEB324" w14:textId="65D09DB0" w:rsidR="00781E04" w:rsidRPr="00F00993" w:rsidRDefault="00781E04" w:rsidP="0046570C">
      <w:pPr>
        <w:spacing w:after="0" w:line="360" w:lineRule="auto"/>
        <w:jc w:val="both"/>
        <w:rPr>
          <w:rFonts w:ascii="Times New Roman" w:hAnsi="Times New Roman" w:cs="Times New Roman"/>
          <w:color w:val="000000" w:themeColor="text1"/>
          <w:sz w:val="24"/>
          <w:szCs w:val="24"/>
        </w:rPr>
      </w:pPr>
    </w:p>
    <w:p w14:paraId="0F3E44E1" w14:textId="62E51A58" w:rsidR="00781E04" w:rsidRPr="00F00993" w:rsidRDefault="00781E04" w:rsidP="001C0F2D">
      <w:pPr>
        <w:spacing w:after="0" w:line="360" w:lineRule="auto"/>
        <w:ind w:firstLine="1440"/>
        <w:jc w:val="both"/>
        <w:rPr>
          <w:rFonts w:ascii="Times New Roman" w:hAnsi="Times New Roman" w:cs="Times New Roman"/>
          <w:color w:val="000000" w:themeColor="text1"/>
          <w:sz w:val="24"/>
          <w:szCs w:val="24"/>
        </w:rPr>
      </w:pPr>
    </w:p>
    <w:p w14:paraId="0A307B10" w14:textId="00EDC72B" w:rsidR="00781E04" w:rsidRPr="00F00993" w:rsidRDefault="00781E04" w:rsidP="001C0F2D">
      <w:pPr>
        <w:spacing w:after="0" w:line="360" w:lineRule="auto"/>
        <w:ind w:firstLine="1440"/>
        <w:jc w:val="both"/>
        <w:rPr>
          <w:rFonts w:ascii="Times New Roman" w:hAnsi="Times New Roman" w:cs="Times New Roman"/>
          <w:color w:val="000000" w:themeColor="text1"/>
          <w:sz w:val="24"/>
          <w:szCs w:val="24"/>
        </w:rPr>
      </w:pPr>
    </w:p>
    <w:p w14:paraId="3CFE727F" w14:textId="087B3C9F" w:rsidR="00781E04" w:rsidRPr="00F00993" w:rsidRDefault="00781E04" w:rsidP="001C0F2D">
      <w:pPr>
        <w:spacing w:after="0" w:line="360" w:lineRule="auto"/>
        <w:ind w:firstLine="1440"/>
        <w:jc w:val="both"/>
        <w:rPr>
          <w:rFonts w:ascii="Times New Roman" w:hAnsi="Times New Roman" w:cs="Times New Roman"/>
          <w:color w:val="000000" w:themeColor="text1"/>
          <w:sz w:val="24"/>
          <w:szCs w:val="24"/>
        </w:rPr>
      </w:pPr>
    </w:p>
    <w:p w14:paraId="7AD14D77" w14:textId="2C4011CB" w:rsidR="00781E04" w:rsidRPr="00F00993" w:rsidRDefault="00781E04" w:rsidP="001C0F2D">
      <w:pPr>
        <w:spacing w:after="0" w:line="360" w:lineRule="auto"/>
        <w:ind w:firstLine="1440"/>
        <w:jc w:val="both"/>
        <w:rPr>
          <w:rFonts w:ascii="Times New Roman" w:hAnsi="Times New Roman" w:cs="Times New Roman"/>
          <w:color w:val="000000" w:themeColor="text1"/>
          <w:sz w:val="24"/>
          <w:szCs w:val="24"/>
        </w:rPr>
      </w:pPr>
    </w:p>
    <w:p w14:paraId="30F76A92" w14:textId="354422D6" w:rsidR="000A738B" w:rsidRPr="00F00993" w:rsidRDefault="000A738B" w:rsidP="001C0F2D">
      <w:pPr>
        <w:spacing w:after="0" w:line="360" w:lineRule="auto"/>
        <w:ind w:firstLine="1440"/>
        <w:jc w:val="both"/>
        <w:rPr>
          <w:rFonts w:ascii="Times New Roman" w:hAnsi="Times New Roman" w:cs="Times New Roman"/>
          <w:color w:val="000000" w:themeColor="text1"/>
          <w:sz w:val="24"/>
          <w:szCs w:val="24"/>
        </w:rPr>
      </w:pPr>
    </w:p>
    <w:p w14:paraId="11F930AE" w14:textId="1FCD3AE3" w:rsidR="000A738B" w:rsidRPr="00F00993" w:rsidRDefault="000A738B" w:rsidP="001C0F2D">
      <w:pPr>
        <w:spacing w:after="0" w:line="360" w:lineRule="auto"/>
        <w:ind w:firstLine="1440"/>
        <w:jc w:val="both"/>
        <w:rPr>
          <w:rFonts w:ascii="Times New Roman" w:hAnsi="Times New Roman" w:cs="Times New Roman"/>
          <w:color w:val="000000" w:themeColor="text1"/>
          <w:sz w:val="24"/>
          <w:szCs w:val="24"/>
        </w:rPr>
      </w:pPr>
    </w:p>
    <w:p w14:paraId="1F58C85F" w14:textId="2C0B96F1" w:rsidR="000A738B" w:rsidRPr="00F00993" w:rsidRDefault="000A738B" w:rsidP="001C0F2D">
      <w:pPr>
        <w:spacing w:after="0" w:line="360" w:lineRule="auto"/>
        <w:ind w:firstLine="1440"/>
        <w:jc w:val="both"/>
        <w:rPr>
          <w:rFonts w:ascii="Times New Roman" w:hAnsi="Times New Roman" w:cs="Times New Roman"/>
          <w:color w:val="000000" w:themeColor="text1"/>
          <w:sz w:val="24"/>
          <w:szCs w:val="24"/>
        </w:rPr>
      </w:pPr>
    </w:p>
    <w:p w14:paraId="53AA5864" w14:textId="4E61BCCA" w:rsidR="000A738B" w:rsidRPr="00F00993" w:rsidRDefault="000A738B" w:rsidP="001C0F2D">
      <w:pPr>
        <w:spacing w:after="0" w:line="360" w:lineRule="auto"/>
        <w:ind w:firstLine="1440"/>
        <w:jc w:val="both"/>
        <w:rPr>
          <w:rFonts w:ascii="Times New Roman" w:hAnsi="Times New Roman" w:cs="Times New Roman"/>
          <w:color w:val="000000" w:themeColor="text1"/>
          <w:sz w:val="24"/>
          <w:szCs w:val="24"/>
        </w:rPr>
      </w:pPr>
    </w:p>
    <w:p w14:paraId="169473EB" w14:textId="39279611" w:rsidR="0046570C" w:rsidRDefault="0046570C" w:rsidP="001C0F2D">
      <w:pPr>
        <w:spacing w:after="0" w:line="360" w:lineRule="auto"/>
        <w:ind w:firstLine="1440"/>
        <w:jc w:val="both"/>
        <w:rPr>
          <w:ins w:id="8116" w:author="Jacyeude Araújo" w:date="2019-10-02T14:40:00Z"/>
          <w:rFonts w:ascii="Times New Roman" w:hAnsi="Times New Roman" w:cs="Times New Roman"/>
          <w:color w:val="000000" w:themeColor="text1"/>
          <w:sz w:val="24"/>
          <w:szCs w:val="24"/>
        </w:rPr>
      </w:pPr>
    </w:p>
    <w:p w14:paraId="3EB4DBA0" w14:textId="77777777" w:rsidR="006A161D" w:rsidRPr="00F00993" w:rsidRDefault="006A161D" w:rsidP="001C0F2D">
      <w:pPr>
        <w:spacing w:after="0" w:line="360" w:lineRule="auto"/>
        <w:ind w:firstLine="1440"/>
        <w:jc w:val="both"/>
        <w:rPr>
          <w:rFonts w:ascii="Times New Roman" w:hAnsi="Times New Roman" w:cs="Times New Roman"/>
          <w:color w:val="000000" w:themeColor="text1"/>
          <w:sz w:val="24"/>
          <w:szCs w:val="24"/>
        </w:rPr>
      </w:pPr>
    </w:p>
    <w:p w14:paraId="37F4CCF2" w14:textId="715647AD" w:rsidR="0046570C" w:rsidRDefault="0046570C" w:rsidP="001C0F2D">
      <w:pPr>
        <w:spacing w:after="0" w:line="360" w:lineRule="auto"/>
        <w:ind w:firstLine="1440"/>
        <w:jc w:val="both"/>
        <w:rPr>
          <w:rFonts w:ascii="Times New Roman" w:hAnsi="Times New Roman" w:cs="Times New Roman"/>
          <w:color w:val="000000" w:themeColor="text1"/>
          <w:sz w:val="24"/>
          <w:szCs w:val="24"/>
        </w:rPr>
      </w:pPr>
    </w:p>
    <w:p w14:paraId="1608B069" w14:textId="00B87111" w:rsidR="000E2D34" w:rsidRDefault="000E2D34" w:rsidP="001C0F2D">
      <w:pPr>
        <w:spacing w:after="0" w:line="360" w:lineRule="auto"/>
        <w:ind w:firstLine="1440"/>
        <w:jc w:val="both"/>
        <w:rPr>
          <w:rFonts w:ascii="Times New Roman" w:hAnsi="Times New Roman" w:cs="Times New Roman"/>
          <w:color w:val="000000" w:themeColor="text1"/>
          <w:sz w:val="24"/>
          <w:szCs w:val="24"/>
        </w:rPr>
      </w:pPr>
    </w:p>
    <w:p w14:paraId="3ED64CE0" w14:textId="3E5013F4" w:rsidR="000E2D34" w:rsidRDefault="000E2D34" w:rsidP="001C0F2D">
      <w:pPr>
        <w:spacing w:after="0" w:line="360" w:lineRule="auto"/>
        <w:ind w:firstLine="1440"/>
        <w:jc w:val="both"/>
        <w:rPr>
          <w:rFonts w:ascii="Times New Roman" w:hAnsi="Times New Roman" w:cs="Times New Roman"/>
          <w:color w:val="000000" w:themeColor="text1"/>
          <w:sz w:val="24"/>
          <w:szCs w:val="24"/>
        </w:rPr>
      </w:pPr>
    </w:p>
    <w:p w14:paraId="211A5022" w14:textId="77777777" w:rsidR="000E2D34" w:rsidRPr="00F00993" w:rsidRDefault="000E2D34" w:rsidP="001C0F2D">
      <w:pPr>
        <w:spacing w:after="0" w:line="360" w:lineRule="auto"/>
        <w:ind w:firstLine="1440"/>
        <w:jc w:val="both"/>
        <w:rPr>
          <w:rFonts w:ascii="Times New Roman" w:hAnsi="Times New Roman" w:cs="Times New Roman"/>
          <w:color w:val="000000" w:themeColor="text1"/>
          <w:sz w:val="24"/>
          <w:szCs w:val="24"/>
        </w:rPr>
      </w:pPr>
    </w:p>
    <w:p w14:paraId="23255E0A" w14:textId="6B9565EB" w:rsidR="0046570C" w:rsidRPr="00F00993" w:rsidRDefault="0046570C" w:rsidP="001C0F2D">
      <w:pPr>
        <w:spacing w:after="0" w:line="360" w:lineRule="auto"/>
        <w:ind w:firstLine="1440"/>
        <w:jc w:val="both"/>
        <w:rPr>
          <w:rFonts w:ascii="Times New Roman" w:hAnsi="Times New Roman" w:cs="Times New Roman"/>
          <w:color w:val="000000" w:themeColor="text1"/>
          <w:sz w:val="24"/>
          <w:szCs w:val="24"/>
        </w:rPr>
      </w:pPr>
    </w:p>
    <w:p w14:paraId="5D73E2BA" w14:textId="41CDEB3D" w:rsidR="0046570C" w:rsidRPr="00F00993" w:rsidRDefault="0046570C" w:rsidP="001C0F2D">
      <w:pPr>
        <w:spacing w:after="0" w:line="360" w:lineRule="auto"/>
        <w:ind w:firstLine="1440"/>
        <w:jc w:val="both"/>
        <w:rPr>
          <w:rFonts w:ascii="Times New Roman" w:hAnsi="Times New Roman" w:cs="Times New Roman"/>
          <w:color w:val="000000" w:themeColor="text1"/>
          <w:sz w:val="24"/>
          <w:szCs w:val="24"/>
        </w:rPr>
      </w:pPr>
    </w:p>
    <w:p w14:paraId="13C64BB2" w14:textId="7939E78A" w:rsidR="0046570C" w:rsidRPr="00F00993" w:rsidDel="00F00993" w:rsidRDefault="0046570C" w:rsidP="001C0F2D">
      <w:pPr>
        <w:spacing w:after="0" w:line="360" w:lineRule="auto"/>
        <w:ind w:firstLine="1440"/>
        <w:jc w:val="both"/>
        <w:rPr>
          <w:del w:id="8117" w:author="Jacyeude Araújo" w:date="2019-10-02T13:03:00Z"/>
          <w:rFonts w:ascii="Times New Roman" w:hAnsi="Times New Roman" w:cs="Times New Roman"/>
          <w:color w:val="000000" w:themeColor="text1"/>
          <w:sz w:val="24"/>
          <w:szCs w:val="24"/>
        </w:rPr>
      </w:pPr>
    </w:p>
    <w:p w14:paraId="347F78B4" w14:textId="3D7492F7" w:rsidR="000A738B" w:rsidRPr="00F00993" w:rsidDel="00F00993" w:rsidRDefault="000A738B" w:rsidP="001C0F2D">
      <w:pPr>
        <w:spacing w:after="0" w:line="360" w:lineRule="auto"/>
        <w:ind w:firstLine="1440"/>
        <w:jc w:val="both"/>
        <w:rPr>
          <w:del w:id="8118" w:author="Jacyeude Araújo" w:date="2019-10-02T13:03:00Z"/>
          <w:rFonts w:ascii="Times New Roman" w:hAnsi="Times New Roman" w:cs="Times New Roman"/>
          <w:color w:val="000000" w:themeColor="text1"/>
          <w:sz w:val="24"/>
          <w:szCs w:val="24"/>
        </w:rPr>
      </w:pPr>
    </w:p>
    <w:p w14:paraId="53C9A4A5" w14:textId="77777777" w:rsidR="00DF4622" w:rsidRPr="00F00993" w:rsidRDefault="00DF4622" w:rsidP="00DF4622">
      <w:pPr>
        <w:pStyle w:val="Ttulo1"/>
        <w:spacing w:before="0" w:line="360" w:lineRule="auto"/>
        <w:jc w:val="both"/>
        <w:rPr>
          <w:rFonts w:ascii="Times New Roman" w:hAnsi="Times New Roman" w:cs="Times New Roman"/>
          <w:b/>
          <w:bCs/>
          <w:color w:val="000000" w:themeColor="text1"/>
          <w:sz w:val="24"/>
          <w:szCs w:val="24"/>
          <w:lang w:val="en-US"/>
        </w:rPr>
      </w:pPr>
      <w:bookmarkStart w:id="8119" w:name="_Toc20168578"/>
      <w:bookmarkStart w:id="8120" w:name="_Toc20921336"/>
      <w:r w:rsidRPr="00F00993">
        <w:rPr>
          <w:rFonts w:ascii="Times New Roman" w:hAnsi="Times New Roman" w:cs="Times New Roman"/>
          <w:b/>
          <w:bCs/>
          <w:color w:val="000000" w:themeColor="text1"/>
          <w:sz w:val="24"/>
          <w:szCs w:val="24"/>
          <w:lang w:val="en-US"/>
        </w:rPr>
        <w:t>7 REFERÊNCIAS</w:t>
      </w:r>
      <w:bookmarkEnd w:id="8119"/>
      <w:bookmarkEnd w:id="8120"/>
    </w:p>
    <w:p w14:paraId="79BE37D0" w14:textId="77777777" w:rsidR="00DF4622" w:rsidRPr="00F00993" w:rsidRDefault="00DF4622" w:rsidP="00DF4622">
      <w:pPr>
        <w:rPr>
          <w:rFonts w:ascii="Times New Roman" w:hAnsi="Times New Roman" w:cs="Times New Roman"/>
          <w:color w:val="000000" w:themeColor="text1"/>
          <w:sz w:val="24"/>
          <w:szCs w:val="24"/>
          <w:lang w:val="en-US"/>
        </w:rPr>
      </w:pPr>
    </w:p>
    <w:p w14:paraId="117019A8" w14:textId="0439C25A"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[1]</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Elmore, </w:t>
      </w:r>
      <w:proofErr w:type="gramStart"/>
      <w:r w:rsidRPr="00F00993">
        <w:rPr>
          <w:rFonts w:ascii="Times New Roman" w:hAnsi="Times New Roman" w:cs="Times New Roman"/>
          <w:color w:val="000000" w:themeColor="text1"/>
          <w:lang w:val="en-US"/>
        </w:rPr>
        <w:t>W .A</w:t>
      </w:r>
      <w:proofErr w:type="gramEnd"/>
      <w:r w:rsidRPr="00F00993">
        <w:rPr>
          <w:rFonts w:ascii="Times New Roman" w:hAnsi="Times New Roman" w:cs="Times New Roman"/>
          <w:color w:val="000000" w:themeColor="text1"/>
          <w:lang w:val="en-US"/>
        </w:rPr>
        <w:t xml:space="preserve"> . (2004). </w:t>
      </w:r>
      <w:r w:rsidRPr="00F00993">
        <w:rPr>
          <w:rFonts w:ascii="Times New Roman" w:hAnsi="Times New Roman" w:cs="Times New Roman"/>
          <w:b/>
          <w:bCs/>
          <w:color w:val="000000" w:themeColor="text1"/>
          <w:lang w:val="en-US"/>
        </w:rPr>
        <w:t>PROTECTIVE RELAYING THEORY AND APPLICATIONS</w:t>
      </w:r>
      <w:r w:rsidRPr="00F00993">
        <w:rPr>
          <w:rFonts w:ascii="Times New Roman" w:hAnsi="Times New Roman" w:cs="Times New Roman"/>
          <w:color w:val="000000" w:themeColor="text1"/>
          <w:lang w:val="en-US"/>
        </w:rPr>
        <w:t>. New York, NY: Marcel Dekker, Inc.</w:t>
      </w:r>
    </w:p>
    <w:p w14:paraId="1494F583"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319B4DE6" w14:textId="36E19E68"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[2]</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IEEE Operation Center (1997). Advancement in Microprocessor Based Protection and </w:t>
      </w:r>
    </w:p>
    <w:p w14:paraId="2E0849F2" w14:textId="77777777" w:rsidR="00DF4622" w:rsidRPr="00F00993" w:rsidRDefault="00DF4622" w:rsidP="00DF4622">
      <w:pPr>
        <w:spacing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Communication, IEEE Tutorial Course Text, 97-TP-120-0, Piscataway, NJ.</w:t>
      </w:r>
    </w:p>
    <w:p w14:paraId="0F099724"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7DF80BD4"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 </w:t>
      </w:r>
      <w:proofErr w:type="spellStart"/>
      <w:r w:rsidRPr="00F00993">
        <w:rPr>
          <w:rFonts w:ascii="Times New Roman" w:hAnsi="Times New Roman" w:cs="Times New Roman"/>
          <w:color w:val="000000" w:themeColor="text1"/>
          <w:lang w:val="en-US"/>
        </w:rPr>
        <w:t>Kezunovic</w:t>
      </w:r>
      <w:proofErr w:type="spellEnd"/>
      <w:r w:rsidRPr="00F00993">
        <w:rPr>
          <w:rFonts w:ascii="Times New Roman" w:hAnsi="Times New Roman" w:cs="Times New Roman"/>
          <w:color w:val="000000" w:themeColor="text1"/>
          <w:lang w:val="en-US"/>
        </w:rPr>
        <w:t xml:space="preserve">, M. (1997). </w:t>
      </w:r>
      <w:r w:rsidRPr="00F00993">
        <w:rPr>
          <w:rFonts w:ascii="Times New Roman" w:hAnsi="Times New Roman" w:cs="Times New Roman"/>
          <w:b/>
          <w:bCs/>
          <w:color w:val="000000" w:themeColor="text1"/>
          <w:lang w:val="en-US"/>
        </w:rPr>
        <w:t>A SURVEY OF NEURAL NETWORK APPLICATION TO PROTECTIVE RELAYING AND FAULT ANALYSIS</w:t>
      </w:r>
      <w:r w:rsidRPr="00F00993">
        <w:rPr>
          <w:rFonts w:ascii="Times New Roman" w:hAnsi="Times New Roman" w:cs="Times New Roman"/>
          <w:color w:val="000000" w:themeColor="text1"/>
          <w:lang w:val="en-US"/>
        </w:rPr>
        <w:t>. Engineering Intelligent Systems, vol. 5, No. 4, 185-192.</w:t>
      </w:r>
    </w:p>
    <w:p w14:paraId="2FEAB65C"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A62A217"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[4] </w:t>
      </w:r>
      <w:proofErr w:type="spellStart"/>
      <w:r w:rsidRPr="00F00993">
        <w:rPr>
          <w:rFonts w:ascii="Times New Roman" w:hAnsi="Times New Roman" w:cs="Times New Roman"/>
          <w:color w:val="000000" w:themeColor="text1"/>
          <w:lang w:val="en-US"/>
        </w:rPr>
        <w:t>Kolla</w:t>
      </w:r>
      <w:proofErr w:type="spellEnd"/>
      <w:r w:rsidRPr="00F00993">
        <w:rPr>
          <w:rFonts w:ascii="Times New Roman" w:hAnsi="Times New Roman" w:cs="Times New Roman"/>
          <w:color w:val="000000" w:themeColor="text1"/>
          <w:lang w:val="en-US"/>
        </w:rPr>
        <w:t xml:space="preserve">, S., &amp; Altman, S. (2007). </w:t>
      </w:r>
      <w:r w:rsidRPr="00F00993">
        <w:rPr>
          <w:rFonts w:ascii="Times New Roman" w:hAnsi="Times New Roman" w:cs="Times New Roman"/>
          <w:b/>
          <w:bCs/>
          <w:color w:val="000000" w:themeColor="text1"/>
          <w:lang w:val="en-US"/>
        </w:rPr>
        <w:t xml:space="preserve">Artificial neural </w:t>
      </w:r>
      <w:proofErr w:type="gramStart"/>
      <w:r w:rsidRPr="00F00993">
        <w:rPr>
          <w:rFonts w:ascii="Times New Roman" w:hAnsi="Times New Roman" w:cs="Times New Roman"/>
          <w:b/>
          <w:bCs/>
          <w:color w:val="000000" w:themeColor="text1"/>
          <w:lang w:val="en-US"/>
        </w:rPr>
        <w:t>network based</w:t>
      </w:r>
      <w:proofErr w:type="gramEnd"/>
      <w:r w:rsidRPr="00F00993">
        <w:rPr>
          <w:rFonts w:ascii="Times New Roman" w:hAnsi="Times New Roman" w:cs="Times New Roman"/>
          <w:b/>
          <w:bCs/>
          <w:color w:val="000000" w:themeColor="text1"/>
          <w:lang w:val="en-US"/>
        </w:rPr>
        <w:t xml:space="preserve"> fault identification scheme implementation for a three-phase induction motor</w:t>
      </w:r>
      <w:r w:rsidRPr="00F00993">
        <w:rPr>
          <w:rFonts w:ascii="Times New Roman" w:hAnsi="Times New Roman" w:cs="Times New Roman"/>
          <w:color w:val="000000" w:themeColor="text1"/>
          <w:lang w:val="en-US"/>
        </w:rPr>
        <w:t>. ISA Transactions, vol. 46, No.2, 261- 266.</w:t>
      </w:r>
    </w:p>
    <w:p w14:paraId="14F12ED0"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39DAEF8" w14:textId="5517919B"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[5]</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Widodo, A., &amp; B-</w:t>
      </w:r>
      <w:proofErr w:type="spellStart"/>
      <w:proofErr w:type="gramStart"/>
      <w:r w:rsidRPr="00F00993">
        <w:rPr>
          <w:rFonts w:ascii="Times New Roman" w:hAnsi="Times New Roman" w:cs="Times New Roman"/>
          <w:color w:val="000000" w:themeColor="text1"/>
          <w:lang w:val="en-US"/>
        </w:rPr>
        <w:t>S.Yang</w:t>
      </w:r>
      <w:proofErr w:type="spellEnd"/>
      <w:proofErr w:type="gramEnd"/>
      <w:r w:rsidRPr="00F00993">
        <w:rPr>
          <w:rFonts w:ascii="Times New Roman" w:hAnsi="Times New Roman" w:cs="Times New Roman"/>
          <w:color w:val="000000" w:themeColor="text1"/>
          <w:lang w:val="en-US"/>
        </w:rPr>
        <w:t>. (2007). Support vector machine in machine condition and fault diagnosis. Mechanical System and Signal Processing, vol.21, 2560-2574.</w:t>
      </w:r>
    </w:p>
    <w:p w14:paraId="534E058F"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733811E4"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[6] </w:t>
      </w:r>
      <w:proofErr w:type="spellStart"/>
      <w:r w:rsidRPr="00F00993">
        <w:rPr>
          <w:rFonts w:ascii="Times New Roman" w:hAnsi="Times New Roman" w:cs="Times New Roman"/>
          <w:color w:val="000000" w:themeColor="text1"/>
          <w:sz w:val="22"/>
          <w:szCs w:val="22"/>
          <w:lang w:val="en-US"/>
        </w:rPr>
        <w:t>Avci</w:t>
      </w:r>
      <w:proofErr w:type="spellEnd"/>
      <w:r w:rsidRPr="00F00993">
        <w:rPr>
          <w:rFonts w:ascii="Times New Roman" w:hAnsi="Times New Roman" w:cs="Times New Roman"/>
          <w:color w:val="000000" w:themeColor="text1"/>
          <w:sz w:val="22"/>
          <w:szCs w:val="22"/>
          <w:lang w:val="en-US"/>
        </w:rPr>
        <w:t xml:space="preserve">, E., </w:t>
      </w:r>
      <w:r w:rsidRPr="00F00993">
        <w:rPr>
          <w:rFonts w:ascii="Times New Roman" w:hAnsi="Times New Roman" w:cs="Times New Roman"/>
          <w:b/>
          <w:bCs/>
          <w:color w:val="000000" w:themeColor="text1"/>
          <w:sz w:val="22"/>
          <w:szCs w:val="22"/>
          <w:lang w:val="en-US"/>
        </w:rPr>
        <w:t>Selecting of the optimal feature subset and kernel parameters in digital modulation classification by using hybrid genetic algorithm–support vector machines: HGASVM, Expert Systems with Applications</w:t>
      </w:r>
      <w:r w:rsidRPr="00F00993">
        <w:rPr>
          <w:rFonts w:ascii="Times New Roman" w:hAnsi="Times New Roman" w:cs="Times New Roman"/>
          <w:color w:val="000000" w:themeColor="text1"/>
          <w:sz w:val="22"/>
          <w:szCs w:val="22"/>
          <w:lang w:val="en-US"/>
        </w:rPr>
        <w:t>, Volume 36, Issue 2, Part 1, March 2009, Pages 1391-1402</w:t>
      </w:r>
    </w:p>
    <w:p w14:paraId="49135AF4"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069517B0" w14:textId="07A4B745"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[7]</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CLARK, Paul E.; </w:t>
      </w:r>
      <w:proofErr w:type="spellStart"/>
      <w:r w:rsidRPr="00F00993">
        <w:rPr>
          <w:rFonts w:ascii="Times New Roman" w:hAnsi="Times New Roman" w:cs="Times New Roman"/>
          <w:color w:val="000000" w:themeColor="text1"/>
          <w:lang w:val="en-US"/>
        </w:rPr>
        <w:t>McSHANE</w:t>
      </w:r>
      <w:proofErr w:type="spellEnd"/>
      <w:r w:rsidRPr="00F00993">
        <w:rPr>
          <w:rFonts w:ascii="Times New Roman" w:hAnsi="Times New Roman" w:cs="Times New Roman"/>
          <w:color w:val="000000" w:themeColor="text1"/>
          <w:lang w:val="en-US"/>
        </w:rPr>
        <w:t xml:space="preserve">, Ian E. e WAKELEY, Keith. </w:t>
      </w:r>
      <w:r w:rsidRPr="00F00993">
        <w:rPr>
          <w:rFonts w:ascii="Times New Roman" w:hAnsi="Times New Roman" w:cs="Times New Roman"/>
          <w:b/>
          <w:bCs/>
          <w:color w:val="000000" w:themeColor="text1"/>
          <w:lang w:val="en-US"/>
        </w:rPr>
        <w:t>The Diagnosis and Solution of Electrical Machine Problems – Part I: Design Influences</w:t>
      </w:r>
      <w:r w:rsidRPr="00F00993">
        <w:rPr>
          <w:rFonts w:ascii="Times New Roman" w:hAnsi="Times New Roman" w:cs="Times New Roman"/>
          <w:color w:val="000000" w:themeColor="text1"/>
          <w:lang w:val="en-US"/>
        </w:rPr>
        <w:t>. IEEE Transactions on Industry Applications, v. IA-</w:t>
      </w:r>
      <w:proofErr w:type="gramStart"/>
      <w:r w:rsidRPr="00F00993">
        <w:rPr>
          <w:rFonts w:ascii="Times New Roman" w:hAnsi="Times New Roman" w:cs="Times New Roman"/>
          <w:color w:val="000000" w:themeColor="text1"/>
          <w:lang w:val="en-US"/>
        </w:rPr>
        <w:t>23 ,</w:t>
      </w:r>
      <w:proofErr w:type="gramEnd"/>
      <w:r w:rsidRPr="00F00993">
        <w:rPr>
          <w:rFonts w:ascii="Times New Roman" w:hAnsi="Times New Roman" w:cs="Times New Roman"/>
          <w:color w:val="000000" w:themeColor="text1"/>
          <w:lang w:val="en-US"/>
        </w:rPr>
        <w:t xml:space="preserve"> n.1, p.28-36, Jan./ Feb. 1987.</w:t>
      </w:r>
    </w:p>
    <w:p w14:paraId="20BA74A2"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2C193F72"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[8] BONNETT, Austin H.; SOUKUP, George C. </w:t>
      </w:r>
      <w:r w:rsidRPr="00F00993">
        <w:rPr>
          <w:rFonts w:ascii="Times New Roman" w:hAnsi="Times New Roman" w:cs="Times New Roman"/>
          <w:b/>
          <w:bCs/>
          <w:color w:val="000000" w:themeColor="text1"/>
          <w:lang w:val="en-US"/>
        </w:rPr>
        <w:t>Cause and Analysis of Stator and Rotor Failures in Three-Phase Squirrel-Cage Induction Motors</w:t>
      </w:r>
      <w:r w:rsidRPr="00F00993">
        <w:rPr>
          <w:rFonts w:ascii="Times New Roman" w:hAnsi="Times New Roman" w:cs="Times New Roman"/>
          <w:color w:val="000000" w:themeColor="text1"/>
          <w:lang w:val="en-US"/>
        </w:rPr>
        <w:t>. IEEE Transactions on Industry Applications, v. 28, n.4, p.921-937, Jul./Aug. 1992.</w:t>
      </w:r>
    </w:p>
    <w:p w14:paraId="5FA3D506"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2B303480" w14:textId="77777777" w:rsidR="00DF4622" w:rsidRPr="00F00993" w:rsidRDefault="00DF4622" w:rsidP="00DF4622">
      <w:pPr>
        <w:spacing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 xml:space="preserve">[9] Rosemary </w:t>
      </w:r>
      <w:proofErr w:type="spellStart"/>
      <w:r w:rsidRPr="00F00993">
        <w:rPr>
          <w:rFonts w:ascii="Times New Roman" w:hAnsi="Times New Roman" w:cs="Times New Roman"/>
          <w:color w:val="000000" w:themeColor="text1"/>
        </w:rPr>
        <w:t>Antonia</w:t>
      </w:r>
      <w:proofErr w:type="spellEnd"/>
      <w:r w:rsidRPr="00F00993">
        <w:rPr>
          <w:rFonts w:ascii="Times New Roman" w:hAnsi="Times New Roman" w:cs="Times New Roman"/>
          <w:color w:val="000000" w:themeColor="text1"/>
        </w:rPr>
        <w:t xml:space="preserve"> Lopes Faraco. </w:t>
      </w:r>
      <w:r w:rsidRPr="00F00993">
        <w:rPr>
          <w:rFonts w:ascii="Times New Roman" w:hAnsi="Times New Roman" w:cs="Times New Roman"/>
          <w:b/>
          <w:bCs/>
          <w:color w:val="000000" w:themeColor="text1"/>
        </w:rPr>
        <w:t>Detecção de Faltas Elétricas em Motores de Indução Utilizando Redes Neurais</w:t>
      </w:r>
      <w:r w:rsidRPr="00F00993">
        <w:rPr>
          <w:rFonts w:ascii="Times New Roman" w:hAnsi="Times New Roman" w:cs="Times New Roman"/>
          <w:color w:val="000000" w:themeColor="text1"/>
        </w:rPr>
        <w:t xml:space="preserve">. Pontifícia Universidade Católica de Minas Gerais </w:t>
      </w:r>
      <w:r w:rsidRPr="00F00993">
        <w:rPr>
          <w:rFonts w:ascii="Times New Roman" w:hAnsi="Times New Roman" w:cs="Times New Roman"/>
          <w:b/>
          <w:bCs/>
          <w:color w:val="000000" w:themeColor="text1"/>
        </w:rPr>
        <w:t>2000</w:t>
      </w:r>
    </w:p>
    <w:p w14:paraId="735AECDC"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 xml:space="preserve">[10] Lorena Teixeira Marques. </w:t>
      </w:r>
      <w:r w:rsidRPr="00F00993">
        <w:rPr>
          <w:rFonts w:ascii="Times New Roman" w:hAnsi="Times New Roman" w:cs="Times New Roman"/>
          <w:b/>
          <w:bCs/>
          <w:color w:val="000000" w:themeColor="text1"/>
        </w:rPr>
        <w:t>Análise Computacional Do Motor De Indução Trifásico: Regime Transitório E Permanente</w:t>
      </w:r>
      <w:r w:rsidRPr="00F00993">
        <w:rPr>
          <w:rFonts w:ascii="Times New Roman" w:hAnsi="Times New Roman" w:cs="Times New Roman"/>
          <w:color w:val="000000" w:themeColor="text1"/>
        </w:rPr>
        <w:t xml:space="preserve">. UNIVERSIDADE DE SÃO </w:t>
      </w:r>
      <w:proofErr w:type="spellStart"/>
      <w:proofErr w:type="gramStart"/>
      <w:r w:rsidRPr="00F00993">
        <w:rPr>
          <w:rFonts w:ascii="Times New Roman" w:hAnsi="Times New Roman" w:cs="Times New Roman"/>
          <w:color w:val="000000" w:themeColor="text1"/>
        </w:rPr>
        <w:t>PAULO,São</w:t>
      </w:r>
      <w:proofErr w:type="spellEnd"/>
      <w:proofErr w:type="gramEnd"/>
      <w:r w:rsidRPr="00F00993">
        <w:rPr>
          <w:rFonts w:ascii="Times New Roman" w:hAnsi="Times New Roman" w:cs="Times New Roman"/>
          <w:color w:val="000000" w:themeColor="text1"/>
        </w:rPr>
        <w:t xml:space="preserve"> Carlos 2009</w:t>
      </w:r>
    </w:p>
    <w:p w14:paraId="023DB660"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148A3D7F" w14:textId="2D8D266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rPr>
        <w:t>[11]</w:t>
      </w:r>
      <w:r w:rsidR="000A449D" w:rsidRPr="00F00993">
        <w:rPr>
          <w:color w:val="000000" w:themeColor="text1"/>
        </w:rPr>
        <w:t xml:space="preserve"> F. </w:t>
      </w:r>
      <w:proofErr w:type="spellStart"/>
      <w:r w:rsidR="000A449D" w:rsidRPr="00F00993">
        <w:rPr>
          <w:color w:val="000000" w:themeColor="text1"/>
        </w:rPr>
        <w:t>Imbault</w:t>
      </w:r>
      <w:proofErr w:type="spellEnd"/>
      <w:r w:rsidR="000A449D" w:rsidRPr="00F00993">
        <w:rPr>
          <w:color w:val="000000" w:themeColor="text1"/>
        </w:rPr>
        <w:t xml:space="preserve"> </w:t>
      </w:r>
      <w:proofErr w:type="spellStart"/>
      <w:r w:rsidR="000A449D" w:rsidRPr="00F00993">
        <w:rPr>
          <w:color w:val="000000" w:themeColor="text1"/>
        </w:rPr>
        <w:t>and</w:t>
      </w:r>
      <w:proofErr w:type="spellEnd"/>
      <w:r w:rsidR="000A449D" w:rsidRPr="00F00993">
        <w:rPr>
          <w:color w:val="000000" w:themeColor="text1"/>
        </w:rPr>
        <w:t xml:space="preserve"> K. </w:t>
      </w:r>
      <w:proofErr w:type="spellStart"/>
      <w:r w:rsidR="000A449D" w:rsidRPr="00F00993">
        <w:rPr>
          <w:color w:val="000000" w:themeColor="text1"/>
        </w:rPr>
        <w:t>Lebart</w:t>
      </w:r>
      <w:proofErr w:type="spellEnd"/>
      <w:r w:rsidR="000A449D" w:rsidRPr="00F00993">
        <w:rPr>
          <w:color w:val="000000" w:themeColor="text1"/>
        </w:rPr>
        <w:t xml:space="preserve">. </w:t>
      </w:r>
      <w:r w:rsidR="000A449D" w:rsidRPr="00F00993">
        <w:rPr>
          <w:b/>
          <w:bCs/>
          <w:color w:val="000000" w:themeColor="text1"/>
          <w:lang w:val="en-US"/>
        </w:rPr>
        <w:t>A stochastic optimization approach for parameter tuning of support vector machines. In Proceedings of the 17th International Conference on Pattern Recognition</w:t>
      </w:r>
      <w:r w:rsidR="0046570C" w:rsidRPr="00F00993">
        <w:rPr>
          <w:color w:val="000000" w:themeColor="text1"/>
          <w:lang w:val="en-US"/>
        </w:rPr>
        <w:t>.</w:t>
      </w:r>
    </w:p>
    <w:p w14:paraId="1665E298"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DB2A733"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lang w:val="en-US"/>
        </w:rPr>
        <w:t>[</w:t>
      </w:r>
      <w:proofErr w:type="gramStart"/>
      <w:r w:rsidRPr="00F00993">
        <w:rPr>
          <w:rFonts w:ascii="Times New Roman" w:hAnsi="Times New Roman" w:cs="Times New Roman"/>
          <w:color w:val="000000" w:themeColor="text1"/>
          <w:lang w:val="en-US"/>
        </w:rPr>
        <w:t>12]Sudha</w:t>
      </w:r>
      <w:proofErr w:type="gramEnd"/>
      <w:r w:rsidRPr="00F00993">
        <w:rPr>
          <w:rFonts w:ascii="Times New Roman" w:hAnsi="Times New Roman" w:cs="Times New Roman"/>
          <w:color w:val="000000" w:themeColor="text1"/>
          <w:lang w:val="en-US"/>
        </w:rPr>
        <w:t xml:space="preserve">, M., &amp; </w:t>
      </w:r>
      <w:proofErr w:type="spellStart"/>
      <w:r w:rsidRPr="00F00993">
        <w:rPr>
          <w:rFonts w:ascii="Times New Roman" w:hAnsi="Times New Roman" w:cs="Times New Roman"/>
          <w:color w:val="000000" w:themeColor="text1"/>
          <w:lang w:val="en-US"/>
        </w:rPr>
        <w:t>Anbalagan</w:t>
      </w:r>
      <w:proofErr w:type="spellEnd"/>
      <w:r w:rsidRPr="00F00993">
        <w:rPr>
          <w:rFonts w:ascii="Times New Roman" w:hAnsi="Times New Roman" w:cs="Times New Roman"/>
          <w:color w:val="000000" w:themeColor="text1"/>
          <w:lang w:val="en-US"/>
        </w:rPr>
        <w:t xml:space="preserve">, P. (2009). </w:t>
      </w:r>
      <w:r w:rsidRPr="00F00993">
        <w:rPr>
          <w:rFonts w:ascii="Times New Roman" w:hAnsi="Times New Roman" w:cs="Times New Roman"/>
          <w:b/>
          <w:bCs/>
          <w:color w:val="000000" w:themeColor="text1"/>
          <w:lang w:val="en-US"/>
        </w:rPr>
        <w:t>A Protection Scheme for Three-Phase Induction Motor from Incipient Faults Using Embedded Controller</w:t>
      </w: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rPr>
        <w:t>Asian</w:t>
      </w:r>
      <w:proofErr w:type="spellEnd"/>
      <w:r w:rsidRPr="00F00993">
        <w:rPr>
          <w:rFonts w:ascii="Times New Roman" w:hAnsi="Times New Roman" w:cs="Times New Roman"/>
          <w:color w:val="000000" w:themeColor="text1"/>
        </w:rPr>
        <w:t xml:space="preserve"> </w:t>
      </w:r>
      <w:proofErr w:type="spellStart"/>
      <w:r w:rsidRPr="00F00993">
        <w:rPr>
          <w:rFonts w:ascii="Times New Roman" w:hAnsi="Times New Roman" w:cs="Times New Roman"/>
          <w:color w:val="000000" w:themeColor="text1"/>
        </w:rPr>
        <w:t>Journal</w:t>
      </w:r>
      <w:proofErr w:type="spellEnd"/>
      <w:r w:rsidRPr="00F00993">
        <w:rPr>
          <w:rFonts w:ascii="Times New Roman" w:hAnsi="Times New Roman" w:cs="Times New Roman"/>
          <w:color w:val="000000" w:themeColor="text1"/>
        </w:rPr>
        <w:t xml:space="preserve"> </w:t>
      </w:r>
      <w:proofErr w:type="spellStart"/>
      <w:r w:rsidRPr="00F00993">
        <w:rPr>
          <w:rFonts w:ascii="Times New Roman" w:hAnsi="Times New Roman" w:cs="Times New Roman"/>
          <w:color w:val="000000" w:themeColor="text1"/>
        </w:rPr>
        <w:t>of</w:t>
      </w:r>
      <w:proofErr w:type="spellEnd"/>
      <w:r w:rsidRPr="00F00993">
        <w:rPr>
          <w:rFonts w:ascii="Times New Roman" w:hAnsi="Times New Roman" w:cs="Times New Roman"/>
          <w:color w:val="000000" w:themeColor="text1"/>
        </w:rPr>
        <w:t xml:space="preserve"> </w:t>
      </w:r>
      <w:proofErr w:type="spellStart"/>
      <w:r w:rsidRPr="00F00993">
        <w:rPr>
          <w:rFonts w:ascii="Times New Roman" w:hAnsi="Times New Roman" w:cs="Times New Roman"/>
          <w:color w:val="000000" w:themeColor="text1"/>
        </w:rPr>
        <w:t>Scientific</w:t>
      </w:r>
      <w:proofErr w:type="spellEnd"/>
      <w:r w:rsidRPr="00F00993">
        <w:rPr>
          <w:rFonts w:ascii="Times New Roman" w:hAnsi="Times New Roman" w:cs="Times New Roman"/>
          <w:color w:val="000000" w:themeColor="text1"/>
        </w:rPr>
        <w:t xml:space="preserve"> </w:t>
      </w:r>
      <w:proofErr w:type="spellStart"/>
      <w:proofErr w:type="gramStart"/>
      <w:r w:rsidRPr="00F00993">
        <w:rPr>
          <w:rFonts w:ascii="Times New Roman" w:hAnsi="Times New Roman" w:cs="Times New Roman"/>
          <w:color w:val="000000" w:themeColor="text1"/>
        </w:rPr>
        <w:t>Research</w:t>
      </w:r>
      <w:proofErr w:type="spellEnd"/>
      <w:r w:rsidRPr="00F00993">
        <w:rPr>
          <w:rFonts w:ascii="Times New Roman" w:hAnsi="Times New Roman" w:cs="Times New Roman"/>
          <w:color w:val="000000" w:themeColor="text1"/>
        </w:rPr>
        <w:t xml:space="preserve"> ,</w:t>
      </w:r>
      <w:proofErr w:type="gramEnd"/>
      <w:r w:rsidRPr="00F00993">
        <w:rPr>
          <w:rFonts w:ascii="Times New Roman" w:hAnsi="Times New Roman" w:cs="Times New Roman"/>
          <w:color w:val="000000" w:themeColor="text1"/>
        </w:rPr>
        <w:t xml:space="preserve"> 28-50.</w:t>
      </w:r>
    </w:p>
    <w:p w14:paraId="29C54265"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F90E1A1" w14:textId="11871E5E" w:rsidR="00DF4622" w:rsidRPr="00F00993" w:rsidRDefault="00DF4622" w:rsidP="00DF4622">
      <w:pPr>
        <w:spacing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rPr>
        <w:lastRenderedPageBreak/>
        <w:t>[13]</w:t>
      </w:r>
      <w:r w:rsidR="000A449D"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rPr>
        <w:t xml:space="preserve">Hélio Henrique Cunha Pinheiro - Sistema para Detecção e Diagnóstico de Falhas em Motores Elétricos de </w:t>
      </w:r>
      <w:proofErr w:type="spellStart"/>
      <w:r w:rsidRPr="00F00993">
        <w:rPr>
          <w:rFonts w:ascii="Times New Roman" w:hAnsi="Times New Roman" w:cs="Times New Roman"/>
          <w:color w:val="000000" w:themeColor="text1"/>
        </w:rPr>
        <w:t>InduçãoUtilizando</w:t>
      </w:r>
      <w:proofErr w:type="spellEnd"/>
      <w:r w:rsidRPr="00F00993">
        <w:rPr>
          <w:rFonts w:ascii="Times New Roman" w:hAnsi="Times New Roman" w:cs="Times New Roman"/>
          <w:color w:val="000000" w:themeColor="text1"/>
        </w:rPr>
        <w:t xml:space="preserve"> Lógica </w:t>
      </w:r>
      <w:proofErr w:type="spellStart"/>
      <w:r w:rsidRPr="00F00993">
        <w:rPr>
          <w:rFonts w:ascii="Times New Roman" w:hAnsi="Times New Roman" w:cs="Times New Roman"/>
          <w:color w:val="000000" w:themeColor="text1"/>
        </w:rPr>
        <w:t>Fuzzy</w:t>
      </w:r>
      <w:proofErr w:type="spellEnd"/>
      <w:r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lang w:val="en-US"/>
        </w:rPr>
        <w:t>Natal (RN), UFRN2011</w:t>
      </w:r>
    </w:p>
    <w:p w14:paraId="442C9529"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7D631E28" w14:textId="7458E647" w:rsidR="00DF4622" w:rsidRPr="00F00993" w:rsidRDefault="00DF4622" w:rsidP="00DF4622">
      <w:pPr>
        <w:spacing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[14]</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ISERMANN, </w:t>
      </w:r>
      <w:proofErr w:type="spellStart"/>
      <w:proofErr w:type="gramStart"/>
      <w:r w:rsidRPr="00F00993">
        <w:rPr>
          <w:rFonts w:ascii="Times New Roman" w:hAnsi="Times New Roman" w:cs="Times New Roman"/>
          <w:color w:val="000000" w:themeColor="text1"/>
          <w:lang w:val="en-US"/>
        </w:rPr>
        <w:t>Rolf,Fault</w:t>
      </w:r>
      <w:proofErr w:type="spellEnd"/>
      <w:proofErr w:type="gramEnd"/>
      <w:r w:rsidRPr="00F00993">
        <w:rPr>
          <w:rFonts w:ascii="Times New Roman" w:hAnsi="Times New Roman" w:cs="Times New Roman"/>
          <w:color w:val="000000" w:themeColor="text1"/>
          <w:lang w:val="en-US"/>
        </w:rPr>
        <w:t>-Diagnosis Systems: An Introduction from Fault Detection to Fault Tolerance. Berlin, 2006.</w:t>
      </w:r>
    </w:p>
    <w:p w14:paraId="5E88E3AF"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49393DB"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[15] Rajkumar </w:t>
      </w:r>
      <w:proofErr w:type="spellStart"/>
      <w:r w:rsidRPr="00F00993">
        <w:rPr>
          <w:rFonts w:ascii="Times New Roman" w:hAnsi="Times New Roman" w:cs="Times New Roman"/>
          <w:color w:val="000000" w:themeColor="text1"/>
          <w:sz w:val="22"/>
          <w:szCs w:val="22"/>
          <w:lang w:val="en-US"/>
        </w:rPr>
        <w:t>Buyya</w:t>
      </w:r>
      <w:proofErr w:type="spellEnd"/>
      <w:r w:rsidRPr="00F00993">
        <w:rPr>
          <w:rFonts w:ascii="Times New Roman" w:hAnsi="Times New Roman" w:cs="Times New Roman"/>
          <w:color w:val="000000" w:themeColor="text1"/>
          <w:sz w:val="22"/>
          <w:szCs w:val="22"/>
          <w:lang w:val="en-US"/>
        </w:rPr>
        <w:t xml:space="preserve"> e </w:t>
      </w:r>
      <w:proofErr w:type="spellStart"/>
      <w:r w:rsidRPr="00F00993">
        <w:rPr>
          <w:rFonts w:ascii="Times New Roman" w:hAnsi="Times New Roman" w:cs="Times New Roman"/>
          <w:color w:val="000000" w:themeColor="text1"/>
          <w:sz w:val="22"/>
          <w:szCs w:val="22"/>
          <w:lang w:val="en-US"/>
        </w:rPr>
        <w:t>Kotagiri</w:t>
      </w:r>
      <w:proofErr w:type="spellEnd"/>
      <w:r w:rsidRPr="00F00993">
        <w:rPr>
          <w:rFonts w:ascii="Times New Roman" w:hAnsi="Times New Roman" w:cs="Times New Roman"/>
          <w:color w:val="000000" w:themeColor="text1"/>
          <w:sz w:val="22"/>
          <w:szCs w:val="22"/>
          <w:lang w:val="en-US"/>
        </w:rPr>
        <w:t xml:space="preserve"> </w:t>
      </w:r>
      <w:proofErr w:type="spellStart"/>
      <w:proofErr w:type="gramStart"/>
      <w:r w:rsidRPr="00F00993">
        <w:rPr>
          <w:rFonts w:ascii="Times New Roman" w:hAnsi="Times New Roman" w:cs="Times New Roman"/>
          <w:color w:val="000000" w:themeColor="text1"/>
          <w:sz w:val="22"/>
          <w:szCs w:val="22"/>
          <w:lang w:val="en-US"/>
        </w:rPr>
        <w:t>Ramamohanarao</w:t>
      </w:r>
      <w:proofErr w:type="spellEnd"/>
      <w:r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b/>
          <w:bCs/>
          <w:color w:val="000000" w:themeColor="text1"/>
          <w:sz w:val="22"/>
          <w:szCs w:val="22"/>
          <w:lang w:val="en-US"/>
        </w:rPr>
        <w:t>Big</w:t>
      </w:r>
      <w:proofErr w:type="gramEnd"/>
      <w:r w:rsidRPr="00F00993">
        <w:rPr>
          <w:rFonts w:ascii="Times New Roman" w:hAnsi="Times New Roman" w:cs="Times New Roman"/>
          <w:b/>
          <w:bCs/>
          <w:color w:val="000000" w:themeColor="text1"/>
          <w:sz w:val="22"/>
          <w:szCs w:val="22"/>
          <w:lang w:val="en-US"/>
        </w:rPr>
        <w:t xml:space="preserve"> Data Analytics = Machine Learning + Cloud Computing</w:t>
      </w:r>
      <w:r w:rsidRPr="00F00993">
        <w:rPr>
          <w:rFonts w:ascii="Times New Roman" w:hAnsi="Times New Roman" w:cs="Times New Roman"/>
          <w:color w:val="000000" w:themeColor="text1"/>
          <w:sz w:val="22"/>
          <w:szCs w:val="22"/>
          <w:lang w:val="en-US"/>
        </w:rPr>
        <w:t xml:space="preserve"> , University of Melbourne  January 2016</w:t>
      </w:r>
    </w:p>
    <w:p w14:paraId="6C9C05E2"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89A9A53" w14:textId="29EE01BD"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[16]</w:t>
      </w:r>
      <w:r w:rsidR="000A449D"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color w:val="000000" w:themeColor="text1"/>
          <w:sz w:val="22"/>
          <w:szCs w:val="22"/>
          <w:lang w:val="en-US"/>
        </w:rPr>
        <w:t xml:space="preserve">Daniel Larose and Chantal Larose, </w:t>
      </w:r>
      <w:r w:rsidRPr="00F00993">
        <w:rPr>
          <w:rFonts w:ascii="Times New Roman" w:hAnsi="Times New Roman" w:cs="Times New Roman"/>
          <w:b/>
          <w:bCs/>
          <w:color w:val="000000" w:themeColor="text1"/>
          <w:sz w:val="22"/>
          <w:szCs w:val="22"/>
          <w:lang w:val="en-US"/>
        </w:rPr>
        <w:t>Discovering Knowledge in Data: An Introduction to Data Mining</w:t>
      </w:r>
      <w:r w:rsidRPr="00F00993">
        <w:rPr>
          <w:rFonts w:ascii="Times New Roman" w:hAnsi="Times New Roman" w:cs="Times New Roman"/>
          <w:color w:val="000000" w:themeColor="text1"/>
          <w:sz w:val="22"/>
          <w:szCs w:val="22"/>
          <w:lang w:val="en-US"/>
        </w:rPr>
        <w:t xml:space="preserve">, John Wiley &amp; Sons, 2014. </w:t>
      </w:r>
    </w:p>
    <w:p w14:paraId="1E1F394C"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2EE5D59A" w14:textId="736922CE"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[17] Jiawei Han, Micheline </w:t>
      </w:r>
      <w:proofErr w:type="spellStart"/>
      <w:r w:rsidRPr="00F00993">
        <w:rPr>
          <w:rFonts w:ascii="Times New Roman" w:hAnsi="Times New Roman" w:cs="Times New Roman"/>
          <w:color w:val="000000" w:themeColor="text1"/>
          <w:sz w:val="22"/>
          <w:szCs w:val="22"/>
          <w:lang w:val="en-US"/>
        </w:rPr>
        <w:t>Kamber</w:t>
      </w:r>
      <w:proofErr w:type="spellEnd"/>
      <w:r w:rsidRPr="00F00993">
        <w:rPr>
          <w:rFonts w:ascii="Times New Roman" w:hAnsi="Times New Roman" w:cs="Times New Roman"/>
          <w:color w:val="000000" w:themeColor="text1"/>
          <w:sz w:val="22"/>
          <w:szCs w:val="22"/>
          <w:lang w:val="en-US"/>
        </w:rPr>
        <w:t xml:space="preserve"> and Jian Pei, </w:t>
      </w:r>
      <w:r w:rsidRPr="00F00993">
        <w:rPr>
          <w:rFonts w:ascii="Times New Roman" w:hAnsi="Times New Roman" w:cs="Times New Roman"/>
          <w:b/>
          <w:bCs/>
          <w:color w:val="000000" w:themeColor="text1"/>
          <w:sz w:val="22"/>
          <w:szCs w:val="22"/>
          <w:lang w:val="en-US"/>
        </w:rPr>
        <w:t>Data Mining Concepts and Techniques 3rd Edition</w:t>
      </w:r>
      <w:r w:rsidRPr="00F00993">
        <w:rPr>
          <w:rFonts w:ascii="Times New Roman" w:hAnsi="Times New Roman" w:cs="Times New Roman"/>
          <w:color w:val="000000" w:themeColor="text1"/>
          <w:sz w:val="22"/>
          <w:szCs w:val="22"/>
          <w:lang w:val="en-US"/>
        </w:rPr>
        <w:t>, Elsevier Inc., 2012</w:t>
      </w:r>
    </w:p>
    <w:p w14:paraId="4240493D"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7469043" w14:textId="2AC57652"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[18]</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Arthur Samuel, Some Studies in Machine Learning Using the Game of Checkers, IBM Journal of Research and Development July 1959</w:t>
      </w:r>
    </w:p>
    <w:p w14:paraId="291931C8"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6979E85" w14:textId="76562C6C"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[19] Tom M. Mitchell, </w:t>
      </w:r>
      <w:r w:rsidRPr="00F00993">
        <w:rPr>
          <w:rFonts w:ascii="Times New Roman" w:hAnsi="Times New Roman" w:cs="Times New Roman"/>
          <w:b/>
          <w:bCs/>
          <w:color w:val="000000" w:themeColor="text1"/>
          <w:sz w:val="22"/>
          <w:szCs w:val="22"/>
          <w:lang w:val="en-US"/>
        </w:rPr>
        <w:t>Machine Learning</w:t>
      </w:r>
      <w:r w:rsidRPr="00F00993">
        <w:rPr>
          <w:rFonts w:ascii="Times New Roman" w:hAnsi="Times New Roman" w:cs="Times New Roman"/>
          <w:color w:val="000000" w:themeColor="text1"/>
          <w:sz w:val="22"/>
          <w:szCs w:val="22"/>
          <w:lang w:val="en-US"/>
        </w:rPr>
        <w:t>, McGraw-Hill Science, 1997</w:t>
      </w:r>
    </w:p>
    <w:p w14:paraId="41A93E7D"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4CF2A03"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[20] Kevin P. Murphy, </w:t>
      </w:r>
      <w:r w:rsidRPr="00F00993">
        <w:rPr>
          <w:rFonts w:ascii="Times New Roman" w:hAnsi="Times New Roman" w:cs="Times New Roman"/>
          <w:b/>
          <w:bCs/>
          <w:color w:val="000000" w:themeColor="text1"/>
          <w:sz w:val="22"/>
          <w:szCs w:val="22"/>
          <w:lang w:val="en-US"/>
        </w:rPr>
        <w:t>Machine Learning, A Probabilistic Perspective</w:t>
      </w:r>
      <w:r w:rsidRPr="00F00993">
        <w:rPr>
          <w:rFonts w:ascii="Times New Roman" w:hAnsi="Times New Roman" w:cs="Times New Roman"/>
          <w:color w:val="000000" w:themeColor="text1"/>
          <w:sz w:val="22"/>
          <w:szCs w:val="22"/>
          <w:lang w:val="en-US"/>
        </w:rPr>
        <w:t xml:space="preserve">, Kevin P. Murphy, The MIT Press, 2012. </w:t>
      </w:r>
    </w:p>
    <w:p w14:paraId="6A8B7E71"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047EAE97"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[21] Christopher M. Bishop, </w:t>
      </w:r>
      <w:r w:rsidRPr="00F00993">
        <w:rPr>
          <w:rFonts w:ascii="Times New Roman" w:hAnsi="Times New Roman" w:cs="Times New Roman"/>
          <w:b/>
          <w:bCs/>
          <w:color w:val="000000" w:themeColor="text1"/>
          <w:sz w:val="22"/>
          <w:szCs w:val="22"/>
          <w:lang w:val="en-US"/>
        </w:rPr>
        <w:t>Pattern Recognition and Machine Learning</w:t>
      </w:r>
      <w:r w:rsidRPr="00F00993">
        <w:rPr>
          <w:rFonts w:ascii="Times New Roman" w:hAnsi="Times New Roman" w:cs="Times New Roman"/>
          <w:color w:val="000000" w:themeColor="text1"/>
          <w:sz w:val="22"/>
          <w:szCs w:val="22"/>
          <w:lang w:val="en-US"/>
        </w:rPr>
        <w:t xml:space="preserve">, Springer, 2006. </w:t>
      </w:r>
    </w:p>
    <w:p w14:paraId="0AFC7BCC"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32609A5" w14:textId="62F3271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[22] Noam Nisan and Shimon </w:t>
      </w:r>
      <w:proofErr w:type="spellStart"/>
      <w:r w:rsidRPr="00F00993">
        <w:rPr>
          <w:rFonts w:ascii="Times New Roman" w:hAnsi="Times New Roman" w:cs="Times New Roman"/>
          <w:color w:val="000000" w:themeColor="text1"/>
          <w:sz w:val="22"/>
          <w:szCs w:val="22"/>
          <w:lang w:val="en-US"/>
        </w:rPr>
        <w:t>Schocken</w:t>
      </w:r>
      <w:proofErr w:type="spellEnd"/>
      <w:r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b/>
          <w:bCs/>
          <w:color w:val="000000" w:themeColor="text1"/>
          <w:sz w:val="22"/>
          <w:szCs w:val="22"/>
          <w:lang w:val="en-US"/>
        </w:rPr>
        <w:t>The Element of Computing Systems Building a Modern Computer from First Principles</w:t>
      </w:r>
      <w:r w:rsidRPr="00F00993">
        <w:rPr>
          <w:rFonts w:ascii="Times New Roman" w:hAnsi="Times New Roman" w:cs="Times New Roman"/>
          <w:color w:val="000000" w:themeColor="text1"/>
          <w:sz w:val="22"/>
          <w:szCs w:val="22"/>
          <w:lang w:val="en-US"/>
        </w:rPr>
        <w:t xml:space="preserve">, MIT press 2005 </w:t>
      </w:r>
    </w:p>
    <w:p w14:paraId="354CABD3" w14:textId="77777777" w:rsidR="00DF4622" w:rsidRPr="00F00993"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B663B82" w14:textId="0EFD63E5"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[23]</w:t>
      </w:r>
      <w:r w:rsidR="000A449D"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b/>
          <w:bCs/>
          <w:color w:val="000000" w:themeColor="text1"/>
          <w:sz w:val="22"/>
          <w:szCs w:val="22"/>
          <w:lang w:val="en-US"/>
        </w:rPr>
        <w:t>IBM KNOWLEDGE CENTER</w:t>
      </w:r>
      <w:r w:rsidRPr="00F00993">
        <w:rPr>
          <w:rFonts w:ascii="Times New Roman" w:hAnsi="Times New Roman" w:cs="Times New Roman"/>
          <w:color w:val="000000" w:themeColor="text1"/>
          <w:sz w:val="22"/>
          <w:szCs w:val="22"/>
          <w:lang w:val="en-US"/>
        </w:rPr>
        <w:t xml:space="preserve">  </w:t>
      </w:r>
      <w:r w:rsidR="00D914BF" w:rsidRPr="00F00993">
        <w:rPr>
          <w:color w:val="000000" w:themeColor="text1"/>
          <w:rPrChange w:id="8121" w:author="Jacyeude Araújo" w:date="2019-10-02T13:03:00Z">
            <w:rPr/>
          </w:rPrChange>
        </w:rPr>
        <w:fldChar w:fldCharType="begin"/>
      </w:r>
      <w:r w:rsidR="00D914BF" w:rsidRPr="00F00993">
        <w:rPr>
          <w:color w:val="000000" w:themeColor="text1"/>
          <w:lang w:val="en-US"/>
          <w:rPrChange w:id="8122" w:author="Jacyeude Araújo" w:date="2019-10-02T13:03:00Z">
            <w:rPr/>
          </w:rPrChange>
        </w:rPr>
        <w:instrText xml:space="preserve"> HYPERLINK "https://www.ibm.com/support/knowledgecenter/en" </w:instrText>
      </w:r>
      <w:r w:rsidR="00D914BF" w:rsidRPr="00F00993">
        <w:rPr>
          <w:rPrChange w:id="8123" w:author="Jacyeude Araújo" w:date="2019-10-02T13:03:00Z">
            <w:rPr>
              <w:rStyle w:val="Hyperlink"/>
              <w:rFonts w:ascii="Times New Roman" w:hAnsi="Times New Roman" w:cs="Times New Roman"/>
              <w:color w:val="000000" w:themeColor="text1"/>
              <w:sz w:val="22"/>
              <w:szCs w:val="22"/>
              <w:lang w:val="en-US"/>
            </w:rPr>
          </w:rPrChange>
        </w:rPr>
        <w:fldChar w:fldCharType="separate"/>
      </w:r>
      <w:r w:rsidRPr="00F00993">
        <w:rPr>
          <w:rStyle w:val="Hyperlink"/>
          <w:rFonts w:ascii="Times New Roman" w:hAnsi="Times New Roman" w:cs="Times New Roman"/>
          <w:color w:val="000000" w:themeColor="text1"/>
          <w:sz w:val="22"/>
          <w:szCs w:val="22"/>
          <w:lang w:val="en-US"/>
        </w:rPr>
        <w:t>https://www.ibm.com/support/knowledgecenter/en</w:t>
      </w:r>
      <w:r w:rsidR="00D914BF" w:rsidRPr="00F00993">
        <w:rPr>
          <w:rStyle w:val="Hyperlink"/>
          <w:rFonts w:ascii="Times New Roman" w:hAnsi="Times New Roman" w:cs="Times New Roman"/>
          <w:color w:val="000000" w:themeColor="text1"/>
          <w:sz w:val="22"/>
          <w:szCs w:val="22"/>
          <w:lang w:val="en-US"/>
          <w:rPrChange w:id="8124" w:author="Jacyeude Araújo" w:date="2019-10-02T13:03:00Z">
            <w:rPr>
              <w:rStyle w:val="Hyperlink"/>
              <w:rFonts w:ascii="Times New Roman" w:hAnsi="Times New Roman" w:cs="Times New Roman"/>
              <w:color w:val="000000" w:themeColor="text1"/>
              <w:sz w:val="22"/>
              <w:szCs w:val="22"/>
              <w:lang w:val="en-US"/>
            </w:rPr>
          </w:rPrChange>
        </w:rPr>
        <w:fldChar w:fldCharType="end"/>
      </w:r>
    </w:p>
    <w:p w14:paraId="3C05BDD9"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350FC95" w14:textId="41EF28CF"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[24]</w:t>
      </w:r>
      <w:r w:rsidR="000A449D"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color w:val="000000" w:themeColor="text1"/>
          <w:sz w:val="22"/>
          <w:szCs w:val="22"/>
          <w:lang w:val="en-US"/>
        </w:rPr>
        <w:t xml:space="preserve">REDBOOK IBM, </w:t>
      </w:r>
      <w:r w:rsidRPr="00F00993">
        <w:rPr>
          <w:rFonts w:ascii="Times New Roman" w:hAnsi="Times New Roman" w:cs="Times New Roman"/>
          <w:b/>
          <w:bCs/>
          <w:color w:val="000000" w:themeColor="text1"/>
          <w:sz w:val="22"/>
          <w:szCs w:val="22"/>
          <w:lang w:val="en-US"/>
        </w:rPr>
        <w:t>Cloud Object Storage as a Service IBM Cloud Object Storage from Theory to Practice</w:t>
      </w:r>
      <w:r w:rsidRPr="00F00993">
        <w:rPr>
          <w:rFonts w:ascii="Times New Roman" w:hAnsi="Times New Roman" w:cs="Times New Roman"/>
          <w:color w:val="000000" w:themeColor="text1"/>
          <w:sz w:val="22"/>
          <w:szCs w:val="22"/>
          <w:lang w:val="en-US"/>
        </w:rPr>
        <w:t>. March 2017, International Technical Support Organization, Copyright International Business Machines Corporation 2017.</w:t>
      </w:r>
    </w:p>
    <w:p w14:paraId="14F6B64D"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57BC571A"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[25] Han, J. and </w:t>
      </w:r>
      <w:proofErr w:type="spellStart"/>
      <w:r w:rsidRPr="00F00993">
        <w:rPr>
          <w:rFonts w:ascii="Times New Roman" w:hAnsi="Times New Roman" w:cs="Times New Roman"/>
          <w:color w:val="000000" w:themeColor="text1"/>
          <w:sz w:val="22"/>
          <w:szCs w:val="22"/>
          <w:lang w:val="en-US"/>
        </w:rPr>
        <w:t>Kamber</w:t>
      </w:r>
      <w:proofErr w:type="spellEnd"/>
      <w:r w:rsidRPr="00F00993">
        <w:rPr>
          <w:rFonts w:ascii="Times New Roman" w:hAnsi="Times New Roman" w:cs="Times New Roman"/>
          <w:color w:val="000000" w:themeColor="text1"/>
          <w:sz w:val="22"/>
          <w:szCs w:val="22"/>
          <w:lang w:val="en-US"/>
        </w:rPr>
        <w:t xml:space="preserve">, </w:t>
      </w:r>
      <w:proofErr w:type="gramStart"/>
      <w:r w:rsidRPr="00F00993">
        <w:rPr>
          <w:rFonts w:ascii="Times New Roman" w:hAnsi="Times New Roman" w:cs="Times New Roman"/>
          <w:color w:val="000000" w:themeColor="text1"/>
          <w:sz w:val="22"/>
          <w:szCs w:val="22"/>
          <w:lang w:val="en-US"/>
        </w:rPr>
        <w:t>M.( 2006</w:t>
      </w:r>
      <w:proofErr w:type="gramEnd"/>
      <w:r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b/>
          <w:bCs/>
          <w:color w:val="000000" w:themeColor="text1"/>
          <w:sz w:val="22"/>
          <w:szCs w:val="22"/>
          <w:lang w:val="en-US"/>
        </w:rPr>
        <w:t>Data Mining: Concepts and Techniques</w:t>
      </w:r>
      <w:r w:rsidRPr="00F00993">
        <w:rPr>
          <w:rFonts w:ascii="Times New Roman" w:hAnsi="Times New Roman" w:cs="Times New Roman"/>
          <w:color w:val="000000" w:themeColor="text1"/>
          <w:sz w:val="22"/>
          <w:szCs w:val="22"/>
          <w:lang w:val="en-US"/>
        </w:rPr>
        <w:t>. Morgan Kaufmann Publishers</w:t>
      </w:r>
    </w:p>
    <w:p w14:paraId="6F6663F3"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38CBB129" w14:textId="18B3B9E4"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[26]</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Gartner's Magic Quadrant, </w:t>
      </w:r>
      <w:r w:rsidR="00D914BF" w:rsidRPr="00F00993">
        <w:rPr>
          <w:color w:val="000000" w:themeColor="text1"/>
          <w:rPrChange w:id="8125" w:author="Jacyeude Araújo" w:date="2019-10-02T13:03:00Z">
            <w:rPr/>
          </w:rPrChange>
        </w:rPr>
        <w:fldChar w:fldCharType="begin"/>
      </w:r>
      <w:r w:rsidR="00D914BF" w:rsidRPr="00F00993">
        <w:rPr>
          <w:color w:val="000000" w:themeColor="text1"/>
          <w:lang w:val="en-US"/>
          <w:rPrChange w:id="8126" w:author="Jacyeude Araújo" w:date="2019-10-02T13:03:00Z">
            <w:rPr/>
          </w:rPrChange>
        </w:rPr>
        <w:instrText xml:space="preserve"> HYPERLINK "https://www.bmc.com/blogs/gartner-magicquadrant-" </w:instrText>
      </w:r>
      <w:r w:rsidR="00D914BF" w:rsidRPr="00F00993">
        <w:rPr>
          <w:rPrChange w:id="8127" w:author="Jacyeude Araújo" w:date="2019-10-02T13:03:00Z">
            <w:rPr>
              <w:rStyle w:val="Hyperlink"/>
              <w:rFonts w:ascii="Times New Roman" w:hAnsi="Times New Roman" w:cs="Times New Roman"/>
              <w:color w:val="000000" w:themeColor="text1"/>
              <w:lang w:val="en-US"/>
            </w:rPr>
          </w:rPrChange>
        </w:rPr>
        <w:fldChar w:fldCharType="separate"/>
      </w:r>
      <w:r w:rsidRPr="00F00993">
        <w:rPr>
          <w:rStyle w:val="Hyperlink"/>
          <w:rFonts w:ascii="Times New Roman" w:hAnsi="Times New Roman" w:cs="Times New Roman"/>
          <w:color w:val="000000" w:themeColor="text1"/>
          <w:lang w:val="en-US"/>
        </w:rPr>
        <w:t>https://www.bmc.com/blogs/gartner-magicquadrant-</w:t>
      </w:r>
      <w:r w:rsidR="00D914BF" w:rsidRPr="00F00993">
        <w:rPr>
          <w:rStyle w:val="Hyperlink"/>
          <w:rFonts w:ascii="Times New Roman" w:hAnsi="Times New Roman" w:cs="Times New Roman"/>
          <w:color w:val="000000" w:themeColor="text1"/>
          <w:lang w:val="en-US"/>
          <w:rPrChange w:id="8128" w:author="Jacyeude Araújo" w:date="2019-10-02T13:03:00Z">
            <w:rPr>
              <w:rStyle w:val="Hyperlink"/>
              <w:rFonts w:ascii="Times New Roman" w:hAnsi="Times New Roman" w:cs="Times New Roman"/>
              <w:color w:val="000000" w:themeColor="text1"/>
              <w:lang w:val="en-US"/>
            </w:rPr>
          </w:rPrChange>
        </w:rPr>
        <w:fldChar w:fldCharType="end"/>
      </w:r>
      <w:r w:rsidRPr="00F00993">
        <w:rPr>
          <w:rFonts w:ascii="Times New Roman" w:hAnsi="Times New Roman" w:cs="Times New Roman"/>
          <w:color w:val="000000" w:themeColor="text1"/>
          <w:lang w:val="en-US"/>
        </w:rPr>
        <w:t xml:space="preserve"> cloud-</w:t>
      </w:r>
      <w:proofErr w:type="spellStart"/>
      <w:r w:rsidRPr="00F00993">
        <w:rPr>
          <w:rFonts w:ascii="Times New Roman" w:hAnsi="Times New Roman" w:cs="Times New Roman"/>
          <w:color w:val="000000" w:themeColor="text1"/>
          <w:lang w:val="en-US"/>
        </w:rPr>
        <w:t>iaas</w:t>
      </w:r>
      <w:proofErr w:type="spellEnd"/>
      <w:r w:rsidRPr="00F00993">
        <w:rPr>
          <w:rFonts w:ascii="Times New Roman" w:hAnsi="Times New Roman" w:cs="Times New Roman"/>
          <w:color w:val="000000" w:themeColor="text1"/>
          <w:lang w:val="en-US"/>
        </w:rPr>
        <w:t>/</w:t>
      </w:r>
    </w:p>
    <w:p w14:paraId="7958510D"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C2A53C9"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rPr>
        <w:t xml:space="preserve">[27] IBM Systems </w:t>
      </w:r>
      <w:proofErr w:type="spellStart"/>
      <w:r w:rsidRPr="00F00993">
        <w:rPr>
          <w:rFonts w:ascii="Times New Roman" w:hAnsi="Times New Roman" w:cs="Times New Roman"/>
          <w:color w:val="000000" w:themeColor="text1"/>
        </w:rPr>
        <w:t>and</w:t>
      </w:r>
      <w:proofErr w:type="spellEnd"/>
      <w:r w:rsidRPr="00F00993">
        <w:rPr>
          <w:rFonts w:ascii="Times New Roman" w:hAnsi="Times New Roman" w:cs="Times New Roman"/>
          <w:color w:val="000000" w:themeColor="text1"/>
        </w:rPr>
        <w:t xml:space="preserve"> Technology, </w:t>
      </w:r>
      <w:r w:rsidRPr="00F00993">
        <w:rPr>
          <w:rFonts w:ascii="Times New Roman" w:hAnsi="Times New Roman" w:cs="Times New Roman"/>
          <w:b/>
          <w:bCs/>
          <w:color w:val="000000" w:themeColor="text1"/>
        </w:rPr>
        <w:t>Watson – Um Sistema Projetado para Respostas O futuro do design de sistemas otimizados para carga de trabalho</w:t>
      </w:r>
      <w:r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lang w:val="en-US"/>
        </w:rPr>
        <w:t>2011</w:t>
      </w:r>
    </w:p>
    <w:p w14:paraId="0EDD2DCC"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5632B48A"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[28] Peter Harrington, </w:t>
      </w:r>
      <w:r w:rsidRPr="00F00993">
        <w:rPr>
          <w:rFonts w:ascii="Times New Roman" w:hAnsi="Times New Roman" w:cs="Times New Roman"/>
          <w:b/>
          <w:bCs/>
          <w:color w:val="000000" w:themeColor="text1"/>
          <w:sz w:val="22"/>
          <w:szCs w:val="22"/>
          <w:lang w:val="en-US"/>
        </w:rPr>
        <w:t>Machine learning in Action</w:t>
      </w:r>
      <w:r w:rsidRPr="00F00993">
        <w:rPr>
          <w:rFonts w:ascii="Times New Roman" w:hAnsi="Times New Roman" w:cs="Times New Roman"/>
          <w:color w:val="000000" w:themeColor="text1"/>
          <w:sz w:val="22"/>
          <w:szCs w:val="22"/>
          <w:lang w:val="en-US"/>
        </w:rPr>
        <w:t xml:space="preserve">, Manning Publications, 2012. </w:t>
      </w:r>
    </w:p>
    <w:p w14:paraId="7244EC45" w14:textId="77777777" w:rsidR="00DF4622" w:rsidRPr="00F00993" w:rsidRDefault="00DF4622" w:rsidP="00DF4622">
      <w:pPr>
        <w:spacing w:line="276" w:lineRule="auto"/>
        <w:jc w:val="both"/>
        <w:rPr>
          <w:rFonts w:ascii="Times New Roman" w:hAnsi="Times New Roman" w:cs="Times New Roman"/>
          <w:color w:val="000000" w:themeColor="text1"/>
          <w:lang w:val="en-US"/>
        </w:rPr>
      </w:pPr>
    </w:p>
    <w:p w14:paraId="5929009C" w14:textId="39ACC309"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lang w:val="en-US"/>
        </w:rPr>
        <w:t>[29]</w:t>
      </w:r>
      <w:r w:rsidR="000A449D"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lang w:val="en-US"/>
        </w:rPr>
        <w:t xml:space="preserve">IBM SPSS Modeler 18.0 </w:t>
      </w:r>
      <w:r w:rsidRPr="00F00993">
        <w:rPr>
          <w:rFonts w:ascii="Times New Roman" w:hAnsi="Times New Roman" w:cs="Times New Roman"/>
          <w:b/>
          <w:bCs/>
          <w:color w:val="000000" w:themeColor="text1"/>
          <w:lang w:val="en-US"/>
        </w:rPr>
        <w:t>Applications Guide</w:t>
      </w:r>
      <w:r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rPr>
        <w:t>IBM</w:t>
      </w:r>
    </w:p>
    <w:p w14:paraId="15095018"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21526005" w14:textId="33C30889" w:rsidR="00DF4622" w:rsidRPr="00F00993" w:rsidRDefault="00DF4622" w:rsidP="00DF4622">
      <w:pPr>
        <w:autoSpaceDE w:val="0"/>
        <w:autoSpaceDN w:val="0"/>
        <w:adjustRightInd w:val="0"/>
        <w:spacing w:after="0" w:line="276" w:lineRule="auto"/>
        <w:jc w:val="both"/>
        <w:rPr>
          <w:rFonts w:ascii="Times New Roman" w:hAnsi="Times New Roman" w:cs="Times New Roman"/>
          <w:b/>
          <w:bCs/>
          <w:color w:val="000000" w:themeColor="text1"/>
        </w:rPr>
      </w:pPr>
      <w:r w:rsidRPr="00F00993">
        <w:rPr>
          <w:rFonts w:ascii="Times New Roman" w:hAnsi="Times New Roman" w:cs="Times New Roman"/>
          <w:color w:val="000000" w:themeColor="text1"/>
        </w:rPr>
        <w:t>[30]</w:t>
      </w:r>
      <w:r w:rsidR="000A449D"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rPr>
        <w:t xml:space="preserve">IBM SPSS Modeler 17 </w:t>
      </w:r>
      <w:proofErr w:type="spellStart"/>
      <w:r w:rsidRPr="00F00993">
        <w:rPr>
          <w:rFonts w:ascii="Times New Roman" w:hAnsi="Times New Roman" w:cs="Times New Roman"/>
          <w:b/>
          <w:bCs/>
          <w:color w:val="000000" w:themeColor="text1"/>
        </w:rPr>
        <w:t>Algorithms</w:t>
      </w:r>
      <w:proofErr w:type="spellEnd"/>
      <w:r w:rsidRPr="00F00993">
        <w:rPr>
          <w:rFonts w:ascii="Times New Roman" w:hAnsi="Times New Roman" w:cs="Times New Roman"/>
          <w:b/>
          <w:bCs/>
          <w:color w:val="000000" w:themeColor="text1"/>
        </w:rPr>
        <w:t xml:space="preserve"> </w:t>
      </w:r>
      <w:proofErr w:type="spellStart"/>
      <w:r w:rsidRPr="00F00993">
        <w:rPr>
          <w:rFonts w:ascii="Times New Roman" w:hAnsi="Times New Roman" w:cs="Times New Roman"/>
          <w:b/>
          <w:bCs/>
          <w:color w:val="000000" w:themeColor="text1"/>
        </w:rPr>
        <w:t>Guide</w:t>
      </w:r>
      <w:proofErr w:type="spellEnd"/>
    </w:p>
    <w:p w14:paraId="703A553D"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8E4F28F"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rPr>
        <w:t xml:space="preserve"> [31] DIEGO BONESSO </w:t>
      </w:r>
      <w:r w:rsidRPr="00F00993">
        <w:rPr>
          <w:rFonts w:ascii="Times New Roman" w:hAnsi="Times New Roman" w:cs="Times New Roman"/>
          <w:b/>
          <w:bCs/>
          <w:color w:val="000000" w:themeColor="text1"/>
        </w:rPr>
        <w:t xml:space="preserve">Estimação dos Parâmetros do Kernel em um Classificador SVM na Classificação de Imagens </w:t>
      </w:r>
      <w:proofErr w:type="spellStart"/>
      <w:r w:rsidRPr="00F00993">
        <w:rPr>
          <w:rFonts w:ascii="Times New Roman" w:hAnsi="Times New Roman" w:cs="Times New Roman"/>
          <w:b/>
          <w:bCs/>
          <w:color w:val="000000" w:themeColor="text1"/>
        </w:rPr>
        <w:t>Hiperespectrais</w:t>
      </w:r>
      <w:proofErr w:type="spellEnd"/>
      <w:r w:rsidRPr="00F00993">
        <w:rPr>
          <w:rFonts w:ascii="Times New Roman" w:hAnsi="Times New Roman" w:cs="Times New Roman"/>
          <w:b/>
          <w:bCs/>
          <w:color w:val="000000" w:themeColor="text1"/>
        </w:rPr>
        <w:t xml:space="preserve"> em uma Abordagem </w:t>
      </w:r>
      <w:proofErr w:type="spellStart"/>
      <w:r w:rsidRPr="00F00993">
        <w:rPr>
          <w:rFonts w:ascii="Times New Roman" w:hAnsi="Times New Roman" w:cs="Times New Roman"/>
          <w:b/>
          <w:bCs/>
          <w:color w:val="000000" w:themeColor="text1"/>
        </w:rPr>
        <w:t>Multiclasse</w:t>
      </w:r>
      <w:proofErr w:type="spellEnd"/>
      <w:r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lang w:val="en-US"/>
        </w:rPr>
        <w:t>UNIVERSIDADE FEDERAL DO RIO GRANDE DO SUL</w:t>
      </w:r>
    </w:p>
    <w:p w14:paraId="523A12EB"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18F49957" w14:textId="5C2B488F"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[32]</w:t>
      </w:r>
      <w:r w:rsidR="000A449D" w:rsidRPr="00F00993">
        <w:rPr>
          <w:rFonts w:ascii="Times New Roman" w:hAnsi="Times New Roman" w:cs="Times New Roman"/>
          <w:color w:val="000000" w:themeColor="text1"/>
          <w:sz w:val="22"/>
          <w:szCs w:val="22"/>
          <w:lang w:val="en-US"/>
        </w:rPr>
        <w:t xml:space="preserve"> </w:t>
      </w:r>
      <w:r w:rsidRPr="00F00993">
        <w:rPr>
          <w:rFonts w:ascii="Times New Roman" w:hAnsi="Times New Roman" w:cs="Times New Roman"/>
          <w:color w:val="000000" w:themeColor="text1"/>
          <w:sz w:val="22"/>
          <w:szCs w:val="22"/>
          <w:lang w:val="en-US"/>
        </w:rPr>
        <w:t xml:space="preserve">SAMADZADEGAN, F.; HASANI, H.; SHENK, T. </w:t>
      </w:r>
      <w:r w:rsidRPr="00F00993">
        <w:rPr>
          <w:rFonts w:ascii="Times New Roman" w:hAnsi="Times New Roman" w:cs="Times New Roman"/>
          <w:b/>
          <w:bCs/>
          <w:color w:val="000000" w:themeColor="text1"/>
          <w:sz w:val="22"/>
          <w:szCs w:val="22"/>
          <w:lang w:val="en-US"/>
        </w:rPr>
        <w:t>Simultaneous feature selection and SVM parameter determination in classification of hyperspectral imagery using Ant Colony Optimization</w:t>
      </w:r>
      <w:r w:rsidRPr="00F00993">
        <w:rPr>
          <w:rFonts w:ascii="Times New Roman" w:hAnsi="Times New Roman" w:cs="Times New Roman"/>
          <w:color w:val="000000" w:themeColor="text1"/>
          <w:sz w:val="22"/>
          <w:szCs w:val="22"/>
          <w:lang w:val="en-US"/>
        </w:rPr>
        <w:t>., 2012.</w:t>
      </w:r>
    </w:p>
    <w:p w14:paraId="7AAB5B85"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F449E97" w14:textId="0F543EA0"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rPr>
        <w:t xml:space="preserve">[33] </w:t>
      </w:r>
      <w:r w:rsidRPr="00F00993">
        <w:rPr>
          <w:rFonts w:ascii="Times New Roman" w:hAnsi="Times New Roman" w:cs="Times New Roman"/>
          <w:b/>
          <w:bCs/>
          <w:color w:val="000000" w:themeColor="text1"/>
        </w:rPr>
        <w:t xml:space="preserve">Uma Introdução às </w:t>
      </w:r>
      <w:proofErr w:type="spellStart"/>
      <w:r w:rsidRPr="00F00993">
        <w:rPr>
          <w:rFonts w:ascii="Times New Roman" w:hAnsi="Times New Roman" w:cs="Times New Roman"/>
          <w:b/>
          <w:bCs/>
          <w:color w:val="000000" w:themeColor="text1"/>
        </w:rPr>
        <w:t>Support</w:t>
      </w:r>
      <w:proofErr w:type="spellEnd"/>
      <w:r w:rsidRPr="00F00993">
        <w:rPr>
          <w:rFonts w:ascii="Times New Roman" w:hAnsi="Times New Roman" w:cs="Times New Roman"/>
          <w:b/>
          <w:bCs/>
          <w:color w:val="000000" w:themeColor="text1"/>
        </w:rPr>
        <w:t xml:space="preserve"> Vector </w:t>
      </w:r>
      <w:proofErr w:type="spellStart"/>
      <w:r w:rsidRPr="00F00993">
        <w:rPr>
          <w:rFonts w:ascii="Times New Roman" w:hAnsi="Times New Roman" w:cs="Times New Roman"/>
          <w:b/>
          <w:bCs/>
          <w:color w:val="000000" w:themeColor="text1"/>
        </w:rPr>
        <w:t>Machines</w:t>
      </w:r>
      <w:proofErr w:type="spellEnd"/>
      <w:r w:rsidRPr="00F00993">
        <w:rPr>
          <w:rFonts w:ascii="Times New Roman" w:hAnsi="Times New Roman" w:cs="Times New Roman"/>
          <w:color w:val="000000" w:themeColor="text1"/>
        </w:rPr>
        <w:t xml:space="preserve">. Ana Carolina Lorena 1 André C. P. L. F. de </w:t>
      </w:r>
      <w:proofErr w:type="gramStart"/>
      <w:r w:rsidRPr="00F00993">
        <w:rPr>
          <w:rFonts w:ascii="Times New Roman" w:hAnsi="Times New Roman" w:cs="Times New Roman"/>
          <w:color w:val="000000" w:themeColor="text1"/>
        </w:rPr>
        <w:t>Carvalho .</w:t>
      </w:r>
      <w:proofErr w:type="gramEnd"/>
      <w:r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lang w:val="en-US"/>
        </w:rPr>
        <w:t>2007</w:t>
      </w:r>
    </w:p>
    <w:p w14:paraId="5684B78F"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C82C556"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[34] A. J. </w:t>
      </w:r>
      <w:proofErr w:type="spellStart"/>
      <w:r w:rsidRPr="00F00993">
        <w:rPr>
          <w:rFonts w:ascii="Times New Roman" w:hAnsi="Times New Roman" w:cs="Times New Roman"/>
          <w:color w:val="000000" w:themeColor="text1"/>
          <w:lang w:val="en-US"/>
        </w:rPr>
        <w:t>Smola</w:t>
      </w:r>
      <w:proofErr w:type="spellEnd"/>
      <w:r w:rsidRPr="00F00993">
        <w:rPr>
          <w:rFonts w:ascii="Times New Roman" w:hAnsi="Times New Roman" w:cs="Times New Roman"/>
          <w:color w:val="000000" w:themeColor="text1"/>
          <w:lang w:val="en-US"/>
        </w:rPr>
        <w:t xml:space="preserve"> and B. </w:t>
      </w:r>
      <w:proofErr w:type="spellStart"/>
      <w:r w:rsidRPr="00F00993">
        <w:rPr>
          <w:rFonts w:ascii="Times New Roman" w:hAnsi="Times New Roman" w:cs="Times New Roman"/>
          <w:color w:val="000000" w:themeColor="text1"/>
          <w:lang w:val="en-US"/>
        </w:rPr>
        <w:t>Schölkopf</w:t>
      </w:r>
      <w:proofErr w:type="spellEnd"/>
      <w:r w:rsidRPr="00F00993">
        <w:rPr>
          <w:rFonts w:ascii="Times New Roman" w:hAnsi="Times New Roman" w:cs="Times New Roman"/>
          <w:color w:val="000000" w:themeColor="text1"/>
          <w:lang w:val="en-US"/>
        </w:rPr>
        <w:t xml:space="preserve">. </w:t>
      </w:r>
      <w:r w:rsidRPr="00F00993">
        <w:rPr>
          <w:rFonts w:ascii="Times New Roman" w:hAnsi="Times New Roman" w:cs="Times New Roman"/>
          <w:b/>
          <w:bCs/>
          <w:color w:val="000000" w:themeColor="text1"/>
          <w:lang w:val="en-US"/>
        </w:rPr>
        <w:t>Learning with Kernels</w:t>
      </w:r>
      <w:r w:rsidRPr="00F00993">
        <w:rPr>
          <w:rFonts w:ascii="Times New Roman" w:hAnsi="Times New Roman" w:cs="Times New Roman"/>
          <w:color w:val="000000" w:themeColor="text1"/>
          <w:lang w:val="en-US"/>
        </w:rPr>
        <w:t>. The MIT Press, Cambridge, MA, 2002.</w:t>
      </w:r>
    </w:p>
    <w:p w14:paraId="7FD94CA7"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E5EAFC2" w14:textId="55539691"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[35] [28] K. R. Müller, S. Mika, G. </w:t>
      </w:r>
      <w:proofErr w:type="spellStart"/>
      <w:r w:rsidRPr="00F00993">
        <w:rPr>
          <w:rFonts w:ascii="Times New Roman" w:hAnsi="Times New Roman" w:cs="Times New Roman"/>
          <w:color w:val="000000" w:themeColor="text1"/>
          <w:lang w:val="en-US"/>
        </w:rPr>
        <w:t>Rätsch</w:t>
      </w:r>
      <w:proofErr w:type="spellEnd"/>
      <w:r w:rsidRPr="00F00993">
        <w:rPr>
          <w:rFonts w:ascii="Times New Roman" w:hAnsi="Times New Roman" w:cs="Times New Roman"/>
          <w:color w:val="000000" w:themeColor="text1"/>
          <w:lang w:val="en-US"/>
        </w:rPr>
        <w:t xml:space="preserve">, K. Tsuda, and B. </w:t>
      </w:r>
      <w:proofErr w:type="spellStart"/>
      <w:r w:rsidRPr="00F00993">
        <w:rPr>
          <w:rFonts w:ascii="Times New Roman" w:hAnsi="Times New Roman" w:cs="Times New Roman"/>
          <w:color w:val="000000" w:themeColor="text1"/>
          <w:lang w:val="en-US"/>
        </w:rPr>
        <w:t>Schölkopf</w:t>
      </w:r>
      <w:proofErr w:type="spellEnd"/>
      <w:r w:rsidRPr="00F00993">
        <w:rPr>
          <w:rFonts w:ascii="Times New Roman" w:hAnsi="Times New Roman" w:cs="Times New Roman"/>
          <w:color w:val="000000" w:themeColor="text1"/>
          <w:lang w:val="en-US"/>
        </w:rPr>
        <w:t xml:space="preserve">. </w:t>
      </w:r>
      <w:r w:rsidRPr="00F00993">
        <w:rPr>
          <w:rFonts w:ascii="Times New Roman" w:hAnsi="Times New Roman" w:cs="Times New Roman"/>
          <w:b/>
          <w:bCs/>
          <w:color w:val="000000" w:themeColor="text1"/>
          <w:lang w:val="en-US"/>
        </w:rPr>
        <w:t>An introduction to kernel-based learning algorithms</w:t>
      </w:r>
      <w:r w:rsidRPr="00F00993">
        <w:rPr>
          <w:rFonts w:ascii="Times New Roman" w:hAnsi="Times New Roman" w:cs="Times New Roman"/>
          <w:color w:val="000000" w:themeColor="text1"/>
          <w:lang w:val="en-US"/>
        </w:rPr>
        <w:t xml:space="preserve">. IEEE Transactions on Neural Networks, </w:t>
      </w:r>
      <w:proofErr w:type="spellStart"/>
      <w:r w:rsidRPr="00F00993">
        <w:rPr>
          <w:rFonts w:ascii="Times New Roman" w:hAnsi="Times New Roman" w:cs="Times New Roman"/>
          <w:color w:val="000000" w:themeColor="text1"/>
          <w:lang w:val="en-US"/>
        </w:rPr>
        <w:t>Março</w:t>
      </w:r>
      <w:proofErr w:type="spellEnd"/>
      <w:r w:rsidRPr="00F00993">
        <w:rPr>
          <w:rFonts w:ascii="Times New Roman" w:hAnsi="Times New Roman" w:cs="Times New Roman"/>
          <w:color w:val="000000" w:themeColor="text1"/>
          <w:lang w:val="en-US"/>
        </w:rPr>
        <w:t xml:space="preserve"> 2001.</w:t>
      </w:r>
    </w:p>
    <w:p w14:paraId="21898084"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3141608"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[36] C. J. C. Burges. </w:t>
      </w:r>
      <w:r w:rsidRPr="00F00993">
        <w:rPr>
          <w:rFonts w:ascii="Times New Roman" w:hAnsi="Times New Roman" w:cs="Times New Roman"/>
          <w:b/>
          <w:bCs/>
          <w:color w:val="000000" w:themeColor="text1"/>
          <w:lang w:val="en-US"/>
        </w:rPr>
        <w:t>A tutorial on support vector machines for pattern recognition</w:t>
      </w:r>
      <w:r w:rsidRPr="00F00993">
        <w:rPr>
          <w:rFonts w:ascii="Times New Roman" w:hAnsi="Times New Roman" w:cs="Times New Roman"/>
          <w:color w:val="000000" w:themeColor="text1"/>
          <w:lang w:val="en-US"/>
        </w:rPr>
        <w:t>. Knowledge Discovery and Data Mining, 1998.</w:t>
      </w:r>
    </w:p>
    <w:p w14:paraId="249DEEB9"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9DC036D"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[37] A. </w:t>
      </w:r>
      <w:proofErr w:type="spellStart"/>
      <w:r w:rsidRPr="00F00993">
        <w:rPr>
          <w:rFonts w:ascii="Times New Roman" w:hAnsi="Times New Roman" w:cs="Times New Roman"/>
          <w:color w:val="000000" w:themeColor="text1"/>
          <w:lang w:val="en-US"/>
        </w:rPr>
        <w:t>Passerini</w:t>
      </w:r>
      <w:proofErr w:type="spellEnd"/>
      <w:r w:rsidRPr="00F00993">
        <w:rPr>
          <w:rFonts w:ascii="Times New Roman" w:hAnsi="Times New Roman" w:cs="Times New Roman"/>
          <w:color w:val="000000" w:themeColor="text1"/>
          <w:lang w:val="en-US"/>
        </w:rPr>
        <w:t xml:space="preserve">. </w:t>
      </w:r>
      <w:r w:rsidRPr="00F00993">
        <w:rPr>
          <w:rFonts w:ascii="Times New Roman" w:hAnsi="Times New Roman" w:cs="Times New Roman"/>
          <w:b/>
          <w:bCs/>
          <w:color w:val="000000" w:themeColor="text1"/>
          <w:lang w:val="en-US"/>
        </w:rPr>
        <w:t>Kernel Methods, multiclass classification and applications to computational molecular biology</w:t>
      </w:r>
      <w:r w:rsidRPr="00F00993">
        <w:rPr>
          <w:rFonts w:ascii="Times New Roman" w:hAnsi="Times New Roman" w:cs="Times New Roman"/>
          <w:color w:val="000000" w:themeColor="text1"/>
          <w:lang w:val="en-US"/>
        </w:rPr>
        <w:t xml:space="preserve">. PhD thesis, </w:t>
      </w:r>
      <w:proofErr w:type="spellStart"/>
      <w:r w:rsidRPr="00F00993">
        <w:rPr>
          <w:rFonts w:ascii="Times New Roman" w:hAnsi="Times New Roman" w:cs="Times New Roman"/>
          <w:color w:val="000000" w:themeColor="text1"/>
          <w:lang w:val="en-US"/>
        </w:rPr>
        <w:t>Università</w:t>
      </w:r>
      <w:proofErr w:type="spellEnd"/>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Degli</w:t>
      </w:r>
      <w:proofErr w:type="spellEnd"/>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Studi</w:t>
      </w:r>
      <w:proofErr w:type="spellEnd"/>
      <w:r w:rsidRPr="00F00993">
        <w:rPr>
          <w:rFonts w:ascii="Times New Roman" w:hAnsi="Times New Roman" w:cs="Times New Roman"/>
          <w:color w:val="000000" w:themeColor="text1"/>
          <w:lang w:val="en-US"/>
        </w:rPr>
        <w:t xml:space="preserve"> di Firenze, 2004.</w:t>
      </w:r>
    </w:p>
    <w:p w14:paraId="687C4CBA"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3987D80" w14:textId="77777777" w:rsidR="00DF4622" w:rsidRPr="00F00993"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F00993">
        <w:rPr>
          <w:rFonts w:ascii="Times New Roman" w:hAnsi="Times New Roman" w:cs="Times New Roman"/>
          <w:color w:val="000000" w:themeColor="text1"/>
          <w:sz w:val="22"/>
          <w:szCs w:val="22"/>
          <w:lang w:val="en-US"/>
        </w:rPr>
        <w:t xml:space="preserve">[38] V. </w:t>
      </w:r>
      <w:proofErr w:type="spellStart"/>
      <w:r w:rsidRPr="00F00993">
        <w:rPr>
          <w:rFonts w:ascii="Times New Roman" w:hAnsi="Times New Roman" w:cs="Times New Roman"/>
          <w:color w:val="000000" w:themeColor="text1"/>
          <w:sz w:val="22"/>
          <w:szCs w:val="22"/>
          <w:lang w:val="en-US"/>
        </w:rPr>
        <w:t>Vapnik</w:t>
      </w:r>
      <w:proofErr w:type="spellEnd"/>
      <w:r w:rsidRPr="00F00993">
        <w:rPr>
          <w:rFonts w:ascii="Times New Roman" w:hAnsi="Times New Roman" w:cs="Times New Roman"/>
          <w:color w:val="000000" w:themeColor="text1"/>
          <w:sz w:val="22"/>
          <w:szCs w:val="22"/>
          <w:lang w:val="en-US"/>
        </w:rPr>
        <w:t xml:space="preserve">, Statistical Learning Theory, John Wiley and Sons, (1998). </w:t>
      </w:r>
    </w:p>
    <w:p w14:paraId="0C1349A1"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AFC6CD2"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[39] M. A. Hearst, B. </w:t>
      </w:r>
      <w:proofErr w:type="spellStart"/>
      <w:r w:rsidRPr="00F00993">
        <w:rPr>
          <w:rFonts w:ascii="Times New Roman" w:hAnsi="Times New Roman" w:cs="Times New Roman"/>
          <w:color w:val="000000" w:themeColor="text1"/>
          <w:lang w:val="en-US"/>
        </w:rPr>
        <w:t>Schölkopf</w:t>
      </w:r>
      <w:proofErr w:type="spellEnd"/>
      <w:r w:rsidRPr="00F00993">
        <w:rPr>
          <w:rFonts w:ascii="Times New Roman" w:hAnsi="Times New Roman" w:cs="Times New Roman"/>
          <w:color w:val="000000" w:themeColor="text1"/>
          <w:lang w:val="en-US"/>
        </w:rPr>
        <w:t xml:space="preserve">, S. </w:t>
      </w:r>
      <w:proofErr w:type="spellStart"/>
      <w:r w:rsidRPr="00F00993">
        <w:rPr>
          <w:rFonts w:ascii="Times New Roman" w:hAnsi="Times New Roman" w:cs="Times New Roman"/>
          <w:color w:val="000000" w:themeColor="text1"/>
          <w:lang w:val="en-US"/>
        </w:rPr>
        <w:t>Dumais</w:t>
      </w:r>
      <w:proofErr w:type="spellEnd"/>
      <w:r w:rsidRPr="00F00993">
        <w:rPr>
          <w:rFonts w:ascii="Times New Roman" w:hAnsi="Times New Roman" w:cs="Times New Roman"/>
          <w:color w:val="000000" w:themeColor="text1"/>
          <w:lang w:val="en-US"/>
        </w:rPr>
        <w:t xml:space="preserve">, E. Osuna, and J. Platt. </w:t>
      </w:r>
      <w:r w:rsidRPr="00F00993">
        <w:rPr>
          <w:rFonts w:ascii="Times New Roman" w:hAnsi="Times New Roman" w:cs="Times New Roman"/>
          <w:b/>
          <w:bCs/>
          <w:color w:val="000000" w:themeColor="text1"/>
          <w:lang w:val="en-US"/>
        </w:rPr>
        <w:t>Trends and controversies - support vector machines</w:t>
      </w:r>
      <w:r w:rsidRPr="00F00993">
        <w:rPr>
          <w:rFonts w:ascii="Times New Roman" w:hAnsi="Times New Roman" w:cs="Times New Roman"/>
          <w:color w:val="000000" w:themeColor="text1"/>
          <w:lang w:val="en-US"/>
        </w:rPr>
        <w:t>. IEEE Intelligent Systems, 1998.</w:t>
      </w:r>
    </w:p>
    <w:p w14:paraId="20E78B22"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6DD15ED5"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[40] </w:t>
      </w:r>
      <w:r w:rsidRPr="00F00993">
        <w:rPr>
          <w:rFonts w:ascii="Times New Roman" w:hAnsi="Times New Roman" w:cs="Times New Roman"/>
          <w:i/>
          <w:iCs/>
          <w:color w:val="000000" w:themeColor="text1"/>
          <w:lang w:val="en-US"/>
        </w:rPr>
        <w:t>IBM SPSS Modeler 18.1 Modeling Nodes</w:t>
      </w:r>
    </w:p>
    <w:p w14:paraId="142FF629"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F034236"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 xml:space="preserve">[41] ESP8266EX </w:t>
      </w:r>
      <w:proofErr w:type="gramStart"/>
      <w:r w:rsidRPr="00F00993">
        <w:rPr>
          <w:rFonts w:ascii="Times New Roman" w:hAnsi="Times New Roman" w:cs="Times New Roman"/>
          <w:color w:val="000000" w:themeColor="text1"/>
        </w:rPr>
        <w:t>Datasheet ,</w:t>
      </w:r>
      <w:proofErr w:type="gramEnd"/>
      <w:r w:rsidRPr="00F00993">
        <w:rPr>
          <w:rFonts w:ascii="Times New Roman" w:hAnsi="Times New Roman" w:cs="Times New Roman"/>
          <w:color w:val="000000" w:themeColor="text1"/>
        </w:rPr>
        <w:t xml:space="preserve"> Espressif</w:t>
      </w:r>
    </w:p>
    <w:p w14:paraId="0B0FD7C1"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711E037D" w14:textId="038B7929"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bookmarkStart w:id="8129" w:name="_Hlk20336228"/>
      <w:r w:rsidRPr="00F00993">
        <w:rPr>
          <w:rFonts w:ascii="Times New Roman" w:hAnsi="Times New Roman" w:cs="Times New Roman"/>
          <w:color w:val="000000" w:themeColor="text1"/>
        </w:rPr>
        <w:t>42</w:t>
      </w:r>
      <w:bookmarkEnd w:id="8129"/>
      <w:r w:rsidRPr="00F00993">
        <w:rPr>
          <w:rFonts w:ascii="Times New Roman" w:hAnsi="Times New Roman" w:cs="Times New Roman"/>
          <w:color w:val="000000" w:themeColor="text1"/>
        </w:rPr>
        <w:t>]</w:t>
      </w:r>
      <w:r w:rsidR="000A449D" w:rsidRPr="00F00993">
        <w:rPr>
          <w:rFonts w:ascii="Times New Roman" w:hAnsi="Times New Roman" w:cs="Times New Roman"/>
          <w:color w:val="000000" w:themeColor="text1"/>
        </w:rPr>
        <w:t xml:space="preserve"> </w:t>
      </w:r>
      <w:r w:rsidRPr="00F00993">
        <w:rPr>
          <w:rFonts w:ascii="Times New Roman" w:hAnsi="Times New Roman" w:cs="Times New Roman"/>
          <w:color w:val="000000" w:themeColor="text1"/>
        </w:rPr>
        <w:t xml:space="preserve">Vinícius Augusto Diniz Silva. </w:t>
      </w:r>
      <w:r w:rsidRPr="00F00993">
        <w:rPr>
          <w:rFonts w:ascii="Times New Roman" w:hAnsi="Times New Roman" w:cs="Times New Roman"/>
          <w:b/>
          <w:bCs/>
          <w:color w:val="000000" w:themeColor="text1"/>
        </w:rPr>
        <w:t>Detecção de falhas em motores elétricos através das máquinas de vetores de suporte</w:t>
      </w:r>
      <w:r w:rsidRPr="00F00993">
        <w:rPr>
          <w:rFonts w:ascii="Times New Roman" w:hAnsi="Times New Roman" w:cs="Times New Roman"/>
          <w:color w:val="000000" w:themeColor="text1"/>
        </w:rPr>
        <w:t>. UNIVERSIDADE ESTADUAL DE CAMPINAS, Campinas, 2012.</w:t>
      </w:r>
    </w:p>
    <w:p w14:paraId="61F819FC"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609D395"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 xml:space="preserve">[43] </w:t>
      </w:r>
      <w:r w:rsidRPr="00F00993">
        <w:rPr>
          <w:rFonts w:ascii="Times New Roman" w:hAnsi="Times New Roman" w:cs="Times New Roman"/>
          <w:b/>
          <w:bCs/>
          <w:color w:val="000000" w:themeColor="text1"/>
        </w:rPr>
        <w:t>Espressif.ESP8266EX Datasheet</w:t>
      </w:r>
      <w:r w:rsidRPr="00F00993">
        <w:rPr>
          <w:rFonts w:ascii="Times New Roman" w:hAnsi="Times New Roman" w:cs="Times New Roman"/>
          <w:color w:val="000000" w:themeColor="text1"/>
        </w:rPr>
        <w:t>. 2017. Disponível em: http://espressif.com/sites/default/files/documentation/0a-esp8266ex_datasheet_en.pdf&gt;.</w:t>
      </w:r>
    </w:p>
    <w:p w14:paraId="4206B858"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16DAF12C"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[44] </w:t>
      </w:r>
      <w:proofErr w:type="spellStart"/>
      <w:r w:rsidRPr="00F00993">
        <w:rPr>
          <w:rFonts w:ascii="Times New Roman" w:hAnsi="Times New Roman" w:cs="Times New Roman"/>
          <w:color w:val="000000" w:themeColor="text1"/>
          <w:lang w:val="en-US"/>
        </w:rPr>
        <w:t>Piyu</w:t>
      </w:r>
      <w:proofErr w:type="spellEnd"/>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Dhaker</w:t>
      </w:r>
      <w:proofErr w:type="spellEnd"/>
      <w:r w:rsidRPr="00F00993">
        <w:rPr>
          <w:rFonts w:ascii="Times New Roman" w:hAnsi="Times New Roman" w:cs="Times New Roman"/>
          <w:color w:val="000000" w:themeColor="text1"/>
          <w:lang w:val="en-US"/>
        </w:rPr>
        <w:t xml:space="preserve">, </w:t>
      </w:r>
      <w:r w:rsidRPr="00F00993">
        <w:rPr>
          <w:rFonts w:ascii="Times New Roman" w:hAnsi="Times New Roman" w:cs="Times New Roman"/>
          <w:b/>
          <w:bCs/>
          <w:color w:val="000000" w:themeColor="text1"/>
          <w:lang w:val="en-US"/>
        </w:rPr>
        <w:t>Introduction to SPI Interface</w:t>
      </w:r>
      <w:r w:rsidRPr="00F00993">
        <w:rPr>
          <w:rFonts w:ascii="Times New Roman" w:hAnsi="Times New Roman" w:cs="Times New Roman"/>
          <w:color w:val="000000" w:themeColor="text1"/>
          <w:lang w:val="en-US"/>
        </w:rPr>
        <w:t xml:space="preserve">. Analog </w:t>
      </w:r>
      <w:proofErr w:type="spellStart"/>
      <w:r w:rsidRPr="00F00993">
        <w:rPr>
          <w:rFonts w:ascii="Times New Roman" w:hAnsi="Times New Roman" w:cs="Times New Roman"/>
          <w:color w:val="000000" w:themeColor="text1"/>
          <w:lang w:val="en-US"/>
        </w:rPr>
        <w:t>Decive</w:t>
      </w:r>
      <w:proofErr w:type="spellEnd"/>
    </w:p>
    <w:p w14:paraId="6862D95B"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33976FD" w14:textId="0D3CF04F"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lastRenderedPageBreak/>
        <w:t xml:space="preserve">[45] YADI, N.; AYAZI, F.; NAJAFI, K. </w:t>
      </w:r>
      <w:r w:rsidRPr="00F00993">
        <w:rPr>
          <w:rFonts w:ascii="Times New Roman" w:hAnsi="Times New Roman" w:cs="Times New Roman"/>
          <w:b/>
          <w:bCs/>
          <w:color w:val="000000" w:themeColor="text1"/>
          <w:lang w:val="en-US"/>
        </w:rPr>
        <w:t xml:space="preserve">Micromachined inertial </w:t>
      </w:r>
      <w:proofErr w:type="spellStart"/>
      <w:proofErr w:type="gramStart"/>
      <w:r w:rsidRPr="00F00993">
        <w:rPr>
          <w:rFonts w:ascii="Times New Roman" w:hAnsi="Times New Roman" w:cs="Times New Roman"/>
          <w:b/>
          <w:bCs/>
          <w:color w:val="000000" w:themeColor="text1"/>
          <w:lang w:val="en-US"/>
        </w:rPr>
        <w:t>sensors.Proceedings</w:t>
      </w:r>
      <w:proofErr w:type="spellEnd"/>
      <w:proofErr w:type="gramEnd"/>
      <w:r w:rsidRPr="00F00993">
        <w:rPr>
          <w:rFonts w:ascii="Times New Roman" w:hAnsi="Times New Roman" w:cs="Times New Roman"/>
          <w:b/>
          <w:bCs/>
          <w:color w:val="000000" w:themeColor="text1"/>
          <w:lang w:val="en-US"/>
        </w:rPr>
        <w:t xml:space="preserve"> of </w:t>
      </w:r>
      <w:proofErr w:type="spellStart"/>
      <w:r w:rsidRPr="00F00993">
        <w:rPr>
          <w:rFonts w:ascii="Times New Roman" w:hAnsi="Times New Roman" w:cs="Times New Roman"/>
          <w:b/>
          <w:bCs/>
          <w:color w:val="000000" w:themeColor="text1"/>
          <w:lang w:val="en-US"/>
        </w:rPr>
        <w:t>theIEEE</w:t>
      </w:r>
      <w:proofErr w:type="spellEnd"/>
      <w:r w:rsidRPr="00F00993">
        <w:rPr>
          <w:rFonts w:ascii="Times New Roman" w:hAnsi="Times New Roman" w:cs="Times New Roman"/>
          <w:color w:val="000000" w:themeColor="text1"/>
          <w:lang w:val="en-US"/>
        </w:rPr>
        <w:t>, August 1998.</w:t>
      </w:r>
    </w:p>
    <w:p w14:paraId="320D6857"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7689976" w14:textId="078810C5"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lang w:val="en-US"/>
        </w:rPr>
        <w:t xml:space="preserve">[46] HARRIS, C. M.; </w:t>
      </w:r>
      <w:proofErr w:type="spellStart"/>
      <w:proofErr w:type="gramStart"/>
      <w:r w:rsidRPr="00F00993">
        <w:rPr>
          <w:rFonts w:ascii="Times New Roman" w:hAnsi="Times New Roman" w:cs="Times New Roman"/>
          <w:color w:val="000000" w:themeColor="text1"/>
          <w:lang w:val="en-US"/>
        </w:rPr>
        <w:t>CREDE,E</w:t>
      </w:r>
      <w:proofErr w:type="gramEnd"/>
      <w:r w:rsidRPr="00F00993">
        <w:rPr>
          <w:rFonts w:ascii="Times New Roman" w:hAnsi="Times New Roman" w:cs="Times New Roman"/>
          <w:color w:val="000000" w:themeColor="text1"/>
          <w:lang w:val="en-US"/>
        </w:rPr>
        <w:t>.</w:t>
      </w:r>
      <w:r w:rsidRPr="00F00993">
        <w:rPr>
          <w:rFonts w:ascii="Times New Roman" w:hAnsi="Times New Roman" w:cs="Times New Roman"/>
          <w:b/>
          <w:bCs/>
          <w:color w:val="000000" w:themeColor="text1"/>
          <w:lang w:val="en-US"/>
        </w:rPr>
        <w:t>Shock</w:t>
      </w:r>
      <w:proofErr w:type="spellEnd"/>
      <w:r w:rsidRPr="00F00993">
        <w:rPr>
          <w:rFonts w:ascii="Times New Roman" w:hAnsi="Times New Roman" w:cs="Times New Roman"/>
          <w:b/>
          <w:bCs/>
          <w:color w:val="000000" w:themeColor="text1"/>
          <w:lang w:val="en-US"/>
        </w:rPr>
        <w:t xml:space="preserve"> and Vibration Handbook</w:t>
      </w:r>
      <w:r w:rsidRPr="00F00993">
        <w:rPr>
          <w:rFonts w:ascii="Times New Roman" w:hAnsi="Times New Roman" w:cs="Times New Roman"/>
          <w:color w:val="000000" w:themeColor="text1"/>
          <w:lang w:val="en-US"/>
        </w:rPr>
        <w:t xml:space="preserve">. </w:t>
      </w:r>
      <w:r w:rsidRPr="00F00993">
        <w:rPr>
          <w:rFonts w:ascii="Times New Roman" w:hAnsi="Times New Roman" w:cs="Times New Roman"/>
          <w:color w:val="000000" w:themeColor="text1"/>
        </w:rPr>
        <w:t>New York: McGraw-Hill,1976.</w:t>
      </w:r>
    </w:p>
    <w:p w14:paraId="12D42521"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6FA10D9F" w14:textId="09F7FB69"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8130" w:name="_Hlk20334818"/>
      <w:r w:rsidRPr="00F00993">
        <w:rPr>
          <w:rFonts w:ascii="Times New Roman" w:hAnsi="Times New Roman" w:cs="Times New Roman"/>
          <w:color w:val="000000" w:themeColor="text1"/>
        </w:rPr>
        <w:t xml:space="preserve">[47] </w:t>
      </w:r>
      <w:bookmarkEnd w:id="8130"/>
      <w:r w:rsidRPr="00F00993">
        <w:rPr>
          <w:rFonts w:ascii="Times New Roman" w:hAnsi="Times New Roman" w:cs="Times New Roman"/>
          <w:color w:val="000000" w:themeColor="text1"/>
        </w:rPr>
        <w:t xml:space="preserve">André da Costa Teves - Otimização de Acelerômetros </w:t>
      </w:r>
      <w:proofErr w:type="spellStart"/>
      <w:r w:rsidRPr="00F00993">
        <w:rPr>
          <w:rFonts w:ascii="Times New Roman" w:hAnsi="Times New Roman" w:cs="Times New Roman"/>
          <w:color w:val="000000" w:themeColor="text1"/>
        </w:rPr>
        <w:t>MEMSEletroestáticos</w:t>
      </w:r>
      <w:proofErr w:type="spellEnd"/>
      <w:r w:rsidRPr="00F00993">
        <w:rPr>
          <w:rFonts w:ascii="Times New Roman" w:hAnsi="Times New Roman" w:cs="Times New Roman"/>
          <w:color w:val="000000" w:themeColor="text1"/>
        </w:rPr>
        <w:t xml:space="preserve"> de Alto Desempenho </w:t>
      </w:r>
      <w:proofErr w:type="spellStart"/>
      <w:r w:rsidRPr="00F00993">
        <w:rPr>
          <w:rFonts w:ascii="Times New Roman" w:hAnsi="Times New Roman" w:cs="Times New Roman"/>
          <w:color w:val="000000" w:themeColor="text1"/>
        </w:rPr>
        <w:t>scola</w:t>
      </w:r>
      <w:proofErr w:type="spellEnd"/>
      <w:r w:rsidRPr="00F00993">
        <w:rPr>
          <w:rFonts w:ascii="Times New Roman" w:hAnsi="Times New Roman" w:cs="Times New Roman"/>
          <w:color w:val="000000" w:themeColor="text1"/>
        </w:rPr>
        <w:t xml:space="preserve"> </w:t>
      </w:r>
      <w:proofErr w:type="spellStart"/>
      <w:r w:rsidRPr="00F00993">
        <w:rPr>
          <w:rFonts w:ascii="Times New Roman" w:hAnsi="Times New Roman" w:cs="Times New Roman"/>
          <w:color w:val="000000" w:themeColor="text1"/>
        </w:rPr>
        <w:t>Politécnicada</w:t>
      </w:r>
      <w:proofErr w:type="spellEnd"/>
      <w:r w:rsidRPr="00F00993">
        <w:rPr>
          <w:rFonts w:ascii="Times New Roman" w:hAnsi="Times New Roman" w:cs="Times New Roman"/>
          <w:color w:val="000000" w:themeColor="text1"/>
        </w:rPr>
        <w:t xml:space="preserve"> Universidade de São Paulo 2013</w:t>
      </w:r>
    </w:p>
    <w:p w14:paraId="1094742A"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2A393C36" w14:textId="07FE0086"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F00993">
        <w:rPr>
          <w:rFonts w:ascii="Times New Roman" w:hAnsi="Times New Roman" w:cs="Times New Roman"/>
          <w:color w:val="000000" w:themeColor="text1"/>
        </w:rPr>
        <w:t xml:space="preserve">[48] Roberto Carlos Díaz González </w:t>
      </w:r>
      <w:proofErr w:type="gramStart"/>
      <w:r w:rsidRPr="00F00993">
        <w:rPr>
          <w:rFonts w:ascii="Times New Roman" w:hAnsi="Times New Roman" w:cs="Times New Roman"/>
          <w:color w:val="000000" w:themeColor="text1"/>
        </w:rPr>
        <w:t>-.</w:t>
      </w:r>
      <w:r w:rsidRPr="00F00993">
        <w:rPr>
          <w:rFonts w:ascii="Times New Roman" w:hAnsi="Times New Roman" w:cs="Times New Roman"/>
          <w:b/>
          <w:bCs/>
          <w:color w:val="000000" w:themeColor="text1"/>
        </w:rPr>
        <w:t>DESENVOLVIMENTO</w:t>
      </w:r>
      <w:proofErr w:type="gramEnd"/>
      <w:r w:rsidRPr="00F00993">
        <w:rPr>
          <w:rFonts w:ascii="Times New Roman" w:hAnsi="Times New Roman" w:cs="Times New Roman"/>
          <w:b/>
          <w:bCs/>
          <w:color w:val="000000" w:themeColor="text1"/>
        </w:rPr>
        <w:t xml:space="preserve"> DE UMPROTÓTIPO ANALISADOR DE VIBRAÇÃO DE BAIXO CUSTO PARAUSO EM MANUTENÇÃO PREDITIVA</w:t>
      </w:r>
      <w:r w:rsidRPr="00F00993">
        <w:rPr>
          <w:rFonts w:ascii="Times New Roman" w:hAnsi="Times New Roman" w:cs="Times New Roman"/>
          <w:color w:val="000000" w:themeColor="text1"/>
        </w:rPr>
        <w:t>. Universidade Federal de Santa Catarina. Florianópolis2014</w:t>
      </w:r>
    </w:p>
    <w:p w14:paraId="70C7ABFF"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371E414F" w14:textId="39E48402"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8131" w:name="_Hlk20335200"/>
      <w:r w:rsidRPr="00F00993">
        <w:rPr>
          <w:rFonts w:ascii="Times New Roman" w:hAnsi="Times New Roman" w:cs="Times New Roman"/>
          <w:color w:val="000000" w:themeColor="text1"/>
        </w:rPr>
        <w:t>[49]</w:t>
      </w:r>
      <w:r w:rsidRPr="00F00993">
        <w:rPr>
          <w:rStyle w:val="Ttulo2Char"/>
          <w:rFonts w:ascii="Times New Roman" w:hAnsi="Times New Roman" w:cs="Times New Roman"/>
          <w:color w:val="000000" w:themeColor="text1"/>
          <w:sz w:val="22"/>
          <w:szCs w:val="22"/>
        </w:rPr>
        <w:t xml:space="preserve"> </w:t>
      </w:r>
      <w:bookmarkEnd w:id="8131"/>
      <w:r w:rsidRPr="00F00993">
        <w:rPr>
          <w:rStyle w:val="highlight"/>
          <w:rFonts w:ascii="Times New Roman" w:hAnsi="Times New Roman" w:cs="Times New Roman"/>
          <w:color w:val="000000" w:themeColor="text1"/>
        </w:rPr>
        <w:t>MARTINS</w:t>
      </w:r>
      <w:r w:rsidRPr="00F00993">
        <w:rPr>
          <w:rFonts w:ascii="Times New Roman" w:hAnsi="Times New Roman" w:cs="Times New Roman"/>
          <w:color w:val="000000" w:themeColor="text1"/>
        </w:rPr>
        <w:t xml:space="preserve">, R. </w:t>
      </w:r>
      <w:r w:rsidRPr="00F00993">
        <w:rPr>
          <w:rFonts w:ascii="Times New Roman" w:hAnsi="Times New Roman" w:cs="Times New Roman"/>
          <w:b/>
          <w:bCs/>
          <w:color w:val="000000" w:themeColor="text1"/>
        </w:rPr>
        <w:t xml:space="preserve">Um método para detectar falhas incipientes em </w:t>
      </w:r>
      <w:del w:id="8132" w:author="Mauro Sérgio Silva Pinto" w:date="2019-09-27T10:41:00Z">
        <w:r w:rsidRPr="00F00993" w:rsidDel="00FD47FA">
          <w:rPr>
            <w:rFonts w:ascii="Times New Roman" w:hAnsi="Times New Roman" w:cs="Times New Roman"/>
            <w:b/>
            <w:bCs/>
            <w:color w:val="000000" w:themeColor="text1"/>
          </w:rPr>
          <w:delText>maquinas</w:delText>
        </w:r>
      </w:del>
      <w:ins w:id="8133" w:author="Mauro Sérgio Silva Pinto" w:date="2019-09-27T10:41:00Z">
        <w:r w:rsidR="00FD47FA" w:rsidRPr="00F00993">
          <w:rPr>
            <w:rFonts w:ascii="Times New Roman" w:hAnsi="Times New Roman" w:cs="Times New Roman"/>
            <w:b/>
            <w:bCs/>
            <w:color w:val="000000" w:themeColor="text1"/>
          </w:rPr>
          <w:t>máquinas</w:t>
        </w:r>
      </w:ins>
      <w:r w:rsidRPr="00F00993">
        <w:rPr>
          <w:rFonts w:ascii="Times New Roman" w:hAnsi="Times New Roman" w:cs="Times New Roman"/>
          <w:b/>
          <w:bCs/>
          <w:color w:val="000000" w:themeColor="text1"/>
        </w:rPr>
        <w:t xml:space="preserve"> rotativas baseado em análise de vibrações e lógica </w:t>
      </w:r>
      <w:proofErr w:type="spellStart"/>
      <w:r w:rsidRPr="00F00993">
        <w:rPr>
          <w:rFonts w:ascii="Times New Roman" w:hAnsi="Times New Roman" w:cs="Times New Roman"/>
          <w:b/>
          <w:bCs/>
          <w:color w:val="000000" w:themeColor="text1"/>
        </w:rPr>
        <w:t>Fuzzy</w:t>
      </w:r>
      <w:proofErr w:type="spellEnd"/>
      <w:r w:rsidRPr="00F00993">
        <w:rPr>
          <w:rFonts w:ascii="Times New Roman" w:hAnsi="Times New Roman" w:cs="Times New Roman"/>
          <w:color w:val="000000" w:themeColor="text1"/>
        </w:rPr>
        <w:t>. Tese apresentada ao Programa de Pós-graduação em Engenharia Metalúrgica de Minas e dos Materiais, UFRGS, Porto Alegre. 2000.</w:t>
      </w:r>
    </w:p>
    <w:p w14:paraId="1EBC4E4A"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39143783" w14:textId="3666D74B"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8134" w:name="_Hlk20335447"/>
      <w:r w:rsidRPr="00F00993">
        <w:rPr>
          <w:rFonts w:ascii="Times New Roman" w:hAnsi="Times New Roman" w:cs="Times New Roman"/>
          <w:color w:val="000000" w:themeColor="text1"/>
        </w:rPr>
        <w:t xml:space="preserve">[50] </w:t>
      </w:r>
      <w:bookmarkEnd w:id="8134"/>
      <w:r w:rsidRPr="00F00993">
        <w:rPr>
          <w:rFonts w:ascii="Times New Roman" w:hAnsi="Times New Roman" w:cs="Times New Roman"/>
          <w:b/>
          <w:bCs/>
          <w:color w:val="000000" w:themeColor="text1"/>
        </w:rPr>
        <w:t>DATASHEET ANALOG DEVICE ADXL 345</w:t>
      </w:r>
      <w:r w:rsidRPr="00F00993">
        <w:rPr>
          <w:rFonts w:ascii="Times New Roman" w:hAnsi="Times New Roman" w:cs="Times New Roman"/>
          <w:color w:val="000000" w:themeColor="text1"/>
        </w:rPr>
        <w:t>, disponível em &lt; https://www.analog.com/media/en/technical-documentation/data-sheets/ADXL345.pdf &gt;</w:t>
      </w:r>
    </w:p>
    <w:p w14:paraId="225E1E15"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57A27322"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bookmarkStart w:id="8135" w:name="_Hlk20335544"/>
      <w:r w:rsidRPr="00F00993">
        <w:rPr>
          <w:rFonts w:ascii="Times New Roman" w:hAnsi="Times New Roman" w:cs="Times New Roman"/>
          <w:color w:val="000000" w:themeColor="text1"/>
          <w:lang w:val="en-US"/>
        </w:rPr>
        <w:t>[51]</w:t>
      </w:r>
      <w:bookmarkEnd w:id="8135"/>
      <w:r w:rsidRPr="00F00993">
        <w:rPr>
          <w:rStyle w:val="Ttulo2Char"/>
          <w:rFonts w:ascii="Times New Roman" w:hAnsi="Times New Roman" w:cs="Times New Roman"/>
          <w:color w:val="000000" w:themeColor="text1"/>
          <w:sz w:val="22"/>
          <w:szCs w:val="22"/>
          <w:lang w:val="en-US"/>
        </w:rPr>
        <w:t xml:space="preserve"> </w:t>
      </w:r>
      <w:r w:rsidRPr="00F00993">
        <w:rPr>
          <w:rStyle w:val="highlight"/>
          <w:rFonts w:ascii="Times New Roman" w:hAnsi="Times New Roman" w:cs="Times New Roman"/>
          <w:color w:val="000000" w:themeColor="text1"/>
          <w:lang w:val="en-US"/>
        </w:rPr>
        <w:t>TEZ</w:t>
      </w:r>
      <w:r w:rsidRPr="00F00993">
        <w:rPr>
          <w:rFonts w:ascii="Times New Roman" w:hAnsi="Times New Roman" w:cs="Times New Roman"/>
          <w:color w:val="000000" w:themeColor="text1"/>
          <w:lang w:val="en-US"/>
        </w:rPr>
        <w:t xml:space="preserve">, S.; AKIN, T. </w:t>
      </w:r>
      <w:r w:rsidRPr="00F00993">
        <w:rPr>
          <w:rFonts w:ascii="Times New Roman" w:hAnsi="Times New Roman" w:cs="Times New Roman"/>
          <w:b/>
          <w:bCs/>
          <w:color w:val="000000" w:themeColor="text1"/>
          <w:lang w:val="en-US"/>
        </w:rPr>
        <w:t xml:space="preserve">Fabrication of a sandwich type three axis capacitive MEMS </w:t>
      </w:r>
      <w:proofErr w:type="spellStart"/>
      <w:proofErr w:type="gramStart"/>
      <w:r w:rsidRPr="00F00993">
        <w:rPr>
          <w:rFonts w:ascii="Times New Roman" w:hAnsi="Times New Roman" w:cs="Times New Roman"/>
          <w:b/>
          <w:bCs/>
          <w:color w:val="000000" w:themeColor="text1"/>
          <w:lang w:val="en-US"/>
        </w:rPr>
        <w:t>accelerometer.Sensors</w:t>
      </w:r>
      <w:proofErr w:type="spellEnd"/>
      <w:proofErr w:type="gramEnd"/>
      <w:r w:rsidRPr="00F00993">
        <w:rPr>
          <w:rFonts w:ascii="Times New Roman" w:hAnsi="Times New Roman" w:cs="Times New Roman"/>
          <w:color w:val="000000" w:themeColor="text1"/>
          <w:lang w:val="en-US"/>
        </w:rPr>
        <w:t>, 2013 IEEE</w:t>
      </w:r>
    </w:p>
    <w:p w14:paraId="0E27B154"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23CA8C0E" w14:textId="3E816328"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bookmarkStart w:id="8136" w:name="_Hlk20335634"/>
      <w:r w:rsidRPr="00F00993">
        <w:rPr>
          <w:rFonts w:ascii="Times New Roman" w:hAnsi="Times New Roman" w:cs="Times New Roman"/>
          <w:color w:val="000000" w:themeColor="text1"/>
          <w:lang w:val="en-US"/>
        </w:rPr>
        <w:t xml:space="preserve">[52] </w:t>
      </w:r>
      <w:bookmarkEnd w:id="8136"/>
      <w:r w:rsidRPr="00F00993">
        <w:rPr>
          <w:rStyle w:val="highlight"/>
          <w:rFonts w:ascii="Times New Roman" w:hAnsi="Times New Roman" w:cs="Times New Roman"/>
          <w:color w:val="000000" w:themeColor="text1"/>
          <w:lang w:val="en-US"/>
        </w:rPr>
        <w:t>JIANGFENG</w:t>
      </w:r>
      <w:r w:rsidRPr="00F00993">
        <w:rPr>
          <w:rFonts w:ascii="Times New Roman" w:hAnsi="Times New Roman" w:cs="Times New Roman"/>
          <w:color w:val="000000" w:themeColor="text1"/>
          <w:lang w:val="en-US"/>
        </w:rPr>
        <w:t xml:space="preserve"> WU. </w:t>
      </w:r>
      <w:r w:rsidRPr="00F00993">
        <w:rPr>
          <w:rFonts w:ascii="Times New Roman" w:hAnsi="Times New Roman" w:cs="Times New Roman"/>
          <w:b/>
          <w:bCs/>
          <w:color w:val="000000" w:themeColor="text1"/>
          <w:lang w:val="en-US"/>
        </w:rPr>
        <w:t>A low-noise low-offset capacitive sensing amplifier for a 50-</w:t>
      </w:r>
      <w:r w:rsidRPr="00F00993">
        <w:rPr>
          <w:rFonts w:ascii="Times New Roman" w:hAnsi="Times New Roman" w:cs="Times New Roman"/>
          <w:b/>
          <w:bCs/>
          <w:color w:val="000000" w:themeColor="text1"/>
        </w:rPr>
        <w:t>μ</w:t>
      </w:r>
      <w:r w:rsidRPr="00F00993">
        <w:rPr>
          <w:rFonts w:ascii="Times New Roman" w:hAnsi="Times New Roman" w:cs="Times New Roman"/>
          <w:b/>
          <w:bCs/>
          <w:color w:val="000000" w:themeColor="text1"/>
          <w:lang w:val="en-US"/>
        </w:rPr>
        <w:t xml:space="preserve">g/√Hz monolithic CMOS MEMS </w:t>
      </w:r>
      <w:proofErr w:type="spellStart"/>
      <w:proofErr w:type="gramStart"/>
      <w:r w:rsidRPr="00F00993">
        <w:rPr>
          <w:rFonts w:ascii="Times New Roman" w:hAnsi="Times New Roman" w:cs="Times New Roman"/>
          <w:b/>
          <w:bCs/>
          <w:color w:val="000000" w:themeColor="text1"/>
          <w:lang w:val="en-US"/>
        </w:rPr>
        <w:t>accelerometer.Solid</w:t>
      </w:r>
      <w:proofErr w:type="spellEnd"/>
      <w:proofErr w:type="gramEnd"/>
      <w:r w:rsidRPr="00F00993">
        <w:rPr>
          <w:rFonts w:ascii="Times New Roman" w:hAnsi="Times New Roman" w:cs="Times New Roman"/>
          <w:b/>
          <w:bCs/>
          <w:color w:val="000000" w:themeColor="text1"/>
          <w:lang w:val="en-US"/>
        </w:rPr>
        <w:t>-State Circuits</w:t>
      </w:r>
      <w:r w:rsidRPr="00F00993">
        <w:rPr>
          <w:rFonts w:ascii="Times New Roman" w:hAnsi="Times New Roman" w:cs="Times New Roman"/>
          <w:color w:val="000000" w:themeColor="text1"/>
          <w:lang w:val="en-US"/>
        </w:rPr>
        <w:t>, IEEE Journal, May 2004.</w:t>
      </w:r>
    </w:p>
    <w:p w14:paraId="2C6BB2D4" w14:textId="77777777" w:rsidR="00DF4622" w:rsidRPr="00F00993"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AB83C44" w14:textId="77777777" w:rsidR="00DF4622" w:rsidRPr="00F00993" w:rsidRDefault="00DF4622" w:rsidP="00DF4622">
      <w:pPr>
        <w:spacing w:line="276" w:lineRule="auto"/>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[53] </w:t>
      </w:r>
      <w:r w:rsidR="00D914BF" w:rsidRPr="00F00993">
        <w:rPr>
          <w:color w:val="000000" w:themeColor="text1"/>
          <w:rPrChange w:id="8137" w:author="Jacyeude Araújo" w:date="2019-10-02T13:03:00Z">
            <w:rPr/>
          </w:rPrChange>
        </w:rPr>
        <w:fldChar w:fldCharType="begin"/>
      </w:r>
      <w:r w:rsidR="00D914BF" w:rsidRPr="00F00993">
        <w:rPr>
          <w:color w:val="000000" w:themeColor="text1"/>
          <w:lang w:val="en-US"/>
          <w:rPrChange w:id="8138" w:author="Jacyeude Araújo" w:date="2019-10-02T13:03:00Z">
            <w:rPr/>
          </w:rPrChange>
        </w:rPr>
        <w:instrText xml:space="preserve"> HYPERLINK "https://www.indiamart.com/proddetail/induction-motor-4448114297.html" </w:instrText>
      </w:r>
      <w:r w:rsidR="00D914BF" w:rsidRPr="00F00993">
        <w:rPr>
          <w:color w:val="000000" w:themeColor="text1"/>
          <w:rPrChange w:id="8139" w:author="Jacyeude Araújo" w:date="2019-10-02T13:03:00Z">
            <w:rPr>
              <w:rFonts w:ascii="Times New Roman" w:hAnsi="Times New Roman" w:cs="Times New Roman"/>
              <w:color w:val="000000" w:themeColor="text1"/>
              <w:lang w:val="en-US"/>
            </w:rPr>
          </w:rPrChange>
        </w:rPr>
        <w:fldChar w:fldCharType="separate"/>
      </w:r>
      <w:r w:rsidRPr="00F00993">
        <w:rPr>
          <w:rFonts w:ascii="Times New Roman" w:hAnsi="Times New Roman" w:cs="Times New Roman"/>
          <w:color w:val="000000" w:themeColor="text1"/>
          <w:lang w:val="en-US"/>
        </w:rPr>
        <w:t>https://www.indiamart.com/proddetail/induction-motor-4448114297.html</w:t>
      </w:r>
      <w:r w:rsidR="00D914BF" w:rsidRPr="00F00993">
        <w:rPr>
          <w:rFonts w:ascii="Times New Roman" w:hAnsi="Times New Roman" w:cs="Times New Roman"/>
          <w:color w:val="000000" w:themeColor="text1"/>
          <w:lang w:val="en-US"/>
          <w:rPrChange w:id="8140" w:author="Jacyeude Araújo" w:date="2019-10-02T13:03:00Z">
            <w:rPr>
              <w:rFonts w:ascii="Times New Roman" w:hAnsi="Times New Roman" w:cs="Times New Roman"/>
              <w:color w:val="000000" w:themeColor="text1"/>
              <w:lang w:val="en-US"/>
            </w:rPr>
          </w:rPrChange>
        </w:rPr>
        <w:fldChar w:fldCharType="end"/>
      </w:r>
    </w:p>
    <w:p w14:paraId="5ED8ADC2" w14:textId="77777777" w:rsidR="0046570C" w:rsidRPr="00F00993" w:rsidRDefault="0046570C">
      <w:pPr>
        <w:spacing w:after="0" w:line="240" w:lineRule="auto"/>
        <w:jc w:val="both"/>
        <w:rPr>
          <w:rFonts w:ascii="Times New Roman" w:hAnsi="Times New Roman" w:cs="Times New Roman"/>
          <w:color w:val="000000" w:themeColor="text1"/>
          <w:sz w:val="24"/>
          <w:szCs w:val="24"/>
          <w:lang w:val="en-US"/>
          <w:rPrChange w:id="8141" w:author="Jacyeude Araújo" w:date="2019-10-02T13:03:00Z">
            <w:rPr>
              <w:color w:val="000000" w:themeColor="text1"/>
              <w:lang w:val="en-US"/>
            </w:rPr>
          </w:rPrChange>
        </w:rPr>
        <w:pPrChange w:id="8142" w:author="Jacyeude Araújo" w:date="2019-10-02T09:58:00Z">
          <w:pPr>
            <w:spacing w:after="0" w:line="360" w:lineRule="auto"/>
            <w:jc w:val="both"/>
          </w:pPr>
        </w:pPrChange>
      </w:pPr>
    </w:p>
    <w:p w14:paraId="3952988C" w14:textId="4F5ECFC9" w:rsidR="0046570C" w:rsidRPr="00F00993" w:rsidRDefault="0046570C">
      <w:pPr>
        <w:spacing w:after="0" w:line="240" w:lineRule="auto"/>
        <w:jc w:val="both"/>
        <w:rPr>
          <w:rFonts w:ascii="Times New Roman" w:hAnsi="Times New Roman" w:cs="Times New Roman"/>
          <w:color w:val="000000" w:themeColor="text1"/>
          <w:sz w:val="24"/>
          <w:szCs w:val="24"/>
        </w:rPr>
        <w:pPrChange w:id="8143" w:author="Jacyeude Araújo" w:date="2019-10-02T09:58:00Z">
          <w:pPr>
            <w:spacing w:after="0" w:line="360" w:lineRule="auto"/>
            <w:jc w:val="both"/>
          </w:pPr>
        </w:pPrChange>
      </w:pPr>
      <w:r w:rsidRPr="00F00993">
        <w:rPr>
          <w:rFonts w:ascii="Times New Roman" w:hAnsi="Times New Roman" w:cs="Times New Roman"/>
          <w:color w:val="000000" w:themeColor="text1"/>
          <w:sz w:val="24"/>
          <w:szCs w:val="24"/>
          <w:lang w:val="en-US"/>
          <w:rPrChange w:id="8144" w:author="Jacyeude Araújo" w:date="2019-10-02T13:03:00Z">
            <w:rPr>
              <w:color w:val="000000" w:themeColor="text1"/>
              <w:lang w:val="en-US"/>
            </w:rPr>
          </w:rPrChange>
        </w:rPr>
        <w:t xml:space="preserve">[54] O. Chapelle, V. </w:t>
      </w:r>
      <w:proofErr w:type="spellStart"/>
      <w:r w:rsidRPr="00F00993">
        <w:rPr>
          <w:rFonts w:ascii="Times New Roman" w:hAnsi="Times New Roman" w:cs="Times New Roman"/>
          <w:color w:val="000000" w:themeColor="text1"/>
          <w:sz w:val="24"/>
          <w:szCs w:val="24"/>
          <w:lang w:val="en-US"/>
          <w:rPrChange w:id="8145" w:author="Jacyeude Araújo" w:date="2019-10-02T13:03:00Z">
            <w:rPr>
              <w:color w:val="000000" w:themeColor="text1"/>
              <w:lang w:val="en-US"/>
            </w:rPr>
          </w:rPrChange>
        </w:rPr>
        <w:t>Vapnik</w:t>
      </w:r>
      <w:proofErr w:type="spellEnd"/>
      <w:r w:rsidRPr="00F00993">
        <w:rPr>
          <w:rFonts w:ascii="Times New Roman" w:hAnsi="Times New Roman" w:cs="Times New Roman"/>
          <w:color w:val="000000" w:themeColor="text1"/>
          <w:sz w:val="24"/>
          <w:szCs w:val="24"/>
          <w:lang w:val="en-US"/>
          <w:rPrChange w:id="8146" w:author="Jacyeude Araújo" w:date="2019-10-02T13:03:00Z">
            <w:rPr>
              <w:color w:val="000000" w:themeColor="text1"/>
              <w:lang w:val="en-US"/>
            </w:rPr>
          </w:rPrChange>
        </w:rPr>
        <w:t xml:space="preserve">, O. Bousquet, and S. Mukherjee. </w:t>
      </w:r>
      <w:r w:rsidRPr="00F00993">
        <w:rPr>
          <w:rFonts w:ascii="Times New Roman" w:hAnsi="Times New Roman" w:cs="Times New Roman"/>
          <w:b/>
          <w:bCs/>
          <w:color w:val="000000" w:themeColor="text1"/>
          <w:sz w:val="24"/>
          <w:szCs w:val="24"/>
          <w:lang w:val="en-US"/>
          <w:rPrChange w:id="8147" w:author="Jacyeude Araújo" w:date="2019-10-02T13:03:00Z">
            <w:rPr>
              <w:b/>
              <w:bCs/>
              <w:color w:val="000000" w:themeColor="text1"/>
              <w:lang w:val="en-US"/>
            </w:rPr>
          </w:rPrChange>
        </w:rPr>
        <w:t xml:space="preserve">Choosing multiple parameters for support vector machines. </w:t>
      </w:r>
      <w:r w:rsidRPr="00F00993">
        <w:rPr>
          <w:rFonts w:ascii="Times New Roman" w:hAnsi="Times New Roman" w:cs="Times New Roman"/>
          <w:b/>
          <w:bCs/>
          <w:color w:val="000000" w:themeColor="text1"/>
          <w:sz w:val="24"/>
          <w:szCs w:val="24"/>
          <w:rPrChange w:id="8148" w:author="Jacyeude Araújo" w:date="2019-10-02T13:03:00Z">
            <w:rPr>
              <w:b/>
              <w:bCs/>
              <w:color w:val="000000" w:themeColor="text1"/>
            </w:rPr>
          </w:rPrChange>
        </w:rPr>
        <w:t>Machine Learning</w:t>
      </w:r>
      <w:r w:rsidRPr="00F00993">
        <w:rPr>
          <w:rFonts w:ascii="Times New Roman" w:hAnsi="Times New Roman" w:cs="Times New Roman"/>
          <w:color w:val="000000" w:themeColor="text1"/>
          <w:sz w:val="24"/>
          <w:szCs w:val="24"/>
          <w:rPrChange w:id="8149" w:author="Jacyeude Araújo" w:date="2019-10-02T13:03:00Z">
            <w:rPr>
              <w:color w:val="000000" w:themeColor="text1"/>
            </w:rPr>
          </w:rPrChange>
        </w:rPr>
        <w:t xml:space="preserve"> 2002.</w:t>
      </w:r>
    </w:p>
    <w:p w14:paraId="48ECE0F5" w14:textId="77777777" w:rsidR="00DF4622" w:rsidRPr="00F00993" w:rsidRDefault="00DF4622">
      <w:pPr>
        <w:pStyle w:val="Default"/>
        <w:spacing w:after="5"/>
        <w:jc w:val="both"/>
        <w:rPr>
          <w:rFonts w:ascii="Times New Roman" w:hAnsi="Times New Roman" w:cs="Times New Roman"/>
          <w:color w:val="000000" w:themeColor="text1"/>
          <w:rPrChange w:id="8150" w:author="Jacyeude Araújo" w:date="2019-10-02T13:03:00Z">
            <w:rPr>
              <w:rFonts w:ascii="Times New Roman" w:hAnsi="Times New Roman" w:cs="Times New Roman"/>
              <w:color w:val="000000" w:themeColor="text1"/>
              <w:sz w:val="22"/>
              <w:szCs w:val="22"/>
            </w:rPr>
          </w:rPrChange>
        </w:rPr>
        <w:pPrChange w:id="8151" w:author="Jacyeude Araújo" w:date="2019-10-02T09:58:00Z">
          <w:pPr>
            <w:pStyle w:val="Default"/>
            <w:spacing w:after="5" w:line="276" w:lineRule="auto"/>
            <w:jc w:val="both"/>
          </w:pPr>
        </w:pPrChange>
      </w:pPr>
    </w:p>
    <w:p w14:paraId="5D0AD60A" w14:textId="660EEFCB" w:rsidR="00DF4622" w:rsidRPr="00F00993" w:rsidRDefault="005E5F7D">
      <w:pPr>
        <w:pStyle w:val="Default"/>
        <w:jc w:val="both"/>
        <w:rPr>
          <w:ins w:id="8152" w:author="Jacyeude Araújo" w:date="2019-10-02T09:55:00Z"/>
          <w:rFonts w:ascii="Times New Roman" w:hAnsi="Times New Roman" w:cs="Times New Roman"/>
          <w:color w:val="000000" w:themeColor="text1"/>
          <w:rPrChange w:id="8153" w:author="Jacyeude Araújo" w:date="2019-10-02T13:03:00Z">
            <w:rPr>
              <w:ins w:id="8154" w:author="Jacyeude Araújo" w:date="2019-10-02T09:55:00Z"/>
            </w:rPr>
          </w:rPrChange>
        </w:rPr>
      </w:pPr>
      <w:ins w:id="8155" w:author="Jacyeude Araújo" w:date="2019-10-02T09:58:00Z">
        <w:r w:rsidRPr="00F00993">
          <w:rPr>
            <w:rFonts w:ascii="Times New Roman" w:hAnsi="Times New Roman" w:cs="Times New Roman"/>
            <w:color w:val="000000" w:themeColor="text1"/>
            <w:rPrChange w:id="8156" w:author="Jacyeude Araújo" w:date="2019-10-02T13:03:00Z">
              <w:rPr>
                <w:rFonts w:ascii="Times New Roman" w:hAnsi="Times New Roman" w:cs="Times New Roman"/>
              </w:rPr>
            </w:rPrChange>
          </w:rPr>
          <w:t xml:space="preserve">[55] </w:t>
        </w:r>
      </w:ins>
      <w:ins w:id="8157" w:author="Jacyeude Araújo" w:date="2019-10-02T09:55:00Z">
        <w:r w:rsidRPr="00F00993">
          <w:rPr>
            <w:rFonts w:ascii="Times New Roman" w:hAnsi="Times New Roman" w:cs="Times New Roman"/>
            <w:color w:val="000000" w:themeColor="text1"/>
            <w:rPrChange w:id="8158" w:author="Jacyeude Araújo" w:date="2019-10-02T13:03:00Z">
              <w:rPr/>
            </w:rPrChange>
          </w:rPr>
          <w:t xml:space="preserve">ALMEIDA, Marcio Tadeu. </w:t>
        </w:r>
        <w:r w:rsidRPr="00F00993">
          <w:rPr>
            <w:rFonts w:ascii="Times New Roman" w:hAnsi="Times New Roman" w:cs="Times New Roman"/>
            <w:b/>
            <w:bCs/>
            <w:color w:val="000000" w:themeColor="text1"/>
            <w:rPrChange w:id="8159" w:author="Jacyeude Araújo" w:date="2019-10-02T13:03:00Z">
              <w:rPr/>
            </w:rPrChange>
          </w:rPr>
          <w:t>Manutenção preditiva: benefícios e lucratividade</w:t>
        </w:r>
        <w:r w:rsidRPr="00F00993">
          <w:rPr>
            <w:rFonts w:ascii="Times New Roman" w:hAnsi="Times New Roman" w:cs="Times New Roman"/>
            <w:color w:val="000000" w:themeColor="text1"/>
            <w:rPrChange w:id="8160" w:author="Jacyeude Araújo" w:date="2019-10-02T13:03:00Z">
              <w:rPr/>
            </w:rPrChange>
          </w:rPr>
          <w:t>, 2008</w:t>
        </w:r>
      </w:ins>
    </w:p>
    <w:p w14:paraId="5F2FB18E" w14:textId="77777777" w:rsidR="005E5F7D" w:rsidRPr="00F00993" w:rsidRDefault="005E5F7D">
      <w:pPr>
        <w:pStyle w:val="Default"/>
        <w:jc w:val="both"/>
        <w:rPr>
          <w:rFonts w:ascii="Times New Roman" w:hAnsi="Times New Roman" w:cs="Times New Roman"/>
          <w:color w:val="000000" w:themeColor="text1"/>
        </w:rPr>
      </w:pPr>
    </w:p>
    <w:p w14:paraId="2A154943" w14:textId="3ECFE03A" w:rsidR="00DF4622" w:rsidRPr="00F00993" w:rsidRDefault="00DF4622">
      <w:pPr>
        <w:pStyle w:val="Default"/>
        <w:jc w:val="both"/>
        <w:rPr>
          <w:rFonts w:ascii="Times New Roman" w:hAnsi="Times New Roman" w:cs="Times New Roman"/>
          <w:color w:val="000000" w:themeColor="text1"/>
        </w:rPr>
      </w:pPr>
    </w:p>
    <w:p w14:paraId="47D9EEE1" w14:textId="560A2296" w:rsidR="00DF4622" w:rsidRPr="00F00993" w:rsidRDefault="005E5F7D">
      <w:pPr>
        <w:pStyle w:val="Default"/>
        <w:jc w:val="both"/>
        <w:rPr>
          <w:rFonts w:ascii="Times New Roman" w:hAnsi="Times New Roman" w:cs="Times New Roman"/>
          <w:color w:val="000000" w:themeColor="text1"/>
        </w:rPr>
      </w:pPr>
      <w:ins w:id="8161" w:author="Jacyeude Araújo" w:date="2019-10-02T09:58:00Z">
        <w:r w:rsidRPr="00F00993">
          <w:rPr>
            <w:rFonts w:ascii="Times New Roman" w:hAnsi="Times New Roman" w:cs="Times New Roman"/>
            <w:color w:val="000000" w:themeColor="text1"/>
            <w:rPrChange w:id="8162" w:author="Jacyeude Araújo" w:date="2019-10-02T13:03:00Z">
              <w:rPr>
                <w:rFonts w:ascii="Times New Roman" w:hAnsi="Times New Roman" w:cs="Times New Roman"/>
              </w:rPr>
            </w:rPrChange>
          </w:rPr>
          <w:t xml:space="preserve">[54] </w:t>
        </w:r>
      </w:ins>
      <w:ins w:id="8163" w:author="Jacyeude Araújo" w:date="2019-10-02T09:57:00Z">
        <w:r w:rsidRPr="00F00993">
          <w:rPr>
            <w:rFonts w:ascii="Times New Roman" w:hAnsi="Times New Roman" w:cs="Times New Roman"/>
            <w:color w:val="000000" w:themeColor="text1"/>
            <w:rPrChange w:id="8164" w:author="Jacyeude Araújo" w:date="2019-10-02T13:03:00Z">
              <w:rPr/>
            </w:rPrChange>
          </w:rPr>
          <w:t xml:space="preserve">SANTOS, Marcos dos; Marcio </w:t>
        </w:r>
        <w:proofErr w:type="spellStart"/>
        <w:r w:rsidRPr="00F00993">
          <w:rPr>
            <w:rFonts w:ascii="Times New Roman" w:hAnsi="Times New Roman" w:cs="Times New Roman"/>
            <w:color w:val="000000" w:themeColor="text1"/>
            <w:rPrChange w:id="8165" w:author="Jacyeude Araújo" w:date="2019-10-02T13:03:00Z">
              <w:rPr/>
            </w:rPrChange>
          </w:rPr>
          <w:t>Araujo</w:t>
        </w:r>
        <w:proofErr w:type="spellEnd"/>
        <w:r w:rsidRPr="00F00993">
          <w:rPr>
            <w:rFonts w:ascii="Times New Roman" w:hAnsi="Times New Roman" w:cs="Times New Roman"/>
            <w:color w:val="000000" w:themeColor="text1"/>
            <w:rPrChange w:id="8166" w:author="Jacyeude Araújo" w:date="2019-10-02T13:03:00Z">
              <w:rPr/>
            </w:rPrChange>
          </w:rPr>
          <w:t xml:space="preserve"> Medeiros; Angélica Rodrigues</w:t>
        </w:r>
      </w:ins>
      <w:ins w:id="8167" w:author="Jacyeude Araújo" w:date="2019-10-02T09:58:00Z">
        <w:r w:rsidRPr="00F00993">
          <w:rPr>
            <w:rFonts w:ascii="Times New Roman" w:hAnsi="Times New Roman" w:cs="Times New Roman"/>
            <w:color w:val="000000" w:themeColor="text1"/>
            <w:rPrChange w:id="8168" w:author="Jacyeude Araújo" w:date="2019-10-02T13:03:00Z">
              <w:rPr/>
            </w:rPrChange>
          </w:rPr>
          <w:t xml:space="preserve">. </w:t>
        </w:r>
      </w:ins>
      <w:ins w:id="8169" w:author="Jacyeude Araújo" w:date="2019-10-02T09:56:00Z">
        <w:r w:rsidRPr="00F00993">
          <w:rPr>
            <w:rFonts w:ascii="Times New Roman" w:hAnsi="Times New Roman" w:cs="Times New Roman"/>
            <w:b/>
            <w:bCs/>
            <w:color w:val="000000" w:themeColor="text1"/>
            <w:rPrChange w:id="8170" w:author="Jacyeude Araújo" w:date="2019-10-02T13:03:00Z">
              <w:rPr/>
            </w:rPrChange>
          </w:rPr>
          <w:t xml:space="preserve">Manutenção Preditiva: contribuindo para a melhoria dos processos e para a redução dos custos de </w:t>
        </w:r>
      </w:ins>
      <w:ins w:id="8171" w:author="Jacyeude Araújo" w:date="2019-10-02T09:59:00Z">
        <w:r w:rsidRPr="00F00993">
          <w:rPr>
            <w:rFonts w:ascii="Times New Roman" w:hAnsi="Times New Roman" w:cs="Times New Roman"/>
            <w:b/>
            <w:bCs/>
            <w:color w:val="000000" w:themeColor="text1"/>
            <w:rPrChange w:id="8172" w:author="Jacyeude Araújo" w:date="2019-10-02T13:03:00Z">
              <w:rPr>
                <w:rFonts w:ascii="Times New Roman" w:hAnsi="Times New Roman" w:cs="Times New Roman"/>
                <w:b/>
                <w:bCs/>
              </w:rPr>
            </w:rPrChange>
          </w:rPr>
          <w:t>operação</w:t>
        </w:r>
        <w:r w:rsidRPr="00F00993">
          <w:rPr>
            <w:rFonts w:ascii="Times New Roman" w:hAnsi="Times New Roman" w:cs="Times New Roman"/>
            <w:color w:val="000000" w:themeColor="text1"/>
            <w:rPrChange w:id="8173" w:author="Jacyeude Araújo" w:date="2019-10-02T13:03:00Z">
              <w:rPr>
                <w:rFonts w:ascii="Times New Roman" w:hAnsi="Times New Roman" w:cs="Times New Roman"/>
              </w:rPr>
            </w:rPrChange>
          </w:rPr>
          <w:t>.</w:t>
        </w:r>
      </w:ins>
      <w:ins w:id="8174" w:author="Jacyeude Araújo" w:date="2019-10-02T09:57:00Z">
        <w:r w:rsidRPr="00F00993">
          <w:rPr>
            <w:rFonts w:ascii="Times New Roman" w:hAnsi="Times New Roman" w:cs="Times New Roman"/>
            <w:color w:val="000000" w:themeColor="text1"/>
            <w:rPrChange w:id="8175" w:author="Jacyeude Araújo" w:date="2019-10-02T13:03:00Z">
              <w:rPr/>
            </w:rPrChange>
          </w:rPr>
          <w:t xml:space="preserve"> Instituto Militar de Engenharia – IME</w:t>
        </w:r>
      </w:ins>
    </w:p>
    <w:p w14:paraId="7FAD6C79" w14:textId="1A3CEE1F" w:rsidR="00DF4622" w:rsidRPr="00F00993" w:rsidRDefault="005E5F7D">
      <w:pPr>
        <w:pStyle w:val="Default"/>
        <w:jc w:val="both"/>
        <w:rPr>
          <w:rFonts w:ascii="Times New Roman" w:hAnsi="Times New Roman" w:cs="Times New Roman"/>
          <w:color w:val="000000" w:themeColor="text1"/>
        </w:rPr>
      </w:pPr>
      <w:ins w:id="8176" w:author="Jacyeude Araújo" w:date="2019-10-02T09:56:00Z">
        <w:r w:rsidRPr="00F00993">
          <w:rPr>
            <w:rFonts w:ascii="Times New Roman" w:hAnsi="Times New Roman" w:cs="Times New Roman"/>
            <w:color w:val="000000" w:themeColor="text1"/>
          </w:rPr>
          <w:t>.</w:t>
        </w:r>
      </w:ins>
    </w:p>
    <w:p w14:paraId="57CF1649" w14:textId="249A7B28" w:rsidR="00DF4622" w:rsidRPr="00F00993" w:rsidRDefault="00DF4622" w:rsidP="00E463DB">
      <w:pPr>
        <w:pStyle w:val="Default"/>
        <w:jc w:val="both"/>
        <w:rPr>
          <w:rFonts w:ascii="Times New Roman" w:hAnsi="Times New Roman" w:cs="Times New Roman"/>
          <w:color w:val="000000" w:themeColor="text1"/>
        </w:rPr>
      </w:pPr>
    </w:p>
    <w:p w14:paraId="55736DE5" w14:textId="21438C39" w:rsidR="00DF4622" w:rsidRDefault="00DF4622" w:rsidP="00E463DB">
      <w:pPr>
        <w:pStyle w:val="Default"/>
        <w:jc w:val="both"/>
        <w:rPr>
          <w:ins w:id="8177" w:author="Jacyeude Araújo" w:date="2019-10-02T14:49:00Z"/>
          <w:rFonts w:ascii="Times New Roman" w:hAnsi="Times New Roman" w:cs="Times New Roman"/>
          <w:color w:val="000000" w:themeColor="text1"/>
        </w:rPr>
      </w:pPr>
    </w:p>
    <w:p w14:paraId="37673BD4" w14:textId="0E6EF4AF" w:rsidR="0043045B" w:rsidRDefault="0043045B" w:rsidP="00E463DB">
      <w:pPr>
        <w:pStyle w:val="Default"/>
        <w:jc w:val="both"/>
        <w:rPr>
          <w:ins w:id="8178" w:author="Jacyeude Araújo" w:date="2019-10-02T14:49:00Z"/>
          <w:rFonts w:ascii="Times New Roman" w:hAnsi="Times New Roman" w:cs="Times New Roman"/>
          <w:color w:val="000000" w:themeColor="text1"/>
        </w:rPr>
      </w:pPr>
    </w:p>
    <w:p w14:paraId="51AD87AF" w14:textId="093B2190" w:rsidR="0043045B" w:rsidRDefault="0043045B" w:rsidP="00E463DB">
      <w:pPr>
        <w:pStyle w:val="Default"/>
        <w:jc w:val="both"/>
        <w:rPr>
          <w:ins w:id="8179" w:author="Jacyeude Araújo" w:date="2019-10-02T14:49:00Z"/>
          <w:rFonts w:ascii="Times New Roman" w:hAnsi="Times New Roman" w:cs="Times New Roman"/>
          <w:color w:val="000000" w:themeColor="text1"/>
        </w:rPr>
      </w:pPr>
    </w:p>
    <w:p w14:paraId="3C8354C0" w14:textId="77777777" w:rsidR="0043045B" w:rsidRPr="00F00993" w:rsidRDefault="0043045B" w:rsidP="00E463DB">
      <w:pPr>
        <w:pStyle w:val="Default"/>
        <w:jc w:val="both"/>
        <w:rPr>
          <w:rFonts w:ascii="Times New Roman" w:hAnsi="Times New Roman" w:cs="Times New Roman"/>
          <w:color w:val="000000" w:themeColor="text1"/>
        </w:rPr>
      </w:pPr>
    </w:p>
    <w:p w14:paraId="14DF02CD" w14:textId="7067B98D" w:rsidR="00DF4622" w:rsidRPr="00F00993" w:rsidDel="00F00993" w:rsidRDefault="00DF4622" w:rsidP="00E463DB">
      <w:pPr>
        <w:pStyle w:val="Default"/>
        <w:jc w:val="both"/>
        <w:rPr>
          <w:del w:id="8180" w:author="Jacyeude Araújo" w:date="2019-10-02T12:57:00Z"/>
          <w:rFonts w:ascii="Times New Roman" w:hAnsi="Times New Roman" w:cs="Times New Roman"/>
          <w:color w:val="000000" w:themeColor="text1"/>
        </w:rPr>
      </w:pPr>
    </w:p>
    <w:p w14:paraId="5B90DBE8" w14:textId="564637A1" w:rsidR="00DF4622" w:rsidRPr="00F00993" w:rsidDel="00F00993" w:rsidRDefault="00DF4622" w:rsidP="00E463DB">
      <w:pPr>
        <w:pStyle w:val="Default"/>
        <w:jc w:val="both"/>
        <w:rPr>
          <w:del w:id="8181" w:author="Jacyeude Araújo" w:date="2019-10-02T12:57:00Z"/>
          <w:rFonts w:ascii="Times New Roman" w:hAnsi="Times New Roman" w:cs="Times New Roman"/>
          <w:color w:val="000000" w:themeColor="text1"/>
        </w:rPr>
      </w:pPr>
    </w:p>
    <w:p w14:paraId="4445C444" w14:textId="5ED0FA6C" w:rsidR="00DF4622" w:rsidRPr="00F00993" w:rsidDel="00F00993" w:rsidRDefault="00DF4622" w:rsidP="00E463DB">
      <w:pPr>
        <w:pStyle w:val="Default"/>
        <w:jc w:val="both"/>
        <w:rPr>
          <w:del w:id="8182" w:author="Jacyeude Araújo" w:date="2019-10-02T12:57:00Z"/>
          <w:rFonts w:ascii="Times New Roman" w:hAnsi="Times New Roman" w:cs="Times New Roman"/>
          <w:color w:val="000000" w:themeColor="text1"/>
        </w:rPr>
      </w:pPr>
    </w:p>
    <w:p w14:paraId="6F108508" w14:textId="1223E065" w:rsidR="00DF4622" w:rsidRPr="00F00993" w:rsidDel="00F00993" w:rsidRDefault="00DF4622" w:rsidP="00E463DB">
      <w:pPr>
        <w:pStyle w:val="Default"/>
        <w:jc w:val="both"/>
        <w:rPr>
          <w:del w:id="8183" w:author="Jacyeude Araújo" w:date="2019-10-02T12:57:00Z"/>
          <w:rFonts w:ascii="Times New Roman" w:hAnsi="Times New Roman" w:cs="Times New Roman"/>
          <w:color w:val="000000" w:themeColor="text1"/>
        </w:rPr>
      </w:pPr>
    </w:p>
    <w:p w14:paraId="21041349" w14:textId="05645065" w:rsidR="00DF4622" w:rsidRPr="00F00993" w:rsidDel="00F00993" w:rsidRDefault="00DF4622" w:rsidP="00E463DB">
      <w:pPr>
        <w:pStyle w:val="Default"/>
        <w:jc w:val="both"/>
        <w:rPr>
          <w:del w:id="8184" w:author="Jacyeude Araújo" w:date="2019-10-02T12:57:00Z"/>
          <w:rFonts w:ascii="Times New Roman" w:hAnsi="Times New Roman" w:cs="Times New Roman"/>
          <w:color w:val="000000" w:themeColor="text1"/>
        </w:rPr>
      </w:pPr>
    </w:p>
    <w:p w14:paraId="45C96764" w14:textId="746CF407" w:rsidR="00DF4622" w:rsidRPr="00F00993" w:rsidDel="00F00993" w:rsidRDefault="00DF4622" w:rsidP="00E463DB">
      <w:pPr>
        <w:pStyle w:val="Default"/>
        <w:jc w:val="both"/>
        <w:rPr>
          <w:del w:id="8185" w:author="Jacyeude Araújo" w:date="2019-10-02T12:57:00Z"/>
          <w:rFonts w:ascii="Times New Roman" w:hAnsi="Times New Roman" w:cs="Times New Roman"/>
          <w:color w:val="000000" w:themeColor="text1"/>
        </w:rPr>
      </w:pPr>
    </w:p>
    <w:p w14:paraId="501C8D7B" w14:textId="7824D143" w:rsidR="00DF4622" w:rsidRPr="00F00993" w:rsidRDefault="00DF4622" w:rsidP="00E463DB">
      <w:pPr>
        <w:pStyle w:val="Default"/>
        <w:jc w:val="both"/>
        <w:rPr>
          <w:rFonts w:ascii="Times New Roman" w:hAnsi="Times New Roman" w:cs="Times New Roman"/>
          <w:color w:val="000000" w:themeColor="text1"/>
        </w:rPr>
      </w:pPr>
    </w:p>
    <w:p w14:paraId="15B680BB" w14:textId="108044EA" w:rsidR="002D1497" w:rsidRPr="00F00993" w:rsidRDefault="002D1497" w:rsidP="002D1497">
      <w:pPr>
        <w:pStyle w:val="Ttulo1"/>
        <w:spacing w:before="0" w:line="360" w:lineRule="auto"/>
        <w:jc w:val="both"/>
        <w:rPr>
          <w:rFonts w:ascii="Times New Roman" w:hAnsi="Times New Roman" w:cs="Times New Roman"/>
          <w:b/>
          <w:bCs/>
          <w:color w:val="000000" w:themeColor="text1"/>
          <w:sz w:val="24"/>
          <w:szCs w:val="24"/>
        </w:rPr>
      </w:pPr>
      <w:bookmarkStart w:id="8186" w:name="_Toc20921337"/>
      <w:r w:rsidRPr="00F00993">
        <w:rPr>
          <w:rFonts w:ascii="Times New Roman" w:hAnsi="Times New Roman" w:cs="Times New Roman"/>
          <w:b/>
          <w:bCs/>
          <w:color w:val="000000" w:themeColor="text1"/>
          <w:sz w:val="24"/>
          <w:szCs w:val="24"/>
        </w:rPr>
        <w:lastRenderedPageBreak/>
        <w:t>8 APÊNDICES</w:t>
      </w:r>
      <w:bookmarkEnd w:id="8186"/>
    </w:p>
    <w:p w14:paraId="38D856CB" w14:textId="73FFD2A5" w:rsidR="000A738B" w:rsidRPr="00F00993" w:rsidRDefault="002D1497" w:rsidP="002D1497">
      <w:pPr>
        <w:spacing w:line="360" w:lineRule="auto"/>
        <w:jc w:val="both"/>
        <w:rPr>
          <w:rFonts w:ascii="Times New Roman" w:hAnsi="Times New Roman" w:cs="Times New Roman"/>
          <w:b/>
          <w:bCs/>
          <w:i/>
          <w:iCs/>
          <w:color w:val="000000" w:themeColor="text1"/>
          <w:sz w:val="24"/>
          <w:szCs w:val="24"/>
        </w:rPr>
      </w:pPr>
      <w:r w:rsidRPr="00F00993">
        <w:rPr>
          <w:rFonts w:ascii="Times New Roman" w:hAnsi="Times New Roman" w:cs="Times New Roman"/>
          <w:b/>
          <w:bCs/>
          <w:i/>
          <w:iCs/>
          <w:color w:val="000000" w:themeColor="text1"/>
          <w:sz w:val="24"/>
          <w:szCs w:val="24"/>
        </w:rPr>
        <w:t>AP</w:t>
      </w:r>
      <w:r w:rsidR="00DC1F30" w:rsidRPr="00F00993">
        <w:rPr>
          <w:rFonts w:ascii="Times New Roman" w:hAnsi="Times New Roman" w:cs="Times New Roman"/>
          <w:b/>
          <w:bCs/>
          <w:color w:val="000000" w:themeColor="text1"/>
          <w:sz w:val="24"/>
          <w:szCs w:val="24"/>
        </w:rPr>
        <w:t>Ê</w:t>
      </w:r>
      <w:r w:rsidRPr="00F00993">
        <w:rPr>
          <w:rFonts w:ascii="Times New Roman" w:hAnsi="Times New Roman" w:cs="Times New Roman"/>
          <w:b/>
          <w:bCs/>
          <w:i/>
          <w:iCs/>
          <w:color w:val="000000" w:themeColor="text1"/>
          <w:sz w:val="24"/>
          <w:szCs w:val="24"/>
        </w:rPr>
        <w:t xml:space="preserve">NDICE </w:t>
      </w:r>
      <w:r w:rsidR="000A738B" w:rsidRPr="00F00993">
        <w:rPr>
          <w:rFonts w:ascii="Times New Roman" w:hAnsi="Times New Roman" w:cs="Times New Roman"/>
          <w:b/>
          <w:bCs/>
          <w:i/>
          <w:iCs/>
          <w:color w:val="000000" w:themeColor="text1"/>
          <w:sz w:val="24"/>
          <w:szCs w:val="24"/>
        </w:rPr>
        <w:t>1</w:t>
      </w:r>
    </w:p>
    <w:p w14:paraId="15754999" w14:textId="5E867F8A" w:rsidR="002D1497" w:rsidRPr="00F00993" w:rsidRDefault="002D1497" w:rsidP="002D1497">
      <w:pPr>
        <w:spacing w:line="360" w:lineRule="auto"/>
        <w:jc w:val="both"/>
        <w:rPr>
          <w:rFonts w:ascii="Times New Roman" w:hAnsi="Times New Roman" w:cs="Times New Roman"/>
          <w:color w:val="000000" w:themeColor="text1"/>
          <w:sz w:val="24"/>
          <w:szCs w:val="24"/>
        </w:rPr>
      </w:pPr>
      <w:r w:rsidRPr="00F00993">
        <w:rPr>
          <w:rFonts w:ascii="Times New Roman" w:hAnsi="Times New Roman" w:cs="Times New Roman"/>
          <w:color w:val="000000" w:themeColor="text1"/>
          <w:sz w:val="24"/>
          <w:szCs w:val="24"/>
        </w:rPr>
        <w:t xml:space="preserve"> PROCESSING</w:t>
      </w:r>
    </w:p>
    <w:p w14:paraId="28017DB3" w14:textId="77777777" w:rsidR="002D1497" w:rsidRPr="00F00993" w:rsidRDefault="002D1497" w:rsidP="002D1497">
      <w:pPr>
        <w:pStyle w:val="NormalWeb"/>
        <w:shd w:val="clear" w:color="auto" w:fill="FFFFFF"/>
        <w:spacing w:before="0" w:beforeAutospacing="0" w:after="0" w:afterAutospacing="0" w:line="360" w:lineRule="auto"/>
        <w:ind w:firstLine="1440"/>
        <w:jc w:val="both"/>
        <w:rPr>
          <w:color w:val="000000" w:themeColor="text1"/>
        </w:rPr>
      </w:pPr>
      <w:proofErr w:type="spellStart"/>
      <w:r w:rsidRPr="00F00993">
        <w:rPr>
          <w:color w:val="000000" w:themeColor="text1"/>
        </w:rPr>
        <w:t>Processing</w:t>
      </w:r>
      <w:proofErr w:type="spellEnd"/>
      <w:r w:rsidRPr="00F00993">
        <w:rPr>
          <w:color w:val="000000" w:themeColor="text1"/>
        </w:rPr>
        <w:t xml:space="preserve"> é uma biblioteca gráfica de </w:t>
      </w:r>
      <w:r w:rsidR="00952D93" w:rsidRPr="00F00993">
        <w:rPr>
          <w:color w:val="000000" w:themeColor="text1"/>
          <w:rPrChange w:id="8187" w:author="Jacyeude Araújo" w:date="2019-10-02T13:03:00Z">
            <w:rPr/>
          </w:rPrChange>
        </w:rPr>
        <w:fldChar w:fldCharType="begin"/>
      </w:r>
      <w:r w:rsidR="00952D93" w:rsidRPr="00F00993">
        <w:rPr>
          <w:color w:val="000000" w:themeColor="text1"/>
          <w:rPrChange w:id="8188" w:author="Jacyeude Araújo" w:date="2019-10-02T13:03:00Z">
            <w:rPr/>
          </w:rPrChange>
        </w:rPr>
        <w:instrText xml:space="preserve"> HYPERLINK "https://en.wikipedia.org/wiki/Open-source_software" \o "Software livre" </w:instrText>
      </w:r>
      <w:r w:rsidR="00952D93" w:rsidRPr="00F00993">
        <w:rPr>
          <w:rPrChange w:id="8189" w:author="Jacyeude Araújo" w:date="2019-10-02T13:03:00Z">
            <w:rPr>
              <w:rStyle w:val="Hyperlink"/>
              <w:color w:val="000000" w:themeColor="text1"/>
              <w:u w:val="none"/>
            </w:rPr>
          </w:rPrChange>
        </w:rPr>
        <w:fldChar w:fldCharType="separate"/>
      </w:r>
      <w:r w:rsidRPr="00F00993">
        <w:rPr>
          <w:rStyle w:val="Hyperlink"/>
          <w:color w:val="000000" w:themeColor="text1"/>
          <w:u w:val="none"/>
        </w:rPr>
        <w:t>código aberto</w:t>
      </w:r>
      <w:r w:rsidR="00952D93" w:rsidRPr="00F00993">
        <w:rPr>
          <w:rStyle w:val="Hyperlink"/>
          <w:color w:val="000000" w:themeColor="text1"/>
          <w:u w:val="none"/>
          <w:rPrChange w:id="8190" w:author="Jacyeude Araújo" w:date="2019-10-02T13:03:00Z">
            <w:rPr>
              <w:rStyle w:val="Hyperlink"/>
              <w:color w:val="000000" w:themeColor="text1"/>
              <w:u w:val="none"/>
            </w:rPr>
          </w:rPrChange>
        </w:rPr>
        <w:fldChar w:fldCharType="end"/>
      </w:r>
      <w:r w:rsidRPr="00F00993">
        <w:rPr>
          <w:color w:val="000000" w:themeColor="text1"/>
        </w:rPr>
        <w:t xml:space="preserve"> e </w:t>
      </w:r>
      <w:r w:rsidR="00952D93" w:rsidRPr="00F00993">
        <w:rPr>
          <w:color w:val="000000" w:themeColor="text1"/>
          <w:rPrChange w:id="8191" w:author="Jacyeude Araújo" w:date="2019-10-02T13:03:00Z">
            <w:rPr/>
          </w:rPrChange>
        </w:rPr>
        <w:fldChar w:fldCharType="begin"/>
      </w:r>
      <w:r w:rsidR="00952D93" w:rsidRPr="00F00993">
        <w:rPr>
          <w:color w:val="000000" w:themeColor="text1"/>
          <w:rPrChange w:id="8192" w:author="Jacyeude Araújo" w:date="2019-10-02T13:03:00Z">
            <w:rPr/>
          </w:rPrChange>
        </w:rPr>
        <w:instrText xml:space="preserve"> HYPERLINK "https://en.wikipedia.org/wiki/Integrated_development_environment" \o "Ambiente de desenvolvimento integrado" </w:instrText>
      </w:r>
      <w:r w:rsidR="00952D93" w:rsidRPr="00F00993">
        <w:rPr>
          <w:rPrChange w:id="8193" w:author="Jacyeude Araújo" w:date="2019-10-02T13:03:00Z">
            <w:rPr>
              <w:rStyle w:val="Hyperlink"/>
              <w:color w:val="000000" w:themeColor="text1"/>
              <w:u w:val="none"/>
            </w:rPr>
          </w:rPrChange>
        </w:rPr>
        <w:fldChar w:fldCharType="separate"/>
      </w:r>
      <w:r w:rsidRPr="00F00993">
        <w:rPr>
          <w:rStyle w:val="Hyperlink"/>
          <w:color w:val="000000" w:themeColor="text1"/>
          <w:u w:val="none"/>
        </w:rPr>
        <w:t>um ambiente de desenvolvimento integrado</w:t>
      </w:r>
      <w:r w:rsidR="00952D93" w:rsidRPr="00F00993">
        <w:rPr>
          <w:rStyle w:val="Hyperlink"/>
          <w:color w:val="000000" w:themeColor="text1"/>
          <w:u w:val="none"/>
          <w:rPrChange w:id="8194" w:author="Jacyeude Araújo" w:date="2019-10-02T13:03:00Z">
            <w:rPr>
              <w:rStyle w:val="Hyperlink"/>
              <w:color w:val="000000" w:themeColor="text1"/>
              <w:u w:val="none"/>
            </w:rPr>
          </w:rPrChange>
        </w:rPr>
        <w:fldChar w:fldCharType="end"/>
      </w:r>
      <w:r w:rsidRPr="00F00993">
        <w:rPr>
          <w:color w:val="000000" w:themeColor="text1"/>
        </w:rPr>
        <w:t xml:space="preserve"> (IDE) criado para comunidades de artes eletrônicas, </w:t>
      </w:r>
      <w:r w:rsidR="00952D93" w:rsidRPr="00F00993">
        <w:rPr>
          <w:color w:val="000000" w:themeColor="text1"/>
          <w:rPrChange w:id="8195" w:author="Jacyeude Araújo" w:date="2019-10-02T13:03:00Z">
            <w:rPr/>
          </w:rPrChange>
        </w:rPr>
        <w:fldChar w:fldCharType="begin"/>
      </w:r>
      <w:r w:rsidR="00952D93" w:rsidRPr="00F00993">
        <w:rPr>
          <w:color w:val="000000" w:themeColor="text1"/>
          <w:rPrChange w:id="8196" w:author="Jacyeude Araújo" w:date="2019-10-02T13:03:00Z">
            <w:rPr/>
          </w:rPrChange>
        </w:rPr>
        <w:instrText xml:space="preserve"> HYPERLINK "https://en.wikipedia.org/wiki/New_media_art" \o "Arte da nova mídia" </w:instrText>
      </w:r>
      <w:r w:rsidR="00952D93" w:rsidRPr="00F00993">
        <w:rPr>
          <w:rPrChange w:id="8197" w:author="Jacyeude Araújo" w:date="2019-10-02T13:03:00Z">
            <w:rPr>
              <w:rStyle w:val="Hyperlink"/>
              <w:color w:val="000000" w:themeColor="text1"/>
              <w:u w:val="none"/>
            </w:rPr>
          </w:rPrChange>
        </w:rPr>
        <w:fldChar w:fldCharType="separate"/>
      </w:r>
      <w:r w:rsidRPr="00F00993">
        <w:rPr>
          <w:rStyle w:val="Hyperlink"/>
          <w:color w:val="000000" w:themeColor="text1"/>
          <w:u w:val="none"/>
        </w:rPr>
        <w:t>novas mídias</w:t>
      </w:r>
      <w:r w:rsidR="00952D93" w:rsidRPr="00F00993">
        <w:rPr>
          <w:rStyle w:val="Hyperlink"/>
          <w:color w:val="000000" w:themeColor="text1"/>
          <w:u w:val="none"/>
          <w:rPrChange w:id="8198" w:author="Jacyeude Araújo" w:date="2019-10-02T13:03:00Z">
            <w:rPr>
              <w:rStyle w:val="Hyperlink"/>
              <w:color w:val="000000" w:themeColor="text1"/>
              <w:u w:val="none"/>
            </w:rPr>
          </w:rPrChange>
        </w:rPr>
        <w:fldChar w:fldCharType="end"/>
      </w:r>
      <w:r w:rsidRPr="00F00993">
        <w:rPr>
          <w:color w:val="000000" w:themeColor="text1"/>
        </w:rPr>
        <w:t xml:space="preserve"> e </w:t>
      </w:r>
      <w:r w:rsidR="00952D93" w:rsidRPr="00F00993">
        <w:rPr>
          <w:color w:val="000000" w:themeColor="text1"/>
          <w:rPrChange w:id="8199" w:author="Jacyeude Araújo" w:date="2019-10-02T13:03:00Z">
            <w:rPr/>
          </w:rPrChange>
        </w:rPr>
        <w:fldChar w:fldCharType="begin"/>
      </w:r>
      <w:r w:rsidR="00952D93" w:rsidRPr="00F00993">
        <w:rPr>
          <w:color w:val="000000" w:themeColor="text1"/>
          <w:rPrChange w:id="8200" w:author="Jacyeude Araújo" w:date="2019-10-02T13:03:00Z">
            <w:rPr/>
          </w:rPrChange>
        </w:rPr>
        <w:instrText xml:space="preserve"> HYPERLINK "https://en.wikipedia.org/wiki/Visual_design" \o "Design visual" </w:instrText>
      </w:r>
      <w:r w:rsidR="00952D93" w:rsidRPr="00F00993">
        <w:rPr>
          <w:rPrChange w:id="8201" w:author="Jacyeude Araújo" w:date="2019-10-02T13:03:00Z">
            <w:rPr>
              <w:rStyle w:val="Hyperlink"/>
              <w:color w:val="000000" w:themeColor="text1"/>
              <w:u w:val="none"/>
            </w:rPr>
          </w:rPrChange>
        </w:rPr>
        <w:fldChar w:fldCharType="separate"/>
      </w:r>
      <w:r w:rsidRPr="00F00993">
        <w:rPr>
          <w:rStyle w:val="Hyperlink"/>
          <w:color w:val="000000" w:themeColor="text1"/>
          <w:u w:val="none"/>
        </w:rPr>
        <w:t>design visual</w:t>
      </w:r>
      <w:r w:rsidR="00952D93" w:rsidRPr="00F00993">
        <w:rPr>
          <w:rStyle w:val="Hyperlink"/>
          <w:color w:val="000000" w:themeColor="text1"/>
          <w:u w:val="none"/>
          <w:rPrChange w:id="8202" w:author="Jacyeude Araújo" w:date="2019-10-02T13:03:00Z">
            <w:rPr>
              <w:rStyle w:val="Hyperlink"/>
              <w:color w:val="000000" w:themeColor="text1"/>
              <w:u w:val="none"/>
            </w:rPr>
          </w:rPrChange>
        </w:rPr>
        <w:fldChar w:fldCharType="end"/>
      </w:r>
      <w:r w:rsidRPr="00F00993">
        <w:rPr>
          <w:color w:val="000000" w:themeColor="text1"/>
        </w:rPr>
        <w:t xml:space="preserve">, com o objetivo de ensinar a não programadores os fundamentos da </w:t>
      </w:r>
      <w:r w:rsidR="00952D93" w:rsidRPr="00F00993">
        <w:rPr>
          <w:color w:val="000000" w:themeColor="text1"/>
          <w:rPrChange w:id="8203" w:author="Jacyeude Araújo" w:date="2019-10-02T13:03:00Z">
            <w:rPr/>
          </w:rPrChange>
        </w:rPr>
        <w:fldChar w:fldCharType="begin"/>
      </w:r>
      <w:r w:rsidR="00952D93" w:rsidRPr="00F00993">
        <w:rPr>
          <w:color w:val="000000" w:themeColor="text1"/>
          <w:rPrChange w:id="8204" w:author="Jacyeude Araújo" w:date="2019-10-02T13:03:00Z">
            <w:rPr/>
          </w:rPrChange>
        </w:rPr>
        <w:instrText xml:space="preserve"> HYPERLINK "https://en.wikipedia.org/wiki/Computer_programming" \o "Programação de computadores" </w:instrText>
      </w:r>
      <w:r w:rsidR="00952D93" w:rsidRPr="00F00993">
        <w:rPr>
          <w:rPrChange w:id="8205" w:author="Jacyeude Araújo" w:date="2019-10-02T13:03:00Z">
            <w:rPr>
              <w:rStyle w:val="Hyperlink"/>
              <w:color w:val="000000" w:themeColor="text1"/>
              <w:u w:val="none"/>
            </w:rPr>
          </w:rPrChange>
        </w:rPr>
        <w:fldChar w:fldCharType="separate"/>
      </w:r>
      <w:r w:rsidRPr="00F00993">
        <w:rPr>
          <w:rStyle w:val="Hyperlink"/>
          <w:color w:val="000000" w:themeColor="text1"/>
          <w:u w:val="none"/>
        </w:rPr>
        <w:t>programação</w:t>
      </w:r>
      <w:r w:rsidR="00952D93" w:rsidRPr="00F00993">
        <w:rPr>
          <w:rStyle w:val="Hyperlink"/>
          <w:color w:val="000000" w:themeColor="text1"/>
          <w:u w:val="none"/>
          <w:rPrChange w:id="8206" w:author="Jacyeude Araújo" w:date="2019-10-02T13:03:00Z">
            <w:rPr>
              <w:rStyle w:val="Hyperlink"/>
              <w:color w:val="000000" w:themeColor="text1"/>
              <w:u w:val="none"/>
            </w:rPr>
          </w:rPrChange>
        </w:rPr>
        <w:fldChar w:fldCharType="end"/>
      </w:r>
      <w:r w:rsidRPr="00F00993">
        <w:rPr>
          <w:color w:val="000000" w:themeColor="text1"/>
        </w:rPr>
        <w:t xml:space="preserve"> de </w:t>
      </w:r>
      <w:r w:rsidR="00952D93" w:rsidRPr="00F00993">
        <w:rPr>
          <w:color w:val="000000" w:themeColor="text1"/>
          <w:rPrChange w:id="8207" w:author="Jacyeude Araújo" w:date="2019-10-02T13:03:00Z">
            <w:rPr/>
          </w:rPrChange>
        </w:rPr>
        <w:fldChar w:fldCharType="begin"/>
      </w:r>
      <w:r w:rsidR="00952D93" w:rsidRPr="00F00993">
        <w:rPr>
          <w:color w:val="000000" w:themeColor="text1"/>
          <w:rPrChange w:id="8208" w:author="Jacyeude Araújo" w:date="2019-10-02T13:03:00Z">
            <w:rPr/>
          </w:rPrChange>
        </w:rPr>
        <w:instrText xml:space="preserve"> HYPERLINK "https://en.wikipedia.org/wiki/Computer_programming" \o "Computer programming" </w:instrText>
      </w:r>
      <w:r w:rsidR="00952D93" w:rsidRPr="00F00993">
        <w:rPr>
          <w:rPrChange w:id="8209" w:author="Jacyeude Araújo" w:date="2019-10-02T13:03:00Z">
            <w:rPr>
              <w:rStyle w:val="Hyperlink"/>
              <w:color w:val="000000" w:themeColor="text1"/>
              <w:u w:val="none"/>
            </w:rPr>
          </w:rPrChange>
        </w:rPr>
        <w:fldChar w:fldCharType="separate"/>
      </w:r>
      <w:r w:rsidRPr="00F00993">
        <w:rPr>
          <w:rStyle w:val="Hyperlink"/>
          <w:color w:val="000000" w:themeColor="text1"/>
          <w:u w:val="none"/>
        </w:rPr>
        <w:t>computadores</w:t>
      </w:r>
      <w:r w:rsidR="00952D93" w:rsidRPr="00F00993">
        <w:rPr>
          <w:rStyle w:val="Hyperlink"/>
          <w:color w:val="000000" w:themeColor="text1"/>
          <w:u w:val="none"/>
          <w:rPrChange w:id="8210" w:author="Jacyeude Araújo" w:date="2019-10-02T13:03:00Z">
            <w:rPr>
              <w:rStyle w:val="Hyperlink"/>
              <w:color w:val="000000" w:themeColor="text1"/>
              <w:u w:val="none"/>
            </w:rPr>
          </w:rPrChange>
        </w:rPr>
        <w:fldChar w:fldCharType="end"/>
      </w:r>
      <w:r w:rsidRPr="00F00993">
        <w:rPr>
          <w:color w:val="000000" w:themeColor="text1"/>
        </w:rPr>
        <w:t xml:space="preserve"> em um contexto visual.</w:t>
      </w:r>
    </w:p>
    <w:p w14:paraId="5C400E72" w14:textId="77777777" w:rsidR="002D1497" w:rsidRPr="00F00993"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F00993">
        <w:rPr>
          <w:color w:val="000000" w:themeColor="text1"/>
        </w:rPr>
        <w:t xml:space="preserve">O processamento usa a </w:t>
      </w:r>
      <w:r w:rsidR="00952D93" w:rsidRPr="00F00993">
        <w:rPr>
          <w:color w:val="000000" w:themeColor="text1"/>
          <w:rPrChange w:id="8211" w:author="Jacyeude Araújo" w:date="2019-10-02T13:03:00Z">
            <w:rPr/>
          </w:rPrChange>
        </w:rPr>
        <w:fldChar w:fldCharType="begin"/>
      </w:r>
      <w:r w:rsidR="00952D93" w:rsidRPr="00F00993">
        <w:rPr>
          <w:color w:val="000000" w:themeColor="text1"/>
          <w:rPrChange w:id="8212" w:author="Jacyeude Araújo" w:date="2019-10-02T13:03:00Z">
            <w:rPr/>
          </w:rPrChange>
        </w:rPr>
        <w:instrText xml:space="preserve"> HYPERLINK "https://en.wikipedia.org/wiki/Java_(programming_language)" \o "Java (linguagem de programação)" </w:instrText>
      </w:r>
      <w:r w:rsidR="00952D93" w:rsidRPr="00F00993">
        <w:rPr>
          <w:rPrChange w:id="8213" w:author="Jacyeude Araújo" w:date="2019-10-02T13:03:00Z">
            <w:rPr>
              <w:rStyle w:val="Hyperlink"/>
              <w:color w:val="000000" w:themeColor="text1"/>
              <w:u w:val="none"/>
            </w:rPr>
          </w:rPrChange>
        </w:rPr>
        <w:fldChar w:fldCharType="separate"/>
      </w:r>
      <w:r w:rsidRPr="00F00993">
        <w:rPr>
          <w:rStyle w:val="Hyperlink"/>
          <w:color w:val="000000" w:themeColor="text1"/>
          <w:u w:val="none"/>
        </w:rPr>
        <w:t>linguagem Java</w:t>
      </w:r>
      <w:r w:rsidR="00952D93" w:rsidRPr="00F00993">
        <w:rPr>
          <w:rStyle w:val="Hyperlink"/>
          <w:color w:val="000000" w:themeColor="text1"/>
          <w:u w:val="none"/>
          <w:rPrChange w:id="8214" w:author="Jacyeude Araújo" w:date="2019-10-02T13:03:00Z">
            <w:rPr>
              <w:rStyle w:val="Hyperlink"/>
              <w:color w:val="000000" w:themeColor="text1"/>
              <w:u w:val="none"/>
            </w:rPr>
          </w:rPrChange>
        </w:rPr>
        <w:fldChar w:fldCharType="end"/>
      </w:r>
      <w:r w:rsidRPr="00F00993">
        <w:rPr>
          <w:color w:val="000000" w:themeColor="text1"/>
        </w:rPr>
        <w:t xml:space="preserve"> , com simplificações adicionais, como classes adicionais e funções e operações matemáticas aliadas. Além disso, ele também possui uma interface gráfica do usuário para simplificar o estágio de compilação e execução.</w:t>
      </w:r>
    </w:p>
    <w:p w14:paraId="20772420" w14:textId="77777777" w:rsidR="002D1497" w:rsidRPr="00F00993"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F00993">
        <w:rPr>
          <w:color w:val="000000" w:themeColor="text1"/>
        </w:rPr>
        <w:t xml:space="preserve">A linguagem </w:t>
      </w:r>
      <w:proofErr w:type="spellStart"/>
      <w:r w:rsidRPr="00F00993">
        <w:rPr>
          <w:color w:val="000000" w:themeColor="text1"/>
        </w:rPr>
        <w:t>Processing</w:t>
      </w:r>
      <w:proofErr w:type="spellEnd"/>
      <w:r w:rsidRPr="00F00993">
        <w:rPr>
          <w:color w:val="000000" w:themeColor="text1"/>
        </w:rPr>
        <w:t xml:space="preserve"> e o IDE foram os precursores de outros projetos, incluindo </w:t>
      </w:r>
      <w:r w:rsidR="00952D93" w:rsidRPr="00F00993">
        <w:rPr>
          <w:color w:val="000000" w:themeColor="text1"/>
          <w:rPrChange w:id="8215" w:author="Jacyeude Araújo" w:date="2019-10-02T13:03:00Z">
            <w:rPr/>
          </w:rPrChange>
        </w:rPr>
        <w:fldChar w:fldCharType="begin"/>
      </w:r>
      <w:r w:rsidR="00952D93" w:rsidRPr="00F00993">
        <w:rPr>
          <w:color w:val="000000" w:themeColor="text1"/>
          <w:rPrChange w:id="8216" w:author="Jacyeude Araújo" w:date="2019-10-02T13:03:00Z">
            <w:rPr/>
          </w:rPrChange>
        </w:rPr>
        <w:instrText xml:space="preserve"> HYPERLINK "https://en.wikipedia.org/wiki/Arduino" \o "Arduino" </w:instrText>
      </w:r>
      <w:r w:rsidR="00952D93" w:rsidRPr="00F00993">
        <w:rPr>
          <w:rPrChange w:id="8217" w:author="Jacyeude Araújo" w:date="2019-10-02T13:03:00Z">
            <w:rPr>
              <w:rStyle w:val="Hyperlink"/>
              <w:color w:val="000000" w:themeColor="text1"/>
              <w:u w:val="none"/>
            </w:rPr>
          </w:rPrChange>
        </w:rPr>
        <w:fldChar w:fldCharType="separate"/>
      </w:r>
      <w:r w:rsidRPr="00F00993">
        <w:rPr>
          <w:rStyle w:val="Hyperlink"/>
          <w:color w:val="000000" w:themeColor="text1"/>
          <w:u w:val="none"/>
        </w:rPr>
        <w:t>Arduino</w:t>
      </w:r>
      <w:r w:rsidR="00952D93" w:rsidRPr="00F00993">
        <w:rPr>
          <w:rStyle w:val="Hyperlink"/>
          <w:color w:val="000000" w:themeColor="text1"/>
          <w:u w:val="none"/>
          <w:rPrChange w:id="8218" w:author="Jacyeude Araújo" w:date="2019-10-02T13:03:00Z">
            <w:rPr>
              <w:rStyle w:val="Hyperlink"/>
              <w:color w:val="000000" w:themeColor="text1"/>
              <w:u w:val="none"/>
            </w:rPr>
          </w:rPrChange>
        </w:rPr>
        <w:fldChar w:fldCharType="end"/>
      </w:r>
      <w:r w:rsidRPr="00F00993">
        <w:rPr>
          <w:color w:val="000000" w:themeColor="text1"/>
        </w:rPr>
        <w:t xml:space="preserve"> , </w:t>
      </w:r>
      <w:r w:rsidR="00952D93" w:rsidRPr="00F00993">
        <w:rPr>
          <w:color w:val="000000" w:themeColor="text1"/>
          <w:rPrChange w:id="8219" w:author="Jacyeude Araújo" w:date="2019-10-02T13:03:00Z">
            <w:rPr/>
          </w:rPrChange>
        </w:rPr>
        <w:fldChar w:fldCharType="begin"/>
      </w:r>
      <w:r w:rsidR="00952D93" w:rsidRPr="00F00993">
        <w:rPr>
          <w:color w:val="000000" w:themeColor="text1"/>
          <w:rPrChange w:id="8220" w:author="Jacyeude Araújo" w:date="2019-10-02T13:03:00Z">
            <w:rPr/>
          </w:rPrChange>
        </w:rPr>
        <w:instrText xml:space="preserve"> HYPERLINK "https://en.wikipedia.org/wiki/Wiring_(development_platform)" \o "Fiação (plataforma de desenvolvimento)" </w:instrText>
      </w:r>
      <w:r w:rsidR="00952D93" w:rsidRPr="00F00993">
        <w:rPr>
          <w:rPrChange w:id="8221" w:author="Jacyeude Araújo" w:date="2019-10-02T13:03:00Z">
            <w:rPr>
              <w:rStyle w:val="Hyperlink"/>
              <w:color w:val="000000" w:themeColor="text1"/>
              <w:u w:val="none"/>
            </w:rPr>
          </w:rPrChange>
        </w:rPr>
        <w:fldChar w:fldCharType="separate"/>
      </w:r>
      <w:proofErr w:type="spellStart"/>
      <w:r w:rsidRPr="00F00993">
        <w:rPr>
          <w:rStyle w:val="Hyperlink"/>
          <w:color w:val="000000" w:themeColor="text1"/>
          <w:u w:val="none"/>
        </w:rPr>
        <w:t>Wiring</w:t>
      </w:r>
      <w:proofErr w:type="spellEnd"/>
      <w:r w:rsidR="00952D93" w:rsidRPr="00F00993">
        <w:rPr>
          <w:rStyle w:val="Hyperlink"/>
          <w:color w:val="000000" w:themeColor="text1"/>
          <w:u w:val="none"/>
          <w:rPrChange w:id="8222" w:author="Jacyeude Araújo" w:date="2019-10-02T13:03:00Z">
            <w:rPr>
              <w:rStyle w:val="Hyperlink"/>
              <w:color w:val="000000" w:themeColor="text1"/>
              <w:u w:val="none"/>
            </w:rPr>
          </w:rPrChange>
        </w:rPr>
        <w:fldChar w:fldCharType="end"/>
      </w:r>
      <w:r w:rsidRPr="00F00993">
        <w:rPr>
          <w:color w:val="000000" w:themeColor="text1"/>
        </w:rPr>
        <w:t xml:space="preserve"> e p5.js</w:t>
      </w:r>
    </w:p>
    <w:p w14:paraId="15B1AB01" w14:textId="77777777" w:rsidR="002D1497" w:rsidRPr="00F00993"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F00993">
        <w:rPr>
          <w:rFonts w:ascii="Times New Roman" w:eastAsia="Times New Roman" w:hAnsi="Times New Roman" w:cs="Times New Roman"/>
          <w:color w:val="000000" w:themeColor="text1"/>
          <w:sz w:val="24"/>
          <w:szCs w:val="24"/>
          <w:lang w:eastAsia="pt-BR"/>
        </w:rPr>
        <w:t xml:space="preserve">Além disso, a ideia da comunicação entre </w:t>
      </w:r>
      <w:proofErr w:type="spellStart"/>
      <w:r w:rsidRPr="00F00993">
        <w:rPr>
          <w:rFonts w:ascii="Times New Roman" w:eastAsia="Times New Roman" w:hAnsi="Times New Roman" w:cs="Times New Roman"/>
          <w:color w:val="000000" w:themeColor="text1"/>
          <w:sz w:val="24"/>
          <w:szCs w:val="24"/>
          <w:lang w:eastAsia="pt-BR"/>
        </w:rPr>
        <w:t>Processing</w:t>
      </w:r>
      <w:proofErr w:type="spellEnd"/>
      <w:r w:rsidRPr="00F00993">
        <w:rPr>
          <w:rFonts w:ascii="Times New Roman" w:eastAsia="Times New Roman" w:hAnsi="Times New Roman" w:cs="Times New Roman"/>
          <w:color w:val="000000" w:themeColor="text1"/>
          <w:sz w:val="24"/>
          <w:szCs w:val="24"/>
          <w:lang w:eastAsia="pt-BR"/>
        </w:rPr>
        <w:t xml:space="preserve"> e Arduino é basicamente assim: o </w:t>
      </w:r>
      <w:proofErr w:type="spellStart"/>
      <w:r w:rsidRPr="00F00993">
        <w:rPr>
          <w:rFonts w:ascii="Times New Roman" w:eastAsia="Times New Roman" w:hAnsi="Times New Roman" w:cs="Times New Roman"/>
          <w:color w:val="000000" w:themeColor="text1"/>
          <w:sz w:val="24"/>
          <w:szCs w:val="24"/>
          <w:lang w:eastAsia="pt-BR"/>
        </w:rPr>
        <w:t>Processing</w:t>
      </w:r>
      <w:proofErr w:type="spellEnd"/>
      <w:r w:rsidRPr="00F00993">
        <w:rPr>
          <w:rFonts w:ascii="Times New Roman" w:eastAsia="Times New Roman" w:hAnsi="Times New Roman" w:cs="Times New Roman"/>
          <w:color w:val="000000" w:themeColor="text1"/>
          <w:sz w:val="24"/>
          <w:szCs w:val="24"/>
          <w:lang w:eastAsia="pt-BR"/>
        </w:rPr>
        <w:t xml:space="preserve"> pode ser utilizado de duas formas, fazendo o Arduino executar determinada tarefa ou atuando como uma representação gráfica e visual daquilo que está acontecendo no seu protótipo em protoboard.</w:t>
      </w:r>
    </w:p>
    <w:p w14:paraId="315E5B77" w14:textId="77777777" w:rsidR="000A449D" w:rsidRPr="00F00993" w:rsidRDefault="002D1497" w:rsidP="000A449D">
      <w:pPr>
        <w:keepNext/>
        <w:spacing w:line="360" w:lineRule="auto"/>
        <w:jc w:val="center"/>
        <w:rPr>
          <w:color w:val="000000" w:themeColor="text1"/>
        </w:rPr>
      </w:pPr>
      <w:r w:rsidRPr="00F00993">
        <w:rPr>
          <w:rFonts w:ascii="Times New Roman" w:hAnsi="Times New Roman" w:cs="Times New Roman"/>
          <w:noProof/>
          <w:color w:val="000000" w:themeColor="text1"/>
          <w:sz w:val="24"/>
          <w:szCs w:val="24"/>
          <w:lang w:eastAsia="pt-BR"/>
          <w:rPrChange w:id="8223" w:author="Jacyeude Araújo" w:date="2019-10-02T13:03:00Z">
            <w:rPr>
              <w:rFonts w:ascii="Times New Roman" w:hAnsi="Times New Roman" w:cs="Times New Roman"/>
              <w:noProof/>
              <w:color w:val="000000" w:themeColor="text1"/>
              <w:sz w:val="24"/>
              <w:szCs w:val="24"/>
              <w:lang w:eastAsia="pt-BR"/>
            </w:rPr>
          </w:rPrChange>
        </w:rPr>
        <w:drawing>
          <wp:inline distT="0" distB="0" distL="0" distR="0" wp14:anchorId="642DBA61" wp14:editId="1CB72901">
            <wp:extent cx="4747537" cy="312846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80820" cy="3150396"/>
                    </a:xfrm>
                    <a:prstGeom prst="rect">
                      <a:avLst/>
                    </a:prstGeom>
                    <a:noFill/>
                    <a:ln>
                      <a:noFill/>
                    </a:ln>
                  </pic:spPr>
                </pic:pic>
              </a:graphicData>
            </a:graphic>
          </wp:inline>
        </w:drawing>
      </w:r>
    </w:p>
    <w:p w14:paraId="6B293BA2" w14:textId="6E89238C" w:rsidR="002D1497" w:rsidRPr="00F00993" w:rsidRDefault="000A449D" w:rsidP="000A449D">
      <w:pPr>
        <w:pStyle w:val="Legenda"/>
        <w:jc w:val="center"/>
        <w:rPr>
          <w:rFonts w:ascii="Times New Roman" w:hAnsi="Times New Roman" w:cs="Times New Roman"/>
          <w:color w:val="000000" w:themeColor="text1"/>
          <w:sz w:val="24"/>
          <w:szCs w:val="24"/>
        </w:rPr>
      </w:pPr>
      <w:bookmarkStart w:id="8224" w:name="_Toc20849560"/>
      <w:r w:rsidRPr="00F00993">
        <w:rPr>
          <w:color w:val="000000" w:themeColor="text1"/>
        </w:rPr>
        <w:t xml:space="preserve">Figura </w:t>
      </w:r>
      <w:ins w:id="8225" w:author="Jacyeude Araújo" w:date="2019-10-02T10:09:00Z">
        <w:r w:rsidR="00DA6A84" w:rsidRPr="00F00993">
          <w:rPr>
            <w:color w:val="000000" w:themeColor="text1"/>
            <w:rPrChange w:id="8226" w:author="Jacyeude Araújo" w:date="2019-10-02T13:03:00Z">
              <w:rPr>
                <w:color w:val="000000" w:themeColor="text1"/>
              </w:rPr>
            </w:rPrChange>
          </w:rPr>
          <w:fldChar w:fldCharType="begin"/>
        </w:r>
        <w:r w:rsidR="00DA6A84" w:rsidRPr="00F00993">
          <w:rPr>
            <w:color w:val="000000" w:themeColor="text1"/>
          </w:rPr>
          <w:instrText xml:space="preserve"> SEQ Figura \* ARABIC </w:instrText>
        </w:r>
      </w:ins>
      <w:r w:rsidR="00DA6A84" w:rsidRPr="00F00993">
        <w:rPr>
          <w:color w:val="000000" w:themeColor="text1"/>
          <w:rPrChange w:id="8227" w:author="Jacyeude Araújo" w:date="2019-10-02T13:03:00Z">
            <w:rPr>
              <w:color w:val="000000" w:themeColor="text1"/>
            </w:rPr>
          </w:rPrChange>
        </w:rPr>
        <w:fldChar w:fldCharType="separate"/>
      </w:r>
      <w:r w:rsidR="0008128E">
        <w:rPr>
          <w:noProof/>
          <w:color w:val="000000" w:themeColor="text1"/>
        </w:rPr>
        <w:t>72</w:t>
      </w:r>
      <w:ins w:id="8228" w:author="Jacyeude Araújo" w:date="2019-10-02T10:09:00Z">
        <w:r w:rsidR="00DA6A84" w:rsidRPr="00F00993">
          <w:rPr>
            <w:color w:val="000000" w:themeColor="text1"/>
            <w:rPrChange w:id="8229" w:author="Jacyeude Araújo" w:date="2019-10-02T13:03:00Z">
              <w:rPr>
                <w:color w:val="000000" w:themeColor="text1"/>
              </w:rPr>
            </w:rPrChange>
          </w:rPr>
          <w:fldChar w:fldCharType="end"/>
        </w:r>
      </w:ins>
      <w:del w:id="8230" w:author="Jacyeude Araújo" w:date="2019-10-02T10:09:00Z">
        <w:r w:rsidRPr="00F00993" w:rsidDel="00DA6A84">
          <w:rPr>
            <w:color w:val="000000" w:themeColor="text1"/>
            <w:rPrChange w:id="8231" w:author="Jacyeude Araújo" w:date="2019-10-02T13:03:00Z">
              <w:rPr>
                <w:color w:val="000000" w:themeColor="text1"/>
              </w:rPr>
            </w:rPrChange>
          </w:rPr>
          <w:fldChar w:fldCharType="begin"/>
        </w:r>
        <w:r w:rsidRPr="00F00993" w:rsidDel="00DA6A84">
          <w:rPr>
            <w:color w:val="000000" w:themeColor="text1"/>
          </w:rPr>
          <w:delInstrText xml:space="preserve"> SEQ Figura \* ARABIC </w:delInstrText>
        </w:r>
        <w:r w:rsidRPr="00F00993" w:rsidDel="00DA6A84">
          <w:rPr>
            <w:color w:val="000000" w:themeColor="text1"/>
            <w:rPrChange w:id="8232" w:author="Jacyeude Araújo" w:date="2019-10-02T13:03:00Z">
              <w:rPr>
                <w:color w:val="000000" w:themeColor="text1"/>
              </w:rPr>
            </w:rPrChange>
          </w:rPr>
          <w:fldChar w:fldCharType="separate"/>
        </w:r>
        <w:r w:rsidR="00EE7A76" w:rsidRPr="00F00993" w:rsidDel="00DA6A84">
          <w:rPr>
            <w:noProof/>
            <w:color w:val="000000" w:themeColor="text1"/>
          </w:rPr>
          <w:delText>73</w:delText>
        </w:r>
        <w:r w:rsidRPr="00F00993" w:rsidDel="00DA6A84">
          <w:rPr>
            <w:color w:val="000000" w:themeColor="text1"/>
            <w:rPrChange w:id="8233" w:author="Jacyeude Araújo" w:date="2019-10-02T13:03:00Z">
              <w:rPr>
                <w:color w:val="000000" w:themeColor="text1"/>
              </w:rPr>
            </w:rPrChange>
          </w:rPr>
          <w:fldChar w:fldCharType="end"/>
        </w:r>
      </w:del>
      <w:r w:rsidRPr="00F00993">
        <w:rPr>
          <w:color w:val="000000" w:themeColor="text1"/>
        </w:rPr>
        <w:t xml:space="preserve"> - Rotina implementada no </w:t>
      </w:r>
      <w:proofErr w:type="spellStart"/>
      <w:r w:rsidRPr="00F00993">
        <w:rPr>
          <w:color w:val="000000" w:themeColor="text1"/>
        </w:rPr>
        <w:t>processing</w:t>
      </w:r>
      <w:bookmarkEnd w:id="8224"/>
      <w:proofErr w:type="spellEnd"/>
    </w:p>
    <w:p w14:paraId="27E19B3B" w14:textId="58926485" w:rsidR="002D1497" w:rsidDel="006A161D" w:rsidRDefault="002D1497" w:rsidP="002D1497">
      <w:pPr>
        <w:spacing w:line="360" w:lineRule="auto"/>
        <w:jc w:val="both"/>
        <w:rPr>
          <w:del w:id="8234" w:author="Jacyeude Araújo" w:date="2019-10-02T12:57:00Z"/>
          <w:rFonts w:ascii="Times New Roman" w:hAnsi="Times New Roman" w:cs="Times New Roman"/>
          <w:b/>
          <w:bCs/>
          <w:color w:val="000000" w:themeColor="text1"/>
          <w:sz w:val="24"/>
          <w:szCs w:val="24"/>
        </w:rPr>
      </w:pPr>
    </w:p>
    <w:p w14:paraId="03272168" w14:textId="0F393327" w:rsidR="006A161D" w:rsidRDefault="006A161D" w:rsidP="002D1497">
      <w:pPr>
        <w:spacing w:line="360" w:lineRule="auto"/>
        <w:jc w:val="both"/>
        <w:rPr>
          <w:ins w:id="8235" w:author="Jacyeude Araújo" w:date="2019-10-02T14:47:00Z"/>
          <w:rFonts w:ascii="Times New Roman" w:hAnsi="Times New Roman" w:cs="Times New Roman"/>
          <w:b/>
          <w:bCs/>
          <w:color w:val="000000" w:themeColor="text1"/>
          <w:sz w:val="24"/>
          <w:szCs w:val="24"/>
        </w:rPr>
      </w:pPr>
    </w:p>
    <w:p w14:paraId="150CF722" w14:textId="673A897B" w:rsidR="002D1497" w:rsidRPr="00F00993" w:rsidDel="00F00993" w:rsidRDefault="002D1497" w:rsidP="002D1497">
      <w:pPr>
        <w:spacing w:line="360" w:lineRule="auto"/>
        <w:jc w:val="both"/>
        <w:rPr>
          <w:del w:id="8236" w:author="Jacyeude Araújo" w:date="2019-10-02T12:57:00Z"/>
          <w:rFonts w:ascii="Times New Roman" w:hAnsi="Times New Roman" w:cs="Times New Roman"/>
          <w:b/>
          <w:bCs/>
          <w:color w:val="000000" w:themeColor="text1"/>
          <w:sz w:val="24"/>
          <w:szCs w:val="24"/>
          <w:rPrChange w:id="8237" w:author="Jacyeude Araújo" w:date="2019-10-02T13:03:00Z">
            <w:rPr>
              <w:del w:id="8238" w:author="Jacyeude Araújo" w:date="2019-10-02T12:57:00Z"/>
              <w:rFonts w:ascii="Times New Roman" w:hAnsi="Times New Roman" w:cs="Times New Roman"/>
              <w:color w:val="000000" w:themeColor="text1"/>
              <w:sz w:val="24"/>
              <w:szCs w:val="24"/>
            </w:rPr>
          </w:rPrChange>
        </w:rPr>
      </w:pPr>
    </w:p>
    <w:p w14:paraId="00721223" w14:textId="4BB927D2" w:rsidR="00BD0387" w:rsidRPr="00F00993" w:rsidDel="00F00993" w:rsidRDefault="00BD0387" w:rsidP="002D1497">
      <w:pPr>
        <w:spacing w:line="360" w:lineRule="auto"/>
        <w:jc w:val="both"/>
        <w:rPr>
          <w:del w:id="8239" w:author="Jacyeude Araújo" w:date="2019-10-02T12:57:00Z"/>
          <w:rFonts w:ascii="Times New Roman" w:hAnsi="Times New Roman" w:cs="Times New Roman"/>
          <w:b/>
          <w:bCs/>
          <w:color w:val="000000" w:themeColor="text1"/>
          <w:sz w:val="24"/>
          <w:szCs w:val="24"/>
          <w:rPrChange w:id="8240" w:author="Jacyeude Araújo" w:date="2019-10-02T13:03:00Z">
            <w:rPr>
              <w:del w:id="8241" w:author="Jacyeude Araújo" w:date="2019-10-02T12:57:00Z"/>
              <w:rFonts w:ascii="Times New Roman" w:hAnsi="Times New Roman" w:cs="Times New Roman"/>
              <w:color w:val="000000" w:themeColor="text1"/>
              <w:sz w:val="24"/>
              <w:szCs w:val="24"/>
            </w:rPr>
          </w:rPrChange>
        </w:rPr>
      </w:pPr>
    </w:p>
    <w:p w14:paraId="16BE93BD" w14:textId="193991F6" w:rsidR="00BD0387" w:rsidRPr="00F00993" w:rsidDel="00F00993" w:rsidRDefault="00BD0387" w:rsidP="002D1497">
      <w:pPr>
        <w:spacing w:line="360" w:lineRule="auto"/>
        <w:jc w:val="both"/>
        <w:rPr>
          <w:del w:id="8242" w:author="Jacyeude Araújo" w:date="2019-10-02T12:57:00Z"/>
          <w:rFonts w:ascii="Times New Roman" w:hAnsi="Times New Roman" w:cs="Times New Roman"/>
          <w:b/>
          <w:bCs/>
          <w:color w:val="000000" w:themeColor="text1"/>
          <w:sz w:val="24"/>
          <w:szCs w:val="24"/>
          <w:rPrChange w:id="8243" w:author="Jacyeude Araújo" w:date="2019-10-02T13:03:00Z">
            <w:rPr>
              <w:del w:id="8244" w:author="Jacyeude Araújo" w:date="2019-10-02T12:57:00Z"/>
              <w:rFonts w:ascii="Times New Roman" w:hAnsi="Times New Roman" w:cs="Times New Roman"/>
              <w:color w:val="000000" w:themeColor="text1"/>
              <w:sz w:val="24"/>
              <w:szCs w:val="24"/>
            </w:rPr>
          </w:rPrChange>
        </w:rPr>
      </w:pPr>
    </w:p>
    <w:p w14:paraId="4D76DD42" w14:textId="50A148B5" w:rsidR="00BD0387" w:rsidRPr="00F00993" w:rsidDel="00F00993" w:rsidRDefault="00BD0387" w:rsidP="002D1497">
      <w:pPr>
        <w:spacing w:line="360" w:lineRule="auto"/>
        <w:jc w:val="both"/>
        <w:rPr>
          <w:del w:id="8245" w:author="Jacyeude Araújo" w:date="2019-10-02T12:57:00Z"/>
          <w:rFonts w:ascii="Times New Roman" w:hAnsi="Times New Roman" w:cs="Times New Roman"/>
          <w:b/>
          <w:bCs/>
          <w:color w:val="000000" w:themeColor="text1"/>
          <w:sz w:val="24"/>
          <w:szCs w:val="24"/>
          <w:rPrChange w:id="8246" w:author="Jacyeude Araújo" w:date="2019-10-02T13:03:00Z">
            <w:rPr>
              <w:del w:id="8247" w:author="Jacyeude Araújo" w:date="2019-10-02T12:57:00Z"/>
              <w:rFonts w:ascii="Times New Roman" w:hAnsi="Times New Roman" w:cs="Times New Roman"/>
              <w:color w:val="000000" w:themeColor="text1"/>
              <w:sz w:val="24"/>
              <w:szCs w:val="24"/>
            </w:rPr>
          </w:rPrChange>
        </w:rPr>
      </w:pPr>
    </w:p>
    <w:p w14:paraId="49AFD96C" w14:textId="566F2663" w:rsidR="00BD0387" w:rsidRPr="00F00993" w:rsidDel="00F00993" w:rsidRDefault="00BD0387" w:rsidP="002D1497">
      <w:pPr>
        <w:spacing w:line="360" w:lineRule="auto"/>
        <w:jc w:val="both"/>
        <w:rPr>
          <w:del w:id="8248" w:author="Jacyeude Araújo" w:date="2019-10-02T12:57:00Z"/>
          <w:rFonts w:ascii="Times New Roman" w:hAnsi="Times New Roman" w:cs="Times New Roman"/>
          <w:b/>
          <w:bCs/>
          <w:color w:val="000000" w:themeColor="text1"/>
          <w:sz w:val="24"/>
          <w:szCs w:val="24"/>
          <w:rPrChange w:id="8249" w:author="Jacyeude Araújo" w:date="2019-10-02T13:03:00Z">
            <w:rPr>
              <w:del w:id="8250" w:author="Jacyeude Araújo" w:date="2019-10-02T12:57:00Z"/>
              <w:rFonts w:ascii="Times New Roman" w:hAnsi="Times New Roman" w:cs="Times New Roman"/>
              <w:color w:val="000000" w:themeColor="text1"/>
              <w:sz w:val="24"/>
              <w:szCs w:val="24"/>
            </w:rPr>
          </w:rPrChange>
        </w:rPr>
      </w:pPr>
    </w:p>
    <w:p w14:paraId="5AB3BF80" w14:textId="01208D9E" w:rsidR="00BD0387" w:rsidRPr="00F00993" w:rsidDel="00F00993" w:rsidRDefault="00BD0387" w:rsidP="002D1497">
      <w:pPr>
        <w:spacing w:line="360" w:lineRule="auto"/>
        <w:jc w:val="both"/>
        <w:rPr>
          <w:del w:id="8251" w:author="Jacyeude Araújo" w:date="2019-10-02T12:57:00Z"/>
          <w:rFonts w:ascii="Times New Roman" w:hAnsi="Times New Roman" w:cs="Times New Roman"/>
          <w:b/>
          <w:bCs/>
          <w:color w:val="000000" w:themeColor="text1"/>
          <w:sz w:val="24"/>
          <w:szCs w:val="24"/>
          <w:rPrChange w:id="8252" w:author="Jacyeude Araújo" w:date="2019-10-02T13:03:00Z">
            <w:rPr>
              <w:del w:id="8253" w:author="Jacyeude Araújo" w:date="2019-10-02T12:57:00Z"/>
              <w:rFonts w:ascii="Times New Roman" w:hAnsi="Times New Roman" w:cs="Times New Roman"/>
              <w:color w:val="000000" w:themeColor="text1"/>
              <w:sz w:val="24"/>
              <w:szCs w:val="24"/>
            </w:rPr>
          </w:rPrChange>
        </w:rPr>
      </w:pPr>
    </w:p>
    <w:p w14:paraId="27BC847B" w14:textId="58E59E38" w:rsidR="00BD0387" w:rsidRPr="00F00993" w:rsidDel="00F00993" w:rsidRDefault="00BD0387" w:rsidP="002D1497">
      <w:pPr>
        <w:spacing w:line="360" w:lineRule="auto"/>
        <w:jc w:val="both"/>
        <w:rPr>
          <w:del w:id="8254" w:author="Jacyeude Araújo" w:date="2019-10-02T12:57:00Z"/>
          <w:rFonts w:ascii="Times New Roman" w:hAnsi="Times New Roman" w:cs="Times New Roman"/>
          <w:b/>
          <w:bCs/>
          <w:color w:val="000000" w:themeColor="text1"/>
          <w:sz w:val="24"/>
          <w:szCs w:val="24"/>
          <w:rPrChange w:id="8255" w:author="Jacyeude Araújo" w:date="2019-10-02T13:03:00Z">
            <w:rPr>
              <w:del w:id="8256" w:author="Jacyeude Araújo" w:date="2019-10-02T12:57:00Z"/>
              <w:rFonts w:ascii="Times New Roman" w:hAnsi="Times New Roman" w:cs="Times New Roman"/>
              <w:color w:val="000000" w:themeColor="text1"/>
              <w:sz w:val="24"/>
              <w:szCs w:val="24"/>
            </w:rPr>
          </w:rPrChange>
        </w:rPr>
      </w:pPr>
    </w:p>
    <w:p w14:paraId="72A0A0A6" w14:textId="7BF3B08B" w:rsidR="00BD0387" w:rsidRPr="00F00993" w:rsidDel="00F00993" w:rsidRDefault="00BD0387" w:rsidP="002D1497">
      <w:pPr>
        <w:spacing w:line="360" w:lineRule="auto"/>
        <w:jc w:val="both"/>
        <w:rPr>
          <w:del w:id="8257" w:author="Jacyeude Araújo" w:date="2019-10-02T12:57:00Z"/>
          <w:rFonts w:ascii="Times New Roman" w:hAnsi="Times New Roman" w:cs="Times New Roman"/>
          <w:b/>
          <w:bCs/>
          <w:color w:val="000000" w:themeColor="text1"/>
          <w:sz w:val="24"/>
          <w:szCs w:val="24"/>
          <w:rPrChange w:id="8258" w:author="Jacyeude Araújo" w:date="2019-10-02T13:03:00Z">
            <w:rPr>
              <w:del w:id="8259" w:author="Jacyeude Araújo" w:date="2019-10-02T12:57:00Z"/>
              <w:rFonts w:ascii="Times New Roman" w:hAnsi="Times New Roman" w:cs="Times New Roman"/>
              <w:color w:val="000000" w:themeColor="text1"/>
              <w:sz w:val="24"/>
              <w:szCs w:val="24"/>
            </w:rPr>
          </w:rPrChange>
        </w:rPr>
      </w:pPr>
    </w:p>
    <w:p w14:paraId="0A2FF1B5" w14:textId="4EC8C6DF" w:rsidR="00BD0387" w:rsidRPr="00F00993" w:rsidDel="00F00993" w:rsidRDefault="00BD0387" w:rsidP="002D1497">
      <w:pPr>
        <w:spacing w:line="360" w:lineRule="auto"/>
        <w:jc w:val="both"/>
        <w:rPr>
          <w:del w:id="8260" w:author="Jacyeude Araújo" w:date="2019-10-02T12:57:00Z"/>
          <w:rFonts w:ascii="Times New Roman" w:hAnsi="Times New Roman" w:cs="Times New Roman"/>
          <w:b/>
          <w:bCs/>
          <w:color w:val="000000" w:themeColor="text1"/>
          <w:sz w:val="24"/>
          <w:szCs w:val="24"/>
          <w:rPrChange w:id="8261" w:author="Jacyeude Araújo" w:date="2019-10-02T13:03:00Z">
            <w:rPr>
              <w:del w:id="8262" w:author="Jacyeude Araújo" w:date="2019-10-02T12:57:00Z"/>
              <w:rFonts w:ascii="Times New Roman" w:hAnsi="Times New Roman" w:cs="Times New Roman"/>
              <w:color w:val="000000" w:themeColor="text1"/>
              <w:sz w:val="24"/>
              <w:szCs w:val="24"/>
            </w:rPr>
          </w:rPrChange>
        </w:rPr>
      </w:pPr>
    </w:p>
    <w:p w14:paraId="13963E72" w14:textId="078234F4" w:rsidR="00BD0387" w:rsidRPr="00F00993" w:rsidDel="00F00993" w:rsidRDefault="00BD0387" w:rsidP="002D1497">
      <w:pPr>
        <w:spacing w:line="360" w:lineRule="auto"/>
        <w:jc w:val="both"/>
        <w:rPr>
          <w:del w:id="8263" w:author="Jacyeude Araújo" w:date="2019-10-02T12:57:00Z"/>
          <w:rFonts w:ascii="Times New Roman" w:hAnsi="Times New Roman" w:cs="Times New Roman"/>
          <w:b/>
          <w:bCs/>
          <w:color w:val="000000" w:themeColor="text1"/>
          <w:sz w:val="24"/>
          <w:szCs w:val="24"/>
          <w:rPrChange w:id="8264" w:author="Jacyeude Araújo" w:date="2019-10-02T13:03:00Z">
            <w:rPr>
              <w:del w:id="8265" w:author="Jacyeude Araújo" w:date="2019-10-02T12:57:00Z"/>
              <w:rFonts w:ascii="Times New Roman" w:hAnsi="Times New Roman" w:cs="Times New Roman"/>
              <w:color w:val="000000" w:themeColor="text1"/>
              <w:sz w:val="24"/>
              <w:szCs w:val="24"/>
            </w:rPr>
          </w:rPrChange>
        </w:rPr>
      </w:pPr>
    </w:p>
    <w:p w14:paraId="2D719EE1" w14:textId="52E9A83B" w:rsidR="002D1497" w:rsidRPr="00F00993" w:rsidRDefault="002D1497" w:rsidP="002D1497">
      <w:pPr>
        <w:spacing w:line="360" w:lineRule="auto"/>
        <w:jc w:val="both"/>
        <w:rPr>
          <w:rFonts w:ascii="Times New Roman" w:hAnsi="Times New Roman" w:cs="Times New Roman"/>
          <w:b/>
          <w:bCs/>
          <w:color w:val="000000" w:themeColor="text1"/>
          <w:sz w:val="24"/>
          <w:szCs w:val="24"/>
          <w:rPrChange w:id="8266" w:author="Jacyeude Araújo" w:date="2019-10-02T13:03:00Z">
            <w:rPr>
              <w:rFonts w:ascii="Times New Roman" w:hAnsi="Times New Roman" w:cs="Times New Roman"/>
              <w:color w:val="000000" w:themeColor="text1"/>
              <w:sz w:val="24"/>
              <w:szCs w:val="24"/>
            </w:rPr>
          </w:rPrChange>
        </w:rPr>
      </w:pPr>
      <w:r w:rsidRPr="00F00993">
        <w:rPr>
          <w:rFonts w:ascii="Times New Roman" w:hAnsi="Times New Roman" w:cs="Times New Roman"/>
          <w:b/>
          <w:bCs/>
          <w:color w:val="000000" w:themeColor="text1"/>
          <w:sz w:val="24"/>
          <w:szCs w:val="24"/>
          <w:rPrChange w:id="8267" w:author="Jacyeude Araújo" w:date="2019-10-02T13:03:00Z">
            <w:rPr>
              <w:rFonts w:ascii="Times New Roman" w:hAnsi="Times New Roman" w:cs="Times New Roman"/>
              <w:color w:val="000000" w:themeColor="text1"/>
              <w:sz w:val="24"/>
              <w:szCs w:val="24"/>
            </w:rPr>
          </w:rPrChange>
        </w:rPr>
        <w:t xml:space="preserve">APÊNDICES </w:t>
      </w:r>
      <w:r w:rsidR="000A738B" w:rsidRPr="00F00993">
        <w:rPr>
          <w:rFonts w:ascii="Times New Roman" w:hAnsi="Times New Roman" w:cs="Times New Roman"/>
          <w:b/>
          <w:bCs/>
          <w:color w:val="000000" w:themeColor="text1"/>
          <w:sz w:val="24"/>
          <w:szCs w:val="24"/>
          <w:rPrChange w:id="8268" w:author="Jacyeude Araújo" w:date="2019-10-02T13:03:00Z">
            <w:rPr>
              <w:rFonts w:ascii="Times New Roman" w:hAnsi="Times New Roman" w:cs="Times New Roman"/>
              <w:color w:val="000000" w:themeColor="text1"/>
              <w:sz w:val="24"/>
              <w:szCs w:val="24"/>
            </w:rPr>
          </w:rPrChange>
        </w:rPr>
        <w:t>2</w:t>
      </w:r>
    </w:p>
    <w:p w14:paraId="6A589C6E" w14:textId="64761847" w:rsidR="000A738B" w:rsidRPr="00F00993" w:rsidRDefault="000A738B" w:rsidP="00E463DB">
      <w:pPr>
        <w:pStyle w:val="Default"/>
        <w:jc w:val="both"/>
        <w:rPr>
          <w:rFonts w:ascii="Times New Roman" w:hAnsi="Times New Roman" w:cs="Times New Roman"/>
          <w:color w:val="000000" w:themeColor="text1"/>
        </w:rPr>
      </w:pPr>
    </w:p>
    <w:p w14:paraId="218E4059" w14:textId="2B482CB6" w:rsidR="000A738B" w:rsidRPr="00F00993" w:rsidRDefault="00BD0387" w:rsidP="00E463D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Rotina implementada no arduíno IDE</w:t>
      </w:r>
    </w:p>
    <w:p w14:paraId="736F433C" w14:textId="0E73415F" w:rsidR="000A738B" w:rsidRPr="00F00993" w:rsidRDefault="000A738B" w:rsidP="00E463DB">
      <w:pPr>
        <w:pStyle w:val="Default"/>
        <w:jc w:val="both"/>
        <w:rPr>
          <w:rFonts w:ascii="Times New Roman" w:hAnsi="Times New Roman" w:cs="Times New Roman"/>
          <w:color w:val="000000" w:themeColor="text1"/>
        </w:rPr>
      </w:pPr>
    </w:p>
    <w:p w14:paraId="6E66AC71" w14:textId="77777777" w:rsidR="000A738B" w:rsidRPr="00F00993" w:rsidRDefault="000A738B" w:rsidP="000A738B">
      <w:pPr>
        <w:pStyle w:val="Default"/>
        <w:jc w:val="both"/>
        <w:rPr>
          <w:rFonts w:ascii="Times New Roman" w:hAnsi="Times New Roman" w:cs="Times New Roman"/>
          <w:color w:val="000000" w:themeColor="text1"/>
        </w:rPr>
      </w:pPr>
    </w:p>
    <w:p w14:paraId="73F256CB" w14:textId="77777777" w:rsidR="000A738B" w:rsidRPr="008B0377" w:rsidRDefault="000A738B" w:rsidP="000A738B">
      <w:pPr>
        <w:pStyle w:val="Default"/>
        <w:jc w:val="both"/>
        <w:rPr>
          <w:rFonts w:ascii="Times New Roman" w:hAnsi="Times New Roman" w:cs="Times New Roman"/>
          <w:color w:val="000000" w:themeColor="text1"/>
          <w:lang w:val="en-US"/>
        </w:rPr>
      </w:pPr>
      <w:r w:rsidRPr="008B0377">
        <w:rPr>
          <w:rFonts w:ascii="Times New Roman" w:hAnsi="Times New Roman" w:cs="Times New Roman"/>
          <w:color w:val="000000" w:themeColor="text1"/>
          <w:lang w:val="en-US"/>
        </w:rPr>
        <w:t>#include &lt;</w:t>
      </w:r>
      <w:proofErr w:type="spellStart"/>
      <w:r w:rsidRPr="008B0377">
        <w:rPr>
          <w:rFonts w:ascii="Times New Roman" w:hAnsi="Times New Roman" w:cs="Times New Roman"/>
          <w:color w:val="000000" w:themeColor="text1"/>
          <w:lang w:val="en-US"/>
        </w:rPr>
        <w:t>SPI.h</w:t>
      </w:r>
      <w:proofErr w:type="spellEnd"/>
      <w:r w:rsidRPr="008B0377">
        <w:rPr>
          <w:rFonts w:ascii="Times New Roman" w:hAnsi="Times New Roman" w:cs="Times New Roman"/>
          <w:color w:val="000000" w:themeColor="text1"/>
          <w:lang w:val="en-US"/>
        </w:rPr>
        <w:t>&gt;</w:t>
      </w:r>
    </w:p>
    <w:p w14:paraId="32F8B1BE" w14:textId="77777777" w:rsidR="000A738B" w:rsidRPr="008B0377" w:rsidRDefault="000A738B" w:rsidP="000A738B">
      <w:pPr>
        <w:pStyle w:val="Default"/>
        <w:jc w:val="both"/>
        <w:rPr>
          <w:rFonts w:ascii="Times New Roman" w:hAnsi="Times New Roman" w:cs="Times New Roman"/>
          <w:color w:val="000000" w:themeColor="text1"/>
          <w:lang w:val="en-US"/>
        </w:rPr>
      </w:pPr>
    </w:p>
    <w:p w14:paraId="09C7939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//ADXL345</w:t>
      </w:r>
    </w:p>
    <w:p w14:paraId="4875482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//SXT 013 </w:t>
      </w:r>
      <w:proofErr w:type="spellStart"/>
      <w:r w:rsidRPr="00F00993">
        <w:rPr>
          <w:rFonts w:ascii="Times New Roman" w:hAnsi="Times New Roman" w:cs="Times New Roman"/>
          <w:color w:val="000000" w:themeColor="text1"/>
          <w:lang w:val="en-US"/>
        </w:rPr>
        <w:t>saida</w:t>
      </w:r>
      <w:proofErr w:type="spellEnd"/>
      <w:r w:rsidRPr="00F00993">
        <w:rPr>
          <w:rFonts w:ascii="Times New Roman" w:hAnsi="Times New Roman" w:cs="Times New Roman"/>
          <w:color w:val="000000" w:themeColor="text1"/>
          <w:lang w:val="en-US"/>
        </w:rPr>
        <w:t xml:space="preserve"> do </w:t>
      </w:r>
      <w:proofErr w:type="spellStart"/>
      <w:r w:rsidRPr="00F00993">
        <w:rPr>
          <w:rFonts w:ascii="Times New Roman" w:hAnsi="Times New Roman" w:cs="Times New Roman"/>
          <w:color w:val="000000" w:themeColor="text1"/>
          <w:lang w:val="en-US"/>
        </w:rPr>
        <w:t>fio</w:t>
      </w:r>
      <w:proofErr w:type="spellEnd"/>
      <w:r w:rsidRPr="00F00993">
        <w:rPr>
          <w:rFonts w:ascii="Times New Roman" w:hAnsi="Times New Roman" w:cs="Times New Roman"/>
          <w:color w:val="000000" w:themeColor="text1"/>
          <w:lang w:val="en-US"/>
        </w:rPr>
        <w:t xml:space="preserve"> RED + </w:t>
      </w:r>
      <w:proofErr w:type="spellStart"/>
      <w:r w:rsidRPr="00F00993">
        <w:rPr>
          <w:rFonts w:ascii="Times New Roman" w:hAnsi="Times New Roman" w:cs="Times New Roman"/>
          <w:color w:val="000000" w:themeColor="text1"/>
          <w:lang w:val="en-US"/>
        </w:rPr>
        <w:t>serie</w:t>
      </w:r>
      <w:proofErr w:type="spellEnd"/>
      <w:r w:rsidRPr="00F00993">
        <w:rPr>
          <w:rFonts w:ascii="Times New Roman" w:hAnsi="Times New Roman" w:cs="Times New Roman"/>
          <w:color w:val="000000" w:themeColor="text1"/>
          <w:lang w:val="en-US"/>
        </w:rPr>
        <w:t xml:space="preserve"> resistor -----&gt; A0 e </w:t>
      </w:r>
      <w:proofErr w:type="spellStart"/>
      <w:r w:rsidRPr="00F00993">
        <w:rPr>
          <w:rFonts w:ascii="Times New Roman" w:hAnsi="Times New Roman" w:cs="Times New Roman"/>
          <w:color w:val="000000" w:themeColor="text1"/>
          <w:lang w:val="en-US"/>
        </w:rPr>
        <w:t>saida</w:t>
      </w:r>
      <w:proofErr w:type="spellEnd"/>
      <w:r w:rsidRPr="00F00993">
        <w:rPr>
          <w:rFonts w:ascii="Times New Roman" w:hAnsi="Times New Roman" w:cs="Times New Roman"/>
          <w:color w:val="000000" w:themeColor="text1"/>
          <w:lang w:val="en-US"/>
        </w:rPr>
        <w:t xml:space="preserve"> do white + capacitor 100 </w:t>
      </w:r>
      <w:proofErr w:type="spellStart"/>
      <w:r w:rsidRPr="00F00993">
        <w:rPr>
          <w:rFonts w:ascii="Times New Roman" w:hAnsi="Times New Roman" w:cs="Times New Roman"/>
          <w:color w:val="000000" w:themeColor="text1"/>
          <w:lang w:val="en-US"/>
        </w:rPr>
        <w:t>uf</w:t>
      </w:r>
      <w:proofErr w:type="spellEnd"/>
      <w:r w:rsidRPr="00F00993">
        <w:rPr>
          <w:rFonts w:ascii="Times New Roman" w:hAnsi="Times New Roman" w:cs="Times New Roman"/>
          <w:color w:val="000000" w:themeColor="text1"/>
          <w:lang w:val="en-US"/>
        </w:rPr>
        <w:t xml:space="preserve"> -----&gt; ground</w:t>
      </w:r>
    </w:p>
    <w:p w14:paraId="565E6453" w14:textId="77777777" w:rsidR="000A738B" w:rsidRPr="00F00993" w:rsidRDefault="000A738B" w:rsidP="000A738B">
      <w:pPr>
        <w:pStyle w:val="Default"/>
        <w:jc w:val="both"/>
        <w:rPr>
          <w:rFonts w:ascii="Times New Roman" w:hAnsi="Times New Roman" w:cs="Times New Roman"/>
          <w:color w:val="000000" w:themeColor="text1"/>
          <w:lang w:val="en-US"/>
        </w:rPr>
      </w:pPr>
    </w:p>
    <w:p w14:paraId="7E3BA1A9"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#define BW_RATE 0x2C //Data rate and power mode control</w:t>
      </w:r>
    </w:p>
    <w:p w14:paraId="50B5C49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#define POWER_CTL 0x2D //Power Control Register</w:t>
      </w:r>
    </w:p>
    <w:p w14:paraId="68446405"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#define DATA_FORMAT 0x31 //Data format control</w:t>
      </w:r>
    </w:p>
    <w:p w14:paraId="22BDFB5F"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#define DATAX0 0x32 //X-Axis Data 0</w:t>
      </w:r>
    </w:p>
    <w:p w14:paraId="6D612009"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int </w:t>
      </w:r>
      <w:proofErr w:type="spellStart"/>
      <w:r w:rsidRPr="00F00993">
        <w:rPr>
          <w:rFonts w:ascii="Times New Roman" w:hAnsi="Times New Roman" w:cs="Times New Roman"/>
          <w:color w:val="000000" w:themeColor="text1"/>
          <w:lang w:val="en-US"/>
        </w:rPr>
        <w:t>analogInPin</w:t>
      </w:r>
      <w:proofErr w:type="spellEnd"/>
      <w:r w:rsidRPr="00F00993">
        <w:rPr>
          <w:rFonts w:ascii="Times New Roman" w:hAnsi="Times New Roman" w:cs="Times New Roman"/>
          <w:color w:val="000000" w:themeColor="text1"/>
          <w:lang w:val="en-US"/>
        </w:rPr>
        <w:t xml:space="preserve"> = A</w:t>
      </w:r>
      <w:proofErr w:type="gramStart"/>
      <w:r w:rsidRPr="00F00993">
        <w:rPr>
          <w:rFonts w:ascii="Times New Roman" w:hAnsi="Times New Roman" w:cs="Times New Roman"/>
          <w:color w:val="000000" w:themeColor="text1"/>
          <w:lang w:val="en-US"/>
        </w:rPr>
        <w:t>0;  /</w:t>
      </w:r>
      <w:proofErr w:type="gramEnd"/>
      <w:r w:rsidRPr="00F00993">
        <w:rPr>
          <w:rFonts w:ascii="Times New Roman" w:hAnsi="Times New Roman" w:cs="Times New Roman"/>
          <w:color w:val="000000" w:themeColor="text1"/>
          <w:lang w:val="en-US"/>
        </w:rPr>
        <w:t>/ ESP8266 Analog Pin ADC0 = A0</w:t>
      </w:r>
    </w:p>
    <w:p w14:paraId="4216DFC6" w14:textId="77777777" w:rsidR="000A738B" w:rsidRPr="00F00993" w:rsidRDefault="000A738B" w:rsidP="000A738B">
      <w:pPr>
        <w:pStyle w:val="Default"/>
        <w:jc w:val="both"/>
        <w:rPr>
          <w:rFonts w:ascii="Times New Roman" w:hAnsi="Times New Roman" w:cs="Times New Roman"/>
          <w:color w:val="000000" w:themeColor="text1"/>
          <w:lang w:val="en-US"/>
        </w:rPr>
      </w:pPr>
    </w:p>
    <w:p w14:paraId="029374FE"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D5 GPIO 14 -----&gt; pin SCL ADXL345</w:t>
      </w:r>
    </w:p>
    <w:p w14:paraId="6DFBE161"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D6 GPIO 12 -----&gt; pin SDO ADXL345</w:t>
      </w:r>
    </w:p>
    <w:p w14:paraId="73022D6A"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D7 GPIO 13 -----&gt; pin SDA ADXL345</w:t>
      </w:r>
    </w:p>
    <w:p w14:paraId="359530EC"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D0 GPIO 16 -----&gt; pin CS/SS ADXL345</w:t>
      </w:r>
    </w:p>
    <w:p w14:paraId="3782997D"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3.3 -----&gt; pin VCC ADXL345</w:t>
      </w:r>
    </w:p>
    <w:p w14:paraId="28471C64" w14:textId="77777777" w:rsidR="000A738B" w:rsidRPr="00F00993" w:rsidRDefault="000A738B" w:rsidP="000A738B">
      <w:pPr>
        <w:pStyle w:val="Default"/>
        <w:jc w:val="both"/>
        <w:rPr>
          <w:rFonts w:ascii="Times New Roman" w:hAnsi="Times New Roman" w:cs="Times New Roman"/>
          <w:color w:val="000000" w:themeColor="text1"/>
        </w:rPr>
      </w:pPr>
      <w:r w:rsidRPr="00F00993">
        <w:rPr>
          <w:rFonts w:ascii="Times New Roman" w:hAnsi="Times New Roman" w:cs="Times New Roman"/>
          <w:color w:val="000000" w:themeColor="text1"/>
        </w:rPr>
        <w:t>//</w:t>
      </w:r>
      <w:proofErr w:type="spellStart"/>
      <w:r w:rsidRPr="00F00993">
        <w:rPr>
          <w:rFonts w:ascii="Times New Roman" w:hAnsi="Times New Roman" w:cs="Times New Roman"/>
          <w:color w:val="000000" w:themeColor="text1"/>
        </w:rPr>
        <w:t>Nodemcu</w:t>
      </w:r>
      <w:proofErr w:type="spellEnd"/>
      <w:r w:rsidRPr="00F00993">
        <w:rPr>
          <w:rFonts w:ascii="Times New Roman" w:hAnsi="Times New Roman" w:cs="Times New Roman"/>
          <w:color w:val="000000" w:themeColor="text1"/>
        </w:rPr>
        <w:t xml:space="preserve"> pin GND -----&gt; pin GND ADXL345</w:t>
      </w:r>
    </w:p>
    <w:p w14:paraId="4B18E2D9" w14:textId="77777777" w:rsidR="000A738B" w:rsidRPr="00F00993" w:rsidRDefault="000A738B" w:rsidP="000A738B">
      <w:pPr>
        <w:pStyle w:val="Default"/>
        <w:jc w:val="both"/>
        <w:rPr>
          <w:rFonts w:ascii="Times New Roman" w:hAnsi="Times New Roman" w:cs="Times New Roman"/>
          <w:color w:val="000000" w:themeColor="text1"/>
        </w:rPr>
      </w:pPr>
    </w:p>
    <w:p w14:paraId="14C3735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#define SS 16</w:t>
      </w:r>
    </w:p>
    <w:p w14:paraId="292D1957" w14:textId="77777777" w:rsidR="000A738B" w:rsidRPr="00F00993" w:rsidRDefault="000A738B" w:rsidP="000A738B">
      <w:pPr>
        <w:pStyle w:val="Default"/>
        <w:jc w:val="both"/>
        <w:rPr>
          <w:rFonts w:ascii="Times New Roman" w:hAnsi="Times New Roman" w:cs="Times New Roman"/>
          <w:color w:val="000000" w:themeColor="text1"/>
          <w:lang w:val="en-US"/>
        </w:rPr>
      </w:pPr>
    </w:p>
    <w:p w14:paraId="4231E9AF"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char </w:t>
      </w:r>
      <w:proofErr w:type="gramStart"/>
      <w:r w:rsidRPr="00F00993">
        <w:rPr>
          <w:rFonts w:ascii="Times New Roman" w:hAnsi="Times New Roman" w:cs="Times New Roman"/>
          <w:color w:val="000000" w:themeColor="text1"/>
          <w:lang w:val="en-US"/>
        </w:rPr>
        <w:t>values[</w:t>
      </w:r>
      <w:proofErr w:type="gramEnd"/>
      <w:r w:rsidRPr="00F00993">
        <w:rPr>
          <w:rFonts w:ascii="Times New Roman" w:hAnsi="Times New Roman" w:cs="Times New Roman"/>
          <w:color w:val="000000" w:themeColor="text1"/>
          <w:lang w:val="en-US"/>
        </w:rPr>
        <w:t>10];</w:t>
      </w:r>
    </w:p>
    <w:p w14:paraId="0FDEB891"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int16_t x, y, z;</w:t>
      </w:r>
    </w:p>
    <w:p w14:paraId="6E5B4BE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int </w:t>
      </w:r>
      <w:proofErr w:type="spellStart"/>
      <w:proofErr w:type="gramStart"/>
      <w:r w:rsidRPr="00F00993">
        <w:rPr>
          <w:rFonts w:ascii="Times New Roman" w:hAnsi="Times New Roman" w:cs="Times New Roman"/>
          <w:color w:val="000000" w:themeColor="text1"/>
          <w:lang w:val="en-US"/>
        </w:rPr>
        <w:t>sensorValue</w:t>
      </w:r>
      <w:proofErr w:type="spellEnd"/>
      <w:r w:rsidRPr="00F00993">
        <w:rPr>
          <w:rFonts w:ascii="Times New Roman" w:hAnsi="Times New Roman" w:cs="Times New Roman"/>
          <w:color w:val="000000" w:themeColor="text1"/>
          <w:lang w:val="en-US"/>
        </w:rPr>
        <w:t>;  /</w:t>
      </w:r>
      <w:proofErr w:type="gramEnd"/>
      <w:r w:rsidRPr="00F00993">
        <w:rPr>
          <w:rFonts w:ascii="Times New Roman" w:hAnsi="Times New Roman" w:cs="Times New Roman"/>
          <w:color w:val="000000" w:themeColor="text1"/>
          <w:lang w:val="en-US"/>
        </w:rPr>
        <w:t>/ value read from the pot</w:t>
      </w:r>
    </w:p>
    <w:p w14:paraId="3F7C6DE2" w14:textId="77777777" w:rsidR="000A738B" w:rsidRPr="00F00993" w:rsidRDefault="000A738B" w:rsidP="000A738B">
      <w:pPr>
        <w:pStyle w:val="Default"/>
        <w:jc w:val="both"/>
        <w:rPr>
          <w:rFonts w:ascii="Times New Roman" w:hAnsi="Times New Roman" w:cs="Times New Roman"/>
          <w:color w:val="000000" w:themeColor="text1"/>
          <w:lang w:val="en-US"/>
        </w:rPr>
      </w:pPr>
    </w:p>
    <w:p w14:paraId="23904627" w14:textId="77777777" w:rsidR="000A738B" w:rsidRPr="00F00993" w:rsidRDefault="000A738B" w:rsidP="000A738B">
      <w:pPr>
        <w:pStyle w:val="Default"/>
        <w:jc w:val="both"/>
        <w:rPr>
          <w:rFonts w:ascii="Times New Roman" w:hAnsi="Times New Roman" w:cs="Times New Roman"/>
          <w:color w:val="000000" w:themeColor="text1"/>
          <w:lang w:val="en-US"/>
        </w:rPr>
      </w:pPr>
    </w:p>
    <w:p w14:paraId="70E011D8"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void </w:t>
      </w:r>
      <w:proofErr w:type="gramStart"/>
      <w:r w:rsidRPr="00F00993">
        <w:rPr>
          <w:rFonts w:ascii="Times New Roman" w:hAnsi="Times New Roman" w:cs="Times New Roman"/>
          <w:color w:val="000000" w:themeColor="text1"/>
          <w:lang w:val="en-US"/>
        </w:rPr>
        <w:t>setup(</w:t>
      </w:r>
      <w:proofErr w:type="gramEnd"/>
      <w:r w:rsidRPr="00F00993">
        <w:rPr>
          <w:rFonts w:ascii="Times New Roman" w:hAnsi="Times New Roman" w:cs="Times New Roman"/>
          <w:color w:val="000000" w:themeColor="text1"/>
          <w:lang w:val="en-US"/>
        </w:rPr>
        <w:t>) {</w:t>
      </w:r>
    </w:p>
    <w:p w14:paraId="5F1976D7"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SPI.begin</w:t>
      </w:r>
      <w:proofErr w:type="spellEnd"/>
      <w:r w:rsidRPr="00F00993">
        <w:rPr>
          <w:rFonts w:ascii="Times New Roman" w:hAnsi="Times New Roman" w:cs="Times New Roman"/>
          <w:color w:val="000000" w:themeColor="text1"/>
          <w:lang w:val="en-US"/>
        </w:rPr>
        <w:t>();</w:t>
      </w:r>
    </w:p>
    <w:p w14:paraId="6EF0FB2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SPI.setDataMode</w:t>
      </w:r>
      <w:proofErr w:type="spellEnd"/>
      <w:r w:rsidRPr="00F00993">
        <w:rPr>
          <w:rFonts w:ascii="Times New Roman" w:hAnsi="Times New Roman" w:cs="Times New Roman"/>
          <w:color w:val="000000" w:themeColor="text1"/>
          <w:lang w:val="en-US"/>
        </w:rPr>
        <w:t>(SPI_MODE3);</w:t>
      </w:r>
    </w:p>
    <w:p w14:paraId="2DE11530"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SPI.setBitOrder</w:t>
      </w:r>
      <w:proofErr w:type="spellEnd"/>
      <w:r w:rsidRPr="00F00993">
        <w:rPr>
          <w:rFonts w:ascii="Times New Roman" w:hAnsi="Times New Roman" w:cs="Times New Roman"/>
          <w:color w:val="000000" w:themeColor="text1"/>
          <w:lang w:val="en-US"/>
        </w:rPr>
        <w:t>(LSBFIRST);</w:t>
      </w:r>
    </w:p>
    <w:p w14:paraId="2EF6A77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SPI.setFrequency</w:t>
      </w:r>
      <w:proofErr w:type="spellEnd"/>
      <w:r w:rsidRPr="00F00993">
        <w:rPr>
          <w:rFonts w:ascii="Times New Roman" w:hAnsi="Times New Roman" w:cs="Times New Roman"/>
          <w:color w:val="000000" w:themeColor="text1"/>
          <w:lang w:val="en-US"/>
        </w:rPr>
        <w:t>(5000000);</w:t>
      </w:r>
    </w:p>
    <w:p w14:paraId="4783F9B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SPI.setClockDivider</w:t>
      </w:r>
      <w:proofErr w:type="spellEnd"/>
      <w:r w:rsidRPr="00F00993">
        <w:rPr>
          <w:rFonts w:ascii="Times New Roman" w:hAnsi="Times New Roman" w:cs="Times New Roman"/>
          <w:color w:val="000000" w:themeColor="text1"/>
          <w:lang w:val="en-US"/>
        </w:rPr>
        <w:t>(SPI_CLOCK_DIV16);</w:t>
      </w:r>
    </w:p>
    <w:p w14:paraId="2D10C29E" w14:textId="77777777" w:rsidR="000A738B" w:rsidRPr="00F00993" w:rsidRDefault="000A738B" w:rsidP="000A738B">
      <w:pPr>
        <w:pStyle w:val="Default"/>
        <w:jc w:val="both"/>
        <w:rPr>
          <w:rFonts w:ascii="Times New Roman" w:hAnsi="Times New Roman" w:cs="Times New Roman"/>
          <w:color w:val="000000" w:themeColor="text1"/>
          <w:lang w:val="en-US"/>
        </w:rPr>
      </w:pPr>
    </w:p>
    <w:p w14:paraId="77070402" w14:textId="77777777" w:rsidR="000A738B" w:rsidRPr="00F00993" w:rsidRDefault="000A738B" w:rsidP="000A738B">
      <w:pPr>
        <w:pStyle w:val="Default"/>
        <w:jc w:val="both"/>
        <w:rPr>
          <w:rFonts w:ascii="Times New Roman" w:hAnsi="Times New Roman" w:cs="Times New Roman"/>
          <w:color w:val="000000" w:themeColor="text1"/>
          <w:lang w:val="en-US"/>
        </w:rPr>
      </w:pPr>
    </w:p>
    <w:p w14:paraId="6331AE0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Serial.begin</w:t>
      </w:r>
      <w:proofErr w:type="spellEnd"/>
      <w:r w:rsidRPr="00F00993">
        <w:rPr>
          <w:rFonts w:ascii="Times New Roman" w:hAnsi="Times New Roman" w:cs="Times New Roman"/>
          <w:color w:val="000000" w:themeColor="text1"/>
          <w:lang w:val="en-US"/>
        </w:rPr>
        <w:t>(250000);</w:t>
      </w:r>
    </w:p>
    <w:p w14:paraId="03EEDCCD" w14:textId="77777777" w:rsidR="000A738B" w:rsidRPr="00F00993" w:rsidRDefault="000A738B" w:rsidP="000A738B">
      <w:pPr>
        <w:pStyle w:val="Default"/>
        <w:jc w:val="both"/>
        <w:rPr>
          <w:rFonts w:ascii="Times New Roman" w:hAnsi="Times New Roman" w:cs="Times New Roman"/>
          <w:color w:val="000000" w:themeColor="text1"/>
          <w:lang w:val="en-US"/>
        </w:rPr>
      </w:pPr>
    </w:p>
    <w:p w14:paraId="7D996129"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SS Hight</w:t>
      </w:r>
    </w:p>
    <w:p w14:paraId="0031670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pinMode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OUTPUT);</w:t>
      </w:r>
    </w:p>
    <w:p w14:paraId="024AE24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digitalWrite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HIGH);</w:t>
      </w:r>
    </w:p>
    <w:p w14:paraId="0DD83429" w14:textId="77777777" w:rsidR="000A738B" w:rsidRPr="00F00993" w:rsidRDefault="000A738B" w:rsidP="000A738B">
      <w:pPr>
        <w:pStyle w:val="Default"/>
        <w:jc w:val="both"/>
        <w:rPr>
          <w:rFonts w:ascii="Times New Roman" w:hAnsi="Times New Roman" w:cs="Times New Roman"/>
          <w:color w:val="000000" w:themeColor="text1"/>
          <w:lang w:val="en-US"/>
        </w:rPr>
      </w:pPr>
    </w:p>
    <w:p w14:paraId="3A55D3BD" w14:textId="77777777" w:rsidR="000A738B" w:rsidRPr="00F00993" w:rsidRDefault="000A738B" w:rsidP="000A738B">
      <w:pPr>
        <w:pStyle w:val="Default"/>
        <w:jc w:val="both"/>
        <w:rPr>
          <w:rFonts w:ascii="Times New Roman" w:hAnsi="Times New Roman" w:cs="Times New Roman"/>
          <w:color w:val="000000" w:themeColor="text1"/>
          <w:lang w:val="en-US"/>
        </w:rPr>
      </w:pPr>
    </w:p>
    <w:p w14:paraId="09A8BED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ADXL345</w:t>
      </w:r>
    </w:p>
    <w:p w14:paraId="29AEBAC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writeRegister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DATA_FORMAT, 0x03); // ±16g 10bit</w:t>
      </w:r>
    </w:p>
    <w:p w14:paraId="2F3FB790"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writeRegister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POWER_CTL, 0x08); //</w:t>
      </w:r>
    </w:p>
    <w:p w14:paraId="3A71D84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writeRegister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BW_RATE, 0x0F); //</w:t>
      </w:r>
    </w:p>
    <w:p w14:paraId="3C838BF0" w14:textId="77777777" w:rsidR="000A738B" w:rsidRPr="00F00993" w:rsidRDefault="000A738B" w:rsidP="000A738B">
      <w:pPr>
        <w:pStyle w:val="Default"/>
        <w:jc w:val="both"/>
        <w:rPr>
          <w:rFonts w:ascii="Times New Roman" w:hAnsi="Times New Roman" w:cs="Times New Roman"/>
          <w:color w:val="000000" w:themeColor="text1"/>
          <w:lang w:val="en-US"/>
        </w:rPr>
      </w:pPr>
    </w:p>
    <w:p w14:paraId="1D9C5619" w14:textId="77777777" w:rsidR="000A738B" w:rsidRPr="00F00993" w:rsidRDefault="000A738B" w:rsidP="000A738B">
      <w:pPr>
        <w:pStyle w:val="Default"/>
        <w:jc w:val="both"/>
        <w:rPr>
          <w:rFonts w:ascii="Times New Roman" w:hAnsi="Times New Roman" w:cs="Times New Roman"/>
          <w:color w:val="000000" w:themeColor="text1"/>
          <w:lang w:val="en-US"/>
        </w:rPr>
      </w:pPr>
    </w:p>
    <w:p w14:paraId="119FC3BE" w14:textId="77777777" w:rsidR="000A738B" w:rsidRPr="00F00993" w:rsidRDefault="000A738B" w:rsidP="000A738B">
      <w:pPr>
        <w:pStyle w:val="Default"/>
        <w:jc w:val="both"/>
        <w:rPr>
          <w:rFonts w:ascii="Times New Roman" w:hAnsi="Times New Roman" w:cs="Times New Roman"/>
          <w:color w:val="000000" w:themeColor="text1"/>
          <w:lang w:val="en-US"/>
        </w:rPr>
      </w:pPr>
    </w:p>
    <w:p w14:paraId="39250E8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w:t>
      </w:r>
    </w:p>
    <w:p w14:paraId="5DAAA429" w14:textId="77777777" w:rsidR="000A738B" w:rsidRPr="00F00993" w:rsidRDefault="000A738B" w:rsidP="000A738B">
      <w:pPr>
        <w:pStyle w:val="Default"/>
        <w:jc w:val="both"/>
        <w:rPr>
          <w:rFonts w:ascii="Times New Roman" w:hAnsi="Times New Roman" w:cs="Times New Roman"/>
          <w:color w:val="000000" w:themeColor="text1"/>
          <w:lang w:val="en-US"/>
        </w:rPr>
      </w:pPr>
    </w:p>
    <w:p w14:paraId="76689A4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void </w:t>
      </w:r>
      <w:proofErr w:type="gramStart"/>
      <w:r w:rsidRPr="00F00993">
        <w:rPr>
          <w:rFonts w:ascii="Times New Roman" w:hAnsi="Times New Roman" w:cs="Times New Roman"/>
          <w:color w:val="000000" w:themeColor="text1"/>
          <w:lang w:val="en-US"/>
        </w:rPr>
        <w:t>loop(</w:t>
      </w:r>
      <w:proofErr w:type="gramEnd"/>
      <w:r w:rsidRPr="00F00993">
        <w:rPr>
          <w:rFonts w:ascii="Times New Roman" w:hAnsi="Times New Roman" w:cs="Times New Roman"/>
          <w:color w:val="000000" w:themeColor="text1"/>
          <w:lang w:val="en-US"/>
        </w:rPr>
        <w:t>) {</w:t>
      </w:r>
    </w:p>
    <w:p w14:paraId="25F45AE9" w14:textId="77777777" w:rsidR="000A738B" w:rsidRPr="00F00993" w:rsidRDefault="000A738B" w:rsidP="000A738B">
      <w:pPr>
        <w:pStyle w:val="Default"/>
        <w:jc w:val="both"/>
        <w:rPr>
          <w:rFonts w:ascii="Times New Roman" w:hAnsi="Times New Roman" w:cs="Times New Roman"/>
          <w:color w:val="000000" w:themeColor="text1"/>
          <w:lang w:val="en-US"/>
        </w:rPr>
      </w:pPr>
    </w:p>
    <w:p w14:paraId="2A50558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DATAX0</w:t>
      </w:r>
    </w:p>
    <w:p w14:paraId="66ED7D9F"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readRegister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DATAX0, 6, values);</w:t>
      </w:r>
    </w:p>
    <w:p w14:paraId="3FF92057" w14:textId="77777777" w:rsidR="000A738B" w:rsidRPr="00F00993" w:rsidRDefault="000A738B" w:rsidP="000A738B">
      <w:pPr>
        <w:pStyle w:val="Default"/>
        <w:jc w:val="both"/>
        <w:rPr>
          <w:rFonts w:ascii="Times New Roman" w:hAnsi="Times New Roman" w:cs="Times New Roman"/>
          <w:color w:val="000000" w:themeColor="text1"/>
          <w:lang w:val="en-US"/>
        </w:rPr>
      </w:pPr>
    </w:p>
    <w:p w14:paraId="535A92C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2Byte</w:t>
      </w:r>
    </w:p>
    <w:p w14:paraId="54BEC393"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x = ((int16_</w:t>
      </w:r>
      <w:proofErr w:type="gramStart"/>
      <w:r w:rsidRPr="00F00993">
        <w:rPr>
          <w:rFonts w:ascii="Times New Roman" w:hAnsi="Times New Roman" w:cs="Times New Roman"/>
          <w:color w:val="000000" w:themeColor="text1"/>
          <w:lang w:val="en-US"/>
        </w:rPr>
        <w:t>t)values</w:t>
      </w:r>
      <w:proofErr w:type="gramEnd"/>
      <w:r w:rsidRPr="00F00993">
        <w:rPr>
          <w:rFonts w:ascii="Times New Roman" w:hAnsi="Times New Roman" w:cs="Times New Roman"/>
          <w:color w:val="000000" w:themeColor="text1"/>
          <w:lang w:val="en-US"/>
        </w:rPr>
        <w:t>[1] &lt;&lt; 8) | (int16_t)values[0];</w:t>
      </w:r>
    </w:p>
    <w:p w14:paraId="3561B6F8"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y = ((int16_</w:t>
      </w:r>
      <w:proofErr w:type="gramStart"/>
      <w:r w:rsidRPr="00F00993">
        <w:rPr>
          <w:rFonts w:ascii="Times New Roman" w:hAnsi="Times New Roman" w:cs="Times New Roman"/>
          <w:color w:val="000000" w:themeColor="text1"/>
          <w:lang w:val="en-US"/>
        </w:rPr>
        <w:t>t)values</w:t>
      </w:r>
      <w:proofErr w:type="gramEnd"/>
      <w:r w:rsidRPr="00F00993">
        <w:rPr>
          <w:rFonts w:ascii="Times New Roman" w:hAnsi="Times New Roman" w:cs="Times New Roman"/>
          <w:color w:val="000000" w:themeColor="text1"/>
          <w:lang w:val="en-US"/>
        </w:rPr>
        <w:t>[3] &lt;&lt; 8) | (int16_t)values[2];</w:t>
      </w:r>
    </w:p>
    <w:p w14:paraId="00B51666"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z = ((int16_</w:t>
      </w:r>
      <w:proofErr w:type="gramStart"/>
      <w:r w:rsidRPr="00F00993">
        <w:rPr>
          <w:rFonts w:ascii="Times New Roman" w:hAnsi="Times New Roman" w:cs="Times New Roman"/>
          <w:color w:val="000000" w:themeColor="text1"/>
          <w:lang w:val="en-US"/>
        </w:rPr>
        <w:t>t)values</w:t>
      </w:r>
      <w:proofErr w:type="gramEnd"/>
      <w:r w:rsidRPr="00F00993">
        <w:rPr>
          <w:rFonts w:ascii="Times New Roman" w:hAnsi="Times New Roman" w:cs="Times New Roman"/>
          <w:color w:val="000000" w:themeColor="text1"/>
          <w:lang w:val="en-US"/>
        </w:rPr>
        <w:t>[5] &lt;&lt; 8) | (int16_t)values[4];</w:t>
      </w:r>
    </w:p>
    <w:p w14:paraId="3E28F36A" w14:textId="77777777" w:rsidR="000A738B" w:rsidRPr="00F00993" w:rsidRDefault="000A738B" w:rsidP="000A738B">
      <w:pPr>
        <w:pStyle w:val="Default"/>
        <w:jc w:val="both"/>
        <w:rPr>
          <w:rFonts w:ascii="Times New Roman" w:hAnsi="Times New Roman" w:cs="Times New Roman"/>
          <w:color w:val="000000" w:themeColor="text1"/>
          <w:lang w:val="en-US"/>
        </w:rPr>
      </w:pPr>
    </w:p>
    <w:p w14:paraId="440EF15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0C4E6982" w14:textId="77777777" w:rsidR="000A738B" w:rsidRPr="00F00993" w:rsidRDefault="000A738B" w:rsidP="000A738B">
      <w:pPr>
        <w:pStyle w:val="Default"/>
        <w:jc w:val="both"/>
        <w:rPr>
          <w:rFonts w:ascii="Times New Roman" w:hAnsi="Times New Roman" w:cs="Times New Roman"/>
          <w:color w:val="000000" w:themeColor="text1"/>
          <w:lang w:val="en-US"/>
        </w:rPr>
      </w:pPr>
    </w:p>
    <w:p w14:paraId="37326935"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(x);</w:t>
      </w:r>
    </w:p>
    <w:p w14:paraId="23FAECF3"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w:t>
      </w:r>
    </w:p>
    <w:p w14:paraId="6C60DFD2"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(y);</w:t>
      </w:r>
    </w:p>
    <w:p w14:paraId="5B77684F"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w:t>
      </w:r>
    </w:p>
    <w:p w14:paraId="0EE983A2"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(z);</w:t>
      </w:r>
    </w:p>
    <w:p w14:paraId="2F6B84AA"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read the analog in value</w:t>
      </w:r>
    </w:p>
    <w:p w14:paraId="4ACD4B0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sensorValue</w:t>
      </w:r>
      <w:proofErr w:type="spellEnd"/>
      <w:r w:rsidRPr="00F00993">
        <w:rPr>
          <w:rFonts w:ascii="Times New Roman" w:hAnsi="Times New Roman" w:cs="Times New Roman"/>
          <w:color w:val="000000" w:themeColor="text1"/>
          <w:lang w:val="en-US"/>
        </w:rPr>
        <w:t xml:space="preserve"> = </w:t>
      </w:r>
      <w:proofErr w:type="spellStart"/>
      <w:r w:rsidRPr="00F00993">
        <w:rPr>
          <w:rFonts w:ascii="Times New Roman" w:hAnsi="Times New Roman" w:cs="Times New Roman"/>
          <w:color w:val="000000" w:themeColor="text1"/>
          <w:lang w:val="en-US"/>
        </w:rPr>
        <w:t>analogRead</w:t>
      </w:r>
      <w:proofErr w:type="spellEnd"/>
      <w:r w:rsidRPr="00F00993">
        <w:rPr>
          <w:rFonts w:ascii="Times New Roman" w:hAnsi="Times New Roman" w:cs="Times New Roman"/>
          <w:color w:val="000000" w:themeColor="text1"/>
          <w:lang w:val="en-US"/>
        </w:rPr>
        <w:t>(</w:t>
      </w:r>
      <w:proofErr w:type="spellStart"/>
      <w:r w:rsidRPr="00F00993">
        <w:rPr>
          <w:rFonts w:ascii="Times New Roman" w:hAnsi="Times New Roman" w:cs="Times New Roman"/>
          <w:color w:val="000000" w:themeColor="text1"/>
          <w:lang w:val="en-US"/>
        </w:rPr>
        <w:t>analogInPin</w:t>
      </w:r>
      <w:proofErr w:type="spellEnd"/>
      <w:r w:rsidRPr="00F00993">
        <w:rPr>
          <w:rFonts w:ascii="Times New Roman" w:hAnsi="Times New Roman" w:cs="Times New Roman"/>
          <w:color w:val="000000" w:themeColor="text1"/>
          <w:lang w:val="en-US"/>
        </w:rPr>
        <w:t>);</w:t>
      </w:r>
    </w:p>
    <w:p w14:paraId="40C4C44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w:t>
      </w:r>
      <w:proofErr w:type="spellEnd"/>
      <w:r w:rsidRPr="00F00993">
        <w:rPr>
          <w:rFonts w:ascii="Times New Roman" w:hAnsi="Times New Roman" w:cs="Times New Roman"/>
          <w:color w:val="000000" w:themeColor="text1"/>
          <w:lang w:val="en-US"/>
        </w:rPr>
        <w:t>(",");</w:t>
      </w:r>
    </w:p>
    <w:p w14:paraId="57ABBFF9"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Serial.println</w:t>
      </w:r>
      <w:proofErr w:type="spellEnd"/>
      <w:r w:rsidRPr="00F00993">
        <w:rPr>
          <w:rFonts w:ascii="Times New Roman" w:hAnsi="Times New Roman" w:cs="Times New Roman"/>
          <w:color w:val="000000" w:themeColor="text1"/>
          <w:lang w:val="en-US"/>
        </w:rPr>
        <w:t>(</w:t>
      </w:r>
      <w:proofErr w:type="spellStart"/>
      <w:r w:rsidRPr="00F00993">
        <w:rPr>
          <w:rFonts w:ascii="Times New Roman" w:hAnsi="Times New Roman" w:cs="Times New Roman"/>
          <w:color w:val="000000" w:themeColor="text1"/>
          <w:lang w:val="en-US"/>
        </w:rPr>
        <w:t>sensorValue</w:t>
      </w:r>
      <w:proofErr w:type="spellEnd"/>
      <w:r w:rsidRPr="00F00993">
        <w:rPr>
          <w:rFonts w:ascii="Times New Roman" w:hAnsi="Times New Roman" w:cs="Times New Roman"/>
          <w:color w:val="000000" w:themeColor="text1"/>
          <w:lang w:val="en-US"/>
        </w:rPr>
        <w:t>);</w:t>
      </w:r>
    </w:p>
    <w:p w14:paraId="72F092EA" w14:textId="77777777" w:rsidR="000A738B" w:rsidRPr="00F00993" w:rsidRDefault="000A738B" w:rsidP="000A738B">
      <w:pPr>
        <w:pStyle w:val="Default"/>
        <w:jc w:val="both"/>
        <w:rPr>
          <w:rFonts w:ascii="Times New Roman" w:hAnsi="Times New Roman" w:cs="Times New Roman"/>
          <w:color w:val="000000" w:themeColor="text1"/>
          <w:lang w:val="en-US"/>
        </w:rPr>
      </w:pPr>
    </w:p>
    <w:p w14:paraId="12410496"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w:t>
      </w:r>
    </w:p>
    <w:p w14:paraId="63599F6B" w14:textId="77777777" w:rsidR="000A738B" w:rsidRPr="00F00993" w:rsidRDefault="000A738B" w:rsidP="000A738B">
      <w:pPr>
        <w:pStyle w:val="Default"/>
        <w:jc w:val="both"/>
        <w:rPr>
          <w:rFonts w:ascii="Times New Roman" w:hAnsi="Times New Roman" w:cs="Times New Roman"/>
          <w:color w:val="000000" w:themeColor="text1"/>
          <w:lang w:val="en-US"/>
        </w:rPr>
      </w:pPr>
    </w:p>
    <w:p w14:paraId="0045BD2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void </w:t>
      </w:r>
      <w:proofErr w:type="spellStart"/>
      <w:proofErr w:type="gramStart"/>
      <w:r w:rsidRPr="00F00993">
        <w:rPr>
          <w:rFonts w:ascii="Times New Roman" w:hAnsi="Times New Roman" w:cs="Times New Roman"/>
          <w:color w:val="000000" w:themeColor="text1"/>
          <w:lang w:val="en-US"/>
        </w:rPr>
        <w:t>writeRegister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 xml:space="preserve">char </w:t>
      </w:r>
      <w:proofErr w:type="spellStart"/>
      <w:r w:rsidRPr="00F00993">
        <w:rPr>
          <w:rFonts w:ascii="Times New Roman" w:hAnsi="Times New Roman" w:cs="Times New Roman"/>
          <w:color w:val="000000" w:themeColor="text1"/>
          <w:lang w:val="en-US"/>
        </w:rPr>
        <w:t>registerAddress</w:t>
      </w:r>
      <w:proofErr w:type="spellEnd"/>
      <w:r w:rsidRPr="00F00993">
        <w:rPr>
          <w:rFonts w:ascii="Times New Roman" w:hAnsi="Times New Roman" w:cs="Times New Roman"/>
          <w:color w:val="000000" w:themeColor="text1"/>
          <w:lang w:val="en-US"/>
        </w:rPr>
        <w:t>, char value) {</w:t>
      </w:r>
    </w:p>
    <w:p w14:paraId="0E76C050"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SPI</w:t>
      </w:r>
    </w:p>
    <w:p w14:paraId="7CBC7E8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digitalWrite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LOW);</w:t>
      </w:r>
    </w:p>
    <w:p w14:paraId="664FC5FC"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1D6B5401"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SPI.transfer</w:t>
      </w:r>
      <w:proofErr w:type="spellEnd"/>
      <w:r w:rsidRPr="00F00993">
        <w:rPr>
          <w:rFonts w:ascii="Times New Roman" w:hAnsi="Times New Roman" w:cs="Times New Roman"/>
          <w:color w:val="000000" w:themeColor="text1"/>
          <w:lang w:val="en-US"/>
        </w:rPr>
        <w:t>(</w:t>
      </w:r>
      <w:proofErr w:type="spellStart"/>
      <w:r w:rsidRPr="00F00993">
        <w:rPr>
          <w:rFonts w:ascii="Times New Roman" w:hAnsi="Times New Roman" w:cs="Times New Roman"/>
          <w:color w:val="000000" w:themeColor="text1"/>
          <w:lang w:val="en-US"/>
        </w:rPr>
        <w:t>registerAddress</w:t>
      </w:r>
      <w:proofErr w:type="spellEnd"/>
      <w:r w:rsidRPr="00F00993">
        <w:rPr>
          <w:rFonts w:ascii="Times New Roman" w:hAnsi="Times New Roman" w:cs="Times New Roman"/>
          <w:color w:val="000000" w:themeColor="text1"/>
          <w:lang w:val="en-US"/>
        </w:rPr>
        <w:t>);</w:t>
      </w:r>
    </w:p>
    <w:p w14:paraId="39825CB7"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592BB4B7"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SPI.transfer</w:t>
      </w:r>
      <w:proofErr w:type="spellEnd"/>
      <w:r w:rsidRPr="00F00993">
        <w:rPr>
          <w:rFonts w:ascii="Times New Roman" w:hAnsi="Times New Roman" w:cs="Times New Roman"/>
          <w:color w:val="000000" w:themeColor="text1"/>
          <w:lang w:val="en-US"/>
        </w:rPr>
        <w:t>(value);</w:t>
      </w:r>
    </w:p>
    <w:p w14:paraId="7CC0C152"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SPI</w:t>
      </w:r>
    </w:p>
    <w:p w14:paraId="09C555C3"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digitalWrite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HIGH);</w:t>
      </w:r>
    </w:p>
    <w:p w14:paraId="7277CDC3"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w:t>
      </w:r>
    </w:p>
    <w:p w14:paraId="791DAD52" w14:textId="77777777" w:rsidR="000A738B" w:rsidRPr="00F00993" w:rsidRDefault="000A738B" w:rsidP="000A738B">
      <w:pPr>
        <w:pStyle w:val="Default"/>
        <w:jc w:val="both"/>
        <w:rPr>
          <w:rFonts w:ascii="Times New Roman" w:hAnsi="Times New Roman" w:cs="Times New Roman"/>
          <w:color w:val="000000" w:themeColor="text1"/>
          <w:lang w:val="en-US"/>
        </w:rPr>
      </w:pPr>
    </w:p>
    <w:p w14:paraId="028F09D2"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void </w:t>
      </w:r>
      <w:proofErr w:type="spellStart"/>
      <w:proofErr w:type="gramStart"/>
      <w:r w:rsidRPr="00F00993">
        <w:rPr>
          <w:rFonts w:ascii="Times New Roman" w:hAnsi="Times New Roman" w:cs="Times New Roman"/>
          <w:color w:val="000000" w:themeColor="text1"/>
          <w:lang w:val="en-US"/>
        </w:rPr>
        <w:t>readRegister</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 xml:space="preserve">char </w:t>
      </w:r>
      <w:proofErr w:type="spellStart"/>
      <w:r w:rsidRPr="00F00993">
        <w:rPr>
          <w:rFonts w:ascii="Times New Roman" w:hAnsi="Times New Roman" w:cs="Times New Roman"/>
          <w:color w:val="000000" w:themeColor="text1"/>
          <w:lang w:val="en-US"/>
        </w:rPr>
        <w:t>registerAddress</w:t>
      </w:r>
      <w:proofErr w:type="spellEnd"/>
      <w:r w:rsidRPr="00F00993">
        <w:rPr>
          <w:rFonts w:ascii="Times New Roman" w:hAnsi="Times New Roman" w:cs="Times New Roman"/>
          <w:color w:val="000000" w:themeColor="text1"/>
          <w:lang w:val="en-US"/>
        </w:rPr>
        <w:t xml:space="preserve">, int16_t </w:t>
      </w:r>
      <w:proofErr w:type="spellStart"/>
      <w:r w:rsidRPr="00F00993">
        <w:rPr>
          <w:rFonts w:ascii="Times New Roman" w:hAnsi="Times New Roman" w:cs="Times New Roman"/>
          <w:color w:val="000000" w:themeColor="text1"/>
          <w:lang w:val="en-US"/>
        </w:rPr>
        <w:t>numBytes</w:t>
      </w:r>
      <w:proofErr w:type="spellEnd"/>
      <w:r w:rsidRPr="00F00993">
        <w:rPr>
          <w:rFonts w:ascii="Times New Roman" w:hAnsi="Times New Roman" w:cs="Times New Roman"/>
          <w:color w:val="000000" w:themeColor="text1"/>
          <w:lang w:val="en-US"/>
        </w:rPr>
        <w:t>, char * values) {</w:t>
      </w:r>
    </w:p>
    <w:p w14:paraId="44786779"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lastRenderedPageBreak/>
        <w:t xml:space="preserve">  //</w:t>
      </w:r>
    </w:p>
    <w:p w14:paraId="5A2670EA"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char address = 0x80 | </w:t>
      </w:r>
      <w:proofErr w:type="spellStart"/>
      <w:r w:rsidRPr="00F00993">
        <w:rPr>
          <w:rFonts w:ascii="Times New Roman" w:hAnsi="Times New Roman" w:cs="Times New Roman"/>
          <w:color w:val="000000" w:themeColor="text1"/>
          <w:lang w:val="en-US"/>
        </w:rPr>
        <w:t>registerAddress</w:t>
      </w:r>
      <w:proofErr w:type="spellEnd"/>
      <w:r w:rsidRPr="00F00993">
        <w:rPr>
          <w:rFonts w:ascii="Times New Roman" w:hAnsi="Times New Roman" w:cs="Times New Roman"/>
          <w:color w:val="000000" w:themeColor="text1"/>
          <w:lang w:val="en-US"/>
        </w:rPr>
        <w:t>;</w:t>
      </w:r>
    </w:p>
    <w:p w14:paraId="0FC6975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50A82E95"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if (</w:t>
      </w:r>
      <w:proofErr w:type="spellStart"/>
      <w:r w:rsidRPr="00F00993">
        <w:rPr>
          <w:rFonts w:ascii="Times New Roman" w:hAnsi="Times New Roman" w:cs="Times New Roman"/>
          <w:color w:val="000000" w:themeColor="text1"/>
          <w:lang w:val="en-US"/>
        </w:rPr>
        <w:t>numBytes</w:t>
      </w:r>
      <w:proofErr w:type="spellEnd"/>
      <w:r w:rsidRPr="00F00993">
        <w:rPr>
          <w:rFonts w:ascii="Times New Roman" w:hAnsi="Times New Roman" w:cs="Times New Roman"/>
          <w:color w:val="000000" w:themeColor="text1"/>
          <w:lang w:val="en-US"/>
        </w:rPr>
        <w:t xml:space="preserve"> &gt; </w:t>
      </w:r>
      <w:proofErr w:type="gramStart"/>
      <w:r w:rsidRPr="00F00993">
        <w:rPr>
          <w:rFonts w:ascii="Times New Roman" w:hAnsi="Times New Roman" w:cs="Times New Roman"/>
          <w:color w:val="000000" w:themeColor="text1"/>
          <w:lang w:val="en-US"/>
        </w:rPr>
        <w:t>1)address</w:t>
      </w:r>
      <w:proofErr w:type="gramEnd"/>
      <w:r w:rsidRPr="00F00993">
        <w:rPr>
          <w:rFonts w:ascii="Times New Roman" w:hAnsi="Times New Roman" w:cs="Times New Roman"/>
          <w:color w:val="000000" w:themeColor="text1"/>
          <w:lang w:val="en-US"/>
        </w:rPr>
        <w:t xml:space="preserve"> = address | 0x40;</w:t>
      </w:r>
    </w:p>
    <w:p w14:paraId="5F0FE56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SPI</w:t>
      </w:r>
    </w:p>
    <w:p w14:paraId="7FE0104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digitalWrite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LOW);</w:t>
      </w:r>
    </w:p>
    <w:p w14:paraId="51DE7E84"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5FA8634B"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SPI.transfer</w:t>
      </w:r>
      <w:proofErr w:type="spellEnd"/>
      <w:r w:rsidRPr="00F00993">
        <w:rPr>
          <w:rFonts w:ascii="Times New Roman" w:hAnsi="Times New Roman" w:cs="Times New Roman"/>
          <w:color w:val="000000" w:themeColor="text1"/>
          <w:lang w:val="en-US"/>
        </w:rPr>
        <w:t>(address);</w:t>
      </w:r>
    </w:p>
    <w:p w14:paraId="59F6302D"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54A318D2"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for (int16_t </w:t>
      </w:r>
      <w:proofErr w:type="spellStart"/>
      <w:r w:rsidRPr="00F00993">
        <w:rPr>
          <w:rFonts w:ascii="Times New Roman" w:hAnsi="Times New Roman" w:cs="Times New Roman"/>
          <w:color w:val="000000" w:themeColor="text1"/>
          <w:lang w:val="en-US"/>
        </w:rPr>
        <w:t>i</w:t>
      </w:r>
      <w:proofErr w:type="spellEnd"/>
      <w:r w:rsidRPr="00F00993">
        <w:rPr>
          <w:rFonts w:ascii="Times New Roman" w:hAnsi="Times New Roman" w:cs="Times New Roman"/>
          <w:color w:val="000000" w:themeColor="text1"/>
          <w:lang w:val="en-US"/>
        </w:rPr>
        <w:t xml:space="preserve"> = 0; </w:t>
      </w:r>
      <w:proofErr w:type="spellStart"/>
      <w:r w:rsidRPr="00F00993">
        <w:rPr>
          <w:rFonts w:ascii="Times New Roman" w:hAnsi="Times New Roman" w:cs="Times New Roman"/>
          <w:color w:val="000000" w:themeColor="text1"/>
          <w:lang w:val="en-US"/>
        </w:rPr>
        <w:t>i</w:t>
      </w:r>
      <w:proofErr w:type="spellEnd"/>
      <w:r w:rsidRPr="00F00993">
        <w:rPr>
          <w:rFonts w:ascii="Times New Roman" w:hAnsi="Times New Roman" w:cs="Times New Roman"/>
          <w:color w:val="000000" w:themeColor="text1"/>
          <w:lang w:val="en-US"/>
        </w:rPr>
        <w:t xml:space="preserve"> &lt; </w:t>
      </w:r>
      <w:proofErr w:type="spellStart"/>
      <w:r w:rsidRPr="00F00993">
        <w:rPr>
          <w:rFonts w:ascii="Times New Roman" w:hAnsi="Times New Roman" w:cs="Times New Roman"/>
          <w:color w:val="000000" w:themeColor="text1"/>
          <w:lang w:val="en-US"/>
        </w:rPr>
        <w:t>numBytes</w:t>
      </w:r>
      <w:proofErr w:type="spellEnd"/>
      <w:r w:rsidRPr="00F00993">
        <w:rPr>
          <w:rFonts w:ascii="Times New Roman" w:hAnsi="Times New Roman" w:cs="Times New Roman"/>
          <w:color w:val="000000" w:themeColor="text1"/>
          <w:lang w:val="en-US"/>
        </w:rPr>
        <w:t xml:space="preserve">; </w:t>
      </w:r>
      <w:proofErr w:type="spellStart"/>
      <w:r w:rsidRPr="00F00993">
        <w:rPr>
          <w:rFonts w:ascii="Times New Roman" w:hAnsi="Times New Roman" w:cs="Times New Roman"/>
          <w:color w:val="000000" w:themeColor="text1"/>
          <w:lang w:val="en-US"/>
        </w:rPr>
        <w:t>i</w:t>
      </w:r>
      <w:proofErr w:type="spellEnd"/>
      <w:r w:rsidRPr="00F00993">
        <w:rPr>
          <w:rFonts w:ascii="Times New Roman" w:hAnsi="Times New Roman" w:cs="Times New Roman"/>
          <w:color w:val="000000" w:themeColor="text1"/>
          <w:lang w:val="en-US"/>
        </w:rPr>
        <w:t>++) {</w:t>
      </w:r>
    </w:p>
    <w:p w14:paraId="0FFC0E67"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values[</w:t>
      </w:r>
      <w:proofErr w:type="spellStart"/>
      <w:r w:rsidRPr="00F00993">
        <w:rPr>
          <w:rFonts w:ascii="Times New Roman" w:hAnsi="Times New Roman" w:cs="Times New Roman"/>
          <w:color w:val="000000" w:themeColor="text1"/>
          <w:lang w:val="en-US"/>
        </w:rPr>
        <w:t>i</w:t>
      </w:r>
      <w:proofErr w:type="spellEnd"/>
      <w:r w:rsidRPr="00F00993">
        <w:rPr>
          <w:rFonts w:ascii="Times New Roman" w:hAnsi="Times New Roman" w:cs="Times New Roman"/>
          <w:color w:val="000000" w:themeColor="text1"/>
          <w:lang w:val="en-US"/>
        </w:rPr>
        <w:t xml:space="preserve">] = </w:t>
      </w:r>
      <w:proofErr w:type="spellStart"/>
      <w:r w:rsidRPr="00F00993">
        <w:rPr>
          <w:rFonts w:ascii="Times New Roman" w:hAnsi="Times New Roman" w:cs="Times New Roman"/>
          <w:color w:val="000000" w:themeColor="text1"/>
          <w:lang w:val="en-US"/>
        </w:rPr>
        <w:t>SPI.transfer</w:t>
      </w:r>
      <w:proofErr w:type="spellEnd"/>
      <w:r w:rsidRPr="00F00993">
        <w:rPr>
          <w:rFonts w:ascii="Times New Roman" w:hAnsi="Times New Roman" w:cs="Times New Roman"/>
          <w:color w:val="000000" w:themeColor="text1"/>
          <w:lang w:val="en-US"/>
        </w:rPr>
        <w:t>(0x00);</w:t>
      </w:r>
    </w:p>
    <w:p w14:paraId="53C13E4A"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
    <w:p w14:paraId="377F718D"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 SPI CS HIGH</w:t>
      </w:r>
    </w:p>
    <w:p w14:paraId="2F3411CE" w14:textId="77777777" w:rsidR="000A738B" w:rsidRPr="00F00993" w:rsidRDefault="000A738B" w:rsidP="000A738B">
      <w:pPr>
        <w:pStyle w:val="Default"/>
        <w:jc w:val="both"/>
        <w:rPr>
          <w:rFonts w:ascii="Times New Roman" w:hAnsi="Times New Roman" w:cs="Times New Roman"/>
          <w:color w:val="000000" w:themeColor="text1"/>
          <w:lang w:val="en-US"/>
        </w:rPr>
      </w:pPr>
      <w:r w:rsidRPr="00F00993">
        <w:rPr>
          <w:rFonts w:ascii="Times New Roman" w:hAnsi="Times New Roman" w:cs="Times New Roman"/>
          <w:color w:val="000000" w:themeColor="text1"/>
          <w:lang w:val="en-US"/>
        </w:rPr>
        <w:t xml:space="preserve">  </w:t>
      </w:r>
      <w:proofErr w:type="spellStart"/>
      <w:proofErr w:type="gramStart"/>
      <w:r w:rsidRPr="00F00993">
        <w:rPr>
          <w:rFonts w:ascii="Times New Roman" w:hAnsi="Times New Roman" w:cs="Times New Roman"/>
          <w:color w:val="000000" w:themeColor="text1"/>
          <w:lang w:val="en-US"/>
        </w:rPr>
        <w:t>digitalWrite</w:t>
      </w:r>
      <w:proofErr w:type="spellEnd"/>
      <w:r w:rsidRPr="00F00993">
        <w:rPr>
          <w:rFonts w:ascii="Times New Roman" w:hAnsi="Times New Roman" w:cs="Times New Roman"/>
          <w:color w:val="000000" w:themeColor="text1"/>
          <w:lang w:val="en-US"/>
        </w:rPr>
        <w:t>(</w:t>
      </w:r>
      <w:proofErr w:type="gramEnd"/>
      <w:r w:rsidRPr="00F00993">
        <w:rPr>
          <w:rFonts w:ascii="Times New Roman" w:hAnsi="Times New Roman" w:cs="Times New Roman"/>
          <w:color w:val="000000" w:themeColor="text1"/>
          <w:lang w:val="en-US"/>
        </w:rPr>
        <w:t>SS, HIGH);</w:t>
      </w:r>
    </w:p>
    <w:p w14:paraId="769F94A1" w14:textId="510BC1DC" w:rsidR="000A738B" w:rsidRPr="00F00993" w:rsidRDefault="000A738B" w:rsidP="000A738B">
      <w:pPr>
        <w:pStyle w:val="Default"/>
        <w:jc w:val="both"/>
        <w:rPr>
          <w:rFonts w:ascii="Times New Roman" w:hAnsi="Times New Roman" w:cs="Times New Roman"/>
          <w:color w:val="000000" w:themeColor="text1"/>
          <w:lang w:val="en-US"/>
          <w:rPrChange w:id="8269" w:author="Jacyeude Araújo" w:date="2019-10-02T13:03:00Z">
            <w:rPr>
              <w:rFonts w:ascii="Times New Roman" w:hAnsi="Times New Roman" w:cs="Times New Roman"/>
              <w:color w:val="000000" w:themeColor="text1"/>
            </w:rPr>
          </w:rPrChange>
        </w:rPr>
      </w:pPr>
      <w:r w:rsidRPr="00F00993">
        <w:rPr>
          <w:rFonts w:ascii="Times New Roman" w:hAnsi="Times New Roman" w:cs="Times New Roman"/>
          <w:color w:val="000000" w:themeColor="text1"/>
          <w:lang w:val="en-US"/>
          <w:rPrChange w:id="8270" w:author="Jacyeude Araújo" w:date="2019-10-02T13:03:00Z">
            <w:rPr>
              <w:rFonts w:ascii="Times New Roman" w:hAnsi="Times New Roman" w:cs="Times New Roman"/>
              <w:color w:val="000000" w:themeColor="text1"/>
            </w:rPr>
          </w:rPrChange>
        </w:rPr>
        <w:t>}</w:t>
      </w:r>
    </w:p>
    <w:p w14:paraId="4B18F38E" w14:textId="1744783D" w:rsidR="00B109FD" w:rsidRPr="00F00993" w:rsidRDefault="00B109FD" w:rsidP="000A738B">
      <w:pPr>
        <w:pStyle w:val="Default"/>
        <w:jc w:val="both"/>
        <w:rPr>
          <w:rFonts w:ascii="Times New Roman" w:hAnsi="Times New Roman" w:cs="Times New Roman"/>
          <w:color w:val="000000" w:themeColor="text1"/>
          <w:lang w:val="en-US"/>
          <w:rPrChange w:id="8271" w:author="Jacyeude Araújo" w:date="2019-10-02T13:03:00Z">
            <w:rPr>
              <w:rFonts w:ascii="Times New Roman" w:hAnsi="Times New Roman" w:cs="Times New Roman"/>
              <w:color w:val="000000" w:themeColor="text1"/>
            </w:rPr>
          </w:rPrChange>
        </w:rPr>
      </w:pPr>
    </w:p>
    <w:p w14:paraId="38C573FC" w14:textId="09FF4A64" w:rsidR="00B109FD" w:rsidRPr="00F00993" w:rsidRDefault="00B109FD" w:rsidP="000A738B">
      <w:pPr>
        <w:pStyle w:val="Default"/>
        <w:jc w:val="both"/>
        <w:rPr>
          <w:rFonts w:ascii="Times New Roman" w:hAnsi="Times New Roman" w:cs="Times New Roman"/>
          <w:color w:val="000000" w:themeColor="text1"/>
          <w:lang w:val="en-US"/>
          <w:rPrChange w:id="8272" w:author="Jacyeude Araújo" w:date="2019-10-02T13:03:00Z">
            <w:rPr>
              <w:rFonts w:ascii="Times New Roman" w:hAnsi="Times New Roman" w:cs="Times New Roman"/>
              <w:color w:val="000000" w:themeColor="text1"/>
            </w:rPr>
          </w:rPrChange>
        </w:rPr>
      </w:pPr>
    </w:p>
    <w:p w14:paraId="21D58884" w14:textId="17E2ED8C" w:rsidR="00B109FD" w:rsidRPr="00F00993" w:rsidRDefault="00B109FD" w:rsidP="000A738B">
      <w:pPr>
        <w:pStyle w:val="Default"/>
        <w:jc w:val="both"/>
        <w:rPr>
          <w:rFonts w:ascii="Times New Roman" w:hAnsi="Times New Roman" w:cs="Times New Roman"/>
          <w:color w:val="000000" w:themeColor="text1"/>
          <w:lang w:val="en-US"/>
          <w:rPrChange w:id="8273" w:author="Jacyeude Araújo" w:date="2019-10-02T13:03:00Z">
            <w:rPr>
              <w:rFonts w:ascii="Times New Roman" w:hAnsi="Times New Roman" w:cs="Times New Roman"/>
              <w:color w:val="000000" w:themeColor="text1"/>
            </w:rPr>
          </w:rPrChange>
        </w:rPr>
      </w:pPr>
    </w:p>
    <w:p w14:paraId="77BFD32C" w14:textId="15152B7C" w:rsidR="00B109FD" w:rsidRPr="00F00993" w:rsidRDefault="00B109FD" w:rsidP="000A738B">
      <w:pPr>
        <w:pStyle w:val="Default"/>
        <w:jc w:val="both"/>
        <w:rPr>
          <w:rFonts w:ascii="Times New Roman" w:hAnsi="Times New Roman" w:cs="Times New Roman"/>
          <w:color w:val="000000" w:themeColor="text1"/>
          <w:lang w:val="en-US"/>
          <w:rPrChange w:id="8274" w:author="Jacyeude Araújo" w:date="2019-10-02T13:03:00Z">
            <w:rPr>
              <w:rFonts w:ascii="Times New Roman" w:hAnsi="Times New Roman" w:cs="Times New Roman"/>
              <w:color w:val="000000" w:themeColor="text1"/>
            </w:rPr>
          </w:rPrChange>
        </w:rPr>
      </w:pPr>
    </w:p>
    <w:p w14:paraId="6831E81F" w14:textId="5DA2D051" w:rsidR="00B109FD" w:rsidRPr="00F00993" w:rsidRDefault="00B109FD" w:rsidP="000A738B">
      <w:pPr>
        <w:pStyle w:val="Default"/>
        <w:jc w:val="both"/>
        <w:rPr>
          <w:rFonts w:ascii="Times New Roman" w:hAnsi="Times New Roman" w:cs="Times New Roman"/>
          <w:color w:val="000000" w:themeColor="text1"/>
          <w:lang w:val="en-US"/>
          <w:rPrChange w:id="8275" w:author="Jacyeude Araújo" w:date="2019-10-02T13:03:00Z">
            <w:rPr>
              <w:rFonts w:ascii="Times New Roman" w:hAnsi="Times New Roman" w:cs="Times New Roman"/>
              <w:color w:val="000000" w:themeColor="text1"/>
            </w:rPr>
          </w:rPrChange>
        </w:rPr>
      </w:pPr>
    </w:p>
    <w:p w14:paraId="4A1E9236" w14:textId="11DBF2D8" w:rsidR="00B109FD" w:rsidRPr="00F00993" w:rsidRDefault="00B109FD" w:rsidP="000A738B">
      <w:pPr>
        <w:pStyle w:val="Default"/>
        <w:jc w:val="both"/>
        <w:rPr>
          <w:rFonts w:ascii="Times New Roman" w:hAnsi="Times New Roman" w:cs="Times New Roman"/>
          <w:color w:val="000000" w:themeColor="text1"/>
          <w:lang w:val="en-US"/>
          <w:rPrChange w:id="8276" w:author="Jacyeude Araújo" w:date="2019-10-02T13:03:00Z">
            <w:rPr>
              <w:rFonts w:ascii="Times New Roman" w:hAnsi="Times New Roman" w:cs="Times New Roman"/>
              <w:color w:val="000000" w:themeColor="text1"/>
            </w:rPr>
          </w:rPrChange>
        </w:rPr>
      </w:pPr>
    </w:p>
    <w:p w14:paraId="3DFFF80C" w14:textId="1FDBCB50" w:rsidR="00B109FD" w:rsidRPr="00F00993" w:rsidRDefault="00B109FD" w:rsidP="000A738B">
      <w:pPr>
        <w:pStyle w:val="Default"/>
        <w:jc w:val="both"/>
        <w:rPr>
          <w:rFonts w:ascii="Times New Roman" w:hAnsi="Times New Roman" w:cs="Times New Roman"/>
          <w:color w:val="000000" w:themeColor="text1"/>
          <w:lang w:val="en-US"/>
          <w:rPrChange w:id="8277" w:author="Jacyeude Araújo" w:date="2019-10-02T13:03:00Z">
            <w:rPr>
              <w:rFonts w:ascii="Times New Roman" w:hAnsi="Times New Roman" w:cs="Times New Roman"/>
              <w:color w:val="000000" w:themeColor="text1"/>
            </w:rPr>
          </w:rPrChange>
        </w:rPr>
      </w:pPr>
    </w:p>
    <w:p w14:paraId="4E138591" w14:textId="5DF7ECC8" w:rsidR="00B109FD" w:rsidRPr="00F00993" w:rsidRDefault="00B109FD" w:rsidP="000A738B">
      <w:pPr>
        <w:pStyle w:val="Default"/>
        <w:jc w:val="both"/>
        <w:rPr>
          <w:rFonts w:ascii="Times New Roman" w:hAnsi="Times New Roman" w:cs="Times New Roman"/>
          <w:color w:val="000000" w:themeColor="text1"/>
          <w:lang w:val="en-US"/>
          <w:rPrChange w:id="8278" w:author="Jacyeude Araújo" w:date="2019-10-02T13:03:00Z">
            <w:rPr>
              <w:rFonts w:ascii="Times New Roman" w:hAnsi="Times New Roman" w:cs="Times New Roman"/>
              <w:color w:val="000000" w:themeColor="text1"/>
            </w:rPr>
          </w:rPrChange>
        </w:rPr>
      </w:pPr>
    </w:p>
    <w:p w14:paraId="0B439E15" w14:textId="3C1454E9" w:rsidR="00B109FD" w:rsidRPr="00F00993" w:rsidRDefault="00B109FD" w:rsidP="000A738B">
      <w:pPr>
        <w:pStyle w:val="Default"/>
        <w:jc w:val="both"/>
        <w:rPr>
          <w:rFonts w:ascii="Times New Roman" w:hAnsi="Times New Roman" w:cs="Times New Roman"/>
          <w:color w:val="000000" w:themeColor="text1"/>
          <w:lang w:val="en-US"/>
          <w:rPrChange w:id="8279" w:author="Jacyeude Araújo" w:date="2019-10-02T13:03:00Z">
            <w:rPr>
              <w:rFonts w:ascii="Times New Roman" w:hAnsi="Times New Roman" w:cs="Times New Roman"/>
              <w:color w:val="000000" w:themeColor="text1"/>
            </w:rPr>
          </w:rPrChange>
        </w:rPr>
      </w:pPr>
    </w:p>
    <w:p w14:paraId="730A3AD8" w14:textId="6A806641" w:rsidR="00B109FD" w:rsidRPr="00F00993" w:rsidRDefault="00B109FD" w:rsidP="000A738B">
      <w:pPr>
        <w:pStyle w:val="Default"/>
        <w:jc w:val="both"/>
        <w:rPr>
          <w:rFonts w:ascii="Times New Roman" w:hAnsi="Times New Roman" w:cs="Times New Roman"/>
          <w:color w:val="000000" w:themeColor="text1"/>
          <w:lang w:val="en-US"/>
          <w:rPrChange w:id="8280" w:author="Jacyeude Araújo" w:date="2019-10-02T13:03:00Z">
            <w:rPr>
              <w:rFonts w:ascii="Times New Roman" w:hAnsi="Times New Roman" w:cs="Times New Roman"/>
              <w:color w:val="000000" w:themeColor="text1"/>
            </w:rPr>
          </w:rPrChange>
        </w:rPr>
      </w:pPr>
    </w:p>
    <w:p w14:paraId="5ADFBA22" w14:textId="53F4811E" w:rsidR="00B109FD" w:rsidRPr="00F00993" w:rsidRDefault="00B109FD" w:rsidP="000A738B">
      <w:pPr>
        <w:pStyle w:val="Default"/>
        <w:jc w:val="both"/>
        <w:rPr>
          <w:rFonts w:ascii="Times New Roman" w:hAnsi="Times New Roman" w:cs="Times New Roman"/>
          <w:color w:val="000000" w:themeColor="text1"/>
          <w:lang w:val="en-US"/>
          <w:rPrChange w:id="8281" w:author="Jacyeude Araújo" w:date="2019-10-02T13:03:00Z">
            <w:rPr>
              <w:rFonts w:ascii="Times New Roman" w:hAnsi="Times New Roman" w:cs="Times New Roman"/>
              <w:color w:val="000000" w:themeColor="text1"/>
            </w:rPr>
          </w:rPrChange>
        </w:rPr>
      </w:pPr>
    </w:p>
    <w:p w14:paraId="660A42C6" w14:textId="32B08ED5" w:rsidR="00B109FD" w:rsidRPr="00F00993" w:rsidRDefault="00B109FD" w:rsidP="000A738B">
      <w:pPr>
        <w:pStyle w:val="Default"/>
        <w:jc w:val="both"/>
        <w:rPr>
          <w:rFonts w:ascii="Times New Roman" w:hAnsi="Times New Roman" w:cs="Times New Roman"/>
          <w:color w:val="000000" w:themeColor="text1"/>
          <w:lang w:val="en-US"/>
          <w:rPrChange w:id="8282" w:author="Jacyeude Araújo" w:date="2019-10-02T13:03:00Z">
            <w:rPr>
              <w:rFonts w:ascii="Times New Roman" w:hAnsi="Times New Roman" w:cs="Times New Roman"/>
              <w:color w:val="000000" w:themeColor="text1"/>
            </w:rPr>
          </w:rPrChange>
        </w:rPr>
      </w:pPr>
    </w:p>
    <w:p w14:paraId="3A64403F" w14:textId="33017393" w:rsidR="00B109FD" w:rsidRPr="00F00993" w:rsidRDefault="00B109FD" w:rsidP="000A738B">
      <w:pPr>
        <w:pStyle w:val="Default"/>
        <w:jc w:val="both"/>
        <w:rPr>
          <w:rFonts w:ascii="Times New Roman" w:hAnsi="Times New Roman" w:cs="Times New Roman"/>
          <w:color w:val="000000" w:themeColor="text1"/>
          <w:lang w:val="en-US"/>
          <w:rPrChange w:id="8283" w:author="Jacyeude Araújo" w:date="2019-10-02T13:03:00Z">
            <w:rPr>
              <w:rFonts w:ascii="Times New Roman" w:hAnsi="Times New Roman" w:cs="Times New Roman"/>
              <w:color w:val="000000" w:themeColor="text1"/>
            </w:rPr>
          </w:rPrChange>
        </w:rPr>
      </w:pPr>
    </w:p>
    <w:p w14:paraId="59BB9B34" w14:textId="46522BF7" w:rsidR="00B109FD" w:rsidRPr="00F00993" w:rsidDel="00CD644A" w:rsidRDefault="00B109FD" w:rsidP="000A738B">
      <w:pPr>
        <w:pStyle w:val="Default"/>
        <w:jc w:val="both"/>
        <w:rPr>
          <w:del w:id="8284" w:author="Jacyeude Araújo" w:date="2019-10-01T18:31:00Z"/>
          <w:rFonts w:ascii="Times New Roman" w:hAnsi="Times New Roman" w:cs="Times New Roman"/>
          <w:color w:val="000000" w:themeColor="text1"/>
          <w:lang w:val="en-US"/>
          <w:rPrChange w:id="8285" w:author="Jacyeude Araújo" w:date="2019-10-02T13:03:00Z">
            <w:rPr>
              <w:del w:id="8286" w:author="Jacyeude Araújo" w:date="2019-10-01T18:31:00Z"/>
              <w:rFonts w:ascii="Times New Roman" w:hAnsi="Times New Roman" w:cs="Times New Roman"/>
              <w:color w:val="000000" w:themeColor="text1"/>
            </w:rPr>
          </w:rPrChange>
        </w:rPr>
      </w:pPr>
    </w:p>
    <w:p w14:paraId="7D82A7D0" w14:textId="55B5DCB7" w:rsidR="00B109FD" w:rsidRPr="00F00993" w:rsidRDefault="00B109FD" w:rsidP="000A738B">
      <w:pPr>
        <w:pStyle w:val="Default"/>
        <w:jc w:val="both"/>
        <w:rPr>
          <w:ins w:id="8287" w:author="Jacyeude Araújo" w:date="2019-10-01T18:31:00Z"/>
          <w:rFonts w:ascii="Times New Roman" w:hAnsi="Times New Roman" w:cs="Times New Roman"/>
          <w:color w:val="000000" w:themeColor="text1"/>
          <w:lang w:val="en-US"/>
          <w:rPrChange w:id="8288" w:author="Jacyeude Araújo" w:date="2019-10-02T13:03:00Z">
            <w:rPr>
              <w:ins w:id="8289" w:author="Jacyeude Araújo" w:date="2019-10-01T18:31:00Z"/>
              <w:rFonts w:ascii="Times New Roman" w:hAnsi="Times New Roman" w:cs="Times New Roman"/>
              <w:color w:val="000000" w:themeColor="text1"/>
            </w:rPr>
          </w:rPrChange>
        </w:rPr>
      </w:pPr>
      <w:del w:id="8290" w:author="Jacyeude Araújo" w:date="2019-10-01T18:31:00Z">
        <w:r w:rsidRPr="00F00993" w:rsidDel="00CD644A">
          <w:rPr>
            <w:rFonts w:ascii="Times New Roman" w:hAnsi="Times New Roman" w:cs="Times New Roman"/>
            <w:color w:val="000000" w:themeColor="text1"/>
            <w:lang w:val="en-US"/>
            <w:rPrChange w:id="8291" w:author="Jacyeude Araújo" w:date="2019-10-02T13:03:00Z">
              <w:rPr>
                <w:rFonts w:ascii="Times New Roman" w:hAnsi="Times New Roman" w:cs="Times New Roman"/>
                <w:color w:val="000000" w:themeColor="text1"/>
              </w:rPr>
            </w:rPrChange>
          </w:rPr>
          <w:delText xml:space="preserve"> </w:delText>
        </w:r>
      </w:del>
    </w:p>
    <w:p w14:paraId="3CE12EE0" w14:textId="25D00B69" w:rsidR="00CD644A" w:rsidRPr="00F00993" w:rsidRDefault="00CD644A" w:rsidP="000A738B">
      <w:pPr>
        <w:pStyle w:val="Default"/>
        <w:jc w:val="both"/>
        <w:rPr>
          <w:ins w:id="8292" w:author="Jacyeude Araújo" w:date="2019-10-01T18:31:00Z"/>
          <w:rFonts w:ascii="Times New Roman" w:hAnsi="Times New Roman" w:cs="Times New Roman"/>
          <w:color w:val="000000" w:themeColor="text1"/>
          <w:lang w:val="en-US"/>
          <w:rPrChange w:id="8293" w:author="Jacyeude Araújo" w:date="2019-10-02T13:03:00Z">
            <w:rPr>
              <w:ins w:id="8294" w:author="Jacyeude Araújo" w:date="2019-10-01T18:31:00Z"/>
              <w:rFonts w:ascii="Times New Roman" w:hAnsi="Times New Roman" w:cs="Times New Roman"/>
              <w:color w:val="000000" w:themeColor="text1"/>
            </w:rPr>
          </w:rPrChange>
        </w:rPr>
      </w:pPr>
    </w:p>
    <w:p w14:paraId="39529249" w14:textId="2FC2DDE0" w:rsidR="00CD644A" w:rsidRPr="00F00993" w:rsidRDefault="00CD644A" w:rsidP="000A738B">
      <w:pPr>
        <w:pStyle w:val="Default"/>
        <w:jc w:val="both"/>
        <w:rPr>
          <w:ins w:id="8295" w:author="Jacyeude Araújo" w:date="2019-10-01T18:31:00Z"/>
          <w:rFonts w:ascii="Times New Roman" w:hAnsi="Times New Roman" w:cs="Times New Roman"/>
          <w:color w:val="000000" w:themeColor="text1"/>
          <w:lang w:val="en-US"/>
          <w:rPrChange w:id="8296" w:author="Jacyeude Araújo" w:date="2019-10-02T13:03:00Z">
            <w:rPr>
              <w:ins w:id="8297" w:author="Jacyeude Araújo" w:date="2019-10-01T18:31:00Z"/>
              <w:rFonts w:ascii="Times New Roman" w:hAnsi="Times New Roman" w:cs="Times New Roman"/>
              <w:color w:val="000000" w:themeColor="text1"/>
            </w:rPr>
          </w:rPrChange>
        </w:rPr>
      </w:pPr>
    </w:p>
    <w:p w14:paraId="61C6AEAB" w14:textId="1E27BD3A" w:rsidR="00CD644A" w:rsidRPr="00F00993" w:rsidRDefault="00CD644A" w:rsidP="000A738B">
      <w:pPr>
        <w:pStyle w:val="Default"/>
        <w:jc w:val="both"/>
        <w:rPr>
          <w:ins w:id="8298" w:author="Jacyeude Araújo" w:date="2019-10-01T18:31:00Z"/>
          <w:rFonts w:ascii="Times New Roman" w:hAnsi="Times New Roman" w:cs="Times New Roman"/>
          <w:color w:val="000000" w:themeColor="text1"/>
          <w:lang w:val="en-US"/>
          <w:rPrChange w:id="8299" w:author="Jacyeude Araújo" w:date="2019-10-02T13:03:00Z">
            <w:rPr>
              <w:ins w:id="8300" w:author="Jacyeude Araújo" w:date="2019-10-01T18:31:00Z"/>
              <w:rFonts w:ascii="Times New Roman" w:hAnsi="Times New Roman" w:cs="Times New Roman"/>
              <w:color w:val="000000" w:themeColor="text1"/>
            </w:rPr>
          </w:rPrChange>
        </w:rPr>
      </w:pPr>
    </w:p>
    <w:p w14:paraId="75930B25" w14:textId="251F89AC" w:rsidR="00CD644A" w:rsidRPr="00F00993" w:rsidRDefault="00CD644A" w:rsidP="000A738B">
      <w:pPr>
        <w:pStyle w:val="Default"/>
        <w:jc w:val="both"/>
        <w:rPr>
          <w:ins w:id="8301" w:author="Jacyeude Araújo" w:date="2019-10-01T18:31:00Z"/>
          <w:rFonts w:ascii="Times New Roman" w:hAnsi="Times New Roman" w:cs="Times New Roman"/>
          <w:color w:val="000000" w:themeColor="text1"/>
          <w:lang w:val="en-US"/>
          <w:rPrChange w:id="8302" w:author="Jacyeude Araújo" w:date="2019-10-02T13:03:00Z">
            <w:rPr>
              <w:ins w:id="8303" w:author="Jacyeude Araújo" w:date="2019-10-01T18:31:00Z"/>
              <w:rFonts w:ascii="Times New Roman" w:hAnsi="Times New Roman" w:cs="Times New Roman"/>
              <w:color w:val="000000" w:themeColor="text1"/>
            </w:rPr>
          </w:rPrChange>
        </w:rPr>
      </w:pPr>
    </w:p>
    <w:p w14:paraId="45F14F72" w14:textId="55819896" w:rsidR="00CD644A" w:rsidRPr="00F00993" w:rsidRDefault="00CD644A" w:rsidP="000A738B">
      <w:pPr>
        <w:pStyle w:val="Default"/>
        <w:jc w:val="both"/>
        <w:rPr>
          <w:ins w:id="8304" w:author="Jacyeude Araújo" w:date="2019-10-01T18:31:00Z"/>
          <w:rFonts w:ascii="Times New Roman" w:hAnsi="Times New Roman" w:cs="Times New Roman"/>
          <w:color w:val="000000" w:themeColor="text1"/>
          <w:lang w:val="en-US"/>
          <w:rPrChange w:id="8305" w:author="Jacyeude Araújo" w:date="2019-10-02T13:03:00Z">
            <w:rPr>
              <w:ins w:id="8306" w:author="Jacyeude Araújo" w:date="2019-10-01T18:31:00Z"/>
              <w:rFonts w:ascii="Times New Roman" w:hAnsi="Times New Roman" w:cs="Times New Roman"/>
              <w:color w:val="000000" w:themeColor="text1"/>
            </w:rPr>
          </w:rPrChange>
        </w:rPr>
      </w:pPr>
    </w:p>
    <w:p w14:paraId="67C799F7" w14:textId="6F6A9303" w:rsidR="00CD644A" w:rsidRPr="00F00993" w:rsidRDefault="00CD644A" w:rsidP="000A738B">
      <w:pPr>
        <w:pStyle w:val="Default"/>
        <w:jc w:val="both"/>
        <w:rPr>
          <w:ins w:id="8307" w:author="Jacyeude Araújo" w:date="2019-10-01T18:31:00Z"/>
          <w:rFonts w:ascii="Times New Roman" w:hAnsi="Times New Roman" w:cs="Times New Roman"/>
          <w:color w:val="000000" w:themeColor="text1"/>
          <w:lang w:val="en-US"/>
          <w:rPrChange w:id="8308" w:author="Jacyeude Araújo" w:date="2019-10-02T13:03:00Z">
            <w:rPr>
              <w:ins w:id="8309" w:author="Jacyeude Araújo" w:date="2019-10-01T18:31:00Z"/>
              <w:rFonts w:ascii="Times New Roman" w:hAnsi="Times New Roman" w:cs="Times New Roman"/>
              <w:color w:val="000000" w:themeColor="text1"/>
            </w:rPr>
          </w:rPrChange>
        </w:rPr>
      </w:pPr>
    </w:p>
    <w:p w14:paraId="6696C4B6" w14:textId="4105663D" w:rsidR="00CD644A" w:rsidRPr="00F00993" w:rsidRDefault="00CD644A" w:rsidP="000A738B">
      <w:pPr>
        <w:pStyle w:val="Default"/>
        <w:jc w:val="both"/>
        <w:rPr>
          <w:ins w:id="8310" w:author="Jacyeude Araújo" w:date="2019-10-01T18:31:00Z"/>
          <w:rFonts w:ascii="Times New Roman" w:hAnsi="Times New Roman" w:cs="Times New Roman"/>
          <w:color w:val="000000" w:themeColor="text1"/>
          <w:lang w:val="en-US"/>
          <w:rPrChange w:id="8311" w:author="Jacyeude Araújo" w:date="2019-10-02T13:03:00Z">
            <w:rPr>
              <w:ins w:id="8312" w:author="Jacyeude Araújo" w:date="2019-10-01T18:31:00Z"/>
              <w:rFonts w:ascii="Times New Roman" w:hAnsi="Times New Roman" w:cs="Times New Roman"/>
              <w:color w:val="000000" w:themeColor="text1"/>
            </w:rPr>
          </w:rPrChange>
        </w:rPr>
      </w:pPr>
    </w:p>
    <w:p w14:paraId="07301020" w14:textId="2936233F" w:rsidR="00CD644A" w:rsidRPr="00F00993" w:rsidRDefault="00CD644A" w:rsidP="000A738B">
      <w:pPr>
        <w:pStyle w:val="Default"/>
        <w:jc w:val="both"/>
        <w:rPr>
          <w:ins w:id="8313" w:author="Jacyeude Araújo" w:date="2019-10-02T12:57:00Z"/>
          <w:rFonts w:ascii="Times New Roman" w:hAnsi="Times New Roman" w:cs="Times New Roman"/>
          <w:color w:val="000000" w:themeColor="text1"/>
          <w:lang w:val="en-US"/>
        </w:rPr>
      </w:pPr>
    </w:p>
    <w:p w14:paraId="1CF300FB" w14:textId="31794F89" w:rsidR="00F00993" w:rsidRPr="00F00993" w:rsidRDefault="00F00993" w:rsidP="000A738B">
      <w:pPr>
        <w:pStyle w:val="Default"/>
        <w:jc w:val="both"/>
        <w:rPr>
          <w:ins w:id="8314" w:author="Jacyeude Araújo" w:date="2019-10-02T12:57:00Z"/>
          <w:rFonts w:ascii="Times New Roman" w:hAnsi="Times New Roman" w:cs="Times New Roman"/>
          <w:color w:val="000000" w:themeColor="text1"/>
          <w:lang w:val="en-US"/>
        </w:rPr>
      </w:pPr>
    </w:p>
    <w:p w14:paraId="15ED1702" w14:textId="43987235" w:rsidR="00F00993" w:rsidRPr="00F00993" w:rsidRDefault="00F00993" w:rsidP="000A738B">
      <w:pPr>
        <w:pStyle w:val="Default"/>
        <w:jc w:val="both"/>
        <w:rPr>
          <w:ins w:id="8315" w:author="Jacyeude Araújo" w:date="2019-10-02T12:57:00Z"/>
          <w:rFonts w:ascii="Times New Roman" w:hAnsi="Times New Roman" w:cs="Times New Roman"/>
          <w:color w:val="000000" w:themeColor="text1"/>
          <w:lang w:val="en-US"/>
        </w:rPr>
      </w:pPr>
    </w:p>
    <w:p w14:paraId="4A6223DC" w14:textId="32068923" w:rsidR="00F00993" w:rsidRPr="00F00993" w:rsidRDefault="00F00993" w:rsidP="000A738B">
      <w:pPr>
        <w:pStyle w:val="Default"/>
        <w:jc w:val="both"/>
        <w:rPr>
          <w:ins w:id="8316" w:author="Jacyeude Araújo" w:date="2019-10-02T12:57:00Z"/>
          <w:rFonts w:ascii="Times New Roman" w:hAnsi="Times New Roman" w:cs="Times New Roman"/>
          <w:color w:val="000000" w:themeColor="text1"/>
          <w:lang w:val="en-US"/>
        </w:rPr>
      </w:pPr>
    </w:p>
    <w:p w14:paraId="3FC7D1DE" w14:textId="6FCAF66E" w:rsidR="00F00993" w:rsidRPr="00F00993" w:rsidRDefault="00F00993" w:rsidP="000A738B">
      <w:pPr>
        <w:pStyle w:val="Default"/>
        <w:jc w:val="both"/>
        <w:rPr>
          <w:ins w:id="8317" w:author="Jacyeude Araújo" w:date="2019-10-02T12:57:00Z"/>
          <w:rFonts w:ascii="Times New Roman" w:hAnsi="Times New Roman" w:cs="Times New Roman"/>
          <w:color w:val="000000" w:themeColor="text1"/>
          <w:lang w:val="en-US"/>
        </w:rPr>
      </w:pPr>
    </w:p>
    <w:p w14:paraId="585CD06C" w14:textId="7BB49FD0" w:rsidR="00F00993" w:rsidRPr="00F00993" w:rsidRDefault="00F00993" w:rsidP="000A738B">
      <w:pPr>
        <w:pStyle w:val="Default"/>
        <w:jc w:val="both"/>
        <w:rPr>
          <w:ins w:id="8318" w:author="Jacyeude Araújo" w:date="2019-10-02T12:57:00Z"/>
          <w:rFonts w:ascii="Times New Roman" w:hAnsi="Times New Roman" w:cs="Times New Roman"/>
          <w:color w:val="000000" w:themeColor="text1"/>
          <w:lang w:val="en-US"/>
        </w:rPr>
      </w:pPr>
    </w:p>
    <w:p w14:paraId="5B63F3EF" w14:textId="2491FDF4" w:rsidR="00F00993" w:rsidRPr="00F00993" w:rsidRDefault="00F00993" w:rsidP="000A738B">
      <w:pPr>
        <w:pStyle w:val="Default"/>
        <w:jc w:val="both"/>
        <w:rPr>
          <w:ins w:id="8319" w:author="Jacyeude Araújo" w:date="2019-10-02T12:57:00Z"/>
          <w:rFonts w:ascii="Times New Roman" w:hAnsi="Times New Roman" w:cs="Times New Roman"/>
          <w:color w:val="000000" w:themeColor="text1"/>
          <w:lang w:val="en-US"/>
        </w:rPr>
      </w:pPr>
    </w:p>
    <w:p w14:paraId="0FC84339" w14:textId="10C7A36C" w:rsidR="00F00993" w:rsidRPr="00F00993" w:rsidRDefault="00F00993" w:rsidP="000A738B">
      <w:pPr>
        <w:pStyle w:val="Default"/>
        <w:jc w:val="both"/>
        <w:rPr>
          <w:ins w:id="8320" w:author="Jacyeude Araújo" w:date="2019-10-02T12:57:00Z"/>
          <w:rFonts w:ascii="Times New Roman" w:hAnsi="Times New Roman" w:cs="Times New Roman"/>
          <w:color w:val="000000" w:themeColor="text1"/>
          <w:lang w:val="en-US"/>
        </w:rPr>
      </w:pPr>
    </w:p>
    <w:p w14:paraId="55D5252C" w14:textId="6CFFF900" w:rsidR="00F00993" w:rsidRPr="00F00993" w:rsidRDefault="00F00993" w:rsidP="000A738B">
      <w:pPr>
        <w:pStyle w:val="Default"/>
        <w:jc w:val="both"/>
        <w:rPr>
          <w:ins w:id="8321" w:author="Jacyeude Araújo" w:date="2019-10-02T12:57:00Z"/>
          <w:rFonts w:ascii="Times New Roman" w:hAnsi="Times New Roman" w:cs="Times New Roman"/>
          <w:color w:val="000000" w:themeColor="text1"/>
          <w:lang w:val="en-US"/>
        </w:rPr>
      </w:pPr>
    </w:p>
    <w:p w14:paraId="3300640B" w14:textId="310ADB54" w:rsidR="00F00993" w:rsidRPr="00F00993" w:rsidRDefault="00F00993" w:rsidP="000A738B">
      <w:pPr>
        <w:pStyle w:val="Default"/>
        <w:jc w:val="both"/>
        <w:rPr>
          <w:ins w:id="8322" w:author="Jacyeude Araújo" w:date="2019-10-02T12:57:00Z"/>
          <w:rFonts w:ascii="Times New Roman" w:hAnsi="Times New Roman" w:cs="Times New Roman"/>
          <w:color w:val="000000" w:themeColor="text1"/>
          <w:lang w:val="en-US"/>
        </w:rPr>
      </w:pPr>
    </w:p>
    <w:p w14:paraId="088CFD7C" w14:textId="7D62DF76" w:rsidR="00F00993" w:rsidRPr="00F00993" w:rsidRDefault="00F00993" w:rsidP="000A738B">
      <w:pPr>
        <w:pStyle w:val="Default"/>
        <w:jc w:val="both"/>
        <w:rPr>
          <w:ins w:id="8323" w:author="Jacyeude Araújo" w:date="2019-10-02T12:57:00Z"/>
          <w:rFonts w:ascii="Times New Roman" w:hAnsi="Times New Roman" w:cs="Times New Roman"/>
          <w:b/>
          <w:bCs/>
          <w:color w:val="000000" w:themeColor="text1"/>
          <w:lang w:val="en-US"/>
          <w:rPrChange w:id="8324" w:author="Jacyeude Araújo" w:date="2019-10-02T13:03:00Z">
            <w:rPr>
              <w:ins w:id="8325" w:author="Jacyeude Araújo" w:date="2019-10-02T12:57:00Z"/>
              <w:rFonts w:ascii="Times New Roman" w:hAnsi="Times New Roman" w:cs="Times New Roman"/>
              <w:color w:val="000000" w:themeColor="text1"/>
              <w:lang w:val="en-US"/>
            </w:rPr>
          </w:rPrChange>
        </w:rPr>
      </w:pPr>
      <w:ins w:id="8326" w:author="Jacyeude Araújo" w:date="2019-10-02T12:57:00Z">
        <w:r w:rsidRPr="00F00993">
          <w:rPr>
            <w:rFonts w:ascii="Times New Roman" w:hAnsi="Times New Roman" w:cs="Times New Roman"/>
            <w:b/>
            <w:bCs/>
            <w:color w:val="000000" w:themeColor="text1"/>
            <w:lang w:val="en-US"/>
            <w:rPrChange w:id="8327" w:author="Jacyeude Araújo" w:date="2019-10-02T13:03:00Z">
              <w:rPr>
                <w:rFonts w:ascii="Times New Roman" w:hAnsi="Times New Roman" w:cs="Times New Roman"/>
                <w:color w:val="000000" w:themeColor="text1"/>
                <w:lang w:val="en-US"/>
              </w:rPr>
            </w:rPrChange>
          </w:rPr>
          <w:lastRenderedPageBreak/>
          <w:t xml:space="preserve">APÊNDICE 3 </w:t>
        </w:r>
      </w:ins>
    </w:p>
    <w:p w14:paraId="5523AED9" w14:textId="54F793C5" w:rsidR="00F00993" w:rsidRPr="00F00993" w:rsidRDefault="00F00993" w:rsidP="000A738B">
      <w:pPr>
        <w:pStyle w:val="Default"/>
        <w:jc w:val="both"/>
        <w:rPr>
          <w:ins w:id="8328" w:author="Jacyeude Araújo" w:date="2019-10-02T12:58:00Z"/>
          <w:rFonts w:ascii="Times New Roman" w:hAnsi="Times New Roman" w:cs="Times New Roman"/>
          <w:color w:val="000000" w:themeColor="text1"/>
          <w:lang w:val="en-US"/>
        </w:rPr>
      </w:pPr>
    </w:p>
    <w:p w14:paraId="38ECDDB5" w14:textId="2BE6C1AC" w:rsidR="00F00993" w:rsidRPr="00F00993" w:rsidRDefault="00F00993" w:rsidP="000A738B">
      <w:pPr>
        <w:pStyle w:val="Default"/>
        <w:jc w:val="both"/>
        <w:rPr>
          <w:ins w:id="8329" w:author="Jacyeude Araújo" w:date="2019-10-02T12:58:00Z"/>
          <w:rFonts w:ascii="Times New Roman" w:hAnsi="Times New Roman" w:cs="Times New Roman"/>
          <w:color w:val="000000" w:themeColor="text1"/>
          <w:lang w:val="en-US"/>
        </w:rPr>
      </w:pPr>
      <w:ins w:id="8330" w:author="Jacyeude Araújo" w:date="2019-10-02T12:58:00Z">
        <w:r w:rsidRPr="00F00993">
          <w:rPr>
            <w:rFonts w:ascii="Times New Roman" w:hAnsi="Times New Roman" w:cs="Times New Roman"/>
            <w:color w:val="000000" w:themeColor="text1"/>
            <w:lang w:val="en-US"/>
          </w:rPr>
          <w:t>O MOTOR (INFORMAÇÕES)</w:t>
        </w:r>
      </w:ins>
    </w:p>
    <w:p w14:paraId="3B368467" w14:textId="3582420E" w:rsidR="00F00993" w:rsidRPr="00F00993" w:rsidRDefault="00F00993" w:rsidP="000A738B">
      <w:pPr>
        <w:pStyle w:val="Default"/>
        <w:jc w:val="both"/>
        <w:rPr>
          <w:ins w:id="8331" w:author="Jacyeude Araújo" w:date="2019-10-02T12:58:00Z"/>
          <w:rFonts w:ascii="Times New Roman" w:hAnsi="Times New Roman" w:cs="Times New Roman"/>
          <w:color w:val="000000" w:themeColor="text1"/>
          <w:lang w:val="en-US"/>
        </w:rPr>
      </w:pPr>
    </w:p>
    <w:p w14:paraId="612CD65F" w14:textId="0329152F" w:rsidR="00F00993" w:rsidRPr="00F00993" w:rsidRDefault="00F00993" w:rsidP="00F00993">
      <w:pPr>
        <w:pStyle w:val="Default"/>
        <w:jc w:val="center"/>
        <w:rPr>
          <w:ins w:id="8332" w:author="Jacyeude Araújo" w:date="2019-10-02T12:58:00Z"/>
          <w:rFonts w:ascii="Times New Roman" w:hAnsi="Times New Roman" w:cs="Times New Roman"/>
          <w:color w:val="000000" w:themeColor="text1"/>
          <w:lang w:val="en-US"/>
        </w:rPr>
      </w:pPr>
      <w:ins w:id="8333" w:author="Jacyeude Araújo" w:date="2019-10-02T12:58:00Z">
        <w:r w:rsidRPr="00F00993">
          <w:rPr>
            <w:noProof/>
            <w:color w:val="000000" w:themeColor="text1"/>
            <w:rPrChange w:id="8334" w:author="Jacyeude Araújo" w:date="2019-10-02T13:03:00Z">
              <w:rPr>
                <w:noProof/>
              </w:rPr>
            </w:rPrChange>
          </w:rPr>
          <w:drawing>
            <wp:inline distT="0" distB="0" distL="0" distR="0" wp14:anchorId="239EB914" wp14:editId="65658841">
              <wp:extent cx="3749040" cy="2070444"/>
              <wp:effectExtent l="0" t="0" r="3810" b="635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2342" cy="2077790"/>
                      </a:xfrm>
                      <a:prstGeom prst="rect">
                        <a:avLst/>
                      </a:prstGeom>
                      <a:noFill/>
                      <a:ln>
                        <a:noFill/>
                      </a:ln>
                    </pic:spPr>
                  </pic:pic>
                </a:graphicData>
              </a:graphic>
            </wp:inline>
          </w:drawing>
        </w:r>
      </w:ins>
    </w:p>
    <w:p w14:paraId="5A1E714F" w14:textId="3D0A6AB2" w:rsidR="00F00993" w:rsidRPr="00F00993" w:rsidRDefault="00F00993" w:rsidP="00F00993">
      <w:pPr>
        <w:pStyle w:val="Default"/>
        <w:jc w:val="center"/>
        <w:rPr>
          <w:ins w:id="8335" w:author="Jacyeude Araújo" w:date="2019-10-02T12:58:00Z"/>
          <w:rFonts w:ascii="Times New Roman" w:hAnsi="Times New Roman" w:cs="Times New Roman"/>
          <w:color w:val="000000" w:themeColor="text1"/>
          <w:lang w:val="en-US"/>
        </w:rPr>
      </w:pPr>
    </w:p>
    <w:p w14:paraId="53AC159D" w14:textId="77777777" w:rsidR="00F00993" w:rsidRPr="00F00993" w:rsidRDefault="00F00993">
      <w:pPr>
        <w:pStyle w:val="Default"/>
        <w:jc w:val="center"/>
        <w:rPr>
          <w:ins w:id="8336" w:author="Jacyeude Araújo" w:date="2019-10-01T18:31:00Z"/>
          <w:rFonts w:ascii="Times New Roman" w:hAnsi="Times New Roman" w:cs="Times New Roman"/>
          <w:color w:val="000000" w:themeColor="text1"/>
          <w:lang w:val="en-US"/>
          <w:rPrChange w:id="8337" w:author="Jacyeude Araújo" w:date="2019-10-02T13:03:00Z">
            <w:rPr>
              <w:ins w:id="8338" w:author="Jacyeude Araújo" w:date="2019-10-01T18:31:00Z"/>
              <w:rFonts w:ascii="Times New Roman" w:hAnsi="Times New Roman" w:cs="Times New Roman"/>
              <w:color w:val="000000" w:themeColor="text1"/>
            </w:rPr>
          </w:rPrChange>
        </w:rPr>
        <w:pPrChange w:id="8339" w:author="Jacyeude Araújo" w:date="2019-10-02T12:58:00Z">
          <w:pPr>
            <w:pStyle w:val="Default"/>
            <w:jc w:val="both"/>
          </w:pPr>
        </w:pPrChange>
      </w:pPr>
    </w:p>
    <w:p w14:paraId="188AB8DD" w14:textId="6571CCE6" w:rsidR="00CD644A" w:rsidRPr="00F00993" w:rsidRDefault="00F00993">
      <w:pPr>
        <w:pStyle w:val="Default"/>
        <w:jc w:val="center"/>
        <w:rPr>
          <w:rFonts w:ascii="Times New Roman" w:hAnsi="Times New Roman" w:cs="Times New Roman"/>
          <w:color w:val="000000" w:themeColor="text1"/>
        </w:rPr>
        <w:pPrChange w:id="8340" w:author="Jacyeude Araújo" w:date="2019-10-02T12:58:00Z">
          <w:pPr>
            <w:pStyle w:val="Default"/>
            <w:jc w:val="both"/>
          </w:pPr>
        </w:pPrChange>
      </w:pPr>
      <w:ins w:id="8341" w:author="Jacyeude Araújo" w:date="2019-10-02T12:58:00Z">
        <w:r w:rsidRPr="00F00993">
          <w:rPr>
            <w:noProof/>
            <w:color w:val="000000" w:themeColor="text1"/>
            <w:rPrChange w:id="8342" w:author="Jacyeude Araújo" w:date="2019-10-02T13:03:00Z">
              <w:rPr>
                <w:noProof/>
              </w:rPr>
            </w:rPrChange>
          </w:rPr>
          <w:drawing>
            <wp:inline distT="0" distB="0" distL="0" distR="0" wp14:anchorId="59CE6DFE" wp14:editId="697BA554">
              <wp:extent cx="4533900" cy="5065417"/>
              <wp:effectExtent l="0" t="0" r="0" b="190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55552" cy="5089607"/>
                      </a:xfrm>
                      <a:prstGeom prst="rect">
                        <a:avLst/>
                      </a:prstGeom>
                      <a:noFill/>
                      <a:ln>
                        <a:noFill/>
                      </a:ln>
                    </pic:spPr>
                  </pic:pic>
                </a:graphicData>
              </a:graphic>
            </wp:inline>
          </w:drawing>
        </w:r>
      </w:ins>
    </w:p>
    <w:sectPr w:rsidR="00CD644A" w:rsidRPr="00F00993" w:rsidSect="0048477C">
      <w:pgSz w:w="12240" w:h="15840"/>
      <w:pgMar w:top="1440" w:right="1440" w:bottom="1440" w:left="117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auro Sérgio Silva Pinto" w:date="2019-09-27T09:58:00Z" w:initials="MSSP">
    <w:p w14:paraId="79C74FDA" w14:textId="6562145D" w:rsidR="000E2D34" w:rsidRDefault="000E2D34">
      <w:pPr>
        <w:pStyle w:val="Textodecomentrio"/>
      </w:pPr>
      <w:r>
        <w:rPr>
          <w:rStyle w:val="Refdecomentrio"/>
        </w:rPr>
        <w:annotationRef/>
      </w:r>
      <w:r>
        <w:t>Verificar se está no padrão do PECS</w:t>
      </w:r>
    </w:p>
  </w:comment>
  <w:comment w:id="13" w:author="Jacyeude Araújo" w:date="2019-10-01T18:02:00Z" w:initials="JA">
    <w:p w14:paraId="339FECB1" w14:textId="2F6FA109" w:rsidR="000E2D34" w:rsidRDefault="000E2D34">
      <w:pPr>
        <w:pStyle w:val="Textodecomentrio"/>
      </w:pPr>
      <w:r>
        <w:rPr>
          <w:rStyle w:val="Refdecomentrio"/>
        </w:rPr>
        <w:annotationRef/>
      </w:r>
      <w:r>
        <w:t>Tá ok, achei boa a alteração no título</w:t>
      </w:r>
    </w:p>
  </w:comment>
  <w:comment w:id="33" w:author="Mauro Sérgio Silva Pinto" w:date="2019-09-27T09:58:00Z" w:initials="MSSP">
    <w:p w14:paraId="772699CD" w14:textId="77777777" w:rsidR="000E2D34" w:rsidRDefault="000E2D34" w:rsidP="00D914BF">
      <w:pPr>
        <w:pStyle w:val="Textodecomentrio"/>
      </w:pPr>
      <w:r>
        <w:rPr>
          <w:rStyle w:val="Refdecomentrio"/>
        </w:rPr>
        <w:annotationRef/>
      </w:r>
      <w:r>
        <w:t>Verificar se está no padrão do PECS</w:t>
      </w:r>
    </w:p>
  </w:comment>
  <w:comment w:id="34" w:author="Jacyeude Araújo" w:date="2019-10-01T18:02:00Z" w:initials="JA">
    <w:p w14:paraId="1EE755B2" w14:textId="77777777" w:rsidR="000E2D34" w:rsidRDefault="000E2D34" w:rsidP="00D914BF">
      <w:pPr>
        <w:pStyle w:val="Textodecomentrio"/>
      </w:pPr>
      <w:r>
        <w:rPr>
          <w:rStyle w:val="Refdecomentrio"/>
        </w:rPr>
        <w:annotationRef/>
      </w:r>
      <w:r>
        <w:t>Tá ok, achei boa a alteração no título</w:t>
      </w:r>
    </w:p>
  </w:comment>
  <w:comment w:id="94" w:author="Mauro Sérgio Silva Pinto" w:date="2019-09-27T09:58:00Z" w:initials="MSSP">
    <w:p w14:paraId="260B0EC7" w14:textId="77777777" w:rsidR="000E2D34" w:rsidRDefault="000E2D34" w:rsidP="006A161D">
      <w:pPr>
        <w:pStyle w:val="Textodecomentrio"/>
      </w:pPr>
      <w:r>
        <w:rPr>
          <w:rStyle w:val="Refdecomentrio"/>
        </w:rPr>
        <w:annotationRef/>
      </w:r>
      <w:r>
        <w:t>Verificar se está no padrão do PECS</w:t>
      </w:r>
    </w:p>
  </w:comment>
  <w:comment w:id="95" w:author="Jacyeude Araújo" w:date="2019-10-01T18:02:00Z" w:initials="JA">
    <w:p w14:paraId="1142AA75" w14:textId="77777777" w:rsidR="000E2D34" w:rsidRDefault="000E2D34" w:rsidP="006A161D">
      <w:pPr>
        <w:pStyle w:val="Textodecomentrio"/>
      </w:pPr>
      <w:r>
        <w:rPr>
          <w:rStyle w:val="Refdecomentrio"/>
        </w:rPr>
        <w:annotationRef/>
      </w:r>
      <w:r>
        <w:t>Tá ok, achei boa a alteração no título</w:t>
      </w:r>
    </w:p>
  </w:comment>
  <w:comment w:id="1411" w:author="Mauro Sérgio Silva Pinto" w:date="2019-09-27T10:00:00Z" w:initials="MSSP">
    <w:p w14:paraId="46290FFC" w14:textId="15E045DE" w:rsidR="000E2D34" w:rsidRDefault="000E2D34">
      <w:pPr>
        <w:pStyle w:val="Textodecomentrio"/>
      </w:pPr>
      <w:r>
        <w:rPr>
          <w:rStyle w:val="Refdecomentrio"/>
        </w:rPr>
        <w:annotationRef/>
      </w:r>
      <w:r>
        <w:t xml:space="preserve">AJEITAR </w:t>
      </w:r>
    </w:p>
  </w:comment>
  <w:comment w:id="2242" w:author="Mauro Sérgio Silva Pinto" w:date="2019-09-27T10:02:00Z" w:initials="MSSP">
    <w:p w14:paraId="7AE6C4FB" w14:textId="52ED6CFF" w:rsidR="000E2D34" w:rsidRDefault="000E2D34">
      <w:pPr>
        <w:pStyle w:val="Textodecomentrio"/>
      </w:pPr>
      <w:r>
        <w:rPr>
          <w:rStyle w:val="Refdecomentrio"/>
        </w:rPr>
        <w:annotationRef/>
      </w:r>
      <w:r>
        <w:t xml:space="preserve">Descrever o motor </w:t>
      </w:r>
    </w:p>
  </w:comment>
  <w:comment w:id="2274" w:author="Mauro Sérgio Silva Pinto" w:date="2019-09-27T10:07:00Z" w:initials="MSSP">
    <w:p w14:paraId="65278605" w14:textId="7DDD2CBE" w:rsidR="000E2D34" w:rsidRDefault="000E2D34">
      <w:pPr>
        <w:pStyle w:val="Textodecomentrio"/>
      </w:pPr>
      <w:r>
        <w:rPr>
          <w:rStyle w:val="Refdecomentrio"/>
        </w:rPr>
        <w:annotationRef/>
      </w:r>
      <w:r>
        <w:t>Melhorar parágrafo</w:t>
      </w:r>
    </w:p>
  </w:comment>
  <w:comment w:id="2303" w:author="Mauro Sérgio Silva Pinto" w:date="2019-09-27T10:17:00Z" w:initials="MSSP">
    <w:p w14:paraId="69BECCAC" w14:textId="1CA73B1F" w:rsidR="000E2D34" w:rsidRDefault="000E2D34">
      <w:pPr>
        <w:pStyle w:val="Textodecomentrio"/>
      </w:pPr>
      <w:r>
        <w:rPr>
          <w:rStyle w:val="Refdecomentrio"/>
        </w:rPr>
        <w:annotationRef/>
      </w:r>
      <w:r>
        <w:t xml:space="preserve">Colocar referencia </w:t>
      </w:r>
    </w:p>
  </w:comment>
  <w:comment w:id="2350" w:author="Mauro Sérgio Silva Pinto" w:date="2019-09-27T10:19:00Z" w:initials="MSSP">
    <w:p w14:paraId="6CC2EC76" w14:textId="125341F2" w:rsidR="000E2D34" w:rsidRDefault="000E2D34">
      <w:pPr>
        <w:pStyle w:val="Textodecomentrio"/>
      </w:pPr>
      <w:r>
        <w:rPr>
          <w:rStyle w:val="Refdecomentrio"/>
        </w:rPr>
        <w:annotationRef/>
      </w:r>
      <w:r>
        <w:t>Descrever o conceito no texto com referencias</w:t>
      </w:r>
    </w:p>
  </w:comment>
  <w:comment w:id="2371" w:author="Mauro Sérgio Silva Pinto" w:date="2019-09-27T10:25:00Z" w:initials="MSSP">
    <w:p w14:paraId="74702933" w14:textId="52B783B8" w:rsidR="000E2D34" w:rsidRDefault="000E2D34">
      <w:pPr>
        <w:pStyle w:val="Textodecomentrio"/>
      </w:pPr>
      <w:r>
        <w:rPr>
          <w:rStyle w:val="Refdecomentrio"/>
        </w:rPr>
        <w:annotationRef/>
      </w:r>
      <w:r>
        <w:t>?????</w:t>
      </w:r>
    </w:p>
  </w:comment>
  <w:comment w:id="2389" w:author="Mauro Sérgio Silva Pinto" w:date="2019-09-27T10:26:00Z" w:initials="MSSP">
    <w:p w14:paraId="38265A47" w14:textId="77777777" w:rsidR="000E2D34" w:rsidRDefault="000E2D34" w:rsidP="00DA6A84">
      <w:pPr>
        <w:pStyle w:val="Textodecomentrio"/>
      </w:pPr>
      <w:r>
        <w:rPr>
          <w:rStyle w:val="Refdecomentrio"/>
        </w:rPr>
        <w:annotationRef/>
      </w:r>
      <w:proofErr w:type="spellStart"/>
      <w:r>
        <w:t>Ta</w:t>
      </w:r>
      <w:proofErr w:type="spellEnd"/>
      <w:r>
        <w:t xml:space="preserve"> no padrão </w:t>
      </w:r>
      <w:proofErr w:type="spellStart"/>
      <w:r>
        <w:t>abnt</w:t>
      </w:r>
      <w:proofErr w:type="spellEnd"/>
      <w:r>
        <w:t xml:space="preserve"> atual?</w:t>
      </w:r>
    </w:p>
  </w:comment>
  <w:comment w:id="2390" w:author="Jacyeude Araújo" w:date="2019-10-01T18:57:00Z" w:initials="JA">
    <w:p w14:paraId="3262181B" w14:textId="77777777" w:rsidR="000E2D34" w:rsidRDefault="000E2D34" w:rsidP="00DA6A84">
      <w:pPr>
        <w:pStyle w:val="Textodecomentrio"/>
      </w:pPr>
      <w:r>
        <w:rPr>
          <w:rStyle w:val="Refdecomentrio"/>
        </w:rPr>
        <w:annotationRef/>
      </w:r>
      <w:proofErr w:type="spellStart"/>
      <w:r>
        <w:t>Prof</w:t>
      </w:r>
      <w:proofErr w:type="spellEnd"/>
      <w:r>
        <w:t xml:space="preserve">, atenderei a todos os padrões </w:t>
      </w:r>
      <w:proofErr w:type="spellStart"/>
      <w:proofErr w:type="gramStart"/>
      <w:r>
        <w:t>abnt,e</w:t>
      </w:r>
      <w:proofErr w:type="spellEnd"/>
      <w:proofErr w:type="gramEnd"/>
      <w:r>
        <w:t xml:space="preserve"> </w:t>
      </w:r>
      <w:proofErr w:type="spellStart"/>
      <w:r>
        <w:t>pecs</w:t>
      </w:r>
      <w:proofErr w:type="spellEnd"/>
      <w:r>
        <w:t xml:space="preserve"> .</w:t>
      </w:r>
    </w:p>
  </w:comment>
  <w:comment w:id="2410" w:author="Mauro Sérgio Silva Pinto" w:date="2019-09-27T10:26:00Z" w:initials="MSSP">
    <w:p w14:paraId="2312C91A" w14:textId="1144B3EE" w:rsidR="000E2D34" w:rsidRDefault="000E2D34">
      <w:pPr>
        <w:pStyle w:val="Textodecomentrio"/>
      </w:pPr>
      <w:r>
        <w:rPr>
          <w:rStyle w:val="Refdecomentrio"/>
        </w:rPr>
        <w:annotationRef/>
      </w:r>
      <w:proofErr w:type="spellStart"/>
      <w:r>
        <w:t>Ta</w:t>
      </w:r>
      <w:proofErr w:type="spellEnd"/>
      <w:r>
        <w:t xml:space="preserve"> no padrão </w:t>
      </w:r>
      <w:proofErr w:type="spellStart"/>
      <w:r>
        <w:t>abnt</w:t>
      </w:r>
      <w:proofErr w:type="spellEnd"/>
      <w:r>
        <w:t xml:space="preserve"> atual?</w:t>
      </w:r>
    </w:p>
  </w:comment>
  <w:comment w:id="2411" w:author="Jacyeude Araújo" w:date="2019-10-01T18:57:00Z" w:initials="JA">
    <w:p w14:paraId="68FC99AE" w14:textId="26EC032F" w:rsidR="000E2D34" w:rsidRDefault="000E2D34">
      <w:pPr>
        <w:pStyle w:val="Textodecomentrio"/>
      </w:pPr>
      <w:r>
        <w:rPr>
          <w:rStyle w:val="Refdecomentrio"/>
        </w:rPr>
        <w:annotationRef/>
      </w:r>
      <w:proofErr w:type="spellStart"/>
      <w:r>
        <w:t>Prof</w:t>
      </w:r>
      <w:proofErr w:type="spellEnd"/>
      <w:r>
        <w:t xml:space="preserve">, atenderei a todos os padrões </w:t>
      </w:r>
      <w:proofErr w:type="spellStart"/>
      <w:proofErr w:type="gramStart"/>
      <w:r>
        <w:t>abnt,e</w:t>
      </w:r>
      <w:proofErr w:type="spellEnd"/>
      <w:proofErr w:type="gramEnd"/>
      <w:r>
        <w:t xml:space="preserve"> </w:t>
      </w:r>
      <w:proofErr w:type="spellStart"/>
      <w:r>
        <w:t>pecs</w:t>
      </w:r>
      <w:proofErr w:type="spellEnd"/>
      <w:r>
        <w:t xml:space="preserve"> .</w:t>
      </w:r>
    </w:p>
  </w:comment>
  <w:comment w:id="2646" w:author="Mauro Sérgio Silva Pinto" w:date="2019-09-27T10:37:00Z" w:initials="MSSP">
    <w:p w14:paraId="7D4A3B30" w14:textId="4CDE3B7B" w:rsidR="000E2D34" w:rsidRDefault="000E2D34">
      <w:pPr>
        <w:pStyle w:val="Textodecomentrio"/>
      </w:pPr>
      <w:r>
        <w:rPr>
          <w:rStyle w:val="Refdecomentrio"/>
        </w:rPr>
        <w:annotationRef/>
      </w:r>
      <w:r>
        <w:t>Tudo tem q ser traduzido</w:t>
      </w:r>
    </w:p>
  </w:comment>
  <w:comment w:id="2720" w:author="Mauro Sérgio Silva Pinto" w:date="2019-09-27T10:43:00Z" w:initials="MSSP">
    <w:p w14:paraId="703FE810" w14:textId="7C202A47" w:rsidR="000E2D34" w:rsidRDefault="000E2D34">
      <w:pPr>
        <w:pStyle w:val="Textodecomentrio"/>
      </w:pPr>
      <w:r>
        <w:rPr>
          <w:rStyle w:val="Refdecomentrio"/>
        </w:rPr>
        <w:annotationRef/>
      </w:r>
      <w:r>
        <w:t xml:space="preserve">Deixe o </w:t>
      </w:r>
      <w:proofErr w:type="spellStart"/>
      <w:r>
        <w:t>text</w:t>
      </w:r>
      <w:proofErr w:type="spellEnd"/>
      <w:r>
        <w:t xml:space="preserve"> em 3 pessoa</w:t>
      </w:r>
    </w:p>
  </w:comment>
  <w:comment w:id="2742" w:author="Mauro Sérgio Silva Pinto" w:date="2019-09-27T10:45:00Z" w:initials="MSSP">
    <w:p w14:paraId="7902D702" w14:textId="6A298AE6" w:rsidR="000E2D34" w:rsidRDefault="000E2D34">
      <w:pPr>
        <w:pStyle w:val="Textodecomentrio"/>
      </w:pPr>
      <w:r>
        <w:rPr>
          <w:rStyle w:val="Refdecomentrio"/>
        </w:rPr>
        <w:annotationRef/>
      </w:r>
      <w:r>
        <w:t>traduzir</w:t>
      </w:r>
    </w:p>
  </w:comment>
  <w:comment w:id="2743" w:author="Jacyeude Araújo" w:date="2019-10-01T19:00:00Z" w:initials="JA">
    <w:p w14:paraId="050AC38E" w14:textId="13EA01A9" w:rsidR="000E2D34" w:rsidRDefault="000E2D34">
      <w:pPr>
        <w:pStyle w:val="Textodecomentrio"/>
      </w:pPr>
      <w:r>
        <w:rPr>
          <w:rStyle w:val="Refdecomentrio"/>
        </w:rPr>
        <w:annotationRef/>
      </w:r>
      <w:r>
        <w:t xml:space="preserve">irei criar uma figura com essa fundamentação base da figura que </w:t>
      </w:r>
      <w:proofErr w:type="spellStart"/>
      <w:proofErr w:type="gramStart"/>
      <w:r>
        <w:t>esta</w:t>
      </w:r>
      <w:proofErr w:type="spellEnd"/>
      <w:proofErr w:type="gramEnd"/>
      <w:r>
        <w:t xml:space="preserve"> em inglês </w:t>
      </w:r>
    </w:p>
  </w:comment>
  <w:comment w:id="2809" w:author="Mauro Sérgio Silva Pinto" w:date="2019-09-27T10:49:00Z" w:initials="MSSP">
    <w:p w14:paraId="1192BFA8" w14:textId="39A5D7B0" w:rsidR="000E2D34" w:rsidRDefault="000E2D34">
      <w:pPr>
        <w:pStyle w:val="Textodecomentrio"/>
      </w:pPr>
      <w:r>
        <w:rPr>
          <w:rStyle w:val="Refdecomentrio"/>
        </w:rPr>
        <w:annotationRef/>
      </w:r>
      <w:r>
        <w:t>confuso</w:t>
      </w:r>
    </w:p>
  </w:comment>
  <w:comment w:id="2810" w:author="Jacyeude Araújo" w:date="2019-10-01T19:02:00Z" w:initials="JA">
    <w:p w14:paraId="134E77F4" w14:textId="38BA39E1" w:rsidR="000E2D34" w:rsidRDefault="000E2D34">
      <w:pPr>
        <w:pStyle w:val="Textodecomentrio"/>
      </w:pPr>
      <w:r>
        <w:rPr>
          <w:rStyle w:val="Refdecomentrio"/>
        </w:rPr>
        <w:annotationRef/>
      </w:r>
      <w:r>
        <w:t>de fato</w:t>
      </w:r>
      <w:proofErr w:type="gramStart"/>
      <w:r>
        <w:t xml:space="preserve"> ..</w:t>
      </w:r>
      <w:proofErr w:type="gramEnd"/>
      <w:r>
        <w:t xml:space="preserve"> </w:t>
      </w:r>
    </w:p>
  </w:comment>
  <w:comment w:id="2881" w:author="Mauro Sérgio Silva Pinto" w:date="2019-09-27T11:02:00Z" w:initials="MSSP">
    <w:p w14:paraId="7BEBD83F" w14:textId="595CEC34" w:rsidR="000E2D34" w:rsidRDefault="000E2D34">
      <w:pPr>
        <w:pStyle w:val="Textodecomentrio"/>
      </w:pPr>
      <w:r>
        <w:rPr>
          <w:rStyle w:val="Refdecomentrio"/>
        </w:rPr>
        <w:annotationRef/>
      </w:r>
      <w:r>
        <w:t>figura????</w:t>
      </w:r>
    </w:p>
  </w:comment>
  <w:comment w:id="3049" w:author="Mauro Sérgio Silva Pinto" w:date="2019-09-27T11:11:00Z" w:initials="MSSP">
    <w:p w14:paraId="3A4367E4" w14:textId="528750BF" w:rsidR="000E2D34" w:rsidRDefault="000E2D34">
      <w:pPr>
        <w:pStyle w:val="Textodecomentrio"/>
      </w:pPr>
      <w:r>
        <w:rPr>
          <w:rStyle w:val="Refdecomentrio"/>
        </w:rPr>
        <w:annotationRef/>
      </w:r>
      <w:r>
        <w:t>????</w:t>
      </w:r>
    </w:p>
  </w:comment>
  <w:comment w:id="3775" w:author="Mauro Sérgio Silva Pinto" w:date="2019-09-27T11:16:00Z" w:initials="MSSP">
    <w:p w14:paraId="78C9DD9F" w14:textId="71AE0776" w:rsidR="000E2D34" w:rsidRDefault="000E2D34">
      <w:pPr>
        <w:pStyle w:val="Textodecomentrio"/>
      </w:pPr>
      <w:r>
        <w:rPr>
          <w:rStyle w:val="Refdecomentrio"/>
        </w:rPr>
        <w:annotationRef/>
      </w:r>
      <w:r>
        <w:t xml:space="preserve">N </w:t>
      </w:r>
      <w:proofErr w:type="spellStart"/>
      <w:proofErr w:type="gramStart"/>
      <w:r>
        <w:t>ientifido</w:t>
      </w:r>
      <w:proofErr w:type="spellEnd"/>
      <w:r>
        <w:t xml:space="preserve"> ,</w:t>
      </w:r>
      <w:proofErr w:type="gramEnd"/>
      <w:r>
        <w:t xml:space="preserve"> tabela?</w:t>
      </w:r>
    </w:p>
  </w:comment>
  <w:comment w:id="4478" w:author="Mauro Sérgio Silva Pinto" w:date="2019-09-27T11:26:00Z" w:initials="MSSP">
    <w:p w14:paraId="7CE8943C" w14:textId="528EE1CC" w:rsidR="000E2D34" w:rsidRDefault="000E2D34">
      <w:pPr>
        <w:pStyle w:val="Textodecomentrio"/>
      </w:pPr>
      <w:r>
        <w:rPr>
          <w:rStyle w:val="Refdecomentrio"/>
        </w:rPr>
        <w:annotationRef/>
      </w:r>
      <w:r>
        <w:t>Automatiza isso</w:t>
      </w:r>
    </w:p>
  </w:comment>
  <w:comment w:id="5109" w:author="Mauro Sérgio Silva Pinto" w:date="2019-09-28T21:02:00Z" w:initials="MSSP">
    <w:p w14:paraId="0E96C41A" w14:textId="67315C04" w:rsidR="000E2D34" w:rsidRDefault="000E2D34">
      <w:pPr>
        <w:pStyle w:val="Textodecomentrio"/>
      </w:pPr>
      <w:r>
        <w:rPr>
          <w:rStyle w:val="Refdecomentrio"/>
        </w:rPr>
        <w:annotationRef/>
      </w:r>
      <w:r>
        <w:t>?????</w:t>
      </w:r>
    </w:p>
  </w:comment>
  <w:comment w:id="6242" w:author="Mauro Sérgio Silva Pinto" w:date="2019-09-28T21:05:00Z" w:initials="MSSP">
    <w:p w14:paraId="4D666F36" w14:textId="40408935" w:rsidR="000E2D34" w:rsidRDefault="000E2D34">
      <w:pPr>
        <w:pStyle w:val="Textodecomentrio"/>
      </w:pPr>
      <w:r>
        <w:rPr>
          <w:rStyle w:val="Refdecomentrio"/>
        </w:rPr>
        <w:annotationRef/>
      </w:r>
      <w:r>
        <w:t xml:space="preserve">Dá uma resumida nesse parágrafo, </w:t>
      </w:r>
      <w:proofErr w:type="spellStart"/>
      <w:r>
        <w:t>to</w:t>
      </w:r>
      <w:proofErr w:type="spellEnd"/>
      <w:r>
        <w:t xml:space="preserve"> achando muito grande </w:t>
      </w:r>
    </w:p>
  </w:comment>
  <w:comment w:id="6243" w:author="Jacyeude Araújo" w:date="2019-10-02T11:32:00Z" w:initials="JA">
    <w:p w14:paraId="0E1A2D9C" w14:textId="5F0D4DB5" w:rsidR="000E2D34" w:rsidRDefault="000E2D34">
      <w:pPr>
        <w:pStyle w:val="Textodecomentrio"/>
      </w:pPr>
      <w:r>
        <w:rPr>
          <w:rStyle w:val="Refdecomentrio"/>
        </w:rPr>
        <w:annotationRef/>
      </w:r>
      <w:r>
        <w:t>ok</w:t>
      </w:r>
    </w:p>
  </w:comment>
  <w:comment w:id="6707" w:author="Mauro Sérgio Silva Pinto" w:date="2019-09-28T21:07:00Z" w:initials="MSSP">
    <w:p w14:paraId="64AB834B" w14:textId="527E1CBD" w:rsidR="000E2D34" w:rsidRDefault="000E2D34">
      <w:pPr>
        <w:pStyle w:val="Textodecomentrio"/>
      </w:pPr>
      <w:r>
        <w:rPr>
          <w:rStyle w:val="Refdecomentrio"/>
        </w:rPr>
        <w:annotationRef/>
      </w:r>
      <w:r>
        <w:t xml:space="preserve">Procurar na literatura uma caixa que subdivide o fluxograma, e mais abaixo colocar uma que some </w:t>
      </w:r>
    </w:p>
  </w:comment>
  <w:comment w:id="6836" w:author="Mauro Sérgio Silva Pinto" w:date="2019-09-28T21:10:00Z" w:initials="MSSP">
    <w:p w14:paraId="4053DB4B" w14:textId="7BA79CDF" w:rsidR="000E2D34" w:rsidRDefault="000E2D34">
      <w:pPr>
        <w:pStyle w:val="Textodecomentrio"/>
      </w:pPr>
      <w:r>
        <w:rPr>
          <w:rStyle w:val="Refdecomentrio"/>
        </w:rPr>
        <w:annotationRef/>
      </w:r>
      <w:r>
        <w:t xml:space="preserve">Tá de acordo com a ABNT </w:t>
      </w:r>
      <w:proofErr w:type="gramStart"/>
      <w:r>
        <w:t>atual ?</w:t>
      </w:r>
      <w:proofErr w:type="gramEnd"/>
    </w:p>
  </w:comment>
  <w:comment w:id="6873" w:author="Mauro Sérgio Silva Pinto" w:date="2019-09-28T21:11:00Z" w:initials="MSSP">
    <w:p w14:paraId="60AB036A" w14:textId="52AE0DA3" w:rsidR="000E2D34" w:rsidRDefault="000E2D34">
      <w:pPr>
        <w:pStyle w:val="Textodecomentrio"/>
      </w:pPr>
      <w:r>
        <w:rPr>
          <w:rStyle w:val="Refdecomentrio"/>
        </w:rPr>
        <w:annotationRef/>
      </w:r>
      <w:proofErr w:type="spellStart"/>
      <w:r>
        <w:t>Náo</w:t>
      </w:r>
      <w:proofErr w:type="spellEnd"/>
      <w:r>
        <w:t xml:space="preserve"> precisa descrever esta parte </w:t>
      </w:r>
    </w:p>
  </w:comment>
  <w:comment w:id="6874" w:author="Jacyeude Araújo" w:date="2019-10-02T12:06:00Z" w:initials="JA">
    <w:p w14:paraId="222830BA" w14:textId="44E50E93" w:rsidR="000E2D34" w:rsidRDefault="000E2D34">
      <w:pPr>
        <w:pStyle w:val="Textodecomentrio"/>
      </w:pPr>
      <w:r>
        <w:rPr>
          <w:rStyle w:val="Refdecomentrio"/>
        </w:rPr>
        <w:annotationRef/>
      </w:r>
      <w:r>
        <w:t>ok</w:t>
      </w:r>
    </w:p>
  </w:comment>
  <w:comment w:id="8078" w:author="Mauro Sérgio Silva Pinto" w:date="2019-09-28T21:21:00Z" w:initials="MSSP">
    <w:p w14:paraId="760B05D5" w14:textId="74E8D5B4" w:rsidR="000E2D34" w:rsidRDefault="000E2D34">
      <w:pPr>
        <w:pStyle w:val="Textodecomentrio"/>
      </w:pPr>
      <w:r>
        <w:rPr>
          <w:rStyle w:val="Refdecomentrio"/>
        </w:rPr>
        <w:annotationRef/>
      </w:r>
      <w:r>
        <w:t xml:space="preserve">Não se coloca referencias aqui, no máximo o nome de algum autor </w:t>
      </w:r>
    </w:p>
  </w:comment>
  <w:comment w:id="8079" w:author="Jacyeude Araújo" w:date="2019-10-02T12:59:00Z" w:initials="JA">
    <w:p w14:paraId="4EA0BAC6" w14:textId="383EAA10" w:rsidR="000E2D34" w:rsidRDefault="000E2D34">
      <w:pPr>
        <w:pStyle w:val="Textodecomentrio"/>
      </w:pPr>
      <w:r>
        <w:rPr>
          <w:rStyle w:val="Refdecomentrio"/>
        </w:rPr>
        <w:annotationRef/>
      </w:r>
      <w:r>
        <w:t xml:space="preserve">OK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C74FDA" w15:done="1"/>
  <w15:commentEx w15:paraId="339FECB1" w15:paraIdParent="79C74FDA" w15:done="0"/>
  <w15:commentEx w15:paraId="772699CD" w15:done="1"/>
  <w15:commentEx w15:paraId="1EE755B2" w15:paraIdParent="772699CD" w15:done="0"/>
  <w15:commentEx w15:paraId="260B0EC7" w15:done="1"/>
  <w15:commentEx w15:paraId="1142AA75" w15:paraIdParent="260B0EC7" w15:done="0"/>
  <w15:commentEx w15:paraId="46290FFC" w15:done="1"/>
  <w15:commentEx w15:paraId="7AE6C4FB" w15:done="1"/>
  <w15:commentEx w15:paraId="65278605" w15:done="0"/>
  <w15:commentEx w15:paraId="69BECCAC" w15:done="1"/>
  <w15:commentEx w15:paraId="6CC2EC76" w15:done="1"/>
  <w15:commentEx w15:paraId="74702933" w15:done="0"/>
  <w15:commentEx w15:paraId="38265A47" w15:done="1"/>
  <w15:commentEx w15:paraId="3262181B" w15:paraIdParent="38265A47" w15:done="1"/>
  <w15:commentEx w15:paraId="2312C91A" w15:done="1"/>
  <w15:commentEx w15:paraId="68FC99AE" w15:paraIdParent="2312C91A" w15:done="1"/>
  <w15:commentEx w15:paraId="7D4A3B30" w15:done="1"/>
  <w15:commentEx w15:paraId="703FE810" w15:done="1"/>
  <w15:commentEx w15:paraId="7902D702" w15:done="1"/>
  <w15:commentEx w15:paraId="050AC38E" w15:paraIdParent="7902D702" w15:done="1"/>
  <w15:commentEx w15:paraId="1192BFA8" w15:done="0"/>
  <w15:commentEx w15:paraId="134E77F4" w15:paraIdParent="1192BFA8" w15:done="0"/>
  <w15:commentEx w15:paraId="7BEBD83F" w15:done="0"/>
  <w15:commentEx w15:paraId="3A4367E4" w15:done="0"/>
  <w15:commentEx w15:paraId="78C9DD9F" w15:done="0"/>
  <w15:commentEx w15:paraId="7CE8943C" w15:done="1"/>
  <w15:commentEx w15:paraId="0E96C41A" w15:done="0"/>
  <w15:commentEx w15:paraId="4D666F36" w15:done="1"/>
  <w15:commentEx w15:paraId="0E1A2D9C" w15:paraIdParent="4D666F36" w15:done="1"/>
  <w15:commentEx w15:paraId="64AB834B" w15:done="0"/>
  <w15:commentEx w15:paraId="4053DB4B" w15:done="0"/>
  <w15:commentEx w15:paraId="60AB036A" w15:done="1"/>
  <w15:commentEx w15:paraId="222830BA" w15:paraIdParent="60AB036A" w15:done="0"/>
  <w15:commentEx w15:paraId="760B05D5" w15:done="1"/>
  <w15:commentEx w15:paraId="4EA0BAC6" w15:paraIdParent="760B05D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C74FDA" w16cid:durableId="213E1334"/>
  <w16cid:commentId w16cid:paraId="339FECB1" w16cid:durableId="213E1351"/>
  <w16cid:commentId w16cid:paraId="772699CD" w16cid:durableId="213E1539"/>
  <w16cid:commentId w16cid:paraId="1EE755B2" w16cid:durableId="213E1401"/>
  <w16cid:commentId w16cid:paraId="260B0EC7" w16cid:durableId="213F3AE0"/>
  <w16cid:commentId w16cid:paraId="1142AA75" w16cid:durableId="213F35DA"/>
  <w16cid:commentId w16cid:paraId="46290FFC" w16cid:durableId="213E1335"/>
  <w16cid:commentId w16cid:paraId="7AE6C4FB" w16cid:durableId="213E1336"/>
  <w16cid:commentId w16cid:paraId="65278605" w16cid:durableId="213E1337"/>
  <w16cid:commentId w16cid:paraId="69BECCAC" w16cid:durableId="213E1338"/>
  <w16cid:commentId w16cid:paraId="6CC2EC76" w16cid:durableId="213E1339"/>
  <w16cid:commentId w16cid:paraId="74702933" w16cid:durableId="213E133A"/>
  <w16cid:commentId w16cid:paraId="38265A47" w16cid:durableId="213F1ECE"/>
  <w16cid:commentId w16cid:paraId="3262181B" w16cid:durableId="213EF5E6"/>
  <w16cid:commentId w16cid:paraId="2312C91A" w16cid:durableId="213E133B"/>
  <w16cid:commentId w16cid:paraId="68FC99AE" w16cid:durableId="213E1FFC"/>
  <w16cid:commentId w16cid:paraId="7D4A3B30" w16cid:durableId="213E133C"/>
  <w16cid:commentId w16cid:paraId="703FE810" w16cid:durableId="213E133D"/>
  <w16cid:commentId w16cid:paraId="7902D702" w16cid:durableId="213E133E"/>
  <w16cid:commentId w16cid:paraId="050AC38E" w16cid:durableId="213E20DF"/>
  <w16cid:commentId w16cid:paraId="1192BFA8" w16cid:durableId="213E133F"/>
  <w16cid:commentId w16cid:paraId="134E77F4" w16cid:durableId="213E2140"/>
  <w16cid:commentId w16cid:paraId="7BEBD83F" w16cid:durableId="213E1340"/>
  <w16cid:commentId w16cid:paraId="3A4367E4" w16cid:durableId="213E1341"/>
  <w16cid:commentId w16cid:paraId="78C9DD9F" w16cid:durableId="213E1342"/>
  <w16cid:commentId w16cid:paraId="7CE8943C" w16cid:durableId="213E1343"/>
  <w16cid:commentId w16cid:paraId="0E96C41A" w16cid:durableId="213E1344"/>
  <w16cid:commentId w16cid:paraId="4D666F36" w16cid:durableId="213E1345"/>
  <w16cid:commentId w16cid:paraId="0E1A2D9C" w16cid:durableId="213F093B"/>
  <w16cid:commentId w16cid:paraId="64AB834B" w16cid:durableId="213E1346"/>
  <w16cid:commentId w16cid:paraId="4053DB4B" w16cid:durableId="213E1347"/>
  <w16cid:commentId w16cid:paraId="60AB036A" w16cid:durableId="213E1348"/>
  <w16cid:commentId w16cid:paraId="222830BA" w16cid:durableId="213F1144"/>
  <w16cid:commentId w16cid:paraId="760B05D5" w16cid:durableId="213E1349"/>
  <w16cid:commentId w16cid:paraId="4EA0BAC6" w16cid:durableId="213F1D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38D"/>
    <w:multiLevelType w:val="multilevel"/>
    <w:tmpl w:val="199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59A4"/>
    <w:multiLevelType w:val="multilevel"/>
    <w:tmpl w:val="A5227BC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C20"/>
    <w:multiLevelType w:val="hybridMultilevel"/>
    <w:tmpl w:val="5FA00210"/>
    <w:lvl w:ilvl="0" w:tplc="04160001">
      <w:start w:val="1"/>
      <w:numFmt w:val="bullet"/>
      <w:lvlText w:val=""/>
      <w:lvlJc w:val="left"/>
      <w:pPr>
        <w:ind w:left="2250" w:hanging="360"/>
      </w:pPr>
      <w:rPr>
        <w:rFonts w:ascii="Symbol" w:hAnsi="Symbol" w:hint="default"/>
      </w:rPr>
    </w:lvl>
    <w:lvl w:ilvl="1" w:tplc="04160003" w:tentative="1">
      <w:start w:val="1"/>
      <w:numFmt w:val="bullet"/>
      <w:lvlText w:val="o"/>
      <w:lvlJc w:val="left"/>
      <w:pPr>
        <w:ind w:left="2970" w:hanging="360"/>
      </w:pPr>
      <w:rPr>
        <w:rFonts w:ascii="Courier New" w:hAnsi="Courier New" w:cs="Courier New" w:hint="default"/>
      </w:rPr>
    </w:lvl>
    <w:lvl w:ilvl="2" w:tplc="04160005" w:tentative="1">
      <w:start w:val="1"/>
      <w:numFmt w:val="bullet"/>
      <w:lvlText w:val=""/>
      <w:lvlJc w:val="left"/>
      <w:pPr>
        <w:ind w:left="3690" w:hanging="360"/>
      </w:pPr>
      <w:rPr>
        <w:rFonts w:ascii="Wingdings" w:hAnsi="Wingdings" w:hint="default"/>
      </w:rPr>
    </w:lvl>
    <w:lvl w:ilvl="3" w:tplc="04160001" w:tentative="1">
      <w:start w:val="1"/>
      <w:numFmt w:val="bullet"/>
      <w:lvlText w:val=""/>
      <w:lvlJc w:val="left"/>
      <w:pPr>
        <w:ind w:left="4410" w:hanging="360"/>
      </w:pPr>
      <w:rPr>
        <w:rFonts w:ascii="Symbol" w:hAnsi="Symbol" w:hint="default"/>
      </w:rPr>
    </w:lvl>
    <w:lvl w:ilvl="4" w:tplc="04160003" w:tentative="1">
      <w:start w:val="1"/>
      <w:numFmt w:val="bullet"/>
      <w:lvlText w:val="o"/>
      <w:lvlJc w:val="left"/>
      <w:pPr>
        <w:ind w:left="5130" w:hanging="360"/>
      </w:pPr>
      <w:rPr>
        <w:rFonts w:ascii="Courier New" w:hAnsi="Courier New" w:cs="Courier New" w:hint="default"/>
      </w:rPr>
    </w:lvl>
    <w:lvl w:ilvl="5" w:tplc="04160005" w:tentative="1">
      <w:start w:val="1"/>
      <w:numFmt w:val="bullet"/>
      <w:lvlText w:val=""/>
      <w:lvlJc w:val="left"/>
      <w:pPr>
        <w:ind w:left="5850" w:hanging="360"/>
      </w:pPr>
      <w:rPr>
        <w:rFonts w:ascii="Wingdings" w:hAnsi="Wingdings" w:hint="default"/>
      </w:rPr>
    </w:lvl>
    <w:lvl w:ilvl="6" w:tplc="04160001" w:tentative="1">
      <w:start w:val="1"/>
      <w:numFmt w:val="bullet"/>
      <w:lvlText w:val=""/>
      <w:lvlJc w:val="left"/>
      <w:pPr>
        <w:ind w:left="6570" w:hanging="360"/>
      </w:pPr>
      <w:rPr>
        <w:rFonts w:ascii="Symbol" w:hAnsi="Symbol" w:hint="default"/>
      </w:rPr>
    </w:lvl>
    <w:lvl w:ilvl="7" w:tplc="04160003" w:tentative="1">
      <w:start w:val="1"/>
      <w:numFmt w:val="bullet"/>
      <w:lvlText w:val="o"/>
      <w:lvlJc w:val="left"/>
      <w:pPr>
        <w:ind w:left="7290" w:hanging="360"/>
      </w:pPr>
      <w:rPr>
        <w:rFonts w:ascii="Courier New" w:hAnsi="Courier New" w:cs="Courier New" w:hint="default"/>
      </w:rPr>
    </w:lvl>
    <w:lvl w:ilvl="8" w:tplc="04160005" w:tentative="1">
      <w:start w:val="1"/>
      <w:numFmt w:val="bullet"/>
      <w:lvlText w:val=""/>
      <w:lvlJc w:val="left"/>
      <w:pPr>
        <w:ind w:left="8010" w:hanging="360"/>
      </w:pPr>
      <w:rPr>
        <w:rFonts w:ascii="Wingdings" w:hAnsi="Wingdings" w:hint="default"/>
      </w:rPr>
    </w:lvl>
  </w:abstractNum>
  <w:abstractNum w:abstractNumId="3" w15:restartNumberingAfterBreak="0">
    <w:nsid w:val="0BDE763B"/>
    <w:multiLevelType w:val="hybridMultilevel"/>
    <w:tmpl w:val="EB7A2D4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0D076FB7"/>
    <w:multiLevelType w:val="hybridMultilevel"/>
    <w:tmpl w:val="28AE18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0E62689E"/>
    <w:multiLevelType w:val="multilevel"/>
    <w:tmpl w:val="9C70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13C6E"/>
    <w:multiLevelType w:val="hybridMultilevel"/>
    <w:tmpl w:val="349E20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 w15:restartNumberingAfterBreak="0">
    <w:nsid w:val="107870A8"/>
    <w:multiLevelType w:val="hybridMultilevel"/>
    <w:tmpl w:val="40C2AB0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 w15:restartNumberingAfterBreak="0">
    <w:nsid w:val="184127F4"/>
    <w:multiLevelType w:val="hybridMultilevel"/>
    <w:tmpl w:val="17E27BF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19D95023"/>
    <w:multiLevelType w:val="multilevel"/>
    <w:tmpl w:val="2B04C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65127AD"/>
    <w:multiLevelType w:val="multilevel"/>
    <w:tmpl w:val="93F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53D50"/>
    <w:multiLevelType w:val="hybridMultilevel"/>
    <w:tmpl w:val="F0B0141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 w15:restartNumberingAfterBreak="0">
    <w:nsid w:val="31682EB3"/>
    <w:multiLevelType w:val="hybridMultilevel"/>
    <w:tmpl w:val="968E36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51E7A70"/>
    <w:multiLevelType w:val="multilevel"/>
    <w:tmpl w:val="D0BC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2A3966"/>
    <w:multiLevelType w:val="hybridMultilevel"/>
    <w:tmpl w:val="372E59B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5" w15:restartNumberingAfterBreak="0">
    <w:nsid w:val="3D4675C1"/>
    <w:multiLevelType w:val="hybridMultilevel"/>
    <w:tmpl w:val="50D67C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0D622E0"/>
    <w:multiLevelType w:val="hybridMultilevel"/>
    <w:tmpl w:val="04A8E53E"/>
    <w:lvl w:ilvl="0" w:tplc="5C7C714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7" w15:restartNumberingAfterBreak="0">
    <w:nsid w:val="4133794E"/>
    <w:multiLevelType w:val="multilevel"/>
    <w:tmpl w:val="0EA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281CFC"/>
    <w:multiLevelType w:val="multilevel"/>
    <w:tmpl w:val="5EF8E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E11F5F"/>
    <w:multiLevelType w:val="multilevel"/>
    <w:tmpl w:val="539CE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F95694"/>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9A78E2"/>
    <w:multiLevelType w:val="hybridMultilevel"/>
    <w:tmpl w:val="EB420A6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AF13142"/>
    <w:multiLevelType w:val="multilevel"/>
    <w:tmpl w:val="F974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147C81"/>
    <w:multiLevelType w:val="multilevel"/>
    <w:tmpl w:val="700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D00DD4"/>
    <w:multiLevelType w:val="multilevel"/>
    <w:tmpl w:val="7EFC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673B82"/>
    <w:multiLevelType w:val="hybridMultilevel"/>
    <w:tmpl w:val="566252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6292406"/>
    <w:multiLevelType w:val="hybridMultilevel"/>
    <w:tmpl w:val="6EE49F8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60166B4E"/>
    <w:multiLevelType w:val="hybridMultilevel"/>
    <w:tmpl w:val="9F10B4E6"/>
    <w:lvl w:ilvl="0" w:tplc="04160001">
      <w:start w:val="1"/>
      <w:numFmt w:val="bullet"/>
      <w:lvlText w:val=""/>
      <w:lvlJc w:val="left"/>
      <w:pPr>
        <w:ind w:left="2227" w:hanging="360"/>
      </w:pPr>
      <w:rPr>
        <w:rFonts w:ascii="Symbol" w:hAnsi="Symbol" w:hint="default"/>
      </w:rPr>
    </w:lvl>
    <w:lvl w:ilvl="1" w:tplc="04160003" w:tentative="1">
      <w:start w:val="1"/>
      <w:numFmt w:val="bullet"/>
      <w:lvlText w:val="o"/>
      <w:lvlJc w:val="left"/>
      <w:pPr>
        <w:ind w:left="2947" w:hanging="360"/>
      </w:pPr>
      <w:rPr>
        <w:rFonts w:ascii="Courier New" w:hAnsi="Courier New" w:cs="Courier New" w:hint="default"/>
      </w:rPr>
    </w:lvl>
    <w:lvl w:ilvl="2" w:tplc="04160005" w:tentative="1">
      <w:start w:val="1"/>
      <w:numFmt w:val="bullet"/>
      <w:lvlText w:val=""/>
      <w:lvlJc w:val="left"/>
      <w:pPr>
        <w:ind w:left="3667" w:hanging="360"/>
      </w:pPr>
      <w:rPr>
        <w:rFonts w:ascii="Wingdings" w:hAnsi="Wingdings" w:hint="default"/>
      </w:rPr>
    </w:lvl>
    <w:lvl w:ilvl="3" w:tplc="04160001" w:tentative="1">
      <w:start w:val="1"/>
      <w:numFmt w:val="bullet"/>
      <w:lvlText w:val=""/>
      <w:lvlJc w:val="left"/>
      <w:pPr>
        <w:ind w:left="4387" w:hanging="360"/>
      </w:pPr>
      <w:rPr>
        <w:rFonts w:ascii="Symbol" w:hAnsi="Symbol" w:hint="default"/>
      </w:rPr>
    </w:lvl>
    <w:lvl w:ilvl="4" w:tplc="04160003" w:tentative="1">
      <w:start w:val="1"/>
      <w:numFmt w:val="bullet"/>
      <w:lvlText w:val="o"/>
      <w:lvlJc w:val="left"/>
      <w:pPr>
        <w:ind w:left="5107" w:hanging="360"/>
      </w:pPr>
      <w:rPr>
        <w:rFonts w:ascii="Courier New" w:hAnsi="Courier New" w:cs="Courier New" w:hint="default"/>
      </w:rPr>
    </w:lvl>
    <w:lvl w:ilvl="5" w:tplc="04160005" w:tentative="1">
      <w:start w:val="1"/>
      <w:numFmt w:val="bullet"/>
      <w:lvlText w:val=""/>
      <w:lvlJc w:val="left"/>
      <w:pPr>
        <w:ind w:left="5827" w:hanging="360"/>
      </w:pPr>
      <w:rPr>
        <w:rFonts w:ascii="Wingdings" w:hAnsi="Wingdings" w:hint="default"/>
      </w:rPr>
    </w:lvl>
    <w:lvl w:ilvl="6" w:tplc="04160001" w:tentative="1">
      <w:start w:val="1"/>
      <w:numFmt w:val="bullet"/>
      <w:lvlText w:val=""/>
      <w:lvlJc w:val="left"/>
      <w:pPr>
        <w:ind w:left="6547" w:hanging="360"/>
      </w:pPr>
      <w:rPr>
        <w:rFonts w:ascii="Symbol" w:hAnsi="Symbol" w:hint="default"/>
      </w:rPr>
    </w:lvl>
    <w:lvl w:ilvl="7" w:tplc="04160003" w:tentative="1">
      <w:start w:val="1"/>
      <w:numFmt w:val="bullet"/>
      <w:lvlText w:val="o"/>
      <w:lvlJc w:val="left"/>
      <w:pPr>
        <w:ind w:left="7267" w:hanging="360"/>
      </w:pPr>
      <w:rPr>
        <w:rFonts w:ascii="Courier New" w:hAnsi="Courier New" w:cs="Courier New" w:hint="default"/>
      </w:rPr>
    </w:lvl>
    <w:lvl w:ilvl="8" w:tplc="04160005" w:tentative="1">
      <w:start w:val="1"/>
      <w:numFmt w:val="bullet"/>
      <w:lvlText w:val=""/>
      <w:lvlJc w:val="left"/>
      <w:pPr>
        <w:ind w:left="7987" w:hanging="360"/>
      </w:pPr>
      <w:rPr>
        <w:rFonts w:ascii="Wingdings" w:hAnsi="Wingdings" w:hint="default"/>
      </w:rPr>
    </w:lvl>
  </w:abstractNum>
  <w:abstractNum w:abstractNumId="28" w15:restartNumberingAfterBreak="0">
    <w:nsid w:val="602A7F8D"/>
    <w:multiLevelType w:val="hybridMultilevel"/>
    <w:tmpl w:val="12DA869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9" w15:restartNumberingAfterBreak="0">
    <w:nsid w:val="643C1685"/>
    <w:multiLevelType w:val="hybridMultilevel"/>
    <w:tmpl w:val="51E08F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57F09CB"/>
    <w:multiLevelType w:val="hybridMultilevel"/>
    <w:tmpl w:val="B84E2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69121CA"/>
    <w:multiLevelType w:val="hybridMultilevel"/>
    <w:tmpl w:val="A2F669E8"/>
    <w:lvl w:ilvl="0" w:tplc="27B4AF6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32" w15:restartNumberingAfterBreak="0">
    <w:nsid w:val="689265A5"/>
    <w:multiLevelType w:val="hybridMultilevel"/>
    <w:tmpl w:val="6B48FF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3" w15:restartNumberingAfterBreak="0">
    <w:nsid w:val="69006710"/>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BA64A3"/>
    <w:multiLevelType w:val="multilevel"/>
    <w:tmpl w:val="FF0E4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93705B"/>
    <w:multiLevelType w:val="hybridMultilevel"/>
    <w:tmpl w:val="279CD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7750716"/>
    <w:multiLevelType w:val="multilevel"/>
    <w:tmpl w:val="EC8E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A70361"/>
    <w:multiLevelType w:val="hybridMultilevel"/>
    <w:tmpl w:val="9168CC0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num w:numId="1">
    <w:abstractNumId w:val="2"/>
  </w:num>
  <w:num w:numId="2">
    <w:abstractNumId w:val="1"/>
  </w:num>
  <w:num w:numId="3">
    <w:abstractNumId w:val="34"/>
  </w:num>
  <w:num w:numId="4">
    <w:abstractNumId w:val="19"/>
  </w:num>
  <w:num w:numId="5">
    <w:abstractNumId w:val="14"/>
  </w:num>
  <w:num w:numId="6">
    <w:abstractNumId w:val="9"/>
  </w:num>
  <w:num w:numId="7">
    <w:abstractNumId w:val="27"/>
  </w:num>
  <w:num w:numId="8">
    <w:abstractNumId w:val="7"/>
  </w:num>
  <w:num w:numId="9">
    <w:abstractNumId w:val="32"/>
  </w:num>
  <w:num w:numId="10">
    <w:abstractNumId w:val="36"/>
  </w:num>
  <w:num w:numId="11">
    <w:abstractNumId w:val="10"/>
  </w:num>
  <w:num w:numId="12">
    <w:abstractNumId w:val="0"/>
  </w:num>
  <w:num w:numId="13">
    <w:abstractNumId w:val="22"/>
  </w:num>
  <w:num w:numId="14">
    <w:abstractNumId w:val="5"/>
  </w:num>
  <w:num w:numId="15">
    <w:abstractNumId w:val="6"/>
  </w:num>
  <w:num w:numId="16">
    <w:abstractNumId w:val="23"/>
  </w:num>
  <w:num w:numId="17">
    <w:abstractNumId w:val="20"/>
  </w:num>
  <w:num w:numId="18">
    <w:abstractNumId w:val="33"/>
  </w:num>
  <w:num w:numId="19">
    <w:abstractNumId w:val="29"/>
  </w:num>
  <w:num w:numId="20">
    <w:abstractNumId w:val="35"/>
  </w:num>
  <w:num w:numId="21">
    <w:abstractNumId w:val="17"/>
  </w:num>
  <w:num w:numId="22">
    <w:abstractNumId w:val="26"/>
  </w:num>
  <w:num w:numId="23">
    <w:abstractNumId w:val="4"/>
  </w:num>
  <w:num w:numId="24">
    <w:abstractNumId w:val="30"/>
  </w:num>
  <w:num w:numId="25">
    <w:abstractNumId w:val="21"/>
  </w:num>
  <w:num w:numId="26">
    <w:abstractNumId w:val="31"/>
  </w:num>
  <w:num w:numId="27">
    <w:abstractNumId w:val="15"/>
  </w:num>
  <w:num w:numId="28">
    <w:abstractNumId w:val="28"/>
  </w:num>
  <w:num w:numId="29">
    <w:abstractNumId w:val="18"/>
  </w:num>
  <w:num w:numId="30">
    <w:abstractNumId w:val="25"/>
  </w:num>
  <w:num w:numId="31">
    <w:abstractNumId w:val="8"/>
  </w:num>
  <w:num w:numId="32">
    <w:abstractNumId w:val="3"/>
  </w:num>
  <w:num w:numId="33">
    <w:abstractNumId w:val="12"/>
  </w:num>
  <w:num w:numId="34">
    <w:abstractNumId w:val="11"/>
  </w:num>
  <w:num w:numId="35">
    <w:abstractNumId w:val="37"/>
  </w:num>
  <w:num w:numId="36">
    <w:abstractNumId w:val="16"/>
  </w:num>
  <w:num w:numId="37">
    <w:abstractNumId w:val="13"/>
  </w:num>
  <w:num w:numId="3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cyeude Araújo">
    <w15:presenceInfo w15:providerId="Windows Live" w15:userId="c043f41e319e175c"/>
  </w15:person>
  <w15:person w15:author="Mauro Sérgio Silva Pinto">
    <w15:presenceInfo w15:providerId="Windows Live" w15:userId="d70d849ad48945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comments="0" w:insDel="0" w:formatting="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6B9"/>
    <w:rsid w:val="00003DED"/>
    <w:rsid w:val="000071AC"/>
    <w:rsid w:val="000077F1"/>
    <w:rsid w:val="00011BA4"/>
    <w:rsid w:val="00014F8A"/>
    <w:rsid w:val="00016697"/>
    <w:rsid w:val="00023176"/>
    <w:rsid w:val="00023B82"/>
    <w:rsid w:val="0002455C"/>
    <w:rsid w:val="00025402"/>
    <w:rsid w:val="00025B95"/>
    <w:rsid w:val="00033EB6"/>
    <w:rsid w:val="00034B8A"/>
    <w:rsid w:val="0004338D"/>
    <w:rsid w:val="00043D30"/>
    <w:rsid w:val="00053A62"/>
    <w:rsid w:val="0005498B"/>
    <w:rsid w:val="00061CC5"/>
    <w:rsid w:val="00065E05"/>
    <w:rsid w:val="00067E66"/>
    <w:rsid w:val="00071634"/>
    <w:rsid w:val="00075D6D"/>
    <w:rsid w:val="0008128E"/>
    <w:rsid w:val="000846A0"/>
    <w:rsid w:val="000850C3"/>
    <w:rsid w:val="000902BC"/>
    <w:rsid w:val="000918A4"/>
    <w:rsid w:val="00091A72"/>
    <w:rsid w:val="000A1C94"/>
    <w:rsid w:val="000A261A"/>
    <w:rsid w:val="000A43DC"/>
    <w:rsid w:val="000A449D"/>
    <w:rsid w:val="000A6E26"/>
    <w:rsid w:val="000A738B"/>
    <w:rsid w:val="000A7DF4"/>
    <w:rsid w:val="000B5F44"/>
    <w:rsid w:val="000C4DEE"/>
    <w:rsid w:val="000C5BB3"/>
    <w:rsid w:val="000C79F3"/>
    <w:rsid w:val="000D4BCD"/>
    <w:rsid w:val="000D4CBE"/>
    <w:rsid w:val="000D69A7"/>
    <w:rsid w:val="000E2D34"/>
    <w:rsid w:val="000F12B8"/>
    <w:rsid w:val="00101D22"/>
    <w:rsid w:val="00104302"/>
    <w:rsid w:val="00104383"/>
    <w:rsid w:val="00107FAF"/>
    <w:rsid w:val="00112A3B"/>
    <w:rsid w:val="001138ED"/>
    <w:rsid w:val="001140A9"/>
    <w:rsid w:val="00120A5E"/>
    <w:rsid w:val="0012599E"/>
    <w:rsid w:val="00125F05"/>
    <w:rsid w:val="00130629"/>
    <w:rsid w:val="00134A64"/>
    <w:rsid w:val="00140256"/>
    <w:rsid w:val="001464D6"/>
    <w:rsid w:val="00146D52"/>
    <w:rsid w:val="00151FF4"/>
    <w:rsid w:val="001561F7"/>
    <w:rsid w:val="00156C4A"/>
    <w:rsid w:val="00163E21"/>
    <w:rsid w:val="00165AA8"/>
    <w:rsid w:val="00165FEB"/>
    <w:rsid w:val="00172098"/>
    <w:rsid w:val="00174B6E"/>
    <w:rsid w:val="001811ED"/>
    <w:rsid w:val="00191926"/>
    <w:rsid w:val="00195138"/>
    <w:rsid w:val="001953B7"/>
    <w:rsid w:val="00197544"/>
    <w:rsid w:val="00197C45"/>
    <w:rsid w:val="001A40C1"/>
    <w:rsid w:val="001A5AAB"/>
    <w:rsid w:val="001A755F"/>
    <w:rsid w:val="001B11C4"/>
    <w:rsid w:val="001B12AD"/>
    <w:rsid w:val="001B189F"/>
    <w:rsid w:val="001B7D7D"/>
    <w:rsid w:val="001C0F2D"/>
    <w:rsid w:val="001C19EA"/>
    <w:rsid w:val="001C5667"/>
    <w:rsid w:val="001C7309"/>
    <w:rsid w:val="001C7D7A"/>
    <w:rsid w:val="001D016B"/>
    <w:rsid w:val="001D02EB"/>
    <w:rsid w:val="001D0FBC"/>
    <w:rsid w:val="001D162A"/>
    <w:rsid w:val="001D2377"/>
    <w:rsid w:val="001D48BE"/>
    <w:rsid w:val="001D6AC0"/>
    <w:rsid w:val="001D7D69"/>
    <w:rsid w:val="001D7DE7"/>
    <w:rsid w:val="001E24F1"/>
    <w:rsid w:val="001E6827"/>
    <w:rsid w:val="001F1EFD"/>
    <w:rsid w:val="001F2A55"/>
    <w:rsid w:val="001F4407"/>
    <w:rsid w:val="001F7B65"/>
    <w:rsid w:val="002050FD"/>
    <w:rsid w:val="00206853"/>
    <w:rsid w:val="00207572"/>
    <w:rsid w:val="002143BB"/>
    <w:rsid w:val="002215AF"/>
    <w:rsid w:val="002266D7"/>
    <w:rsid w:val="00232856"/>
    <w:rsid w:val="00237B3E"/>
    <w:rsid w:val="00241C9C"/>
    <w:rsid w:val="00243A55"/>
    <w:rsid w:val="00245F45"/>
    <w:rsid w:val="00247BF0"/>
    <w:rsid w:val="002530AD"/>
    <w:rsid w:val="002604E3"/>
    <w:rsid w:val="0026631F"/>
    <w:rsid w:val="002713F5"/>
    <w:rsid w:val="0027324C"/>
    <w:rsid w:val="002757D4"/>
    <w:rsid w:val="00277580"/>
    <w:rsid w:val="00280259"/>
    <w:rsid w:val="00282F99"/>
    <w:rsid w:val="0028605B"/>
    <w:rsid w:val="00287132"/>
    <w:rsid w:val="00287874"/>
    <w:rsid w:val="00295155"/>
    <w:rsid w:val="002A0216"/>
    <w:rsid w:val="002A0C10"/>
    <w:rsid w:val="002B23F2"/>
    <w:rsid w:val="002B7957"/>
    <w:rsid w:val="002D1497"/>
    <w:rsid w:val="002D5182"/>
    <w:rsid w:val="002D6528"/>
    <w:rsid w:val="002E144C"/>
    <w:rsid w:val="002E177C"/>
    <w:rsid w:val="002E671C"/>
    <w:rsid w:val="002F0428"/>
    <w:rsid w:val="002F0A73"/>
    <w:rsid w:val="002F170D"/>
    <w:rsid w:val="002F1B82"/>
    <w:rsid w:val="002F4786"/>
    <w:rsid w:val="002F51C1"/>
    <w:rsid w:val="002F52CD"/>
    <w:rsid w:val="002F60E8"/>
    <w:rsid w:val="00300940"/>
    <w:rsid w:val="00301009"/>
    <w:rsid w:val="003045A5"/>
    <w:rsid w:val="003105E8"/>
    <w:rsid w:val="00312387"/>
    <w:rsid w:val="00312502"/>
    <w:rsid w:val="00320036"/>
    <w:rsid w:val="00322E52"/>
    <w:rsid w:val="00323B60"/>
    <w:rsid w:val="00324147"/>
    <w:rsid w:val="0033176E"/>
    <w:rsid w:val="00342486"/>
    <w:rsid w:val="003436F0"/>
    <w:rsid w:val="00344825"/>
    <w:rsid w:val="0034533E"/>
    <w:rsid w:val="003568CA"/>
    <w:rsid w:val="003570E1"/>
    <w:rsid w:val="003577D7"/>
    <w:rsid w:val="003639A3"/>
    <w:rsid w:val="003663EC"/>
    <w:rsid w:val="00370BEC"/>
    <w:rsid w:val="003775A8"/>
    <w:rsid w:val="00383082"/>
    <w:rsid w:val="00384AD5"/>
    <w:rsid w:val="003851AF"/>
    <w:rsid w:val="00385F37"/>
    <w:rsid w:val="00392A9B"/>
    <w:rsid w:val="00397B3D"/>
    <w:rsid w:val="003A29F5"/>
    <w:rsid w:val="003B023F"/>
    <w:rsid w:val="003B1CBB"/>
    <w:rsid w:val="003C11DD"/>
    <w:rsid w:val="003C25D0"/>
    <w:rsid w:val="003C38BA"/>
    <w:rsid w:val="003C786F"/>
    <w:rsid w:val="003D1AB9"/>
    <w:rsid w:val="003D34A8"/>
    <w:rsid w:val="003D5E5B"/>
    <w:rsid w:val="003E2EEF"/>
    <w:rsid w:val="003E6608"/>
    <w:rsid w:val="003E7231"/>
    <w:rsid w:val="003E7CDA"/>
    <w:rsid w:val="003F1829"/>
    <w:rsid w:val="003F1EC4"/>
    <w:rsid w:val="003F31A9"/>
    <w:rsid w:val="003F461A"/>
    <w:rsid w:val="003F6527"/>
    <w:rsid w:val="00405BB4"/>
    <w:rsid w:val="00406757"/>
    <w:rsid w:val="004120B2"/>
    <w:rsid w:val="00414DA5"/>
    <w:rsid w:val="00423663"/>
    <w:rsid w:val="00424C53"/>
    <w:rsid w:val="00425613"/>
    <w:rsid w:val="00426F85"/>
    <w:rsid w:val="00426FE3"/>
    <w:rsid w:val="00427124"/>
    <w:rsid w:val="0043045B"/>
    <w:rsid w:val="00434C5A"/>
    <w:rsid w:val="00437D26"/>
    <w:rsid w:val="004402AB"/>
    <w:rsid w:val="004438F1"/>
    <w:rsid w:val="0045080B"/>
    <w:rsid w:val="0045162B"/>
    <w:rsid w:val="0045305D"/>
    <w:rsid w:val="004532B4"/>
    <w:rsid w:val="00453922"/>
    <w:rsid w:val="004561D5"/>
    <w:rsid w:val="00462D0D"/>
    <w:rsid w:val="0046553B"/>
    <w:rsid w:val="0046570C"/>
    <w:rsid w:val="004728F3"/>
    <w:rsid w:val="0047558F"/>
    <w:rsid w:val="0048382E"/>
    <w:rsid w:val="0048477C"/>
    <w:rsid w:val="00485263"/>
    <w:rsid w:val="0049165A"/>
    <w:rsid w:val="00494ADA"/>
    <w:rsid w:val="00496C76"/>
    <w:rsid w:val="004975C1"/>
    <w:rsid w:val="004A0806"/>
    <w:rsid w:val="004A6477"/>
    <w:rsid w:val="004B60E0"/>
    <w:rsid w:val="004C0E26"/>
    <w:rsid w:val="004C7E60"/>
    <w:rsid w:val="004D213F"/>
    <w:rsid w:val="004D25A2"/>
    <w:rsid w:val="004D4EEB"/>
    <w:rsid w:val="004D6069"/>
    <w:rsid w:val="004E141F"/>
    <w:rsid w:val="004E3824"/>
    <w:rsid w:val="004E4073"/>
    <w:rsid w:val="004E5E73"/>
    <w:rsid w:val="004E7864"/>
    <w:rsid w:val="004E7D69"/>
    <w:rsid w:val="004F050F"/>
    <w:rsid w:val="004F4904"/>
    <w:rsid w:val="004F60AD"/>
    <w:rsid w:val="004F6FC6"/>
    <w:rsid w:val="005057A3"/>
    <w:rsid w:val="0050592D"/>
    <w:rsid w:val="00507495"/>
    <w:rsid w:val="00510533"/>
    <w:rsid w:val="00511D64"/>
    <w:rsid w:val="00512532"/>
    <w:rsid w:val="00513B19"/>
    <w:rsid w:val="00517A55"/>
    <w:rsid w:val="00520BB0"/>
    <w:rsid w:val="00520C3F"/>
    <w:rsid w:val="00526EF1"/>
    <w:rsid w:val="00530576"/>
    <w:rsid w:val="00531910"/>
    <w:rsid w:val="00536249"/>
    <w:rsid w:val="0053681C"/>
    <w:rsid w:val="00536EE2"/>
    <w:rsid w:val="005373FA"/>
    <w:rsid w:val="00542104"/>
    <w:rsid w:val="00546EA9"/>
    <w:rsid w:val="0054788B"/>
    <w:rsid w:val="0055576E"/>
    <w:rsid w:val="0056129E"/>
    <w:rsid w:val="00561DDB"/>
    <w:rsid w:val="00562469"/>
    <w:rsid w:val="005714B3"/>
    <w:rsid w:val="005758FF"/>
    <w:rsid w:val="00577554"/>
    <w:rsid w:val="00582E76"/>
    <w:rsid w:val="00583899"/>
    <w:rsid w:val="00595B96"/>
    <w:rsid w:val="00597404"/>
    <w:rsid w:val="005A6D68"/>
    <w:rsid w:val="005A7F5F"/>
    <w:rsid w:val="005B5257"/>
    <w:rsid w:val="005B5473"/>
    <w:rsid w:val="005C5429"/>
    <w:rsid w:val="005C6ADB"/>
    <w:rsid w:val="005D123F"/>
    <w:rsid w:val="005D1A94"/>
    <w:rsid w:val="005D481C"/>
    <w:rsid w:val="005D6BBA"/>
    <w:rsid w:val="005D789E"/>
    <w:rsid w:val="005E5B42"/>
    <w:rsid w:val="005E5F7D"/>
    <w:rsid w:val="005E654E"/>
    <w:rsid w:val="005F108B"/>
    <w:rsid w:val="005F4D31"/>
    <w:rsid w:val="00600A3F"/>
    <w:rsid w:val="00605458"/>
    <w:rsid w:val="00610269"/>
    <w:rsid w:val="0061229A"/>
    <w:rsid w:val="006127F3"/>
    <w:rsid w:val="00625680"/>
    <w:rsid w:val="00625EC9"/>
    <w:rsid w:val="00631387"/>
    <w:rsid w:val="00633656"/>
    <w:rsid w:val="00637CAA"/>
    <w:rsid w:val="00640057"/>
    <w:rsid w:val="00645663"/>
    <w:rsid w:val="0065148A"/>
    <w:rsid w:val="006527FF"/>
    <w:rsid w:val="006544FB"/>
    <w:rsid w:val="00655B5C"/>
    <w:rsid w:val="00660914"/>
    <w:rsid w:val="006661DD"/>
    <w:rsid w:val="0068005F"/>
    <w:rsid w:val="0068703C"/>
    <w:rsid w:val="006909E9"/>
    <w:rsid w:val="006918F6"/>
    <w:rsid w:val="00694B42"/>
    <w:rsid w:val="00694CA4"/>
    <w:rsid w:val="006A161D"/>
    <w:rsid w:val="006A398F"/>
    <w:rsid w:val="006B035E"/>
    <w:rsid w:val="006B28C1"/>
    <w:rsid w:val="006B29F2"/>
    <w:rsid w:val="006B2AB5"/>
    <w:rsid w:val="006C1D9D"/>
    <w:rsid w:val="006C4A7B"/>
    <w:rsid w:val="006C74C0"/>
    <w:rsid w:val="006C761C"/>
    <w:rsid w:val="006D1B15"/>
    <w:rsid w:val="006D273A"/>
    <w:rsid w:val="006D3BEF"/>
    <w:rsid w:val="006D4ECD"/>
    <w:rsid w:val="006D5106"/>
    <w:rsid w:val="006D6663"/>
    <w:rsid w:val="006E7011"/>
    <w:rsid w:val="006F20CC"/>
    <w:rsid w:val="006F2AF9"/>
    <w:rsid w:val="006F49F5"/>
    <w:rsid w:val="006F5405"/>
    <w:rsid w:val="007015AF"/>
    <w:rsid w:val="00703791"/>
    <w:rsid w:val="00704372"/>
    <w:rsid w:val="007046D6"/>
    <w:rsid w:val="007147B1"/>
    <w:rsid w:val="00716B35"/>
    <w:rsid w:val="00720E41"/>
    <w:rsid w:val="00726701"/>
    <w:rsid w:val="007313CA"/>
    <w:rsid w:val="00732C9D"/>
    <w:rsid w:val="00741983"/>
    <w:rsid w:val="00742114"/>
    <w:rsid w:val="0074491F"/>
    <w:rsid w:val="00744CE2"/>
    <w:rsid w:val="00753F6D"/>
    <w:rsid w:val="00755670"/>
    <w:rsid w:val="00756B17"/>
    <w:rsid w:val="00763278"/>
    <w:rsid w:val="007635E7"/>
    <w:rsid w:val="00764586"/>
    <w:rsid w:val="00764D57"/>
    <w:rsid w:val="007656F4"/>
    <w:rsid w:val="007657E5"/>
    <w:rsid w:val="00770A51"/>
    <w:rsid w:val="0077229F"/>
    <w:rsid w:val="00773766"/>
    <w:rsid w:val="00781E04"/>
    <w:rsid w:val="0078356B"/>
    <w:rsid w:val="00783CC4"/>
    <w:rsid w:val="00786B28"/>
    <w:rsid w:val="007909CC"/>
    <w:rsid w:val="00790CDD"/>
    <w:rsid w:val="00794845"/>
    <w:rsid w:val="0079633F"/>
    <w:rsid w:val="007A3607"/>
    <w:rsid w:val="007A67A2"/>
    <w:rsid w:val="007B0AF9"/>
    <w:rsid w:val="007B2135"/>
    <w:rsid w:val="007B23DC"/>
    <w:rsid w:val="007B4ABA"/>
    <w:rsid w:val="007B55DB"/>
    <w:rsid w:val="007B6BA4"/>
    <w:rsid w:val="007C2FFD"/>
    <w:rsid w:val="007D0098"/>
    <w:rsid w:val="007D0AB6"/>
    <w:rsid w:val="007D4CED"/>
    <w:rsid w:val="007D6735"/>
    <w:rsid w:val="007E405A"/>
    <w:rsid w:val="007E51B0"/>
    <w:rsid w:val="007E534D"/>
    <w:rsid w:val="007E74D0"/>
    <w:rsid w:val="007E7C83"/>
    <w:rsid w:val="007F3F7D"/>
    <w:rsid w:val="007F42EF"/>
    <w:rsid w:val="007F54C9"/>
    <w:rsid w:val="007F5BEC"/>
    <w:rsid w:val="00801092"/>
    <w:rsid w:val="00801E7E"/>
    <w:rsid w:val="00802772"/>
    <w:rsid w:val="008031A2"/>
    <w:rsid w:val="00803EDA"/>
    <w:rsid w:val="00810755"/>
    <w:rsid w:val="00811A6F"/>
    <w:rsid w:val="00814A81"/>
    <w:rsid w:val="00816750"/>
    <w:rsid w:val="0082578A"/>
    <w:rsid w:val="00825AAA"/>
    <w:rsid w:val="00837B45"/>
    <w:rsid w:val="00840318"/>
    <w:rsid w:val="008426C8"/>
    <w:rsid w:val="008463B6"/>
    <w:rsid w:val="00847D3C"/>
    <w:rsid w:val="00850C11"/>
    <w:rsid w:val="00852F70"/>
    <w:rsid w:val="00855237"/>
    <w:rsid w:val="00856059"/>
    <w:rsid w:val="0085606D"/>
    <w:rsid w:val="00860229"/>
    <w:rsid w:val="008642AD"/>
    <w:rsid w:val="00876623"/>
    <w:rsid w:val="0088177E"/>
    <w:rsid w:val="0088376D"/>
    <w:rsid w:val="00883A16"/>
    <w:rsid w:val="00883ABB"/>
    <w:rsid w:val="008845C9"/>
    <w:rsid w:val="00885B5C"/>
    <w:rsid w:val="0088742C"/>
    <w:rsid w:val="00890906"/>
    <w:rsid w:val="0089094B"/>
    <w:rsid w:val="00892A96"/>
    <w:rsid w:val="00895486"/>
    <w:rsid w:val="00895B1B"/>
    <w:rsid w:val="00896676"/>
    <w:rsid w:val="008A1F9B"/>
    <w:rsid w:val="008A2977"/>
    <w:rsid w:val="008A43F5"/>
    <w:rsid w:val="008A73BE"/>
    <w:rsid w:val="008B01BC"/>
    <w:rsid w:val="008B0362"/>
    <w:rsid w:val="008B0377"/>
    <w:rsid w:val="008B2EC0"/>
    <w:rsid w:val="008B5605"/>
    <w:rsid w:val="008C39F1"/>
    <w:rsid w:val="008C4F9C"/>
    <w:rsid w:val="008C6185"/>
    <w:rsid w:val="008C6B30"/>
    <w:rsid w:val="008C789A"/>
    <w:rsid w:val="008C7ECE"/>
    <w:rsid w:val="008D1CF4"/>
    <w:rsid w:val="008D2C81"/>
    <w:rsid w:val="008D4A3A"/>
    <w:rsid w:val="008D6C54"/>
    <w:rsid w:val="008F235F"/>
    <w:rsid w:val="008F33E2"/>
    <w:rsid w:val="008F434D"/>
    <w:rsid w:val="008F45A0"/>
    <w:rsid w:val="008F5274"/>
    <w:rsid w:val="00904900"/>
    <w:rsid w:val="00910348"/>
    <w:rsid w:val="00912EDB"/>
    <w:rsid w:val="0091429E"/>
    <w:rsid w:val="00915EF7"/>
    <w:rsid w:val="009171D1"/>
    <w:rsid w:val="009202DD"/>
    <w:rsid w:val="009216E3"/>
    <w:rsid w:val="00922C90"/>
    <w:rsid w:val="0092354A"/>
    <w:rsid w:val="00926CA2"/>
    <w:rsid w:val="00934A86"/>
    <w:rsid w:val="009474DE"/>
    <w:rsid w:val="00951A65"/>
    <w:rsid w:val="00951DCC"/>
    <w:rsid w:val="009527D1"/>
    <w:rsid w:val="00952D93"/>
    <w:rsid w:val="00953CDB"/>
    <w:rsid w:val="00954110"/>
    <w:rsid w:val="00954485"/>
    <w:rsid w:val="00956597"/>
    <w:rsid w:val="00967DC6"/>
    <w:rsid w:val="00971181"/>
    <w:rsid w:val="00981EF2"/>
    <w:rsid w:val="00984D37"/>
    <w:rsid w:val="00986181"/>
    <w:rsid w:val="0099020C"/>
    <w:rsid w:val="00993A2D"/>
    <w:rsid w:val="009971E5"/>
    <w:rsid w:val="009A1A21"/>
    <w:rsid w:val="009A4C4B"/>
    <w:rsid w:val="009A561D"/>
    <w:rsid w:val="009A6E95"/>
    <w:rsid w:val="009A74A7"/>
    <w:rsid w:val="009A7799"/>
    <w:rsid w:val="009B021F"/>
    <w:rsid w:val="009B28A9"/>
    <w:rsid w:val="009B44EC"/>
    <w:rsid w:val="009B4792"/>
    <w:rsid w:val="009B4A86"/>
    <w:rsid w:val="009E0C14"/>
    <w:rsid w:val="009E133E"/>
    <w:rsid w:val="009E1B0B"/>
    <w:rsid w:val="009E3058"/>
    <w:rsid w:val="009E62BA"/>
    <w:rsid w:val="009E6354"/>
    <w:rsid w:val="009E6EC7"/>
    <w:rsid w:val="009F1D4C"/>
    <w:rsid w:val="009F1ED1"/>
    <w:rsid w:val="009F3299"/>
    <w:rsid w:val="00A0622B"/>
    <w:rsid w:val="00A13AE7"/>
    <w:rsid w:val="00A14603"/>
    <w:rsid w:val="00A229B0"/>
    <w:rsid w:val="00A319AD"/>
    <w:rsid w:val="00A31F69"/>
    <w:rsid w:val="00A32038"/>
    <w:rsid w:val="00A322D5"/>
    <w:rsid w:val="00A32AF4"/>
    <w:rsid w:val="00A35006"/>
    <w:rsid w:val="00A46DA8"/>
    <w:rsid w:val="00A47C0D"/>
    <w:rsid w:val="00A54A15"/>
    <w:rsid w:val="00A56A24"/>
    <w:rsid w:val="00A56F21"/>
    <w:rsid w:val="00A63BBC"/>
    <w:rsid w:val="00A80EE5"/>
    <w:rsid w:val="00A82889"/>
    <w:rsid w:val="00A83EE9"/>
    <w:rsid w:val="00A87790"/>
    <w:rsid w:val="00A90B88"/>
    <w:rsid w:val="00A97580"/>
    <w:rsid w:val="00AA08DD"/>
    <w:rsid w:val="00AA1553"/>
    <w:rsid w:val="00AA315A"/>
    <w:rsid w:val="00AA3429"/>
    <w:rsid w:val="00AA5568"/>
    <w:rsid w:val="00AB0CC1"/>
    <w:rsid w:val="00AB24CA"/>
    <w:rsid w:val="00AB41A3"/>
    <w:rsid w:val="00AB41C4"/>
    <w:rsid w:val="00AB740B"/>
    <w:rsid w:val="00AC0B72"/>
    <w:rsid w:val="00AC15C1"/>
    <w:rsid w:val="00AC38D4"/>
    <w:rsid w:val="00AE112F"/>
    <w:rsid w:val="00AE31C8"/>
    <w:rsid w:val="00AE3291"/>
    <w:rsid w:val="00AE3796"/>
    <w:rsid w:val="00AE495A"/>
    <w:rsid w:val="00AE4FA9"/>
    <w:rsid w:val="00AE6237"/>
    <w:rsid w:val="00AF057C"/>
    <w:rsid w:val="00AF4A9B"/>
    <w:rsid w:val="00AF6487"/>
    <w:rsid w:val="00B0217C"/>
    <w:rsid w:val="00B02670"/>
    <w:rsid w:val="00B0318C"/>
    <w:rsid w:val="00B03F50"/>
    <w:rsid w:val="00B055EC"/>
    <w:rsid w:val="00B07CCF"/>
    <w:rsid w:val="00B109FD"/>
    <w:rsid w:val="00B135E6"/>
    <w:rsid w:val="00B13A86"/>
    <w:rsid w:val="00B35C27"/>
    <w:rsid w:val="00B37796"/>
    <w:rsid w:val="00B4053D"/>
    <w:rsid w:val="00B41DC5"/>
    <w:rsid w:val="00B43203"/>
    <w:rsid w:val="00B50488"/>
    <w:rsid w:val="00B52451"/>
    <w:rsid w:val="00B524B1"/>
    <w:rsid w:val="00B52E73"/>
    <w:rsid w:val="00B60292"/>
    <w:rsid w:val="00B634CF"/>
    <w:rsid w:val="00B636B9"/>
    <w:rsid w:val="00B6471B"/>
    <w:rsid w:val="00B64B92"/>
    <w:rsid w:val="00B652B2"/>
    <w:rsid w:val="00B70A53"/>
    <w:rsid w:val="00B718E4"/>
    <w:rsid w:val="00B71C43"/>
    <w:rsid w:val="00B75F7C"/>
    <w:rsid w:val="00B8306E"/>
    <w:rsid w:val="00B84E30"/>
    <w:rsid w:val="00B90305"/>
    <w:rsid w:val="00B9170F"/>
    <w:rsid w:val="00B93A9C"/>
    <w:rsid w:val="00B960F3"/>
    <w:rsid w:val="00BA1237"/>
    <w:rsid w:val="00BA1FD5"/>
    <w:rsid w:val="00BA2429"/>
    <w:rsid w:val="00BA2AEE"/>
    <w:rsid w:val="00BB0D9F"/>
    <w:rsid w:val="00BB2480"/>
    <w:rsid w:val="00BB49CB"/>
    <w:rsid w:val="00BB6F1F"/>
    <w:rsid w:val="00BC28C1"/>
    <w:rsid w:val="00BC5A79"/>
    <w:rsid w:val="00BC5DE6"/>
    <w:rsid w:val="00BD0387"/>
    <w:rsid w:val="00BD5C1D"/>
    <w:rsid w:val="00BD5C6B"/>
    <w:rsid w:val="00BD7187"/>
    <w:rsid w:val="00BF31C2"/>
    <w:rsid w:val="00C0649D"/>
    <w:rsid w:val="00C06BF4"/>
    <w:rsid w:val="00C06D60"/>
    <w:rsid w:val="00C11FE1"/>
    <w:rsid w:val="00C133F0"/>
    <w:rsid w:val="00C148CD"/>
    <w:rsid w:val="00C16B89"/>
    <w:rsid w:val="00C2130D"/>
    <w:rsid w:val="00C21B0F"/>
    <w:rsid w:val="00C22242"/>
    <w:rsid w:val="00C23852"/>
    <w:rsid w:val="00C23D1D"/>
    <w:rsid w:val="00C245B2"/>
    <w:rsid w:val="00C258BD"/>
    <w:rsid w:val="00C25FA8"/>
    <w:rsid w:val="00C27EDE"/>
    <w:rsid w:val="00C312B6"/>
    <w:rsid w:val="00C31902"/>
    <w:rsid w:val="00C3616B"/>
    <w:rsid w:val="00C3707F"/>
    <w:rsid w:val="00C3785F"/>
    <w:rsid w:val="00C37E71"/>
    <w:rsid w:val="00C400D1"/>
    <w:rsid w:val="00C43299"/>
    <w:rsid w:val="00C4370E"/>
    <w:rsid w:val="00C45B0B"/>
    <w:rsid w:val="00C47BA9"/>
    <w:rsid w:val="00C5104F"/>
    <w:rsid w:val="00C52DCE"/>
    <w:rsid w:val="00C54EB2"/>
    <w:rsid w:val="00C54F6E"/>
    <w:rsid w:val="00C57269"/>
    <w:rsid w:val="00C7100C"/>
    <w:rsid w:val="00C7153F"/>
    <w:rsid w:val="00C71831"/>
    <w:rsid w:val="00C727BA"/>
    <w:rsid w:val="00C7306C"/>
    <w:rsid w:val="00C7631D"/>
    <w:rsid w:val="00C76D31"/>
    <w:rsid w:val="00C82799"/>
    <w:rsid w:val="00C878FC"/>
    <w:rsid w:val="00C900F9"/>
    <w:rsid w:val="00C92132"/>
    <w:rsid w:val="00C92A0E"/>
    <w:rsid w:val="00C96152"/>
    <w:rsid w:val="00C96649"/>
    <w:rsid w:val="00C97069"/>
    <w:rsid w:val="00CA155D"/>
    <w:rsid w:val="00CA3F6C"/>
    <w:rsid w:val="00CA5DFE"/>
    <w:rsid w:val="00CB287F"/>
    <w:rsid w:val="00CB3078"/>
    <w:rsid w:val="00CB4FDF"/>
    <w:rsid w:val="00CB529A"/>
    <w:rsid w:val="00CB6C38"/>
    <w:rsid w:val="00CC0B09"/>
    <w:rsid w:val="00CC5686"/>
    <w:rsid w:val="00CC6450"/>
    <w:rsid w:val="00CD25BF"/>
    <w:rsid w:val="00CD644A"/>
    <w:rsid w:val="00CD6B61"/>
    <w:rsid w:val="00CE0254"/>
    <w:rsid w:val="00CE13E3"/>
    <w:rsid w:val="00CE3E64"/>
    <w:rsid w:val="00CF09B4"/>
    <w:rsid w:val="00CF3BEA"/>
    <w:rsid w:val="00CF6E5F"/>
    <w:rsid w:val="00D01D01"/>
    <w:rsid w:val="00D05762"/>
    <w:rsid w:val="00D05766"/>
    <w:rsid w:val="00D12DC8"/>
    <w:rsid w:val="00D14AB8"/>
    <w:rsid w:val="00D15812"/>
    <w:rsid w:val="00D16774"/>
    <w:rsid w:val="00D20948"/>
    <w:rsid w:val="00D223EA"/>
    <w:rsid w:val="00D270C4"/>
    <w:rsid w:val="00D31714"/>
    <w:rsid w:val="00D31864"/>
    <w:rsid w:val="00D32B7D"/>
    <w:rsid w:val="00D3484E"/>
    <w:rsid w:val="00D44259"/>
    <w:rsid w:val="00D4437C"/>
    <w:rsid w:val="00D45D9F"/>
    <w:rsid w:val="00D46B13"/>
    <w:rsid w:val="00D47920"/>
    <w:rsid w:val="00D47B65"/>
    <w:rsid w:val="00D510CA"/>
    <w:rsid w:val="00D5330E"/>
    <w:rsid w:val="00D54FF7"/>
    <w:rsid w:val="00D561C4"/>
    <w:rsid w:val="00D57782"/>
    <w:rsid w:val="00D57CDC"/>
    <w:rsid w:val="00D60EF8"/>
    <w:rsid w:val="00D612F7"/>
    <w:rsid w:val="00D62348"/>
    <w:rsid w:val="00D65AFC"/>
    <w:rsid w:val="00D675CD"/>
    <w:rsid w:val="00D73359"/>
    <w:rsid w:val="00D747FE"/>
    <w:rsid w:val="00D841BA"/>
    <w:rsid w:val="00D914BF"/>
    <w:rsid w:val="00D91581"/>
    <w:rsid w:val="00D92D21"/>
    <w:rsid w:val="00D94D60"/>
    <w:rsid w:val="00D95A01"/>
    <w:rsid w:val="00DA4A69"/>
    <w:rsid w:val="00DA6A84"/>
    <w:rsid w:val="00DB42F0"/>
    <w:rsid w:val="00DB4B4F"/>
    <w:rsid w:val="00DC04E3"/>
    <w:rsid w:val="00DC1F30"/>
    <w:rsid w:val="00DC4E8F"/>
    <w:rsid w:val="00DC5B23"/>
    <w:rsid w:val="00DC7B23"/>
    <w:rsid w:val="00DC7F73"/>
    <w:rsid w:val="00DD3A15"/>
    <w:rsid w:val="00DD6AA1"/>
    <w:rsid w:val="00DE389A"/>
    <w:rsid w:val="00DE4A59"/>
    <w:rsid w:val="00DF4622"/>
    <w:rsid w:val="00DF6C48"/>
    <w:rsid w:val="00E0413B"/>
    <w:rsid w:val="00E0418E"/>
    <w:rsid w:val="00E05F16"/>
    <w:rsid w:val="00E06FA0"/>
    <w:rsid w:val="00E108EF"/>
    <w:rsid w:val="00E2103F"/>
    <w:rsid w:val="00E21F76"/>
    <w:rsid w:val="00E274D1"/>
    <w:rsid w:val="00E3024F"/>
    <w:rsid w:val="00E30525"/>
    <w:rsid w:val="00E31AE2"/>
    <w:rsid w:val="00E31C07"/>
    <w:rsid w:val="00E40F75"/>
    <w:rsid w:val="00E41253"/>
    <w:rsid w:val="00E424CC"/>
    <w:rsid w:val="00E463DB"/>
    <w:rsid w:val="00E464D8"/>
    <w:rsid w:val="00E4684D"/>
    <w:rsid w:val="00E47E97"/>
    <w:rsid w:val="00E51076"/>
    <w:rsid w:val="00E51253"/>
    <w:rsid w:val="00E53B90"/>
    <w:rsid w:val="00E540DA"/>
    <w:rsid w:val="00E615DE"/>
    <w:rsid w:val="00E678CC"/>
    <w:rsid w:val="00E71C32"/>
    <w:rsid w:val="00E74B16"/>
    <w:rsid w:val="00E74DFD"/>
    <w:rsid w:val="00E75AF4"/>
    <w:rsid w:val="00E764D7"/>
    <w:rsid w:val="00E8119B"/>
    <w:rsid w:val="00E832E6"/>
    <w:rsid w:val="00E83D54"/>
    <w:rsid w:val="00E92277"/>
    <w:rsid w:val="00E96EDC"/>
    <w:rsid w:val="00E970B1"/>
    <w:rsid w:val="00E97D8D"/>
    <w:rsid w:val="00EA17B5"/>
    <w:rsid w:val="00EA4AEA"/>
    <w:rsid w:val="00EB040A"/>
    <w:rsid w:val="00EB147B"/>
    <w:rsid w:val="00EB44EF"/>
    <w:rsid w:val="00EB4A5B"/>
    <w:rsid w:val="00EC3BC4"/>
    <w:rsid w:val="00EC4178"/>
    <w:rsid w:val="00ED1A83"/>
    <w:rsid w:val="00ED239A"/>
    <w:rsid w:val="00ED25FB"/>
    <w:rsid w:val="00ED756D"/>
    <w:rsid w:val="00EE0215"/>
    <w:rsid w:val="00EE5E26"/>
    <w:rsid w:val="00EE7A76"/>
    <w:rsid w:val="00EF026F"/>
    <w:rsid w:val="00EF1D74"/>
    <w:rsid w:val="00EF200F"/>
    <w:rsid w:val="00EF3713"/>
    <w:rsid w:val="00F007EB"/>
    <w:rsid w:val="00F00993"/>
    <w:rsid w:val="00F03B59"/>
    <w:rsid w:val="00F04E08"/>
    <w:rsid w:val="00F0710E"/>
    <w:rsid w:val="00F154FE"/>
    <w:rsid w:val="00F23988"/>
    <w:rsid w:val="00F25682"/>
    <w:rsid w:val="00F27D1A"/>
    <w:rsid w:val="00F34172"/>
    <w:rsid w:val="00F34253"/>
    <w:rsid w:val="00F37939"/>
    <w:rsid w:val="00F41A9F"/>
    <w:rsid w:val="00F43FF3"/>
    <w:rsid w:val="00F50CB6"/>
    <w:rsid w:val="00F55780"/>
    <w:rsid w:val="00F56D4C"/>
    <w:rsid w:val="00F57898"/>
    <w:rsid w:val="00F626EC"/>
    <w:rsid w:val="00F76FB0"/>
    <w:rsid w:val="00F8220D"/>
    <w:rsid w:val="00F864C6"/>
    <w:rsid w:val="00F87CDA"/>
    <w:rsid w:val="00F92351"/>
    <w:rsid w:val="00F94BF2"/>
    <w:rsid w:val="00F95C84"/>
    <w:rsid w:val="00FA28B3"/>
    <w:rsid w:val="00FA28D7"/>
    <w:rsid w:val="00FA4662"/>
    <w:rsid w:val="00FA7F4D"/>
    <w:rsid w:val="00FB0FF2"/>
    <w:rsid w:val="00FB3081"/>
    <w:rsid w:val="00FB6353"/>
    <w:rsid w:val="00FB6CE3"/>
    <w:rsid w:val="00FC0EFD"/>
    <w:rsid w:val="00FC6477"/>
    <w:rsid w:val="00FD1D5F"/>
    <w:rsid w:val="00FD47FA"/>
    <w:rsid w:val="00FD6485"/>
    <w:rsid w:val="00FD6B65"/>
    <w:rsid w:val="00FD765A"/>
    <w:rsid w:val="00FD7C30"/>
    <w:rsid w:val="00FF4274"/>
    <w:rsid w:val="00FF4FFE"/>
    <w:rsid w:val="00FF6919"/>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B7F0"/>
  <w15:chartTrackingRefBased/>
  <w15:docId w15:val="{7B9BD8FA-811F-4CAD-BCFA-415CF0EC5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pt-BR"/>
    </w:rPr>
  </w:style>
  <w:style w:type="paragraph" w:styleId="Ttulo1">
    <w:name w:val="heading 1"/>
    <w:basedOn w:val="Normal"/>
    <w:next w:val="Normal"/>
    <w:link w:val="Ttulo1Char"/>
    <w:uiPriority w:val="9"/>
    <w:qFormat/>
    <w:rsid w:val="0023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237B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37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A0622B"/>
  </w:style>
  <w:style w:type="paragraph" w:styleId="PargrafodaLista">
    <w:name w:val="List Paragraph"/>
    <w:basedOn w:val="Normal"/>
    <w:uiPriority w:val="34"/>
    <w:qFormat/>
    <w:rsid w:val="00741983"/>
    <w:pPr>
      <w:ind w:left="720"/>
      <w:contextualSpacing/>
    </w:pPr>
  </w:style>
  <w:style w:type="character" w:customStyle="1" w:styleId="ez-toc-section">
    <w:name w:val="ez-toc-section"/>
    <w:basedOn w:val="Fontepargpadro"/>
    <w:rsid w:val="00741983"/>
  </w:style>
  <w:style w:type="character" w:customStyle="1" w:styleId="Ttulo1Char">
    <w:name w:val="Título 1 Char"/>
    <w:basedOn w:val="Fontepargpadro"/>
    <w:link w:val="Ttulo1"/>
    <w:uiPriority w:val="9"/>
    <w:rsid w:val="00237B3E"/>
    <w:rPr>
      <w:rFonts w:asciiTheme="majorHAnsi" w:eastAsiaTheme="majorEastAsia" w:hAnsiTheme="majorHAnsi" w:cstheme="majorBidi"/>
      <w:color w:val="2F5496" w:themeColor="accent1" w:themeShade="BF"/>
      <w:sz w:val="32"/>
      <w:szCs w:val="32"/>
      <w:lang w:val="pt-BR"/>
    </w:rPr>
  </w:style>
  <w:style w:type="paragraph" w:styleId="CabealhodoSumrio">
    <w:name w:val="TOC Heading"/>
    <w:basedOn w:val="Ttulo1"/>
    <w:next w:val="Normal"/>
    <w:uiPriority w:val="39"/>
    <w:unhideWhenUsed/>
    <w:qFormat/>
    <w:rsid w:val="00237B3E"/>
    <w:pPr>
      <w:outlineLvl w:val="9"/>
    </w:pPr>
    <w:rPr>
      <w:lang w:eastAsia="pt-BR"/>
    </w:rPr>
  </w:style>
  <w:style w:type="character" w:customStyle="1" w:styleId="Ttulo2Char">
    <w:name w:val="Título 2 Char"/>
    <w:basedOn w:val="Fontepargpadro"/>
    <w:link w:val="Ttulo2"/>
    <w:uiPriority w:val="9"/>
    <w:rsid w:val="00237B3E"/>
    <w:rPr>
      <w:rFonts w:asciiTheme="majorHAnsi" w:eastAsiaTheme="majorEastAsia" w:hAnsiTheme="majorHAnsi" w:cstheme="majorBidi"/>
      <w:color w:val="2F5496" w:themeColor="accent1" w:themeShade="BF"/>
      <w:sz w:val="26"/>
      <w:szCs w:val="26"/>
      <w:lang w:val="pt-BR"/>
    </w:rPr>
  </w:style>
  <w:style w:type="character" w:customStyle="1" w:styleId="Ttulo3Char">
    <w:name w:val="Título 3 Char"/>
    <w:basedOn w:val="Fontepargpadro"/>
    <w:link w:val="Ttulo3"/>
    <w:uiPriority w:val="9"/>
    <w:rsid w:val="00237B3E"/>
    <w:rPr>
      <w:rFonts w:asciiTheme="majorHAnsi" w:eastAsiaTheme="majorEastAsia" w:hAnsiTheme="majorHAnsi" w:cstheme="majorBidi"/>
      <w:color w:val="1F3763" w:themeColor="accent1" w:themeShade="7F"/>
      <w:sz w:val="24"/>
      <w:szCs w:val="24"/>
      <w:lang w:val="pt-BR"/>
    </w:rPr>
  </w:style>
  <w:style w:type="paragraph" w:styleId="Sumrio1">
    <w:name w:val="toc 1"/>
    <w:basedOn w:val="Normal"/>
    <w:next w:val="Normal"/>
    <w:autoRedefine/>
    <w:uiPriority w:val="39"/>
    <w:unhideWhenUsed/>
    <w:rsid w:val="00E31C07"/>
    <w:pPr>
      <w:spacing w:after="100"/>
    </w:pPr>
  </w:style>
  <w:style w:type="paragraph" w:styleId="Sumrio2">
    <w:name w:val="toc 2"/>
    <w:basedOn w:val="Normal"/>
    <w:next w:val="Normal"/>
    <w:autoRedefine/>
    <w:uiPriority w:val="39"/>
    <w:unhideWhenUsed/>
    <w:rsid w:val="00E31C07"/>
    <w:pPr>
      <w:spacing w:after="100"/>
      <w:ind w:left="220"/>
    </w:pPr>
  </w:style>
  <w:style w:type="paragraph" w:styleId="Sumrio3">
    <w:name w:val="toc 3"/>
    <w:basedOn w:val="Normal"/>
    <w:next w:val="Normal"/>
    <w:autoRedefine/>
    <w:uiPriority w:val="39"/>
    <w:unhideWhenUsed/>
    <w:rsid w:val="00E31C07"/>
    <w:pPr>
      <w:spacing w:after="100"/>
      <w:ind w:left="440"/>
    </w:pPr>
  </w:style>
  <w:style w:type="character" w:styleId="Hyperlink">
    <w:name w:val="Hyperlink"/>
    <w:basedOn w:val="Fontepargpadro"/>
    <w:uiPriority w:val="99"/>
    <w:unhideWhenUsed/>
    <w:rsid w:val="00E31C07"/>
    <w:rPr>
      <w:color w:val="0563C1" w:themeColor="hyperlink"/>
      <w:u w:val="single"/>
    </w:rPr>
  </w:style>
  <w:style w:type="paragraph" w:styleId="Legenda">
    <w:name w:val="caption"/>
    <w:basedOn w:val="Normal"/>
    <w:next w:val="Normal"/>
    <w:uiPriority w:val="35"/>
    <w:unhideWhenUsed/>
    <w:qFormat/>
    <w:rsid w:val="00437D26"/>
    <w:pPr>
      <w:spacing w:after="200" w:line="240" w:lineRule="auto"/>
    </w:pPr>
    <w:rPr>
      <w:i/>
      <w:iCs/>
      <w:color w:val="44546A" w:themeColor="text2"/>
      <w:sz w:val="18"/>
      <w:szCs w:val="18"/>
    </w:rPr>
  </w:style>
  <w:style w:type="paragraph" w:customStyle="1" w:styleId="Default">
    <w:name w:val="Default"/>
    <w:rsid w:val="00A35006"/>
    <w:pPr>
      <w:autoSpaceDE w:val="0"/>
      <w:autoSpaceDN w:val="0"/>
      <w:adjustRightInd w:val="0"/>
      <w:spacing w:after="0" w:line="240" w:lineRule="auto"/>
    </w:pPr>
    <w:rPr>
      <w:rFonts w:ascii="Candara" w:hAnsi="Candara" w:cs="Candara"/>
      <w:color w:val="000000"/>
      <w:sz w:val="24"/>
      <w:szCs w:val="24"/>
      <w:lang w:val="pt-BR"/>
    </w:rPr>
  </w:style>
  <w:style w:type="paragraph" w:customStyle="1" w:styleId="body">
    <w:name w:val="body"/>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finedword">
    <w:name w:val="definedword"/>
    <w:basedOn w:val="Fontepargpadro"/>
    <w:rsid w:val="001B11C4"/>
  </w:style>
  <w:style w:type="paragraph" w:customStyle="1" w:styleId="bullet">
    <w:name w:val="bullet"/>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unhideWhenUsed/>
    <w:rsid w:val="001D237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eyword">
    <w:name w:val="keyword"/>
    <w:basedOn w:val="Fontepargpadro"/>
    <w:rsid w:val="00EF3713"/>
  </w:style>
  <w:style w:type="character" w:customStyle="1" w:styleId="ph">
    <w:name w:val="ph"/>
    <w:basedOn w:val="Fontepargpadro"/>
    <w:rsid w:val="00EF3713"/>
  </w:style>
  <w:style w:type="character" w:styleId="HiperlinkVisitado">
    <w:name w:val="FollowedHyperlink"/>
    <w:basedOn w:val="Fontepargpadro"/>
    <w:uiPriority w:val="99"/>
    <w:semiHidden/>
    <w:unhideWhenUsed/>
    <w:rsid w:val="0034533E"/>
    <w:rPr>
      <w:color w:val="954F72" w:themeColor="followedHyperlink"/>
      <w:u w:val="single"/>
    </w:rPr>
  </w:style>
  <w:style w:type="character" w:styleId="CdigoHTML">
    <w:name w:val="HTML Code"/>
    <w:basedOn w:val="Fontepargpadro"/>
    <w:uiPriority w:val="99"/>
    <w:semiHidden/>
    <w:unhideWhenUsed/>
    <w:rsid w:val="000A6E26"/>
    <w:rPr>
      <w:rFonts w:ascii="Courier New" w:eastAsia="Times New Roman" w:hAnsi="Courier New" w:cs="Courier New"/>
      <w:sz w:val="20"/>
      <w:szCs w:val="20"/>
    </w:rPr>
  </w:style>
  <w:style w:type="character" w:styleId="nfase">
    <w:name w:val="Emphasis"/>
    <w:basedOn w:val="Fontepargpadro"/>
    <w:uiPriority w:val="20"/>
    <w:qFormat/>
    <w:rsid w:val="00F50CB6"/>
    <w:rPr>
      <w:i/>
      <w:iCs/>
    </w:rPr>
  </w:style>
  <w:style w:type="character" w:styleId="Forte">
    <w:name w:val="Strong"/>
    <w:basedOn w:val="Fontepargpadro"/>
    <w:uiPriority w:val="22"/>
    <w:qFormat/>
    <w:rsid w:val="00F50CB6"/>
    <w:rPr>
      <w:b/>
      <w:bCs/>
    </w:rPr>
  </w:style>
  <w:style w:type="character" w:customStyle="1" w:styleId="MenoPendente1">
    <w:name w:val="Menção Pendente1"/>
    <w:basedOn w:val="Fontepargpadro"/>
    <w:uiPriority w:val="99"/>
    <w:semiHidden/>
    <w:unhideWhenUsed/>
    <w:rsid w:val="00D12DC8"/>
    <w:rPr>
      <w:color w:val="605E5C"/>
      <w:shd w:val="clear" w:color="auto" w:fill="E1DFDD"/>
    </w:rPr>
  </w:style>
  <w:style w:type="character" w:customStyle="1" w:styleId="code">
    <w:name w:val="code"/>
    <w:basedOn w:val="Fontepargpadro"/>
    <w:rsid w:val="00EF200F"/>
  </w:style>
  <w:style w:type="character" w:customStyle="1" w:styleId="name">
    <w:name w:val="name"/>
    <w:basedOn w:val="Fontepargpadro"/>
    <w:rsid w:val="00EF200F"/>
  </w:style>
  <w:style w:type="character" w:customStyle="1" w:styleId="label">
    <w:name w:val="label"/>
    <w:basedOn w:val="Fontepargpadro"/>
    <w:rsid w:val="00EF200F"/>
  </w:style>
  <w:style w:type="character" w:customStyle="1" w:styleId="italic">
    <w:name w:val="italic"/>
    <w:basedOn w:val="Fontepargpadro"/>
    <w:rsid w:val="00D60EF8"/>
  </w:style>
  <w:style w:type="character" w:customStyle="1" w:styleId="screen">
    <w:name w:val="screen"/>
    <w:basedOn w:val="Fontepargpadro"/>
    <w:rsid w:val="00D60EF8"/>
  </w:style>
  <w:style w:type="table" w:styleId="Tabelacomgrade">
    <w:name w:val="Table Grid"/>
    <w:basedOn w:val="Tabelanormal"/>
    <w:uiPriority w:val="39"/>
    <w:rsid w:val="004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45305D"/>
    <w:rPr>
      <w:color w:val="808080"/>
    </w:rPr>
  </w:style>
  <w:style w:type="character" w:customStyle="1" w:styleId="runinhead">
    <w:name w:val="runinhead"/>
    <w:basedOn w:val="Fontepargpadro"/>
    <w:rsid w:val="00DC04E3"/>
  </w:style>
  <w:style w:type="paragraph" w:styleId="Pr-formataoHTML">
    <w:name w:val="HTML Preformatted"/>
    <w:basedOn w:val="Normal"/>
    <w:link w:val="Pr-formataoHTMLChar"/>
    <w:uiPriority w:val="99"/>
    <w:unhideWhenUsed/>
    <w:rsid w:val="0078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783CC4"/>
    <w:rPr>
      <w:rFonts w:ascii="Courier New" w:eastAsia="Times New Roman" w:hAnsi="Courier New" w:cs="Courier New"/>
      <w:sz w:val="20"/>
      <w:szCs w:val="20"/>
      <w:lang w:val="pt-BR" w:eastAsia="pt-BR"/>
    </w:rPr>
  </w:style>
  <w:style w:type="paragraph" w:styleId="ndicedeilustraes">
    <w:name w:val="table of figures"/>
    <w:basedOn w:val="Normal"/>
    <w:next w:val="Normal"/>
    <w:uiPriority w:val="99"/>
    <w:unhideWhenUsed/>
    <w:rsid w:val="00B64B92"/>
    <w:pPr>
      <w:spacing w:after="0"/>
    </w:pPr>
  </w:style>
  <w:style w:type="character" w:customStyle="1" w:styleId="highlight">
    <w:name w:val="highlight"/>
    <w:basedOn w:val="Fontepargpadro"/>
    <w:rsid w:val="00DF4622"/>
  </w:style>
  <w:style w:type="character" w:styleId="Refdecomentrio">
    <w:name w:val="annotation reference"/>
    <w:basedOn w:val="Fontepargpadro"/>
    <w:uiPriority w:val="99"/>
    <w:semiHidden/>
    <w:unhideWhenUsed/>
    <w:rsid w:val="007E74D0"/>
    <w:rPr>
      <w:sz w:val="16"/>
      <w:szCs w:val="16"/>
    </w:rPr>
  </w:style>
  <w:style w:type="paragraph" w:styleId="Textodecomentrio">
    <w:name w:val="annotation text"/>
    <w:basedOn w:val="Normal"/>
    <w:link w:val="TextodecomentrioChar"/>
    <w:uiPriority w:val="99"/>
    <w:semiHidden/>
    <w:unhideWhenUsed/>
    <w:rsid w:val="007E74D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7E74D0"/>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7E74D0"/>
    <w:rPr>
      <w:b/>
      <w:bCs/>
    </w:rPr>
  </w:style>
  <w:style w:type="character" w:customStyle="1" w:styleId="AssuntodocomentrioChar">
    <w:name w:val="Assunto do comentário Char"/>
    <w:basedOn w:val="TextodecomentrioChar"/>
    <w:link w:val="Assuntodocomentrio"/>
    <w:uiPriority w:val="99"/>
    <w:semiHidden/>
    <w:rsid w:val="007E74D0"/>
    <w:rPr>
      <w:b/>
      <w:bCs/>
      <w:sz w:val="20"/>
      <w:szCs w:val="20"/>
      <w:lang w:val="pt-BR"/>
    </w:rPr>
  </w:style>
  <w:style w:type="paragraph" w:styleId="Textodebalo">
    <w:name w:val="Balloon Text"/>
    <w:basedOn w:val="Normal"/>
    <w:link w:val="TextodebaloChar"/>
    <w:uiPriority w:val="99"/>
    <w:semiHidden/>
    <w:unhideWhenUsed/>
    <w:rsid w:val="007E74D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E74D0"/>
    <w:rPr>
      <w:rFonts w:ascii="Segoe UI" w:hAnsi="Segoe UI" w:cs="Segoe UI"/>
      <w:sz w:val="18"/>
      <w:szCs w:val="18"/>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72343">
      <w:bodyDiv w:val="1"/>
      <w:marLeft w:val="0"/>
      <w:marRight w:val="0"/>
      <w:marTop w:val="0"/>
      <w:marBottom w:val="0"/>
      <w:divBdr>
        <w:top w:val="none" w:sz="0" w:space="0" w:color="auto"/>
        <w:left w:val="none" w:sz="0" w:space="0" w:color="auto"/>
        <w:bottom w:val="none" w:sz="0" w:space="0" w:color="auto"/>
        <w:right w:val="none" w:sz="0" w:space="0" w:color="auto"/>
      </w:divBdr>
    </w:div>
    <w:div w:id="102043668">
      <w:bodyDiv w:val="1"/>
      <w:marLeft w:val="0"/>
      <w:marRight w:val="0"/>
      <w:marTop w:val="0"/>
      <w:marBottom w:val="0"/>
      <w:divBdr>
        <w:top w:val="none" w:sz="0" w:space="0" w:color="auto"/>
        <w:left w:val="none" w:sz="0" w:space="0" w:color="auto"/>
        <w:bottom w:val="none" w:sz="0" w:space="0" w:color="auto"/>
        <w:right w:val="none" w:sz="0" w:space="0" w:color="auto"/>
      </w:divBdr>
      <w:divsChild>
        <w:div w:id="433551555">
          <w:marLeft w:val="120"/>
          <w:marRight w:val="0"/>
          <w:marTop w:val="150"/>
          <w:marBottom w:val="0"/>
          <w:divBdr>
            <w:top w:val="none" w:sz="0" w:space="0" w:color="auto"/>
            <w:left w:val="none" w:sz="0" w:space="0" w:color="auto"/>
            <w:bottom w:val="none" w:sz="0" w:space="0" w:color="auto"/>
            <w:right w:val="none" w:sz="0" w:space="0" w:color="auto"/>
          </w:divBdr>
        </w:div>
        <w:div w:id="485440918">
          <w:marLeft w:val="120"/>
          <w:marRight w:val="0"/>
          <w:marTop w:val="150"/>
          <w:marBottom w:val="0"/>
          <w:divBdr>
            <w:top w:val="none" w:sz="0" w:space="0" w:color="auto"/>
            <w:left w:val="none" w:sz="0" w:space="0" w:color="auto"/>
            <w:bottom w:val="none" w:sz="0" w:space="0" w:color="auto"/>
            <w:right w:val="none" w:sz="0" w:space="0" w:color="auto"/>
          </w:divBdr>
        </w:div>
        <w:div w:id="849416928">
          <w:marLeft w:val="0"/>
          <w:marRight w:val="0"/>
          <w:marTop w:val="0"/>
          <w:marBottom w:val="0"/>
          <w:divBdr>
            <w:top w:val="none" w:sz="0" w:space="0" w:color="auto"/>
            <w:left w:val="none" w:sz="0" w:space="0" w:color="auto"/>
            <w:bottom w:val="none" w:sz="0" w:space="0" w:color="auto"/>
            <w:right w:val="none" w:sz="0" w:space="0" w:color="auto"/>
          </w:divBdr>
          <w:divsChild>
            <w:div w:id="128595818">
              <w:marLeft w:val="120"/>
              <w:marRight w:val="0"/>
              <w:marTop w:val="150"/>
              <w:marBottom w:val="0"/>
              <w:divBdr>
                <w:top w:val="none" w:sz="0" w:space="0" w:color="auto"/>
                <w:left w:val="none" w:sz="0" w:space="0" w:color="auto"/>
                <w:bottom w:val="none" w:sz="0" w:space="0" w:color="auto"/>
                <w:right w:val="none" w:sz="0" w:space="0" w:color="auto"/>
              </w:divBdr>
            </w:div>
          </w:divsChild>
        </w:div>
        <w:div w:id="860819168">
          <w:marLeft w:val="120"/>
          <w:marRight w:val="0"/>
          <w:marTop w:val="150"/>
          <w:marBottom w:val="0"/>
          <w:divBdr>
            <w:top w:val="none" w:sz="0" w:space="0" w:color="auto"/>
            <w:left w:val="none" w:sz="0" w:space="0" w:color="auto"/>
            <w:bottom w:val="none" w:sz="0" w:space="0" w:color="auto"/>
            <w:right w:val="none" w:sz="0" w:space="0" w:color="auto"/>
          </w:divBdr>
        </w:div>
        <w:div w:id="1372455961">
          <w:marLeft w:val="0"/>
          <w:marRight w:val="0"/>
          <w:marTop w:val="0"/>
          <w:marBottom w:val="0"/>
          <w:divBdr>
            <w:top w:val="none" w:sz="0" w:space="0" w:color="auto"/>
            <w:left w:val="none" w:sz="0" w:space="0" w:color="auto"/>
            <w:bottom w:val="none" w:sz="0" w:space="0" w:color="auto"/>
            <w:right w:val="none" w:sz="0" w:space="0" w:color="auto"/>
          </w:divBdr>
          <w:divsChild>
            <w:div w:id="1449616978">
              <w:marLeft w:val="120"/>
              <w:marRight w:val="0"/>
              <w:marTop w:val="150"/>
              <w:marBottom w:val="0"/>
              <w:divBdr>
                <w:top w:val="none" w:sz="0" w:space="0" w:color="auto"/>
                <w:left w:val="none" w:sz="0" w:space="0" w:color="auto"/>
                <w:bottom w:val="none" w:sz="0" w:space="0" w:color="auto"/>
                <w:right w:val="none" w:sz="0" w:space="0" w:color="auto"/>
              </w:divBdr>
            </w:div>
          </w:divsChild>
        </w:div>
        <w:div w:id="1660501406">
          <w:marLeft w:val="0"/>
          <w:marRight w:val="0"/>
          <w:marTop w:val="0"/>
          <w:marBottom w:val="0"/>
          <w:divBdr>
            <w:top w:val="none" w:sz="0" w:space="0" w:color="auto"/>
            <w:left w:val="none" w:sz="0" w:space="0" w:color="auto"/>
            <w:bottom w:val="none" w:sz="0" w:space="0" w:color="auto"/>
            <w:right w:val="none" w:sz="0" w:space="0" w:color="auto"/>
          </w:divBdr>
          <w:divsChild>
            <w:div w:id="965545101">
              <w:marLeft w:val="120"/>
              <w:marRight w:val="0"/>
              <w:marTop w:val="150"/>
              <w:marBottom w:val="0"/>
              <w:divBdr>
                <w:top w:val="none" w:sz="0" w:space="0" w:color="auto"/>
                <w:left w:val="none" w:sz="0" w:space="0" w:color="auto"/>
                <w:bottom w:val="none" w:sz="0" w:space="0" w:color="auto"/>
                <w:right w:val="none" w:sz="0" w:space="0" w:color="auto"/>
              </w:divBdr>
            </w:div>
          </w:divsChild>
        </w:div>
        <w:div w:id="1661228068">
          <w:marLeft w:val="0"/>
          <w:marRight w:val="0"/>
          <w:marTop w:val="0"/>
          <w:marBottom w:val="0"/>
          <w:divBdr>
            <w:top w:val="none" w:sz="0" w:space="0" w:color="auto"/>
            <w:left w:val="none" w:sz="0" w:space="0" w:color="auto"/>
            <w:bottom w:val="none" w:sz="0" w:space="0" w:color="auto"/>
            <w:right w:val="none" w:sz="0" w:space="0" w:color="auto"/>
          </w:divBdr>
          <w:divsChild>
            <w:div w:id="1219440862">
              <w:marLeft w:val="120"/>
              <w:marRight w:val="0"/>
              <w:marTop w:val="150"/>
              <w:marBottom w:val="0"/>
              <w:divBdr>
                <w:top w:val="none" w:sz="0" w:space="0" w:color="auto"/>
                <w:left w:val="none" w:sz="0" w:space="0" w:color="auto"/>
                <w:bottom w:val="none" w:sz="0" w:space="0" w:color="auto"/>
                <w:right w:val="none" w:sz="0" w:space="0" w:color="auto"/>
              </w:divBdr>
            </w:div>
          </w:divsChild>
        </w:div>
        <w:div w:id="1743913071">
          <w:marLeft w:val="0"/>
          <w:marRight w:val="0"/>
          <w:marTop w:val="0"/>
          <w:marBottom w:val="0"/>
          <w:divBdr>
            <w:top w:val="none" w:sz="0" w:space="0" w:color="auto"/>
            <w:left w:val="none" w:sz="0" w:space="0" w:color="auto"/>
            <w:bottom w:val="none" w:sz="0" w:space="0" w:color="auto"/>
            <w:right w:val="none" w:sz="0" w:space="0" w:color="auto"/>
          </w:divBdr>
          <w:divsChild>
            <w:div w:id="1360668439">
              <w:marLeft w:val="120"/>
              <w:marRight w:val="0"/>
              <w:marTop w:val="150"/>
              <w:marBottom w:val="0"/>
              <w:divBdr>
                <w:top w:val="none" w:sz="0" w:space="0" w:color="auto"/>
                <w:left w:val="none" w:sz="0" w:space="0" w:color="auto"/>
                <w:bottom w:val="none" w:sz="0" w:space="0" w:color="auto"/>
                <w:right w:val="none" w:sz="0" w:space="0" w:color="auto"/>
              </w:divBdr>
            </w:div>
          </w:divsChild>
        </w:div>
        <w:div w:id="1829831400">
          <w:marLeft w:val="120"/>
          <w:marRight w:val="0"/>
          <w:marTop w:val="150"/>
          <w:marBottom w:val="0"/>
          <w:divBdr>
            <w:top w:val="none" w:sz="0" w:space="0" w:color="auto"/>
            <w:left w:val="none" w:sz="0" w:space="0" w:color="auto"/>
            <w:bottom w:val="none" w:sz="0" w:space="0" w:color="auto"/>
            <w:right w:val="none" w:sz="0" w:space="0" w:color="auto"/>
          </w:divBdr>
        </w:div>
      </w:divsChild>
    </w:div>
    <w:div w:id="112095260">
      <w:bodyDiv w:val="1"/>
      <w:marLeft w:val="0"/>
      <w:marRight w:val="0"/>
      <w:marTop w:val="0"/>
      <w:marBottom w:val="0"/>
      <w:divBdr>
        <w:top w:val="none" w:sz="0" w:space="0" w:color="auto"/>
        <w:left w:val="none" w:sz="0" w:space="0" w:color="auto"/>
        <w:bottom w:val="none" w:sz="0" w:space="0" w:color="auto"/>
        <w:right w:val="none" w:sz="0" w:space="0" w:color="auto"/>
      </w:divBdr>
    </w:div>
    <w:div w:id="259682934">
      <w:bodyDiv w:val="1"/>
      <w:marLeft w:val="0"/>
      <w:marRight w:val="0"/>
      <w:marTop w:val="0"/>
      <w:marBottom w:val="0"/>
      <w:divBdr>
        <w:top w:val="none" w:sz="0" w:space="0" w:color="auto"/>
        <w:left w:val="none" w:sz="0" w:space="0" w:color="auto"/>
        <w:bottom w:val="none" w:sz="0" w:space="0" w:color="auto"/>
        <w:right w:val="none" w:sz="0" w:space="0" w:color="auto"/>
      </w:divBdr>
    </w:div>
    <w:div w:id="277375291">
      <w:bodyDiv w:val="1"/>
      <w:marLeft w:val="0"/>
      <w:marRight w:val="0"/>
      <w:marTop w:val="0"/>
      <w:marBottom w:val="0"/>
      <w:divBdr>
        <w:top w:val="none" w:sz="0" w:space="0" w:color="auto"/>
        <w:left w:val="none" w:sz="0" w:space="0" w:color="auto"/>
        <w:bottom w:val="none" w:sz="0" w:space="0" w:color="auto"/>
        <w:right w:val="none" w:sz="0" w:space="0" w:color="auto"/>
      </w:divBdr>
    </w:div>
    <w:div w:id="308680749">
      <w:bodyDiv w:val="1"/>
      <w:marLeft w:val="0"/>
      <w:marRight w:val="0"/>
      <w:marTop w:val="0"/>
      <w:marBottom w:val="0"/>
      <w:divBdr>
        <w:top w:val="none" w:sz="0" w:space="0" w:color="auto"/>
        <w:left w:val="none" w:sz="0" w:space="0" w:color="auto"/>
        <w:bottom w:val="none" w:sz="0" w:space="0" w:color="auto"/>
        <w:right w:val="none" w:sz="0" w:space="0" w:color="auto"/>
      </w:divBdr>
    </w:div>
    <w:div w:id="487868254">
      <w:bodyDiv w:val="1"/>
      <w:marLeft w:val="0"/>
      <w:marRight w:val="0"/>
      <w:marTop w:val="0"/>
      <w:marBottom w:val="0"/>
      <w:divBdr>
        <w:top w:val="none" w:sz="0" w:space="0" w:color="auto"/>
        <w:left w:val="none" w:sz="0" w:space="0" w:color="auto"/>
        <w:bottom w:val="none" w:sz="0" w:space="0" w:color="auto"/>
        <w:right w:val="none" w:sz="0" w:space="0" w:color="auto"/>
      </w:divBdr>
      <w:divsChild>
        <w:div w:id="431363981">
          <w:marLeft w:val="120"/>
          <w:marRight w:val="0"/>
          <w:marTop w:val="150"/>
          <w:marBottom w:val="0"/>
          <w:divBdr>
            <w:top w:val="none" w:sz="0" w:space="0" w:color="auto"/>
            <w:left w:val="none" w:sz="0" w:space="0" w:color="auto"/>
            <w:bottom w:val="none" w:sz="0" w:space="0" w:color="auto"/>
            <w:right w:val="none" w:sz="0" w:space="0" w:color="auto"/>
          </w:divBdr>
        </w:div>
        <w:div w:id="716315359">
          <w:marLeft w:val="120"/>
          <w:marRight w:val="0"/>
          <w:marTop w:val="150"/>
          <w:marBottom w:val="0"/>
          <w:divBdr>
            <w:top w:val="none" w:sz="0" w:space="0" w:color="auto"/>
            <w:left w:val="none" w:sz="0" w:space="0" w:color="auto"/>
            <w:bottom w:val="none" w:sz="0" w:space="0" w:color="auto"/>
            <w:right w:val="none" w:sz="0" w:space="0" w:color="auto"/>
          </w:divBdr>
        </w:div>
        <w:div w:id="776490667">
          <w:marLeft w:val="0"/>
          <w:marRight w:val="0"/>
          <w:marTop w:val="0"/>
          <w:marBottom w:val="0"/>
          <w:divBdr>
            <w:top w:val="none" w:sz="0" w:space="0" w:color="auto"/>
            <w:left w:val="none" w:sz="0" w:space="0" w:color="auto"/>
            <w:bottom w:val="none" w:sz="0" w:space="0" w:color="auto"/>
            <w:right w:val="none" w:sz="0" w:space="0" w:color="auto"/>
          </w:divBdr>
          <w:divsChild>
            <w:div w:id="2084794934">
              <w:marLeft w:val="120"/>
              <w:marRight w:val="0"/>
              <w:marTop w:val="150"/>
              <w:marBottom w:val="0"/>
              <w:divBdr>
                <w:top w:val="none" w:sz="0" w:space="0" w:color="auto"/>
                <w:left w:val="none" w:sz="0" w:space="0" w:color="auto"/>
                <w:bottom w:val="none" w:sz="0" w:space="0" w:color="auto"/>
                <w:right w:val="none" w:sz="0" w:space="0" w:color="auto"/>
              </w:divBdr>
            </w:div>
          </w:divsChild>
        </w:div>
        <w:div w:id="827526045">
          <w:marLeft w:val="0"/>
          <w:marRight w:val="0"/>
          <w:marTop w:val="0"/>
          <w:marBottom w:val="0"/>
          <w:divBdr>
            <w:top w:val="none" w:sz="0" w:space="0" w:color="auto"/>
            <w:left w:val="none" w:sz="0" w:space="0" w:color="auto"/>
            <w:bottom w:val="none" w:sz="0" w:space="0" w:color="auto"/>
            <w:right w:val="none" w:sz="0" w:space="0" w:color="auto"/>
          </w:divBdr>
          <w:divsChild>
            <w:div w:id="305470848">
              <w:marLeft w:val="120"/>
              <w:marRight w:val="0"/>
              <w:marTop w:val="150"/>
              <w:marBottom w:val="0"/>
              <w:divBdr>
                <w:top w:val="none" w:sz="0" w:space="0" w:color="auto"/>
                <w:left w:val="none" w:sz="0" w:space="0" w:color="auto"/>
                <w:bottom w:val="none" w:sz="0" w:space="0" w:color="auto"/>
                <w:right w:val="none" w:sz="0" w:space="0" w:color="auto"/>
              </w:divBdr>
            </w:div>
          </w:divsChild>
        </w:div>
        <w:div w:id="873691505">
          <w:marLeft w:val="120"/>
          <w:marRight w:val="0"/>
          <w:marTop w:val="150"/>
          <w:marBottom w:val="0"/>
          <w:divBdr>
            <w:top w:val="none" w:sz="0" w:space="0" w:color="auto"/>
            <w:left w:val="none" w:sz="0" w:space="0" w:color="auto"/>
            <w:bottom w:val="none" w:sz="0" w:space="0" w:color="auto"/>
            <w:right w:val="none" w:sz="0" w:space="0" w:color="auto"/>
          </w:divBdr>
        </w:div>
        <w:div w:id="972248735">
          <w:marLeft w:val="120"/>
          <w:marRight w:val="0"/>
          <w:marTop w:val="150"/>
          <w:marBottom w:val="0"/>
          <w:divBdr>
            <w:top w:val="none" w:sz="0" w:space="0" w:color="auto"/>
            <w:left w:val="none" w:sz="0" w:space="0" w:color="auto"/>
            <w:bottom w:val="none" w:sz="0" w:space="0" w:color="auto"/>
            <w:right w:val="none" w:sz="0" w:space="0" w:color="auto"/>
          </w:divBdr>
        </w:div>
        <w:div w:id="1523327026">
          <w:marLeft w:val="0"/>
          <w:marRight w:val="0"/>
          <w:marTop w:val="0"/>
          <w:marBottom w:val="0"/>
          <w:divBdr>
            <w:top w:val="none" w:sz="0" w:space="0" w:color="auto"/>
            <w:left w:val="none" w:sz="0" w:space="0" w:color="auto"/>
            <w:bottom w:val="none" w:sz="0" w:space="0" w:color="auto"/>
            <w:right w:val="none" w:sz="0" w:space="0" w:color="auto"/>
          </w:divBdr>
          <w:divsChild>
            <w:div w:id="783235935">
              <w:marLeft w:val="120"/>
              <w:marRight w:val="0"/>
              <w:marTop w:val="150"/>
              <w:marBottom w:val="0"/>
              <w:divBdr>
                <w:top w:val="none" w:sz="0" w:space="0" w:color="auto"/>
                <w:left w:val="none" w:sz="0" w:space="0" w:color="auto"/>
                <w:bottom w:val="none" w:sz="0" w:space="0" w:color="auto"/>
                <w:right w:val="none" w:sz="0" w:space="0" w:color="auto"/>
              </w:divBdr>
            </w:div>
          </w:divsChild>
        </w:div>
        <w:div w:id="1800495756">
          <w:marLeft w:val="0"/>
          <w:marRight w:val="0"/>
          <w:marTop w:val="0"/>
          <w:marBottom w:val="0"/>
          <w:divBdr>
            <w:top w:val="none" w:sz="0" w:space="0" w:color="auto"/>
            <w:left w:val="none" w:sz="0" w:space="0" w:color="auto"/>
            <w:bottom w:val="none" w:sz="0" w:space="0" w:color="auto"/>
            <w:right w:val="none" w:sz="0" w:space="0" w:color="auto"/>
          </w:divBdr>
          <w:divsChild>
            <w:div w:id="1975481371">
              <w:marLeft w:val="120"/>
              <w:marRight w:val="0"/>
              <w:marTop w:val="150"/>
              <w:marBottom w:val="0"/>
              <w:divBdr>
                <w:top w:val="none" w:sz="0" w:space="0" w:color="auto"/>
                <w:left w:val="none" w:sz="0" w:space="0" w:color="auto"/>
                <w:bottom w:val="none" w:sz="0" w:space="0" w:color="auto"/>
                <w:right w:val="none" w:sz="0" w:space="0" w:color="auto"/>
              </w:divBdr>
            </w:div>
          </w:divsChild>
        </w:div>
        <w:div w:id="2075885531">
          <w:marLeft w:val="0"/>
          <w:marRight w:val="0"/>
          <w:marTop w:val="0"/>
          <w:marBottom w:val="0"/>
          <w:divBdr>
            <w:top w:val="none" w:sz="0" w:space="0" w:color="auto"/>
            <w:left w:val="none" w:sz="0" w:space="0" w:color="auto"/>
            <w:bottom w:val="none" w:sz="0" w:space="0" w:color="auto"/>
            <w:right w:val="none" w:sz="0" w:space="0" w:color="auto"/>
          </w:divBdr>
          <w:divsChild>
            <w:div w:id="908421072">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489756079">
      <w:bodyDiv w:val="1"/>
      <w:marLeft w:val="0"/>
      <w:marRight w:val="0"/>
      <w:marTop w:val="0"/>
      <w:marBottom w:val="0"/>
      <w:divBdr>
        <w:top w:val="none" w:sz="0" w:space="0" w:color="auto"/>
        <w:left w:val="none" w:sz="0" w:space="0" w:color="auto"/>
        <w:bottom w:val="none" w:sz="0" w:space="0" w:color="auto"/>
        <w:right w:val="none" w:sz="0" w:space="0" w:color="auto"/>
      </w:divBdr>
    </w:div>
    <w:div w:id="509874892">
      <w:bodyDiv w:val="1"/>
      <w:marLeft w:val="0"/>
      <w:marRight w:val="0"/>
      <w:marTop w:val="0"/>
      <w:marBottom w:val="0"/>
      <w:divBdr>
        <w:top w:val="none" w:sz="0" w:space="0" w:color="auto"/>
        <w:left w:val="none" w:sz="0" w:space="0" w:color="auto"/>
        <w:bottom w:val="none" w:sz="0" w:space="0" w:color="auto"/>
        <w:right w:val="none" w:sz="0" w:space="0" w:color="auto"/>
      </w:divBdr>
    </w:div>
    <w:div w:id="545029587">
      <w:bodyDiv w:val="1"/>
      <w:marLeft w:val="0"/>
      <w:marRight w:val="0"/>
      <w:marTop w:val="0"/>
      <w:marBottom w:val="0"/>
      <w:divBdr>
        <w:top w:val="none" w:sz="0" w:space="0" w:color="auto"/>
        <w:left w:val="none" w:sz="0" w:space="0" w:color="auto"/>
        <w:bottom w:val="none" w:sz="0" w:space="0" w:color="auto"/>
        <w:right w:val="none" w:sz="0" w:space="0" w:color="auto"/>
      </w:divBdr>
      <w:divsChild>
        <w:div w:id="210269320">
          <w:marLeft w:val="0"/>
          <w:marRight w:val="0"/>
          <w:marTop w:val="0"/>
          <w:marBottom w:val="0"/>
          <w:divBdr>
            <w:top w:val="none" w:sz="0" w:space="0" w:color="auto"/>
            <w:left w:val="none" w:sz="0" w:space="0" w:color="auto"/>
            <w:bottom w:val="none" w:sz="0" w:space="0" w:color="auto"/>
            <w:right w:val="none" w:sz="0" w:space="0" w:color="auto"/>
          </w:divBdr>
          <w:divsChild>
            <w:div w:id="1841313112">
              <w:marLeft w:val="120"/>
              <w:marRight w:val="0"/>
              <w:marTop w:val="150"/>
              <w:marBottom w:val="0"/>
              <w:divBdr>
                <w:top w:val="none" w:sz="0" w:space="0" w:color="auto"/>
                <w:left w:val="none" w:sz="0" w:space="0" w:color="auto"/>
                <w:bottom w:val="none" w:sz="0" w:space="0" w:color="auto"/>
                <w:right w:val="none" w:sz="0" w:space="0" w:color="auto"/>
              </w:divBdr>
            </w:div>
          </w:divsChild>
        </w:div>
        <w:div w:id="694428178">
          <w:marLeft w:val="120"/>
          <w:marRight w:val="0"/>
          <w:marTop w:val="150"/>
          <w:marBottom w:val="0"/>
          <w:divBdr>
            <w:top w:val="none" w:sz="0" w:space="0" w:color="auto"/>
            <w:left w:val="none" w:sz="0" w:space="0" w:color="auto"/>
            <w:bottom w:val="none" w:sz="0" w:space="0" w:color="auto"/>
            <w:right w:val="none" w:sz="0" w:space="0" w:color="auto"/>
          </w:divBdr>
        </w:div>
        <w:div w:id="735593024">
          <w:marLeft w:val="120"/>
          <w:marRight w:val="0"/>
          <w:marTop w:val="150"/>
          <w:marBottom w:val="0"/>
          <w:divBdr>
            <w:top w:val="none" w:sz="0" w:space="0" w:color="auto"/>
            <w:left w:val="none" w:sz="0" w:space="0" w:color="auto"/>
            <w:bottom w:val="none" w:sz="0" w:space="0" w:color="auto"/>
            <w:right w:val="none" w:sz="0" w:space="0" w:color="auto"/>
          </w:divBdr>
        </w:div>
        <w:div w:id="965355494">
          <w:marLeft w:val="0"/>
          <w:marRight w:val="0"/>
          <w:marTop w:val="0"/>
          <w:marBottom w:val="0"/>
          <w:divBdr>
            <w:top w:val="none" w:sz="0" w:space="0" w:color="auto"/>
            <w:left w:val="none" w:sz="0" w:space="0" w:color="auto"/>
            <w:bottom w:val="none" w:sz="0" w:space="0" w:color="auto"/>
            <w:right w:val="none" w:sz="0" w:space="0" w:color="auto"/>
          </w:divBdr>
          <w:divsChild>
            <w:div w:id="1982268383">
              <w:marLeft w:val="120"/>
              <w:marRight w:val="0"/>
              <w:marTop w:val="150"/>
              <w:marBottom w:val="0"/>
              <w:divBdr>
                <w:top w:val="none" w:sz="0" w:space="0" w:color="auto"/>
                <w:left w:val="none" w:sz="0" w:space="0" w:color="auto"/>
                <w:bottom w:val="none" w:sz="0" w:space="0" w:color="auto"/>
                <w:right w:val="none" w:sz="0" w:space="0" w:color="auto"/>
              </w:divBdr>
            </w:div>
          </w:divsChild>
        </w:div>
        <w:div w:id="996029729">
          <w:marLeft w:val="0"/>
          <w:marRight w:val="0"/>
          <w:marTop w:val="0"/>
          <w:marBottom w:val="0"/>
          <w:divBdr>
            <w:top w:val="none" w:sz="0" w:space="0" w:color="auto"/>
            <w:left w:val="none" w:sz="0" w:space="0" w:color="auto"/>
            <w:bottom w:val="none" w:sz="0" w:space="0" w:color="auto"/>
            <w:right w:val="none" w:sz="0" w:space="0" w:color="auto"/>
          </w:divBdr>
          <w:divsChild>
            <w:div w:id="677120203">
              <w:marLeft w:val="120"/>
              <w:marRight w:val="0"/>
              <w:marTop w:val="150"/>
              <w:marBottom w:val="0"/>
              <w:divBdr>
                <w:top w:val="none" w:sz="0" w:space="0" w:color="auto"/>
                <w:left w:val="none" w:sz="0" w:space="0" w:color="auto"/>
                <w:bottom w:val="none" w:sz="0" w:space="0" w:color="auto"/>
                <w:right w:val="none" w:sz="0" w:space="0" w:color="auto"/>
              </w:divBdr>
            </w:div>
          </w:divsChild>
        </w:div>
        <w:div w:id="1152870303">
          <w:marLeft w:val="120"/>
          <w:marRight w:val="0"/>
          <w:marTop w:val="150"/>
          <w:marBottom w:val="0"/>
          <w:divBdr>
            <w:top w:val="none" w:sz="0" w:space="0" w:color="auto"/>
            <w:left w:val="none" w:sz="0" w:space="0" w:color="auto"/>
            <w:bottom w:val="none" w:sz="0" w:space="0" w:color="auto"/>
            <w:right w:val="none" w:sz="0" w:space="0" w:color="auto"/>
          </w:divBdr>
        </w:div>
        <w:div w:id="1158501241">
          <w:marLeft w:val="120"/>
          <w:marRight w:val="0"/>
          <w:marTop w:val="150"/>
          <w:marBottom w:val="0"/>
          <w:divBdr>
            <w:top w:val="none" w:sz="0" w:space="0" w:color="auto"/>
            <w:left w:val="none" w:sz="0" w:space="0" w:color="auto"/>
            <w:bottom w:val="none" w:sz="0" w:space="0" w:color="auto"/>
            <w:right w:val="none" w:sz="0" w:space="0" w:color="auto"/>
          </w:divBdr>
        </w:div>
        <w:div w:id="1278176238">
          <w:marLeft w:val="0"/>
          <w:marRight w:val="0"/>
          <w:marTop w:val="0"/>
          <w:marBottom w:val="0"/>
          <w:divBdr>
            <w:top w:val="none" w:sz="0" w:space="0" w:color="auto"/>
            <w:left w:val="none" w:sz="0" w:space="0" w:color="auto"/>
            <w:bottom w:val="none" w:sz="0" w:space="0" w:color="auto"/>
            <w:right w:val="none" w:sz="0" w:space="0" w:color="auto"/>
          </w:divBdr>
          <w:divsChild>
            <w:div w:id="712537703">
              <w:marLeft w:val="120"/>
              <w:marRight w:val="0"/>
              <w:marTop w:val="150"/>
              <w:marBottom w:val="0"/>
              <w:divBdr>
                <w:top w:val="none" w:sz="0" w:space="0" w:color="auto"/>
                <w:left w:val="none" w:sz="0" w:space="0" w:color="auto"/>
                <w:bottom w:val="none" w:sz="0" w:space="0" w:color="auto"/>
                <w:right w:val="none" w:sz="0" w:space="0" w:color="auto"/>
              </w:divBdr>
            </w:div>
          </w:divsChild>
        </w:div>
        <w:div w:id="1534726500">
          <w:marLeft w:val="0"/>
          <w:marRight w:val="0"/>
          <w:marTop w:val="0"/>
          <w:marBottom w:val="0"/>
          <w:divBdr>
            <w:top w:val="none" w:sz="0" w:space="0" w:color="auto"/>
            <w:left w:val="none" w:sz="0" w:space="0" w:color="auto"/>
            <w:bottom w:val="none" w:sz="0" w:space="0" w:color="auto"/>
            <w:right w:val="none" w:sz="0" w:space="0" w:color="auto"/>
          </w:divBdr>
          <w:divsChild>
            <w:div w:id="1146824473">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78058877">
      <w:bodyDiv w:val="1"/>
      <w:marLeft w:val="0"/>
      <w:marRight w:val="0"/>
      <w:marTop w:val="0"/>
      <w:marBottom w:val="0"/>
      <w:divBdr>
        <w:top w:val="none" w:sz="0" w:space="0" w:color="auto"/>
        <w:left w:val="none" w:sz="0" w:space="0" w:color="auto"/>
        <w:bottom w:val="none" w:sz="0" w:space="0" w:color="auto"/>
        <w:right w:val="none" w:sz="0" w:space="0" w:color="auto"/>
      </w:divBdr>
    </w:div>
    <w:div w:id="604652437">
      <w:bodyDiv w:val="1"/>
      <w:marLeft w:val="0"/>
      <w:marRight w:val="0"/>
      <w:marTop w:val="0"/>
      <w:marBottom w:val="0"/>
      <w:divBdr>
        <w:top w:val="none" w:sz="0" w:space="0" w:color="auto"/>
        <w:left w:val="none" w:sz="0" w:space="0" w:color="auto"/>
        <w:bottom w:val="none" w:sz="0" w:space="0" w:color="auto"/>
        <w:right w:val="none" w:sz="0" w:space="0" w:color="auto"/>
      </w:divBdr>
      <w:divsChild>
        <w:div w:id="47413956">
          <w:marLeft w:val="120"/>
          <w:marRight w:val="0"/>
          <w:marTop w:val="150"/>
          <w:marBottom w:val="0"/>
          <w:divBdr>
            <w:top w:val="none" w:sz="0" w:space="0" w:color="auto"/>
            <w:left w:val="none" w:sz="0" w:space="0" w:color="auto"/>
            <w:bottom w:val="none" w:sz="0" w:space="0" w:color="auto"/>
            <w:right w:val="none" w:sz="0" w:space="0" w:color="auto"/>
          </w:divBdr>
        </w:div>
        <w:div w:id="50426852">
          <w:marLeft w:val="0"/>
          <w:marRight w:val="0"/>
          <w:marTop w:val="0"/>
          <w:marBottom w:val="0"/>
          <w:divBdr>
            <w:top w:val="none" w:sz="0" w:space="0" w:color="auto"/>
            <w:left w:val="none" w:sz="0" w:space="0" w:color="auto"/>
            <w:bottom w:val="none" w:sz="0" w:space="0" w:color="auto"/>
            <w:right w:val="none" w:sz="0" w:space="0" w:color="auto"/>
          </w:divBdr>
          <w:divsChild>
            <w:div w:id="1245184904">
              <w:marLeft w:val="120"/>
              <w:marRight w:val="0"/>
              <w:marTop w:val="150"/>
              <w:marBottom w:val="0"/>
              <w:divBdr>
                <w:top w:val="none" w:sz="0" w:space="0" w:color="auto"/>
                <w:left w:val="none" w:sz="0" w:space="0" w:color="auto"/>
                <w:bottom w:val="none" w:sz="0" w:space="0" w:color="auto"/>
                <w:right w:val="none" w:sz="0" w:space="0" w:color="auto"/>
              </w:divBdr>
            </w:div>
          </w:divsChild>
        </w:div>
        <w:div w:id="65030042">
          <w:marLeft w:val="0"/>
          <w:marRight w:val="0"/>
          <w:marTop w:val="0"/>
          <w:marBottom w:val="0"/>
          <w:divBdr>
            <w:top w:val="none" w:sz="0" w:space="0" w:color="auto"/>
            <w:left w:val="none" w:sz="0" w:space="0" w:color="auto"/>
            <w:bottom w:val="none" w:sz="0" w:space="0" w:color="auto"/>
            <w:right w:val="none" w:sz="0" w:space="0" w:color="auto"/>
          </w:divBdr>
          <w:divsChild>
            <w:div w:id="163277202">
              <w:marLeft w:val="120"/>
              <w:marRight w:val="0"/>
              <w:marTop w:val="150"/>
              <w:marBottom w:val="0"/>
              <w:divBdr>
                <w:top w:val="none" w:sz="0" w:space="0" w:color="auto"/>
                <w:left w:val="none" w:sz="0" w:space="0" w:color="auto"/>
                <w:bottom w:val="none" w:sz="0" w:space="0" w:color="auto"/>
                <w:right w:val="none" w:sz="0" w:space="0" w:color="auto"/>
              </w:divBdr>
            </w:div>
          </w:divsChild>
        </w:div>
        <w:div w:id="121963577">
          <w:marLeft w:val="0"/>
          <w:marRight w:val="0"/>
          <w:marTop w:val="0"/>
          <w:marBottom w:val="0"/>
          <w:divBdr>
            <w:top w:val="none" w:sz="0" w:space="0" w:color="auto"/>
            <w:left w:val="none" w:sz="0" w:space="0" w:color="auto"/>
            <w:bottom w:val="none" w:sz="0" w:space="0" w:color="auto"/>
            <w:right w:val="none" w:sz="0" w:space="0" w:color="auto"/>
          </w:divBdr>
          <w:divsChild>
            <w:div w:id="214436522">
              <w:marLeft w:val="120"/>
              <w:marRight w:val="0"/>
              <w:marTop w:val="150"/>
              <w:marBottom w:val="0"/>
              <w:divBdr>
                <w:top w:val="none" w:sz="0" w:space="0" w:color="auto"/>
                <w:left w:val="none" w:sz="0" w:space="0" w:color="auto"/>
                <w:bottom w:val="none" w:sz="0" w:space="0" w:color="auto"/>
                <w:right w:val="none" w:sz="0" w:space="0" w:color="auto"/>
              </w:divBdr>
            </w:div>
          </w:divsChild>
        </w:div>
        <w:div w:id="264657385">
          <w:marLeft w:val="120"/>
          <w:marRight w:val="0"/>
          <w:marTop w:val="150"/>
          <w:marBottom w:val="0"/>
          <w:divBdr>
            <w:top w:val="none" w:sz="0" w:space="0" w:color="auto"/>
            <w:left w:val="none" w:sz="0" w:space="0" w:color="auto"/>
            <w:bottom w:val="none" w:sz="0" w:space="0" w:color="auto"/>
            <w:right w:val="none" w:sz="0" w:space="0" w:color="auto"/>
          </w:divBdr>
        </w:div>
        <w:div w:id="289017051">
          <w:marLeft w:val="0"/>
          <w:marRight w:val="0"/>
          <w:marTop w:val="0"/>
          <w:marBottom w:val="0"/>
          <w:divBdr>
            <w:top w:val="none" w:sz="0" w:space="0" w:color="auto"/>
            <w:left w:val="none" w:sz="0" w:space="0" w:color="auto"/>
            <w:bottom w:val="none" w:sz="0" w:space="0" w:color="auto"/>
            <w:right w:val="none" w:sz="0" w:space="0" w:color="auto"/>
          </w:divBdr>
          <w:divsChild>
            <w:div w:id="1783265829">
              <w:marLeft w:val="120"/>
              <w:marRight w:val="0"/>
              <w:marTop w:val="150"/>
              <w:marBottom w:val="0"/>
              <w:divBdr>
                <w:top w:val="none" w:sz="0" w:space="0" w:color="auto"/>
                <w:left w:val="none" w:sz="0" w:space="0" w:color="auto"/>
                <w:bottom w:val="none" w:sz="0" w:space="0" w:color="auto"/>
                <w:right w:val="none" w:sz="0" w:space="0" w:color="auto"/>
              </w:divBdr>
            </w:div>
          </w:divsChild>
        </w:div>
        <w:div w:id="356388707">
          <w:marLeft w:val="120"/>
          <w:marRight w:val="0"/>
          <w:marTop w:val="150"/>
          <w:marBottom w:val="0"/>
          <w:divBdr>
            <w:top w:val="none" w:sz="0" w:space="0" w:color="auto"/>
            <w:left w:val="none" w:sz="0" w:space="0" w:color="auto"/>
            <w:bottom w:val="none" w:sz="0" w:space="0" w:color="auto"/>
            <w:right w:val="none" w:sz="0" w:space="0" w:color="auto"/>
          </w:divBdr>
        </w:div>
        <w:div w:id="462383046">
          <w:marLeft w:val="0"/>
          <w:marRight w:val="0"/>
          <w:marTop w:val="0"/>
          <w:marBottom w:val="0"/>
          <w:divBdr>
            <w:top w:val="none" w:sz="0" w:space="0" w:color="auto"/>
            <w:left w:val="none" w:sz="0" w:space="0" w:color="auto"/>
            <w:bottom w:val="none" w:sz="0" w:space="0" w:color="auto"/>
            <w:right w:val="none" w:sz="0" w:space="0" w:color="auto"/>
          </w:divBdr>
          <w:divsChild>
            <w:div w:id="87622810">
              <w:marLeft w:val="120"/>
              <w:marRight w:val="0"/>
              <w:marTop w:val="150"/>
              <w:marBottom w:val="0"/>
              <w:divBdr>
                <w:top w:val="none" w:sz="0" w:space="0" w:color="auto"/>
                <w:left w:val="none" w:sz="0" w:space="0" w:color="auto"/>
                <w:bottom w:val="none" w:sz="0" w:space="0" w:color="auto"/>
                <w:right w:val="none" w:sz="0" w:space="0" w:color="auto"/>
              </w:divBdr>
            </w:div>
          </w:divsChild>
        </w:div>
        <w:div w:id="765074161">
          <w:marLeft w:val="0"/>
          <w:marRight w:val="0"/>
          <w:marTop w:val="0"/>
          <w:marBottom w:val="0"/>
          <w:divBdr>
            <w:top w:val="none" w:sz="0" w:space="0" w:color="auto"/>
            <w:left w:val="none" w:sz="0" w:space="0" w:color="auto"/>
            <w:bottom w:val="none" w:sz="0" w:space="0" w:color="auto"/>
            <w:right w:val="none" w:sz="0" w:space="0" w:color="auto"/>
          </w:divBdr>
          <w:divsChild>
            <w:div w:id="2044671140">
              <w:marLeft w:val="120"/>
              <w:marRight w:val="0"/>
              <w:marTop w:val="150"/>
              <w:marBottom w:val="0"/>
              <w:divBdr>
                <w:top w:val="none" w:sz="0" w:space="0" w:color="auto"/>
                <w:left w:val="none" w:sz="0" w:space="0" w:color="auto"/>
                <w:bottom w:val="none" w:sz="0" w:space="0" w:color="auto"/>
                <w:right w:val="none" w:sz="0" w:space="0" w:color="auto"/>
              </w:divBdr>
            </w:div>
          </w:divsChild>
        </w:div>
        <w:div w:id="788010133">
          <w:marLeft w:val="120"/>
          <w:marRight w:val="0"/>
          <w:marTop w:val="150"/>
          <w:marBottom w:val="0"/>
          <w:divBdr>
            <w:top w:val="none" w:sz="0" w:space="0" w:color="auto"/>
            <w:left w:val="none" w:sz="0" w:space="0" w:color="auto"/>
            <w:bottom w:val="none" w:sz="0" w:space="0" w:color="auto"/>
            <w:right w:val="none" w:sz="0" w:space="0" w:color="auto"/>
          </w:divBdr>
        </w:div>
        <w:div w:id="861937912">
          <w:marLeft w:val="120"/>
          <w:marRight w:val="0"/>
          <w:marTop w:val="150"/>
          <w:marBottom w:val="0"/>
          <w:divBdr>
            <w:top w:val="none" w:sz="0" w:space="0" w:color="auto"/>
            <w:left w:val="none" w:sz="0" w:space="0" w:color="auto"/>
            <w:bottom w:val="none" w:sz="0" w:space="0" w:color="auto"/>
            <w:right w:val="none" w:sz="0" w:space="0" w:color="auto"/>
          </w:divBdr>
        </w:div>
        <w:div w:id="1014303563">
          <w:marLeft w:val="0"/>
          <w:marRight w:val="0"/>
          <w:marTop w:val="0"/>
          <w:marBottom w:val="0"/>
          <w:divBdr>
            <w:top w:val="none" w:sz="0" w:space="0" w:color="auto"/>
            <w:left w:val="none" w:sz="0" w:space="0" w:color="auto"/>
            <w:bottom w:val="none" w:sz="0" w:space="0" w:color="auto"/>
            <w:right w:val="none" w:sz="0" w:space="0" w:color="auto"/>
          </w:divBdr>
          <w:divsChild>
            <w:div w:id="414057764">
              <w:marLeft w:val="120"/>
              <w:marRight w:val="0"/>
              <w:marTop w:val="150"/>
              <w:marBottom w:val="0"/>
              <w:divBdr>
                <w:top w:val="none" w:sz="0" w:space="0" w:color="auto"/>
                <w:left w:val="none" w:sz="0" w:space="0" w:color="auto"/>
                <w:bottom w:val="none" w:sz="0" w:space="0" w:color="auto"/>
                <w:right w:val="none" w:sz="0" w:space="0" w:color="auto"/>
              </w:divBdr>
            </w:div>
          </w:divsChild>
        </w:div>
        <w:div w:id="1089230976">
          <w:marLeft w:val="120"/>
          <w:marRight w:val="0"/>
          <w:marTop w:val="150"/>
          <w:marBottom w:val="0"/>
          <w:divBdr>
            <w:top w:val="none" w:sz="0" w:space="0" w:color="auto"/>
            <w:left w:val="none" w:sz="0" w:space="0" w:color="auto"/>
            <w:bottom w:val="none" w:sz="0" w:space="0" w:color="auto"/>
            <w:right w:val="none" w:sz="0" w:space="0" w:color="auto"/>
          </w:divBdr>
        </w:div>
        <w:div w:id="1507672942">
          <w:marLeft w:val="0"/>
          <w:marRight w:val="0"/>
          <w:marTop w:val="0"/>
          <w:marBottom w:val="0"/>
          <w:divBdr>
            <w:top w:val="none" w:sz="0" w:space="0" w:color="auto"/>
            <w:left w:val="none" w:sz="0" w:space="0" w:color="auto"/>
            <w:bottom w:val="none" w:sz="0" w:space="0" w:color="auto"/>
            <w:right w:val="none" w:sz="0" w:space="0" w:color="auto"/>
          </w:divBdr>
          <w:divsChild>
            <w:div w:id="1550149690">
              <w:marLeft w:val="120"/>
              <w:marRight w:val="0"/>
              <w:marTop w:val="150"/>
              <w:marBottom w:val="0"/>
              <w:divBdr>
                <w:top w:val="none" w:sz="0" w:space="0" w:color="auto"/>
                <w:left w:val="none" w:sz="0" w:space="0" w:color="auto"/>
                <w:bottom w:val="none" w:sz="0" w:space="0" w:color="auto"/>
                <w:right w:val="none" w:sz="0" w:space="0" w:color="auto"/>
              </w:divBdr>
            </w:div>
          </w:divsChild>
        </w:div>
        <w:div w:id="1875465339">
          <w:marLeft w:val="0"/>
          <w:marRight w:val="0"/>
          <w:marTop w:val="0"/>
          <w:marBottom w:val="0"/>
          <w:divBdr>
            <w:top w:val="none" w:sz="0" w:space="0" w:color="auto"/>
            <w:left w:val="none" w:sz="0" w:space="0" w:color="auto"/>
            <w:bottom w:val="none" w:sz="0" w:space="0" w:color="auto"/>
            <w:right w:val="none" w:sz="0" w:space="0" w:color="auto"/>
          </w:divBdr>
          <w:divsChild>
            <w:div w:id="1704860309">
              <w:marLeft w:val="120"/>
              <w:marRight w:val="0"/>
              <w:marTop w:val="150"/>
              <w:marBottom w:val="0"/>
              <w:divBdr>
                <w:top w:val="none" w:sz="0" w:space="0" w:color="auto"/>
                <w:left w:val="none" w:sz="0" w:space="0" w:color="auto"/>
                <w:bottom w:val="none" w:sz="0" w:space="0" w:color="auto"/>
                <w:right w:val="none" w:sz="0" w:space="0" w:color="auto"/>
              </w:divBdr>
            </w:div>
          </w:divsChild>
        </w:div>
        <w:div w:id="2116441924">
          <w:marLeft w:val="120"/>
          <w:marRight w:val="0"/>
          <w:marTop w:val="150"/>
          <w:marBottom w:val="0"/>
          <w:divBdr>
            <w:top w:val="none" w:sz="0" w:space="0" w:color="auto"/>
            <w:left w:val="none" w:sz="0" w:space="0" w:color="auto"/>
            <w:bottom w:val="none" w:sz="0" w:space="0" w:color="auto"/>
            <w:right w:val="none" w:sz="0" w:space="0" w:color="auto"/>
          </w:divBdr>
        </w:div>
        <w:div w:id="2125224427">
          <w:marLeft w:val="120"/>
          <w:marRight w:val="0"/>
          <w:marTop w:val="150"/>
          <w:marBottom w:val="0"/>
          <w:divBdr>
            <w:top w:val="none" w:sz="0" w:space="0" w:color="auto"/>
            <w:left w:val="none" w:sz="0" w:space="0" w:color="auto"/>
            <w:bottom w:val="none" w:sz="0" w:space="0" w:color="auto"/>
            <w:right w:val="none" w:sz="0" w:space="0" w:color="auto"/>
          </w:divBdr>
        </w:div>
      </w:divsChild>
    </w:div>
    <w:div w:id="633098186">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59982255">
      <w:bodyDiv w:val="1"/>
      <w:marLeft w:val="0"/>
      <w:marRight w:val="0"/>
      <w:marTop w:val="0"/>
      <w:marBottom w:val="0"/>
      <w:divBdr>
        <w:top w:val="none" w:sz="0" w:space="0" w:color="auto"/>
        <w:left w:val="none" w:sz="0" w:space="0" w:color="auto"/>
        <w:bottom w:val="none" w:sz="0" w:space="0" w:color="auto"/>
        <w:right w:val="none" w:sz="0" w:space="0" w:color="auto"/>
      </w:divBdr>
    </w:div>
    <w:div w:id="782773578">
      <w:bodyDiv w:val="1"/>
      <w:marLeft w:val="0"/>
      <w:marRight w:val="0"/>
      <w:marTop w:val="0"/>
      <w:marBottom w:val="0"/>
      <w:divBdr>
        <w:top w:val="none" w:sz="0" w:space="0" w:color="auto"/>
        <w:left w:val="none" w:sz="0" w:space="0" w:color="auto"/>
        <w:bottom w:val="none" w:sz="0" w:space="0" w:color="auto"/>
        <w:right w:val="none" w:sz="0" w:space="0" w:color="auto"/>
      </w:divBdr>
    </w:div>
    <w:div w:id="797576067">
      <w:bodyDiv w:val="1"/>
      <w:marLeft w:val="0"/>
      <w:marRight w:val="0"/>
      <w:marTop w:val="0"/>
      <w:marBottom w:val="0"/>
      <w:divBdr>
        <w:top w:val="none" w:sz="0" w:space="0" w:color="auto"/>
        <w:left w:val="none" w:sz="0" w:space="0" w:color="auto"/>
        <w:bottom w:val="none" w:sz="0" w:space="0" w:color="auto"/>
        <w:right w:val="none" w:sz="0" w:space="0" w:color="auto"/>
      </w:divBdr>
    </w:div>
    <w:div w:id="856577958">
      <w:bodyDiv w:val="1"/>
      <w:marLeft w:val="0"/>
      <w:marRight w:val="0"/>
      <w:marTop w:val="0"/>
      <w:marBottom w:val="0"/>
      <w:divBdr>
        <w:top w:val="none" w:sz="0" w:space="0" w:color="auto"/>
        <w:left w:val="none" w:sz="0" w:space="0" w:color="auto"/>
        <w:bottom w:val="none" w:sz="0" w:space="0" w:color="auto"/>
        <w:right w:val="none" w:sz="0" w:space="0" w:color="auto"/>
      </w:divBdr>
      <w:divsChild>
        <w:div w:id="59908310">
          <w:marLeft w:val="0"/>
          <w:marRight w:val="0"/>
          <w:marTop w:val="0"/>
          <w:marBottom w:val="0"/>
          <w:divBdr>
            <w:top w:val="none" w:sz="0" w:space="0" w:color="auto"/>
            <w:left w:val="none" w:sz="0" w:space="0" w:color="auto"/>
            <w:bottom w:val="none" w:sz="0" w:space="0" w:color="auto"/>
            <w:right w:val="none" w:sz="0" w:space="0" w:color="auto"/>
          </w:divBdr>
          <w:divsChild>
            <w:div w:id="1908878096">
              <w:marLeft w:val="120"/>
              <w:marRight w:val="0"/>
              <w:marTop w:val="150"/>
              <w:marBottom w:val="0"/>
              <w:divBdr>
                <w:top w:val="none" w:sz="0" w:space="0" w:color="auto"/>
                <w:left w:val="none" w:sz="0" w:space="0" w:color="auto"/>
                <w:bottom w:val="none" w:sz="0" w:space="0" w:color="auto"/>
                <w:right w:val="none" w:sz="0" w:space="0" w:color="auto"/>
              </w:divBdr>
            </w:div>
          </w:divsChild>
        </w:div>
        <w:div w:id="607468593">
          <w:marLeft w:val="120"/>
          <w:marRight w:val="0"/>
          <w:marTop w:val="150"/>
          <w:marBottom w:val="0"/>
          <w:divBdr>
            <w:top w:val="none" w:sz="0" w:space="0" w:color="auto"/>
            <w:left w:val="none" w:sz="0" w:space="0" w:color="auto"/>
            <w:bottom w:val="none" w:sz="0" w:space="0" w:color="auto"/>
            <w:right w:val="none" w:sz="0" w:space="0" w:color="auto"/>
          </w:divBdr>
        </w:div>
        <w:div w:id="1112942782">
          <w:marLeft w:val="0"/>
          <w:marRight w:val="0"/>
          <w:marTop w:val="0"/>
          <w:marBottom w:val="0"/>
          <w:divBdr>
            <w:top w:val="none" w:sz="0" w:space="0" w:color="auto"/>
            <w:left w:val="none" w:sz="0" w:space="0" w:color="auto"/>
            <w:bottom w:val="none" w:sz="0" w:space="0" w:color="auto"/>
            <w:right w:val="none" w:sz="0" w:space="0" w:color="auto"/>
          </w:divBdr>
          <w:divsChild>
            <w:div w:id="1038432457">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897975197">
      <w:bodyDiv w:val="1"/>
      <w:marLeft w:val="0"/>
      <w:marRight w:val="0"/>
      <w:marTop w:val="0"/>
      <w:marBottom w:val="0"/>
      <w:divBdr>
        <w:top w:val="none" w:sz="0" w:space="0" w:color="auto"/>
        <w:left w:val="none" w:sz="0" w:space="0" w:color="auto"/>
        <w:bottom w:val="none" w:sz="0" w:space="0" w:color="auto"/>
        <w:right w:val="none" w:sz="0" w:space="0" w:color="auto"/>
      </w:divBdr>
    </w:div>
    <w:div w:id="927539760">
      <w:bodyDiv w:val="1"/>
      <w:marLeft w:val="0"/>
      <w:marRight w:val="0"/>
      <w:marTop w:val="0"/>
      <w:marBottom w:val="0"/>
      <w:divBdr>
        <w:top w:val="none" w:sz="0" w:space="0" w:color="auto"/>
        <w:left w:val="none" w:sz="0" w:space="0" w:color="auto"/>
        <w:bottom w:val="none" w:sz="0" w:space="0" w:color="auto"/>
        <w:right w:val="none" w:sz="0" w:space="0" w:color="auto"/>
      </w:divBdr>
    </w:div>
    <w:div w:id="934020314">
      <w:bodyDiv w:val="1"/>
      <w:marLeft w:val="0"/>
      <w:marRight w:val="0"/>
      <w:marTop w:val="0"/>
      <w:marBottom w:val="0"/>
      <w:divBdr>
        <w:top w:val="none" w:sz="0" w:space="0" w:color="auto"/>
        <w:left w:val="none" w:sz="0" w:space="0" w:color="auto"/>
        <w:bottom w:val="none" w:sz="0" w:space="0" w:color="auto"/>
        <w:right w:val="none" w:sz="0" w:space="0" w:color="auto"/>
      </w:divBdr>
    </w:div>
    <w:div w:id="1182209748">
      <w:bodyDiv w:val="1"/>
      <w:marLeft w:val="0"/>
      <w:marRight w:val="0"/>
      <w:marTop w:val="0"/>
      <w:marBottom w:val="0"/>
      <w:divBdr>
        <w:top w:val="none" w:sz="0" w:space="0" w:color="auto"/>
        <w:left w:val="none" w:sz="0" w:space="0" w:color="auto"/>
        <w:bottom w:val="none" w:sz="0" w:space="0" w:color="auto"/>
        <w:right w:val="none" w:sz="0" w:space="0" w:color="auto"/>
      </w:divBdr>
    </w:div>
    <w:div w:id="1185754290">
      <w:bodyDiv w:val="1"/>
      <w:marLeft w:val="0"/>
      <w:marRight w:val="0"/>
      <w:marTop w:val="0"/>
      <w:marBottom w:val="0"/>
      <w:divBdr>
        <w:top w:val="none" w:sz="0" w:space="0" w:color="auto"/>
        <w:left w:val="none" w:sz="0" w:space="0" w:color="auto"/>
        <w:bottom w:val="none" w:sz="0" w:space="0" w:color="auto"/>
        <w:right w:val="none" w:sz="0" w:space="0" w:color="auto"/>
      </w:divBdr>
    </w:div>
    <w:div w:id="1275166207">
      <w:bodyDiv w:val="1"/>
      <w:marLeft w:val="0"/>
      <w:marRight w:val="0"/>
      <w:marTop w:val="0"/>
      <w:marBottom w:val="0"/>
      <w:divBdr>
        <w:top w:val="none" w:sz="0" w:space="0" w:color="auto"/>
        <w:left w:val="none" w:sz="0" w:space="0" w:color="auto"/>
        <w:bottom w:val="none" w:sz="0" w:space="0" w:color="auto"/>
        <w:right w:val="none" w:sz="0" w:space="0" w:color="auto"/>
      </w:divBdr>
    </w:div>
    <w:div w:id="1322923475">
      <w:bodyDiv w:val="1"/>
      <w:marLeft w:val="0"/>
      <w:marRight w:val="0"/>
      <w:marTop w:val="0"/>
      <w:marBottom w:val="0"/>
      <w:divBdr>
        <w:top w:val="none" w:sz="0" w:space="0" w:color="auto"/>
        <w:left w:val="none" w:sz="0" w:space="0" w:color="auto"/>
        <w:bottom w:val="none" w:sz="0" w:space="0" w:color="auto"/>
        <w:right w:val="none" w:sz="0" w:space="0" w:color="auto"/>
      </w:divBdr>
    </w:div>
    <w:div w:id="1375276400">
      <w:bodyDiv w:val="1"/>
      <w:marLeft w:val="0"/>
      <w:marRight w:val="0"/>
      <w:marTop w:val="0"/>
      <w:marBottom w:val="0"/>
      <w:divBdr>
        <w:top w:val="none" w:sz="0" w:space="0" w:color="auto"/>
        <w:left w:val="none" w:sz="0" w:space="0" w:color="auto"/>
        <w:bottom w:val="none" w:sz="0" w:space="0" w:color="auto"/>
        <w:right w:val="none" w:sz="0" w:space="0" w:color="auto"/>
      </w:divBdr>
    </w:div>
    <w:div w:id="1397821971">
      <w:bodyDiv w:val="1"/>
      <w:marLeft w:val="0"/>
      <w:marRight w:val="0"/>
      <w:marTop w:val="0"/>
      <w:marBottom w:val="0"/>
      <w:divBdr>
        <w:top w:val="none" w:sz="0" w:space="0" w:color="auto"/>
        <w:left w:val="none" w:sz="0" w:space="0" w:color="auto"/>
        <w:bottom w:val="none" w:sz="0" w:space="0" w:color="auto"/>
        <w:right w:val="none" w:sz="0" w:space="0" w:color="auto"/>
      </w:divBdr>
    </w:div>
    <w:div w:id="1454710064">
      <w:bodyDiv w:val="1"/>
      <w:marLeft w:val="0"/>
      <w:marRight w:val="0"/>
      <w:marTop w:val="0"/>
      <w:marBottom w:val="0"/>
      <w:divBdr>
        <w:top w:val="none" w:sz="0" w:space="0" w:color="auto"/>
        <w:left w:val="none" w:sz="0" w:space="0" w:color="auto"/>
        <w:bottom w:val="none" w:sz="0" w:space="0" w:color="auto"/>
        <w:right w:val="none" w:sz="0" w:space="0" w:color="auto"/>
      </w:divBdr>
    </w:div>
    <w:div w:id="1496603300">
      <w:bodyDiv w:val="1"/>
      <w:marLeft w:val="0"/>
      <w:marRight w:val="0"/>
      <w:marTop w:val="0"/>
      <w:marBottom w:val="0"/>
      <w:divBdr>
        <w:top w:val="none" w:sz="0" w:space="0" w:color="auto"/>
        <w:left w:val="none" w:sz="0" w:space="0" w:color="auto"/>
        <w:bottom w:val="none" w:sz="0" w:space="0" w:color="auto"/>
        <w:right w:val="none" w:sz="0" w:space="0" w:color="auto"/>
      </w:divBdr>
    </w:div>
    <w:div w:id="1519540586">
      <w:bodyDiv w:val="1"/>
      <w:marLeft w:val="0"/>
      <w:marRight w:val="0"/>
      <w:marTop w:val="0"/>
      <w:marBottom w:val="0"/>
      <w:divBdr>
        <w:top w:val="none" w:sz="0" w:space="0" w:color="auto"/>
        <w:left w:val="none" w:sz="0" w:space="0" w:color="auto"/>
        <w:bottom w:val="none" w:sz="0" w:space="0" w:color="auto"/>
        <w:right w:val="none" w:sz="0" w:space="0" w:color="auto"/>
      </w:divBdr>
    </w:div>
    <w:div w:id="1527139189">
      <w:bodyDiv w:val="1"/>
      <w:marLeft w:val="0"/>
      <w:marRight w:val="0"/>
      <w:marTop w:val="0"/>
      <w:marBottom w:val="0"/>
      <w:divBdr>
        <w:top w:val="none" w:sz="0" w:space="0" w:color="auto"/>
        <w:left w:val="none" w:sz="0" w:space="0" w:color="auto"/>
        <w:bottom w:val="none" w:sz="0" w:space="0" w:color="auto"/>
        <w:right w:val="none" w:sz="0" w:space="0" w:color="auto"/>
      </w:divBdr>
    </w:div>
    <w:div w:id="1592619279">
      <w:bodyDiv w:val="1"/>
      <w:marLeft w:val="0"/>
      <w:marRight w:val="0"/>
      <w:marTop w:val="0"/>
      <w:marBottom w:val="0"/>
      <w:divBdr>
        <w:top w:val="none" w:sz="0" w:space="0" w:color="auto"/>
        <w:left w:val="none" w:sz="0" w:space="0" w:color="auto"/>
        <w:bottom w:val="none" w:sz="0" w:space="0" w:color="auto"/>
        <w:right w:val="none" w:sz="0" w:space="0" w:color="auto"/>
      </w:divBdr>
    </w:div>
    <w:div w:id="1772624986">
      <w:bodyDiv w:val="1"/>
      <w:marLeft w:val="0"/>
      <w:marRight w:val="0"/>
      <w:marTop w:val="0"/>
      <w:marBottom w:val="0"/>
      <w:divBdr>
        <w:top w:val="none" w:sz="0" w:space="0" w:color="auto"/>
        <w:left w:val="none" w:sz="0" w:space="0" w:color="auto"/>
        <w:bottom w:val="none" w:sz="0" w:space="0" w:color="auto"/>
        <w:right w:val="none" w:sz="0" w:space="0" w:color="auto"/>
      </w:divBdr>
    </w:div>
    <w:div w:id="1785927258">
      <w:bodyDiv w:val="1"/>
      <w:marLeft w:val="0"/>
      <w:marRight w:val="0"/>
      <w:marTop w:val="0"/>
      <w:marBottom w:val="0"/>
      <w:divBdr>
        <w:top w:val="none" w:sz="0" w:space="0" w:color="auto"/>
        <w:left w:val="none" w:sz="0" w:space="0" w:color="auto"/>
        <w:bottom w:val="none" w:sz="0" w:space="0" w:color="auto"/>
        <w:right w:val="none" w:sz="0" w:space="0" w:color="auto"/>
      </w:divBdr>
    </w:div>
    <w:div w:id="1788768752">
      <w:bodyDiv w:val="1"/>
      <w:marLeft w:val="0"/>
      <w:marRight w:val="0"/>
      <w:marTop w:val="0"/>
      <w:marBottom w:val="0"/>
      <w:divBdr>
        <w:top w:val="none" w:sz="0" w:space="0" w:color="auto"/>
        <w:left w:val="none" w:sz="0" w:space="0" w:color="auto"/>
        <w:bottom w:val="none" w:sz="0" w:space="0" w:color="auto"/>
        <w:right w:val="none" w:sz="0" w:space="0" w:color="auto"/>
      </w:divBdr>
      <w:divsChild>
        <w:div w:id="39326583">
          <w:marLeft w:val="0"/>
          <w:marRight w:val="0"/>
          <w:marTop w:val="0"/>
          <w:marBottom w:val="0"/>
          <w:divBdr>
            <w:top w:val="none" w:sz="0" w:space="0" w:color="auto"/>
            <w:left w:val="none" w:sz="0" w:space="0" w:color="auto"/>
            <w:bottom w:val="none" w:sz="0" w:space="0" w:color="auto"/>
            <w:right w:val="none" w:sz="0" w:space="0" w:color="auto"/>
          </w:divBdr>
          <w:divsChild>
            <w:div w:id="39286160">
              <w:marLeft w:val="120"/>
              <w:marRight w:val="0"/>
              <w:marTop w:val="150"/>
              <w:marBottom w:val="0"/>
              <w:divBdr>
                <w:top w:val="none" w:sz="0" w:space="0" w:color="auto"/>
                <w:left w:val="none" w:sz="0" w:space="0" w:color="auto"/>
                <w:bottom w:val="none" w:sz="0" w:space="0" w:color="auto"/>
                <w:right w:val="none" w:sz="0" w:space="0" w:color="auto"/>
              </w:divBdr>
            </w:div>
          </w:divsChild>
        </w:div>
        <w:div w:id="45178318">
          <w:marLeft w:val="0"/>
          <w:marRight w:val="0"/>
          <w:marTop w:val="0"/>
          <w:marBottom w:val="0"/>
          <w:divBdr>
            <w:top w:val="none" w:sz="0" w:space="0" w:color="auto"/>
            <w:left w:val="none" w:sz="0" w:space="0" w:color="auto"/>
            <w:bottom w:val="none" w:sz="0" w:space="0" w:color="auto"/>
            <w:right w:val="none" w:sz="0" w:space="0" w:color="auto"/>
          </w:divBdr>
          <w:divsChild>
            <w:div w:id="2011520013">
              <w:marLeft w:val="120"/>
              <w:marRight w:val="0"/>
              <w:marTop w:val="150"/>
              <w:marBottom w:val="0"/>
              <w:divBdr>
                <w:top w:val="none" w:sz="0" w:space="0" w:color="auto"/>
                <w:left w:val="none" w:sz="0" w:space="0" w:color="auto"/>
                <w:bottom w:val="none" w:sz="0" w:space="0" w:color="auto"/>
                <w:right w:val="none" w:sz="0" w:space="0" w:color="auto"/>
              </w:divBdr>
            </w:div>
          </w:divsChild>
        </w:div>
        <w:div w:id="111215405">
          <w:marLeft w:val="0"/>
          <w:marRight w:val="0"/>
          <w:marTop w:val="0"/>
          <w:marBottom w:val="0"/>
          <w:divBdr>
            <w:top w:val="none" w:sz="0" w:space="0" w:color="auto"/>
            <w:left w:val="none" w:sz="0" w:space="0" w:color="auto"/>
            <w:bottom w:val="none" w:sz="0" w:space="0" w:color="auto"/>
            <w:right w:val="none" w:sz="0" w:space="0" w:color="auto"/>
          </w:divBdr>
          <w:divsChild>
            <w:div w:id="30500381">
              <w:marLeft w:val="120"/>
              <w:marRight w:val="0"/>
              <w:marTop w:val="150"/>
              <w:marBottom w:val="0"/>
              <w:divBdr>
                <w:top w:val="none" w:sz="0" w:space="0" w:color="auto"/>
                <w:left w:val="none" w:sz="0" w:space="0" w:color="auto"/>
                <w:bottom w:val="none" w:sz="0" w:space="0" w:color="auto"/>
                <w:right w:val="none" w:sz="0" w:space="0" w:color="auto"/>
              </w:divBdr>
            </w:div>
          </w:divsChild>
        </w:div>
        <w:div w:id="136652746">
          <w:marLeft w:val="120"/>
          <w:marRight w:val="0"/>
          <w:marTop w:val="150"/>
          <w:marBottom w:val="0"/>
          <w:divBdr>
            <w:top w:val="none" w:sz="0" w:space="0" w:color="auto"/>
            <w:left w:val="none" w:sz="0" w:space="0" w:color="auto"/>
            <w:bottom w:val="none" w:sz="0" w:space="0" w:color="auto"/>
            <w:right w:val="none" w:sz="0" w:space="0" w:color="auto"/>
          </w:divBdr>
        </w:div>
        <w:div w:id="268129846">
          <w:marLeft w:val="120"/>
          <w:marRight w:val="0"/>
          <w:marTop w:val="150"/>
          <w:marBottom w:val="0"/>
          <w:divBdr>
            <w:top w:val="none" w:sz="0" w:space="0" w:color="auto"/>
            <w:left w:val="none" w:sz="0" w:space="0" w:color="auto"/>
            <w:bottom w:val="none" w:sz="0" w:space="0" w:color="auto"/>
            <w:right w:val="none" w:sz="0" w:space="0" w:color="auto"/>
          </w:divBdr>
        </w:div>
        <w:div w:id="329717390">
          <w:marLeft w:val="0"/>
          <w:marRight w:val="0"/>
          <w:marTop w:val="0"/>
          <w:marBottom w:val="0"/>
          <w:divBdr>
            <w:top w:val="none" w:sz="0" w:space="0" w:color="auto"/>
            <w:left w:val="none" w:sz="0" w:space="0" w:color="auto"/>
            <w:bottom w:val="none" w:sz="0" w:space="0" w:color="auto"/>
            <w:right w:val="none" w:sz="0" w:space="0" w:color="auto"/>
          </w:divBdr>
          <w:divsChild>
            <w:div w:id="561599997">
              <w:marLeft w:val="120"/>
              <w:marRight w:val="0"/>
              <w:marTop w:val="150"/>
              <w:marBottom w:val="0"/>
              <w:divBdr>
                <w:top w:val="none" w:sz="0" w:space="0" w:color="auto"/>
                <w:left w:val="none" w:sz="0" w:space="0" w:color="auto"/>
                <w:bottom w:val="none" w:sz="0" w:space="0" w:color="auto"/>
                <w:right w:val="none" w:sz="0" w:space="0" w:color="auto"/>
              </w:divBdr>
            </w:div>
          </w:divsChild>
        </w:div>
        <w:div w:id="482355752">
          <w:marLeft w:val="120"/>
          <w:marRight w:val="0"/>
          <w:marTop w:val="150"/>
          <w:marBottom w:val="0"/>
          <w:divBdr>
            <w:top w:val="none" w:sz="0" w:space="0" w:color="auto"/>
            <w:left w:val="none" w:sz="0" w:space="0" w:color="auto"/>
            <w:bottom w:val="none" w:sz="0" w:space="0" w:color="auto"/>
            <w:right w:val="none" w:sz="0" w:space="0" w:color="auto"/>
          </w:divBdr>
        </w:div>
        <w:div w:id="786004415">
          <w:marLeft w:val="0"/>
          <w:marRight w:val="0"/>
          <w:marTop w:val="0"/>
          <w:marBottom w:val="0"/>
          <w:divBdr>
            <w:top w:val="none" w:sz="0" w:space="0" w:color="auto"/>
            <w:left w:val="none" w:sz="0" w:space="0" w:color="auto"/>
            <w:bottom w:val="none" w:sz="0" w:space="0" w:color="auto"/>
            <w:right w:val="none" w:sz="0" w:space="0" w:color="auto"/>
          </w:divBdr>
          <w:divsChild>
            <w:div w:id="1954361175">
              <w:marLeft w:val="120"/>
              <w:marRight w:val="0"/>
              <w:marTop w:val="150"/>
              <w:marBottom w:val="0"/>
              <w:divBdr>
                <w:top w:val="none" w:sz="0" w:space="0" w:color="auto"/>
                <w:left w:val="none" w:sz="0" w:space="0" w:color="auto"/>
                <w:bottom w:val="none" w:sz="0" w:space="0" w:color="auto"/>
                <w:right w:val="none" w:sz="0" w:space="0" w:color="auto"/>
              </w:divBdr>
            </w:div>
          </w:divsChild>
        </w:div>
        <w:div w:id="902060752">
          <w:marLeft w:val="0"/>
          <w:marRight w:val="0"/>
          <w:marTop w:val="0"/>
          <w:marBottom w:val="0"/>
          <w:divBdr>
            <w:top w:val="none" w:sz="0" w:space="0" w:color="auto"/>
            <w:left w:val="none" w:sz="0" w:space="0" w:color="auto"/>
            <w:bottom w:val="none" w:sz="0" w:space="0" w:color="auto"/>
            <w:right w:val="none" w:sz="0" w:space="0" w:color="auto"/>
          </w:divBdr>
          <w:divsChild>
            <w:div w:id="512305137">
              <w:marLeft w:val="120"/>
              <w:marRight w:val="0"/>
              <w:marTop w:val="150"/>
              <w:marBottom w:val="0"/>
              <w:divBdr>
                <w:top w:val="none" w:sz="0" w:space="0" w:color="auto"/>
                <w:left w:val="none" w:sz="0" w:space="0" w:color="auto"/>
                <w:bottom w:val="none" w:sz="0" w:space="0" w:color="auto"/>
                <w:right w:val="none" w:sz="0" w:space="0" w:color="auto"/>
              </w:divBdr>
            </w:div>
          </w:divsChild>
        </w:div>
        <w:div w:id="1046872858">
          <w:marLeft w:val="0"/>
          <w:marRight w:val="0"/>
          <w:marTop w:val="0"/>
          <w:marBottom w:val="0"/>
          <w:divBdr>
            <w:top w:val="none" w:sz="0" w:space="0" w:color="auto"/>
            <w:left w:val="none" w:sz="0" w:space="0" w:color="auto"/>
            <w:bottom w:val="none" w:sz="0" w:space="0" w:color="auto"/>
            <w:right w:val="none" w:sz="0" w:space="0" w:color="auto"/>
          </w:divBdr>
          <w:divsChild>
            <w:div w:id="383334096">
              <w:marLeft w:val="120"/>
              <w:marRight w:val="0"/>
              <w:marTop w:val="150"/>
              <w:marBottom w:val="0"/>
              <w:divBdr>
                <w:top w:val="none" w:sz="0" w:space="0" w:color="auto"/>
                <w:left w:val="none" w:sz="0" w:space="0" w:color="auto"/>
                <w:bottom w:val="none" w:sz="0" w:space="0" w:color="auto"/>
                <w:right w:val="none" w:sz="0" w:space="0" w:color="auto"/>
              </w:divBdr>
            </w:div>
          </w:divsChild>
        </w:div>
        <w:div w:id="1204244762">
          <w:marLeft w:val="0"/>
          <w:marRight w:val="0"/>
          <w:marTop w:val="0"/>
          <w:marBottom w:val="0"/>
          <w:divBdr>
            <w:top w:val="none" w:sz="0" w:space="0" w:color="auto"/>
            <w:left w:val="none" w:sz="0" w:space="0" w:color="auto"/>
            <w:bottom w:val="none" w:sz="0" w:space="0" w:color="auto"/>
            <w:right w:val="none" w:sz="0" w:space="0" w:color="auto"/>
          </w:divBdr>
          <w:divsChild>
            <w:div w:id="776415386">
              <w:marLeft w:val="120"/>
              <w:marRight w:val="0"/>
              <w:marTop w:val="150"/>
              <w:marBottom w:val="0"/>
              <w:divBdr>
                <w:top w:val="none" w:sz="0" w:space="0" w:color="auto"/>
                <w:left w:val="none" w:sz="0" w:space="0" w:color="auto"/>
                <w:bottom w:val="none" w:sz="0" w:space="0" w:color="auto"/>
                <w:right w:val="none" w:sz="0" w:space="0" w:color="auto"/>
              </w:divBdr>
            </w:div>
          </w:divsChild>
        </w:div>
        <w:div w:id="1341152575">
          <w:marLeft w:val="0"/>
          <w:marRight w:val="0"/>
          <w:marTop w:val="0"/>
          <w:marBottom w:val="0"/>
          <w:divBdr>
            <w:top w:val="none" w:sz="0" w:space="0" w:color="auto"/>
            <w:left w:val="none" w:sz="0" w:space="0" w:color="auto"/>
            <w:bottom w:val="none" w:sz="0" w:space="0" w:color="auto"/>
            <w:right w:val="none" w:sz="0" w:space="0" w:color="auto"/>
          </w:divBdr>
          <w:divsChild>
            <w:div w:id="843713962">
              <w:marLeft w:val="120"/>
              <w:marRight w:val="0"/>
              <w:marTop w:val="150"/>
              <w:marBottom w:val="0"/>
              <w:divBdr>
                <w:top w:val="none" w:sz="0" w:space="0" w:color="auto"/>
                <w:left w:val="none" w:sz="0" w:space="0" w:color="auto"/>
                <w:bottom w:val="none" w:sz="0" w:space="0" w:color="auto"/>
                <w:right w:val="none" w:sz="0" w:space="0" w:color="auto"/>
              </w:divBdr>
            </w:div>
          </w:divsChild>
        </w:div>
        <w:div w:id="1355110140">
          <w:marLeft w:val="120"/>
          <w:marRight w:val="0"/>
          <w:marTop w:val="150"/>
          <w:marBottom w:val="0"/>
          <w:divBdr>
            <w:top w:val="none" w:sz="0" w:space="0" w:color="auto"/>
            <w:left w:val="none" w:sz="0" w:space="0" w:color="auto"/>
            <w:bottom w:val="none" w:sz="0" w:space="0" w:color="auto"/>
            <w:right w:val="none" w:sz="0" w:space="0" w:color="auto"/>
          </w:divBdr>
        </w:div>
        <w:div w:id="1355233611">
          <w:marLeft w:val="120"/>
          <w:marRight w:val="0"/>
          <w:marTop w:val="150"/>
          <w:marBottom w:val="0"/>
          <w:divBdr>
            <w:top w:val="none" w:sz="0" w:space="0" w:color="auto"/>
            <w:left w:val="none" w:sz="0" w:space="0" w:color="auto"/>
            <w:bottom w:val="none" w:sz="0" w:space="0" w:color="auto"/>
            <w:right w:val="none" w:sz="0" w:space="0" w:color="auto"/>
          </w:divBdr>
        </w:div>
        <w:div w:id="1365908556">
          <w:marLeft w:val="0"/>
          <w:marRight w:val="0"/>
          <w:marTop w:val="0"/>
          <w:marBottom w:val="0"/>
          <w:divBdr>
            <w:top w:val="none" w:sz="0" w:space="0" w:color="auto"/>
            <w:left w:val="none" w:sz="0" w:space="0" w:color="auto"/>
            <w:bottom w:val="none" w:sz="0" w:space="0" w:color="auto"/>
            <w:right w:val="none" w:sz="0" w:space="0" w:color="auto"/>
          </w:divBdr>
          <w:divsChild>
            <w:div w:id="466821336">
              <w:marLeft w:val="120"/>
              <w:marRight w:val="0"/>
              <w:marTop w:val="150"/>
              <w:marBottom w:val="0"/>
              <w:divBdr>
                <w:top w:val="none" w:sz="0" w:space="0" w:color="auto"/>
                <w:left w:val="none" w:sz="0" w:space="0" w:color="auto"/>
                <w:bottom w:val="none" w:sz="0" w:space="0" w:color="auto"/>
                <w:right w:val="none" w:sz="0" w:space="0" w:color="auto"/>
              </w:divBdr>
            </w:div>
          </w:divsChild>
        </w:div>
        <w:div w:id="1422071633">
          <w:marLeft w:val="120"/>
          <w:marRight w:val="0"/>
          <w:marTop w:val="150"/>
          <w:marBottom w:val="0"/>
          <w:divBdr>
            <w:top w:val="none" w:sz="0" w:space="0" w:color="auto"/>
            <w:left w:val="none" w:sz="0" w:space="0" w:color="auto"/>
            <w:bottom w:val="none" w:sz="0" w:space="0" w:color="auto"/>
            <w:right w:val="none" w:sz="0" w:space="0" w:color="auto"/>
          </w:divBdr>
        </w:div>
        <w:div w:id="1464225930">
          <w:marLeft w:val="120"/>
          <w:marRight w:val="0"/>
          <w:marTop w:val="150"/>
          <w:marBottom w:val="0"/>
          <w:divBdr>
            <w:top w:val="none" w:sz="0" w:space="0" w:color="auto"/>
            <w:left w:val="none" w:sz="0" w:space="0" w:color="auto"/>
            <w:bottom w:val="none" w:sz="0" w:space="0" w:color="auto"/>
            <w:right w:val="none" w:sz="0" w:space="0" w:color="auto"/>
          </w:divBdr>
        </w:div>
        <w:div w:id="1700424765">
          <w:marLeft w:val="120"/>
          <w:marRight w:val="0"/>
          <w:marTop w:val="150"/>
          <w:marBottom w:val="0"/>
          <w:divBdr>
            <w:top w:val="none" w:sz="0" w:space="0" w:color="auto"/>
            <w:left w:val="none" w:sz="0" w:space="0" w:color="auto"/>
            <w:bottom w:val="none" w:sz="0" w:space="0" w:color="auto"/>
            <w:right w:val="none" w:sz="0" w:space="0" w:color="auto"/>
          </w:divBdr>
        </w:div>
        <w:div w:id="1780099918">
          <w:marLeft w:val="120"/>
          <w:marRight w:val="0"/>
          <w:marTop w:val="150"/>
          <w:marBottom w:val="0"/>
          <w:divBdr>
            <w:top w:val="none" w:sz="0" w:space="0" w:color="auto"/>
            <w:left w:val="none" w:sz="0" w:space="0" w:color="auto"/>
            <w:bottom w:val="none" w:sz="0" w:space="0" w:color="auto"/>
            <w:right w:val="none" w:sz="0" w:space="0" w:color="auto"/>
          </w:divBdr>
        </w:div>
        <w:div w:id="2120760963">
          <w:marLeft w:val="120"/>
          <w:marRight w:val="0"/>
          <w:marTop w:val="150"/>
          <w:marBottom w:val="0"/>
          <w:divBdr>
            <w:top w:val="none" w:sz="0" w:space="0" w:color="auto"/>
            <w:left w:val="none" w:sz="0" w:space="0" w:color="auto"/>
            <w:bottom w:val="none" w:sz="0" w:space="0" w:color="auto"/>
            <w:right w:val="none" w:sz="0" w:space="0" w:color="auto"/>
          </w:divBdr>
        </w:div>
      </w:divsChild>
    </w:div>
    <w:div w:id="1795948950">
      <w:bodyDiv w:val="1"/>
      <w:marLeft w:val="0"/>
      <w:marRight w:val="0"/>
      <w:marTop w:val="0"/>
      <w:marBottom w:val="0"/>
      <w:divBdr>
        <w:top w:val="none" w:sz="0" w:space="0" w:color="auto"/>
        <w:left w:val="none" w:sz="0" w:space="0" w:color="auto"/>
        <w:bottom w:val="none" w:sz="0" w:space="0" w:color="auto"/>
        <w:right w:val="none" w:sz="0" w:space="0" w:color="auto"/>
      </w:divBdr>
      <w:divsChild>
        <w:div w:id="506865141">
          <w:marLeft w:val="0"/>
          <w:marRight w:val="0"/>
          <w:marTop w:val="0"/>
          <w:marBottom w:val="0"/>
          <w:divBdr>
            <w:top w:val="none" w:sz="0" w:space="0" w:color="auto"/>
            <w:left w:val="none" w:sz="0" w:space="0" w:color="auto"/>
            <w:bottom w:val="none" w:sz="0" w:space="0" w:color="auto"/>
            <w:right w:val="none" w:sz="0" w:space="0" w:color="auto"/>
          </w:divBdr>
          <w:divsChild>
            <w:div w:id="1146162620">
              <w:marLeft w:val="120"/>
              <w:marRight w:val="0"/>
              <w:marTop w:val="150"/>
              <w:marBottom w:val="0"/>
              <w:divBdr>
                <w:top w:val="none" w:sz="0" w:space="0" w:color="auto"/>
                <w:left w:val="none" w:sz="0" w:space="0" w:color="auto"/>
                <w:bottom w:val="none" w:sz="0" w:space="0" w:color="auto"/>
                <w:right w:val="none" w:sz="0" w:space="0" w:color="auto"/>
              </w:divBdr>
            </w:div>
          </w:divsChild>
        </w:div>
        <w:div w:id="674845797">
          <w:marLeft w:val="0"/>
          <w:marRight w:val="0"/>
          <w:marTop w:val="0"/>
          <w:marBottom w:val="0"/>
          <w:divBdr>
            <w:top w:val="none" w:sz="0" w:space="0" w:color="auto"/>
            <w:left w:val="none" w:sz="0" w:space="0" w:color="auto"/>
            <w:bottom w:val="none" w:sz="0" w:space="0" w:color="auto"/>
            <w:right w:val="none" w:sz="0" w:space="0" w:color="auto"/>
          </w:divBdr>
          <w:divsChild>
            <w:div w:id="1666475676">
              <w:marLeft w:val="120"/>
              <w:marRight w:val="0"/>
              <w:marTop w:val="150"/>
              <w:marBottom w:val="0"/>
              <w:divBdr>
                <w:top w:val="none" w:sz="0" w:space="0" w:color="auto"/>
                <w:left w:val="none" w:sz="0" w:space="0" w:color="auto"/>
                <w:bottom w:val="none" w:sz="0" w:space="0" w:color="auto"/>
                <w:right w:val="none" w:sz="0" w:space="0" w:color="auto"/>
              </w:divBdr>
            </w:div>
          </w:divsChild>
        </w:div>
        <w:div w:id="850680821">
          <w:marLeft w:val="0"/>
          <w:marRight w:val="0"/>
          <w:marTop w:val="0"/>
          <w:marBottom w:val="0"/>
          <w:divBdr>
            <w:top w:val="none" w:sz="0" w:space="0" w:color="auto"/>
            <w:left w:val="none" w:sz="0" w:space="0" w:color="auto"/>
            <w:bottom w:val="none" w:sz="0" w:space="0" w:color="auto"/>
            <w:right w:val="none" w:sz="0" w:space="0" w:color="auto"/>
          </w:divBdr>
          <w:divsChild>
            <w:div w:id="1535655840">
              <w:marLeft w:val="120"/>
              <w:marRight w:val="0"/>
              <w:marTop w:val="150"/>
              <w:marBottom w:val="0"/>
              <w:divBdr>
                <w:top w:val="none" w:sz="0" w:space="0" w:color="auto"/>
                <w:left w:val="none" w:sz="0" w:space="0" w:color="auto"/>
                <w:bottom w:val="none" w:sz="0" w:space="0" w:color="auto"/>
                <w:right w:val="none" w:sz="0" w:space="0" w:color="auto"/>
              </w:divBdr>
            </w:div>
          </w:divsChild>
        </w:div>
        <w:div w:id="1028481263">
          <w:marLeft w:val="120"/>
          <w:marRight w:val="0"/>
          <w:marTop w:val="150"/>
          <w:marBottom w:val="0"/>
          <w:divBdr>
            <w:top w:val="none" w:sz="0" w:space="0" w:color="auto"/>
            <w:left w:val="none" w:sz="0" w:space="0" w:color="auto"/>
            <w:bottom w:val="none" w:sz="0" w:space="0" w:color="auto"/>
            <w:right w:val="none" w:sz="0" w:space="0" w:color="auto"/>
          </w:divBdr>
        </w:div>
        <w:div w:id="1300570441">
          <w:marLeft w:val="120"/>
          <w:marRight w:val="0"/>
          <w:marTop w:val="150"/>
          <w:marBottom w:val="0"/>
          <w:divBdr>
            <w:top w:val="none" w:sz="0" w:space="0" w:color="auto"/>
            <w:left w:val="none" w:sz="0" w:space="0" w:color="auto"/>
            <w:bottom w:val="none" w:sz="0" w:space="0" w:color="auto"/>
            <w:right w:val="none" w:sz="0" w:space="0" w:color="auto"/>
          </w:divBdr>
        </w:div>
      </w:divsChild>
    </w:div>
    <w:div w:id="1826821258">
      <w:bodyDiv w:val="1"/>
      <w:marLeft w:val="0"/>
      <w:marRight w:val="0"/>
      <w:marTop w:val="0"/>
      <w:marBottom w:val="0"/>
      <w:divBdr>
        <w:top w:val="none" w:sz="0" w:space="0" w:color="auto"/>
        <w:left w:val="none" w:sz="0" w:space="0" w:color="auto"/>
        <w:bottom w:val="none" w:sz="0" w:space="0" w:color="auto"/>
        <w:right w:val="none" w:sz="0" w:space="0" w:color="auto"/>
      </w:divBdr>
    </w:div>
    <w:div w:id="1889947579">
      <w:bodyDiv w:val="1"/>
      <w:marLeft w:val="0"/>
      <w:marRight w:val="0"/>
      <w:marTop w:val="0"/>
      <w:marBottom w:val="0"/>
      <w:divBdr>
        <w:top w:val="none" w:sz="0" w:space="0" w:color="auto"/>
        <w:left w:val="none" w:sz="0" w:space="0" w:color="auto"/>
        <w:bottom w:val="none" w:sz="0" w:space="0" w:color="auto"/>
        <w:right w:val="none" w:sz="0" w:space="0" w:color="auto"/>
      </w:divBdr>
    </w:div>
    <w:div w:id="2013406621">
      <w:bodyDiv w:val="1"/>
      <w:marLeft w:val="0"/>
      <w:marRight w:val="0"/>
      <w:marTop w:val="0"/>
      <w:marBottom w:val="0"/>
      <w:divBdr>
        <w:top w:val="none" w:sz="0" w:space="0" w:color="auto"/>
        <w:left w:val="none" w:sz="0" w:space="0" w:color="auto"/>
        <w:bottom w:val="none" w:sz="0" w:space="0" w:color="auto"/>
        <w:right w:val="none" w:sz="0" w:space="0" w:color="auto"/>
      </w:divBdr>
    </w:div>
    <w:div w:id="2077631554">
      <w:bodyDiv w:val="1"/>
      <w:marLeft w:val="0"/>
      <w:marRight w:val="0"/>
      <w:marTop w:val="0"/>
      <w:marBottom w:val="0"/>
      <w:divBdr>
        <w:top w:val="none" w:sz="0" w:space="0" w:color="auto"/>
        <w:left w:val="none" w:sz="0" w:space="0" w:color="auto"/>
        <w:bottom w:val="none" w:sz="0" w:space="0" w:color="auto"/>
        <w:right w:val="none" w:sz="0" w:space="0" w:color="auto"/>
      </w:divBdr>
      <w:divsChild>
        <w:div w:id="103350302">
          <w:marLeft w:val="120"/>
          <w:marRight w:val="0"/>
          <w:marTop w:val="150"/>
          <w:marBottom w:val="0"/>
          <w:divBdr>
            <w:top w:val="none" w:sz="0" w:space="0" w:color="auto"/>
            <w:left w:val="none" w:sz="0" w:space="0" w:color="auto"/>
            <w:bottom w:val="none" w:sz="0" w:space="0" w:color="auto"/>
            <w:right w:val="none" w:sz="0" w:space="0" w:color="auto"/>
          </w:divBdr>
        </w:div>
        <w:div w:id="673723050">
          <w:marLeft w:val="0"/>
          <w:marRight w:val="0"/>
          <w:marTop w:val="0"/>
          <w:marBottom w:val="0"/>
          <w:divBdr>
            <w:top w:val="none" w:sz="0" w:space="0" w:color="auto"/>
            <w:left w:val="none" w:sz="0" w:space="0" w:color="auto"/>
            <w:bottom w:val="none" w:sz="0" w:space="0" w:color="auto"/>
            <w:right w:val="none" w:sz="0" w:space="0" w:color="auto"/>
          </w:divBdr>
          <w:divsChild>
            <w:div w:id="1809085236">
              <w:marLeft w:val="120"/>
              <w:marRight w:val="0"/>
              <w:marTop w:val="150"/>
              <w:marBottom w:val="0"/>
              <w:divBdr>
                <w:top w:val="none" w:sz="0" w:space="0" w:color="auto"/>
                <w:left w:val="none" w:sz="0" w:space="0" w:color="auto"/>
                <w:bottom w:val="none" w:sz="0" w:space="0" w:color="auto"/>
                <w:right w:val="none" w:sz="0" w:space="0" w:color="auto"/>
              </w:divBdr>
            </w:div>
          </w:divsChild>
        </w:div>
        <w:div w:id="892890161">
          <w:marLeft w:val="120"/>
          <w:marRight w:val="0"/>
          <w:marTop w:val="150"/>
          <w:marBottom w:val="0"/>
          <w:divBdr>
            <w:top w:val="none" w:sz="0" w:space="0" w:color="auto"/>
            <w:left w:val="none" w:sz="0" w:space="0" w:color="auto"/>
            <w:bottom w:val="none" w:sz="0" w:space="0" w:color="auto"/>
            <w:right w:val="none" w:sz="0" w:space="0" w:color="auto"/>
          </w:divBdr>
        </w:div>
        <w:div w:id="98882187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120"/>
              <w:marRight w:val="0"/>
              <w:marTop w:val="150"/>
              <w:marBottom w:val="0"/>
              <w:divBdr>
                <w:top w:val="none" w:sz="0" w:space="0" w:color="auto"/>
                <w:left w:val="none" w:sz="0" w:space="0" w:color="auto"/>
                <w:bottom w:val="none" w:sz="0" w:space="0" w:color="auto"/>
                <w:right w:val="none" w:sz="0" w:space="0" w:color="auto"/>
              </w:divBdr>
            </w:div>
          </w:divsChild>
        </w:div>
        <w:div w:id="1136263674">
          <w:marLeft w:val="0"/>
          <w:marRight w:val="0"/>
          <w:marTop w:val="0"/>
          <w:marBottom w:val="0"/>
          <w:divBdr>
            <w:top w:val="none" w:sz="0" w:space="0" w:color="auto"/>
            <w:left w:val="none" w:sz="0" w:space="0" w:color="auto"/>
            <w:bottom w:val="none" w:sz="0" w:space="0" w:color="auto"/>
            <w:right w:val="none" w:sz="0" w:space="0" w:color="auto"/>
          </w:divBdr>
          <w:divsChild>
            <w:div w:id="894312486">
              <w:marLeft w:val="120"/>
              <w:marRight w:val="0"/>
              <w:marTop w:val="150"/>
              <w:marBottom w:val="0"/>
              <w:divBdr>
                <w:top w:val="none" w:sz="0" w:space="0" w:color="auto"/>
                <w:left w:val="none" w:sz="0" w:space="0" w:color="auto"/>
                <w:bottom w:val="none" w:sz="0" w:space="0" w:color="auto"/>
                <w:right w:val="none" w:sz="0" w:space="0" w:color="auto"/>
              </w:divBdr>
            </w:div>
          </w:divsChild>
        </w:div>
        <w:div w:id="1137727370">
          <w:marLeft w:val="0"/>
          <w:marRight w:val="0"/>
          <w:marTop w:val="0"/>
          <w:marBottom w:val="0"/>
          <w:divBdr>
            <w:top w:val="none" w:sz="0" w:space="0" w:color="auto"/>
            <w:left w:val="none" w:sz="0" w:space="0" w:color="auto"/>
            <w:bottom w:val="none" w:sz="0" w:space="0" w:color="auto"/>
            <w:right w:val="none" w:sz="0" w:space="0" w:color="auto"/>
          </w:divBdr>
          <w:divsChild>
            <w:div w:id="1123428846">
              <w:marLeft w:val="120"/>
              <w:marRight w:val="0"/>
              <w:marTop w:val="150"/>
              <w:marBottom w:val="0"/>
              <w:divBdr>
                <w:top w:val="none" w:sz="0" w:space="0" w:color="auto"/>
                <w:left w:val="none" w:sz="0" w:space="0" w:color="auto"/>
                <w:bottom w:val="none" w:sz="0" w:space="0" w:color="auto"/>
                <w:right w:val="none" w:sz="0" w:space="0" w:color="auto"/>
              </w:divBdr>
            </w:div>
          </w:divsChild>
        </w:div>
        <w:div w:id="1429740466">
          <w:marLeft w:val="120"/>
          <w:marRight w:val="0"/>
          <w:marTop w:val="150"/>
          <w:marBottom w:val="0"/>
          <w:divBdr>
            <w:top w:val="none" w:sz="0" w:space="0" w:color="auto"/>
            <w:left w:val="none" w:sz="0" w:space="0" w:color="auto"/>
            <w:bottom w:val="none" w:sz="0" w:space="0" w:color="auto"/>
            <w:right w:val="none" w:sz="0" w:space="0" w:color="auto"/>
          </w:divBdr>
        </w:div>
        <w:div w:id="1577737855">
          <w:marLeft w:val="120"/>
          <w:marRight w:val="0"/>
          <w:marTop w:val="150"/>
          <w:marBottom w:val="0"/>
          <w:divBdr>
            <w:top w:val="none" w:sz="0" w:space="0" w:color="auto"/>
            <w:left w:val="none" w:sz="0" w:space="0" w:color="auto"/>
            <w:bottom w:val="none" w:sz="0" w:space="0" w:color="auto"/>
            <w:right w:val="none" w:sz="0" w:space="0" w:color="auto"/>
          </w:divBdr>
        </w:div>
        <w:div w:id="1953046694">
          <w:marLeft w:val="0"/>
          <w:marRight w:val="0"/>
          <w:marTop w:val="0"/>
          <w:marBottom w:val="0"/>
          <w:divBdr>
            <w:top w:val="none" w:sz="0" w:space="0" w:color="auto"/>
            <w:left w:val="none" w:sz="0" w:space="0" w:color="auto"/>
            <w:bottom w:val="none" w:sz="0" w:space="0" w:color="auto"/>
            <w:right w:val="none" w:sz="0" w:space="0" w:color="auto"/>
          </w:divBdr>
          <w:divsChild>
            <w:div w:id="1075127209">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2079283701">
      <w:bodyDiv w:val="1"/>
      <w:marLeft w:val="0"/>
      <w:marRight w:val="0"/>
      <w:marTop w:val="0"/>
      <w:marBottom w:val="0"/>
      <w:divBdr>
        <w:top w:val="none" w:sz="0" w:space="0" w:color="auto"/>
        <w:left w:val="none" w:sz="0" w:space="0" w:color="auto"/>
        <w:bottom w:val="none" w:sz="0" w:space="0" w:color="auto"/>
        <w:right w:val="none" w:sz="0" w:space="0" w:color="auto"/>
      </w:divBdr>
    </w:div>
    <w:div w:id="212580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99.png"/><Relationship Id="rId11" Type="http://schemas.microsoft.com/office/2016/09/relationships/commentsIds" Target="commentsIds.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emf"/><Relationship Id="rId123" Type="http://schemas.openxmlformats.org/officeDocument/2006/relationships/image" Target="media/image115.jpeg"/><Relationship Id="rId128" Type="http://schemas.openxmlformats.org/officeDocument/2006/relationships/image" Target="media/image120.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160" Type="http://schemas.openxmlformats.org/officeDocument/2006/relationships/image" Target="media/image14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png"/><Relationship Id="rId124" Type="http://schemas.openxmlformats.org/officeDocument/2006/relationships/image" Target="media/image116.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11/relationships/commentsExtended" Target="commentsExtended.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gif"/><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29.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png"/><Relationship Id="rId137" Type="http://schemas.openxmlformats.org/officeDocument/2006/relationships/image" Target="media/image124.png"/><Relationship Id="rId158"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FE8C1-FA09-4AE9-B2F4-AF649E86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30767</Words>
  <Characters>166143</Characters>
  <Application>Microsoft Office Word</Application>
  <DocSecurity>0</DocSecurity>
  <Lines>1384</Lines>
  <Paragraphs>393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ARAUJO SEGUNDO</dc:creator>
  <cp:keywords/>
  <dc:description/>
  <cp:lastModifiedBy>Jacyeude Araújo</cp:lastModifiedBy>
  <cp:revision>6</cp:revision>
  <cp:lastPrinted>2019-10-02T19:55:00Z</cp:lastPrinted>
  <dcterms:created xsi:type="dcterms:W3CDTF">2019-10-02T18:05:00Z</dcterms:created>
  <dcterms:modified xsi:type="dcterms:W3CDTF">2019-10-02T22:02:00Z</dcterms:modified>
</cp:coreProperties>
</file>